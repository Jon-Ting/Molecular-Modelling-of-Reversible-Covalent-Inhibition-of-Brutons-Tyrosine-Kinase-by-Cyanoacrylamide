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528BA" w14:textId="3D89F198" w:rsidR="009E24D5" w:rsidRPr="00820F2D" w:rsidRDefault="009E24D5" w:rsidP="00296D7D">
      <w:pPr>
        <w:jc w:val="center"/>
        <w:rPr>
          <w:lang w:eastAsia="en-AU"/>
        </w:rPr>
      </w:pPr>
      <w:r w:rsidRPr="00820F2D">
        <w:rPr>
          <w:noProof/>
          <w:lang w:val="en-AU"/>
        </w:rPr>
        <w:drawing>
          <wp:inline distT="0" distB="0" distL="0" distR="0" wp14:anchorId="68D08618" wp14:editId="04D6BFD5">
            <wp:extent cx="3618865" cy="1449705"/>
            <wp:effectExtent l="0" t="0" r="635" b="0"/>
            <wp:docPr id="4" name="Picture 4" descr="UQlogoB-mon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QlogoB-mon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8865" cy="1449705"/>
                    </a:xfrm>
                    <a:prstGeom prst="rect">
                      <a:avLst/>
                    </a:prstGeom>
                    <a:noFill/>
                    <a:ln>
                      <a:noFill/>
                    </a:ln>
                  </pic:spPr>
                </pic:pic>
              </a:graphicData>
            </a:graphic>
          </wp:inline>
        </w:drawing>
      </w:r>
    </w:p>
    <w:p w14:paraId="1AE83187" w14:textId="77777777" w:rsidR="009E24D5" w:rsidRPr="00820F2D" w:rsidRDefault="009E24D5" w:rsidP="00B151C9">
      <w:pPr>
        <w:rPr>
          <w:lang w:eastAsia="en-AU"/>
        </w:rPr>
      </w:pPr>
    </w:p>
    <w:p w14:paraId="58C0C63B" w14:textId="77777777" w:rsidR="009E24D5" w:rsidRPr="00820F2D" w:rsidRDefault="009E24D5" w:rsidP="00B151C9">
      <w:pPr>
        <w:rPr>
          <w:lang w:eastAsia="en-AU"/>
        </w:rPr>
      </w:pPr>
    </w:p>
    <w:p w14:paraId="4F9313C1" w14:textId="77777777" w:rsidR="009E24D5" w:rsidRPr="00296D7D" w:rsidRDefault="009E24D5" w:rsidP="00296D7D">
      <w:pPr>
        <w:jc w:val="center"/>
        <w:rPr>
          <w:rFonts w:ascii="Arial" w:hAnsi="Arial" w:cs="Arial"/>
          <w:b/>
          <w:bCs/>
          <w:sz w:val="28"/>
          <w:szCs w:val="28"/>
        </w:rPr>
      </w:pPr>
      <w:r w:rsidRPr="00296D7D">
        <w:rPr>
          <w:rFonts w:ascii="Arial" w:hAnsi="Arial" w:cs="Arial"/>
          <w:b/>
          <w:bCs/>
          <w:sz w:val="28"/>
          <w:szCs w:val="28"/>
        </w:rPr>
        <w:t xml:space="preserve">Molecular Modelling of Covalent Inhibition of Bruton’s Tyrosine Kinase by </w:t>
      </w:r>
      <w:commentRangeStart w:id="0"/>
      <w:r w:rsidRPr="00296D7D">
        <w:rPr>
          <w:rFonts w:ascii="Arial" w:hAnsi="Arial" w:cs="Arial"/>
          <w:b/>
          <w:bCs/>
          <w:sz w:val="28"/>
          <w:szCs w:val="28"/>
        </w:rPr>
        <w:t>Cyanoacrylamides</w:t>
      </w:r>
      <w:commentRangeEnd w:id="0"/>
      <w:r w:rsidR="004F7663" w:rsidRPr="00296D7D">
        <w:rPr>
          <w:rStyle w:val="CommentReference"/>
          <w:rFonts w:ascii="Arial" w:hAnsi="Arial" w:cs="Arial"/>
          <w:b/>
          <w:bCs/>
          <w:sz w:val="28"/>
          <w:szCs w:val="28"/>
        </w:rPr>
        <w:commentReference w:id="0"/>
      </w:r>
    </w:p>
    <w:p w14:paraId="6A291FAA" w14:textId="4F16EC4A" w:rsidR="009E24D5" w:rsidRPr="003A06A3" w:rsidRDefault="009E24D5" w:rsidP="00296D7D">
      <w:pPr>
        <w:jc w:val="center"/>
      </w:pPr>
      <w:r w:rsidRPr="003A06A3">
        <w:t xml:space="preserve">Jonathan </w:t>
      </w:r>
      <w:proofErr w:type="spellStart"/>
      <w:r w:rsidRPr="003A06A3">
        <w:t>Yik</w:t>
      </w:r>
      <w:proofErr w:type="spellEnd"/>
      <w:r w:rsidRPr="003A06A3">
        <w:t xml:space="preserve"> Chang Ting</w:t>
      </w:r>
    </w:p>
    <w:p w14:paraId="0018370D" w14:textId="77777777" w:rsidR="009E24D5" w:rsidRPr="00820F2D" w:rsidRDefault="009E24D5" w:rsidP="00B151C9">
      <w:pPr>
        <w:rPr>
          <w:lang w:eastAsia="en-AU"/>
        </w:rPr>
      </w:pPr>
    </w:p>
    <w:p w14:paraId="3C049AC1" w14:textId="77777777" w:rsidR="009E24D5" w:rsidRPr="00820F2D" w:rsidRDefault="009E24D5" w:rsidP="00B151C9">
      <w:pPr>
        <w:rPr>
          <w:lang w:eastAsia="en-AU"/>
        </w:rPr>
      </w:pPr>
    </w:p>
    <w:p w14:paraId="17B1BE53" w14:textId="77777777" w:rsidR="009E24D5" w:rsidRPr="00820F2D" w:rsidRDefault="009E24D5" w:rsidP="00B151C9">
      <w:pPr>
        <w:rPr>
          <w:lang w:eastAsia="en-AU"/>
        </w:rPr>
      </w:pPr>
    </w:p>
    <w:p w14:paraId="18DF3FF6" w14:textId="77777777" w:rsidR="009E24D5" w:rsidRPr="00820F2D" w:rsidRDefault="009E24D5" w:rsidP="00B151C9">
      <w:pPr>
        <w:rPr>
          <w:lang w:eastAsia="en-AU"/>
        </w:rPr>
      </w:pPr>
    </w:p>
    <w:p w14:paraId="47A5709F" w14:textId="77777777" w:rsidR="009E24D5" w:rsidRPr="00820F2D" w:rsidRDefault="009E24D5" w:rsidP="00B151C9">
      <w:pPr>
        <w:rPr>
          <w:lang w:eastAsia="en-AU"/>
        </w:rPr>
      </w:pPr>
    </w:p>
    <w:p w14:paraId="30DE5CB4" w14:textId="77777777" w:rsidR="009E24D5" w:rsidRPr="00820F2D" w:rsidRDefault="009E24D5" w:rsidP="00B151C9">
      <w:pPr>
        <w:rPr>
          <w:lang w:eastAsia="en-AU"/>
        </w:rPr>
      </w:pPr>
    </w:p>
    <w:p w14:paraId="5D97302B" w14:textId="77777777" w:rsidR="009E24D5" w:rsidRPr="00820F2D" w:rsidRDefault="009E24D5" w:rsidP="00B151C9">
      <w:pPr>
        <w:rPr>
          <w:lang w:eastAsia="en-AU"/>
        </w:rPr>
      </w:pPr>
    </w:p>
    <w:p w14:paraId="0C1FC61A" w14:textId="77777777" w:rsidR="009E24D5" w:rsidRPr="00820F2D" w:rsidRDefault="009E24D5" w:rsidP="00B151C9">
      <w:pPr>
        <w:rPr>
          <w:lang w:eastAsia="en-AU"/>
        </w:rPr>
      </w:pPr>
    </w:p>
    <w:p w14:paraId="39FF9D2D" w14:textId="77777777" w:rsidR="009E24D5" w:rsidRPr="00820F2D" w:rsidRDefault="009E24D5" w:rsidP="00B151C9">
      <w:pPr>
        <w:rPr>
          <w:lang w:eastAsia="en-AU"/>
        </w:rPr>
      </w:pPr>
    </w:p>
    <w:p w14:paraId="1E3D9700" w14:textId="033D3F0C" w:rsidR="009E24D5" w:rsidRPr="00296D7D" w:rsidRDefault="009E24D5" w:rsidP="00296D7D">
      <w:pPr>
        <w:jc w:val="center"/>
        <w:rPr>
          <w:i/>
          <w:iCs/>
          <w:lang w:eastAsia="en-AU"/>
        </w:rPr>
      </w:pPr>
      <w:r w:rsidRPr="00296D7D">
        <w:rPr>
          <w:i/>
          <w:iCs/>
          <w:lang w:eastAsia="en-AU"/>
        </w:rPr>
        <w:t xml:space="preserve">A </w:t>
      </w:r>
      <w:r w:rsidR="00E251D2" w:rsidRPr="00296D7D">
        <w:rPr>
          <w:i/>
          <w:iCs/>
          <w:lang w:eastAsia="en-AU"/>
        </w:rPr>
        <w:t>Research Report</w:t>
      </w:r>
      <w:r w:rsidRPr="00296D7D">
        <w:rPr>
          <w:i/>
          <w:iCs/>
          <w:lang w:eastAsia="en-AU"/>
        </w:rPr>
        <w:t xml:space="preserve"> submitted for the degree of Bachelor of Advanced Science (Honours) at</w:t>
      </w:r>
    </w:p>
    <w:p w14:paraId="3BD691B3" w14:textId="7238746F" w:rsidR="009E24D5" w:rsidRPr="00296D7D" w:rsidRDefault="009E24D5" w:rsidP="00296D7D">
      <w:pPr>
        <w:jc w:val="center"/>
        <w:rPr>
          <w:i/>
          <w:iCs/>
          <w:lang w:eastAsia="en-AU"/>
        </w:rPr>
      </w:pPr>
      <w:r w:rsidRPr="00296D7D">
        <w:rPr>
          <w:i/>
          <w:iCs/>
          <w:lang w:eastAsia="en-AU"/>
        </w:rPr>
        <w:t xml:space="preserve">The University of Queensland in </w:t>
      </w:r>
      <w:r w:rsidR="00A64269">
        <w:rPr>
          <w:i/>
          <w:iCs/>
          <w:lang w:eastAsia="en-AU"/>
        </w:rPr>
        <w:t>October</w:t>
      </w:r>
      <w:r w:rsidR="00E251D2" w:rsidRPr="00296D7D">
        <w:rPr>
          <w:i/>
          <w:iCs/>
          <w:lang w:eastAsia="en-AU"/>
        </w:rPr>
        <w:t xml:space="preserve"> </w:t>
      </w:r>
      <w:r w:rsidRPr="00296D7D">
        <w:rPr>
          <w:i/>
          <w:iCs/>
          <w:lang w:eastAsia="en-AU"/>
        </w:rPr>
        <w:t>2019</w:t>
      </w:r>
    </w:p>
    <w:p w14:paraId="6405FF35" w14:textId="05FD00B6" w:rsidR="00476E18" w:rsidRPr="00E251D2" w:rsidRDefault="003A06A3" w:rsidP="00296D7D">
      <w:pPr>
        <w:jc w:val="center"/>
        <w:rPr>
          <w:lang w:eastAsia="en-AU"/>
        </w:rPr>
      </w:pPr>
      <w:r w:rsidRPr="003A06A3">
        <w:rPr>
          <w:lang w:eastAsia="en-AU"/>
        </w:rPr>
        <w:t>School of Chemistry &amp; Molecular Biosciences</w:t>
      </w:r>
      <w:r w:rsidR="00476E18" w:rsidRPr="00F2059D">
        <w:rPr>
          <w:b/>
          <w:u w:val="single"/>
          <w:lang w:eastAsia="en-AU"/>
        </w:rPr>
        <w:br w:type="page"/>
      </w:r>
    </w:p>
    <w:p w14:paraId="009E84BA" w14:textId="49E933FF" w:rsidR="00476E18" w:rsidRPr="00296D7D" w:rsidRDefault="00476E18" w:rsidP="00B151C9">
      <w:pPr>
        <w:rPr>
          <w:b/>
          <w:bCs/>
          <w:u w:val="single"/>
          <w:lang w:eastAsia="en-AU"/>
        </w:rPr>
      </w:pPr>
      <w:r w:rsidRPr="00296D7D">
        <w:rPr>
          <w:b/>
          <w:bCs/>
          <w:u w:val="single"/>
          <w:lang w:eastAsia="en-AU"/>
        </w:rPr>
        <w:lastRenderedPageBreak/>
        <w:t>Declaration by author</w:t>
      </w:r>
    </w:p>
    <w:p w14:paraId="7E3C33D7" w14:textId="77777777" w:rsidR="00E251D2" w:rsidRDefault="00E251D2" w:rsidP="00296D7D">
      <w:pPr>
        <w:pStyle w:val="Paragraph"/>
      </w:pPr>
      <w:r>
        <w:t xml:space="preserve">This research report is composed of my original work, and contains no material previously published or written by another person except where due reference has been made in the text. I have clearly stated the contribution by others to jointly-authored works that I have included in my report. </w:t>
      </w:r>
    </w:p>
    <w:p w14:paraId="4E873703" w14:textId="77777777" w:rsidR="00E251D2" w:rsidRDefault="00E251D2" w:rsidP="00296D7D">
      <w:pPr>
        <w:pStyle w:val="Paragraph"/>
      </w:pPr>
      <w:r>
        <w:t xml:space="preserve">I have clearly stated the contribution of others to my research </w:t>
      </w:r>
      <w:proofErr w:type="gramStart"/>
      <w:r>
        <w:t>report as a whole, including</w:t>
      </w:r>
      <w:proofErr w:type="gramEnd"/>
      <w:r>
        <w:t xml:space="preserve"> statistical assistance, survey design, data analysis, significant technical procedures, professional editorial advice, and any other original research work used or reported in my report. The content of my report is the result of work I have carried out since the commencement of my honours research project and does not include a substantial part of work that has been submitted to qualify for the award of any other degree or diploma in any university or other tertiary institution. I have clearly stated which parts of my research report, if any, have been submitted to qualify for another award. </w:t>
      </w:r>
    </w:p>
    <w:p w14:paraId="1A6EB00C" w14:textId="669DCB25" w:rsidR="00476E18" w:rsidRPr="00F2059D" w:rsidRDefault="00E251D2" w:rsidP="00296D7D">
      <w:pPr>
        <w:pStyle w:val="Paragraph"/>
      </w:pPr>
      <w:r>
        <w:t>I acknowledge that copyright of all material contained in my research report resides with the copyright holder(s) of that material.</w:t>
      </w:r>
    </w:p>
    <w:p w14:paraId="7C0BAB55" w14:textId="77777777" w:rsidR="00E251D2" w:rsidRDefault="00E251D2" w:rsidP="00B151C9"/>
    <w:p w14:paraId="2364893D" w14:textId="35BF0410" w:rsidR="00476E18" w:rsidRPr="00296D7D" w:rsidRDefault="00E251D2" w:rsidP="00B151C9">
      <w:pPr>
        <w:rPr>
          <w:b/>
          <w:bCs/>
          <w:u w:val="single"/>
        </w:rPr>
      </w:pPr>
      <w:r w:rsidRPr="00296D7D">
        <w:rPr>
          <w:b/>
          <w:bCs/>
          <w:u w:val="single"/>
        </w:rPr>
        <w:t xml:space="preserve">Statement of Contributions to Jointly Authored Works Contained in the Research Report </w:t>
      </w:r>
    </w:p>
    <w:p w14:paraId="1C5A1F47" w14:textId="5121EFE6" w:rsidR="00476E18" w:rsidRDefault="00E251D2" w:rsidP="00B151C9">
      <w:r>
        <w:t>No jointly-authored works.</w:t>
      </w:r>
      <w:r w:rsidR="00476E18" w:rsidRPr="00F2059D">
        <w:t xml:space="preserve"> </w:t>
      </w:r>
    </w:p>
    <w:p w14:paraId="1DFD37BA" w14:textId="77777777" w:rsidR="00E251D2" w:rsidRPr="00E251D2" w:rsidRDefault="00E251D2" w:rsidP="00B151C9"/>
    <w:p w14:paraId="6AD57E4E" w14:textId="77777777" w:rsidR="00E251D2" w:rsidRPr="00296D7D" w:rsidRDefault="00E251D2" w:rsidP="00B151C9">
      <w:pPr>
        <w:rPr>
          <w:b/>
          <w:bCs/>
          <w:u w:val="single"/>
        </w:rPr>
      </w:pPr>
      <w:r w:rsidRPr="00296D7D">
        <w:rPr>
          <w:b/>
          <w:bCs/>
          <w:u w:val="single"/>
        </w:rPr>
        <w:t>Statement of Contributions by Others to the Research Report as a Whole</w:t>
      </w:r>
    </w:p>
    <w:p w14:paraId="42AEEBDE" w14:textId="2E2C8197" w:rsidR="003A06A3" w:rsidRPr="00296D7D" w:rsidRDefault="003A06A3" w:rsidP="00B151C9">
      <w:pPr>
        <w:rPr>
          <w:i/>
          <w:iCs/>
        </w:rPr>
      </w:pPr>
      <w:commentRangeStart w:id="1"/>
      <w:r w:rsidRPr="00296D7D">
        <w:rPr>
          <w:i/>
          <w:iCs/>
        </w:rPr>
        <w:t xml:space="preserve">Elizabeth </w:t>
      </w:r>
      <w:commentRangeEnd w:id="1"/>
      <w:r w:rsidR="00F46509">
        <w:rPr>
          <w:rStyle w:val="CommentReference"/>
        </w:rPr>
        <w:commentReference w:id="1"/>
      </w:r>
      <w:r w:rsidRPr="00296D7D">
        <w:rPr>
          <w:i/>
          <w:iCs/>
        </w:rPr>
        <w:t>Krenske:</w:t>
      </w:r>
    </w:p>
    <w:p w14:paraId="7C743992" w14:textId="5A2FFCD9" w:rsidR="0006674F" w:rsidRDefault="0006674F" w:rsidP="00B151C9">
      <w:r>
        <w:t>Elizabeth is a major steerer of the research direction of the project. She had</w:t>
      </w:r>
      <w:r w:rsidR="00723881">
        <w:t xml:space="preserve"> pointed the author toward relevant literature</w:t>
      </w:r>
      <w:r w:rsidR="00B754D8">
        <w:t xml:space="preserve"> and patiently explained the reasons behind certain common practices in </w:t>
      </w:r>
      <w:r w:rsidR="00B754D8">
        <w:lastRenderedPageBreak/>
        <w:t>the field</w:t>
      </w:r>
      <w:r w:rsidR="00B434AF">
        <w:t>.</w:t>
      </w:r>
      <w:r w:rsidR="00723881">
        <w:t xml:space="preserve"> </w:t>
      </w:r>
      <w:r w:rsidR="00B434AF">
        <w:t>She had</w:t>
      </w:r>
      <w:r w:rsidR="00723881">
        <w:t xml:space="preserve"> </w:t>
      </w:r>
      <w:r w:rsidR="00B434AF">
        <w:t xml:space="preserve">constantly </w:t>
      </w:r>
      <w:r w:rsidR="00723881">
        <w:t xml:space="preserve">provided suggestions of </w:t>
      </w:r>
      <w:r w:rsidR="00B434AF">
        <w:t xml:space="preserve">research direction and posed </w:t>
      </w:r>
      <w:r w:rsidR="00723881">
        <w:t>interesting questions to be answered</w:t>
      </w:r>
      <w:r>
        <w:t>.</w:t>
      </w:r>
      <w:r w:rsidR="00723881">
        <w:t xml:space="preserve"> She critically reviewed the work and asked complementary questions to provide a fuller picture of the results obtained. She contributed significantly to the analysis and interpretation of the results, especially on the quantum mechanical data calculated.</w:t>
      </w:r>
    </w:p>
    <w:p w14:paraId="0C0B67EB" w14:textId="08184642" w:rsidR="003A06A3" w:rsidRDefault="003A06A3" w:rsidP="00B151C9"/>
    <w:p w14:paraId="264C05E7" w14:textId="525053F4" w:rsidR="005D2B87" w:rsidRPr="00296D7D" w:rsidRDefault="005D2B87" w:rsidP="00B151C9">
      <w:pPr>
        <w:rPr>
          <w:i/>
          <w:iCs/>
        </w:rPr>
      </w:pPr>
      <w:r w:rsidRPr="00296D7D">
        <w:rPr>
          <w:i/>
          <w:iCs/>
        </w:rPr>
        <w:t>Alan Mark:</w:t>
      </w:r>
    </w:p>
    <w:p w14:paraId="6EB1984C" w14:textId="20901269" w:rsidR="0006674F" w:rsidRDefault="0006674F" w:rsidP="00B151C9">
      <w:r>
        <w:t xml:space="preserve">Alan shared his expertise on the parameterisation of classical force fields and the effects of parameter choices </w:t>
      </w:r>
      <w:r w:rsidR="00221A7F">
        <w:t xml:space="preserve">such as implicit solvent model </w:t>
      </w:r>
      <w:r>
        <w:t xml:space="preserve">on the </w:t>
      </w:r>
      <w:r w:rsidR="00221A7F">
        <w:t>computed energies</w:t>
      </w:r>
      <w:r>
        <w:t>.</w:t>
      </w:r>
      <w:r w:rsidR="00556806">
        <w:t xml:space="preserve"> He critically </w:t>
      </w:r>
      <w:r w:rsidR="00296D7D">
        <w:t>reviewed</w:t>
      </w:r>
      <w:r w:rsidR="00556806">
        <w:t xml:space="preserve"> the work and assisted in the interpretation of the results.</w:t>
      </w:r>
      <w:r w:rsidR="00AC4525">
        <w:t xml:space="preserve"> He also provided useful suggestions to make the work more concise and coherent.</w:t>
      </w:r>
      <w:r w:rsidR="00B434AF">
        <w:t xml:space="preserve"> His permission to store the massive amount of data generated from the simulations on the hardware of his group allowed the analysis to be conducted easier.</w:t>
      </w:r>
    </w:p>
    <w:p w14:paraId="72BDF44B" w14:textId="77777777" w:rsidR="005D2B87" w:rsidRDefault="005D2B87" w:rsidP="00B151C9"/>
    <w:p w14:paraId="61B87B84" w14:textId="0B8A1FD8" w:rsidR="003A06A3" w:rsidRPr="00296D7D" w:rsidRDefault="003A06A3" w:rsidP="00B151C9">
      <w:pPr>
        <w:rPr>
          <w:i/>
          <w:iCs/>
        </w:rPr>
      </w:pPr>
      <w:r w:rsidRPr="00296D7D">
        <w:rPr>
          <w:i/>
          <w:iCs/>
        </w:rPr>
        <w:t>Thomas Lee:</w:t>
      </w:r>
    </w:p>
    <w:p w14:paraId="4CF44B94" w14:textId="75F9DA72" w:rsidR="005D2B87" w:rsidRDefault="00F1056E" w:rsidP="00AC4525">
      <w:r>
        <w:t xml:space="preserve">Thomas </w:t>
      </w:r>
      <w:r w:rsidR="0006674F">
        <w:t>provided help to truncate the excessive amino acids from the non-standard amino acids built on the ATB web server and shared his expertise on molecular dynamics simulations using AMBER programs on the GPU-accelerated high-performance cluster at UQ. He ha</w:t>
      </w:r>
      <w:r w:rsidR="00AC4525">
        <w:t>d</w:t>
      </w:r>
      <w:r w:rsidR="0006674F">
        <w:t xml:space="preserve"> made his codes of conversion of GROMOS topologies into AMBER-compatible formats available on the ATB. He has also addressed the questions raised and technical issues found throughout </w:t>
      </w:r>
      <w:r w:rsidR="00AC4525">
        <w:t xml:space="preserve">the </w:t>
      </w:r>
      <w:r w:rsidR="0006674F">
        <w:t>preparation of the simulation systems and analysis of the results.</w:t>
      </w:r>
    </w:p>
    <w:p w14:paraId="3F97D447" w14:textId="77777777" w:rsidR="00F1056E" w:rsidRDefault="00F1056E" w:rsidP="00B151C9"/>
    <w:p w14:paraId="7882CAFA" w14:textId="78C662BC" w:rsidR="005D2B87" w:rsidRPr="00296D7D" w:rsidRDefault="005D2B87" w:rsidP="00B151C9">
      <w:pPr>
        <w:rPr>
          <w:i/>
          <w:iCs/>
        </w:rPr>
      </w:pPr>
      <w:r w:rsidRPr="00296D7D">
        <w:rPr>
          <w:i/>
          <w:iCs/>
        </w:rPr>
        <w:t>Martin Stroet:</w:t>
      </w:r>
    </w:p>
    <w:p w14:paraId="6DC6CF6A" w14:textId="71CA350F" w:rsidR="00F1056E" w:rsidRDefault="00F1056E" w:rsidP="00B151C9">
      <w:r>
        <w:lastRenderedPageBreak/>
        <w:t xml:space="preserve">Martin had provided </w:t>
      </w:r>
      <w:r w:rsidR="0006674F">
        <w:t xml:space="preserve">access for parameterisation of the inhibitors and non-standard amino acids built on the ATB web server at higher level of theory. </w:t>
      </w:r>
      <w:r w:rsidR="00B434AF">
        <w:t xml:space="preserve">His warnings against the potential pitfalls of inappropriate parametrisation of the non-standard amino acids are greatly appreciated. </w:t>
      </w:r>
      <w:r w:rsidR="0006674F">
        <w:t>He has also provided guidance in the analysis of the molecular dynamics simulations results, putting a lot of emphasis on finding what is real</w:t>
      </w:r>
      <w:r w:rsidR="002C5725">
        <w:t xml:space="preserve"> and asking objective questions</w:t>
      </w:r>
      <w:r w:rsidR="0006674F">
        <w:t>.</w:t>
      </w:r>
      <w:r w:rsidR="00B434AF">
        <w:t xml:space="preserve"> His knowledge on the strengths and limitations of GROMOS force field had been of immense help to the project.</w:t>
      </w:r>
    </w:p>
    <w:p w14:paraId="48580745" w14:textId="77777777" w:rsidR="00221A7F" w:rsidRDefault="00221A7F" w:rsidP="00B151C9"/>
    <w:p w14:paraId="2A5BE5F0" w14:textId="77777777" w:rsidR="00221A7F" w:rsidRPr="00296D7D" w:rsidRDefault="00221A7F" w:rsidP="00B151C9">
      <w:pPr>
        <w:rPr>
          <w:i/>
          <w:iCs/>
        </w:rPr>
      </w:pPr>
      <w:r w:rsidRPr="00296D7D">
        <w:rPr>
          <w:i/>
          <w:iCs/>
        </w:rPr>
        <w:t>Yuk Ping Chin:</w:t>
      </w:r>
    </w:p>
    <w:p w14:paraId="2290F464" w14:textId="3E4DF7BD" w:rsidR="00221A7F" w:rsidRDefault="00221A7F" w:rsidP="00B151C9">
      <w:r>
        <w:t xml:space="preserve">Yuk Ping introduced convenient ways for conversion of molecular coordinate file formats and provided tutorial for some functionalities of GaussView, MacroModel and NCIPLOT </w:t>
      </w:r>
      <w:proofErr w:type="spellStart"/>
      <w:r w:rsidR="002C5725">
        <w:t>softwares</w:t>
      </w:r>
      <w:proofErr w:type="spellEnd"/>
      <w:r>
        <w:t>.</w:t>
      </w:r>
      <w:r w:rsidR="002C5725">
        <w:t xml:space="preserve"> She had also shared her expertise in high-performance clusters navigation and circumventing issues that lead to premature termination of quantum mechanical calculations.</w:t>
      </w:r>
    </w:p>
    <w:p w14:paraId="668E348C" w14:textId="1014DD98" w:rsidR="005D2B87" w:rsidRDefault="005D2B87" w:rsidP="00B151C9"/>
    <w:p w14:paraId="265D9F97" w14:textId="0E4E95A4" w:rsidR="005D2B87" w:rsidRPr="00296D7D" w:rsidRDefault="005D2B87" w:rsidP="00B151C9">
      <w:pPr>
        <w:rPr>
          <w:i/>
          <w:iCs/>
        </w:rPr>
      </w:pPr>
      <w:r w:rsidRPr="00296D7D">
        <w:rPr>
          <w:i/>
          <w:iCs/>
        </w:rPr>
        <w:t>Romain Lepage:</w:t>
      </w:r>
    </w:p>
    <w:p w14:paraId="0B85C830" w14:textId="4286D543" w:rsidR="005D2B87" w:rsidRDefault="005D2B87" w:rsidP="00B151C9">
      <w:r>
        <w:t xml:space="preserve">Romain provided </w:t>
      </w:r>
      <w:r w:rsidR="00A230F2">
        <w:t>useful suggestions</w:t>
      </w:r>
      <w:r>
        <w:t xml:space="preserve"> </w:t>
      </w:r>
      <w:r w:rsidR="00A230F2">
        <w:t>to aid in the location of some transition state structures</w:t>
      </w:r>
      <w:r>
        <w:t>.</w:t>
      </w:r>
      <w:r w:rsidR="002C5725">
        <w:t xml:space="preserve"> He also aided the author in making informed choices on the selection of parameters for quantum mechanical calculations using Gaussian16 and understanding </w:t>
      </w:r>
      <w:r w:rsidR="00723881">
        <w:t>basic concepts on the algorithms used for the calculations</w:t>
      </w:r>
      <w:r w:rsidR="002C5725">
        <w:t>.</w:t>
      </w:r>
    </w:p>
    <w:p w14:paraId="6D1B4A6A" w14:textId="77777777" w:rsidR="005D2B87" w:rsidRDefault="005D2B87" w:rsidP="00B151C9"/>
    <w:p w14:paraId="44514389" w14:textId="029E0402" w:rsidR="005D2B87" w:rsidRPr="00296D7D" w:rsidRDefault="005D2B87" w:rsidP="00B151C9">
      <w:pPr>
        <w:rPr>
          <w:i/>
          <w:iCs/>
        </w:rPr>
      </w:pPr>
      <w:r w:rsidRPr="00296D7D">
        <w:rPr>
          <w:i/>
          <w:iCs/>
        </w:rPr>
        <w:t xml:space="preserve">David </w:t>
      </w:r>
      <w:proofErr w:type="spellStart"/>
      <w:r w:rsidRPr="00296D7D">
        <w:rPr>
          <w:i/>
          <w:iCs/>
        </w:rPr>
        <w:t>Poger</w:t>
      </w:r>
      <w:proofErr w:type="spellEnd"/>
      <w:r w:rsidRPr="00296D7D">
        <w:rPr>
          <w:i/>
          <w:iCs/>
        </w:rPr>
        <w:t>:</w:t>
      </w:r>
    </w:p>
    <w:p w14:paraId="52E2A566" w14:textId="71BCB4B5" w:rsidR="003A06A3" w:rsidRPr="003A06A3" w:rsidRDefault="005D2B87" w:rsidP="00B151C9">
      <w:r>
        <w:t>David provide</w:t>
      </w:r>
      <w:r w:rsidR="00A456BC">
        <w:t>d critical advice</w:t>
      </w:r>
      <w:r>
        <w:t xml:space="preserve"> regarding the construction of residues </w:t>
      </w:r>
      <w:r w:rsidR="00A456BC">
        <w:t xml:space="preserve">missing </w:t>
      </w:r>
      <w:r>
        <w:t xml:space="preserve">in </w:t>
      </w:r>
      <w:r w:rsidR="00A456BC">
        <w:t xml:space="preserve">the </w:t>
      </w:r>
      <w:r>
        <w:t xml:space="preserve">X-ray crystal structures of </w:t>
      </w:r>
      <w:r w:rsidR="00A456BC">
        <w:t xml:space="preserve">the </w:t>
      </w:r>
      <w:r>
        <w:t xml:space="preserve">proteins </w:t>
      </w:r>
      <w:r w:rsidR="00A456BC">
        <w:t>used in the</w:t>
      </w:r>
      <w:r>
        <w:t xml:space="preserve"> simulations and </w:t>
      </w:r>
      <w:r w:rsidR="00A456BC">
        <w:t xml:space="preserve">helped with the </w:t>
      </w:r>
      <w:r>
        <w:t xml:space="preserve">specification of </w:t>
      </w:r>
      <w:r w:rsidR="00A456BC">
        <w:t xml:space="preserve">the </w:t>
      </w:r>
      <w:r>
        <w:t xml:space="preserve">simulation parameters </w:t>
      </w:r>
      <w:r w:rsidR="00A456BC">
        <w:t>used in the</w:t>
      </w:r>
      <w:r>
        <w:t xml:space="preserve"> molecular </w:t>
      </w:r>
      <w:proofErr w:type="gramStart"/>
      <w:r>
        <w:t>dynamics</w:t>
      </w:r>
      <w:proofErr w:type="gramEnd"/>
      <w:r>
        <w:t xml:space="preserve"> studies of proteins under biological condition. </w:t>
      </w:r>
    </w:p>
    <w:p w14:paraId="15973FB0" w14:textId="489235D8" w:rsidR="003A06A3" w:rsidRDefault="003A06A3" w:rsidP="00B151C9"/>
    <w:p w14:paraId="292FACF3" w14:textId="77777777" w:rsidR="007A01A7" w:rsidRPr="00F2059D" w:rsidRDefault="007A01A7" w:rsidP="00B151C9">
      <w:r w:rsidRPr="00F2059D">
        <w:t>This research was supported by a University of Queensland School of Chemistry and Molecular Biosciences Honours Scholarship.</w:t>
      </w:r>
    </w:p>
    <w:p w14:paraId="31B8083D" w14:textId="77777777" w:rsidR="00476E18" w:rsidRPr="00F2059D" w:rsidRDefault="00476E18" w:rsidP="00B151C9"/>
    <w:p w14:paraId="340693AB" w14:textId="77777777" w:rsidR="00E251D2" w:rsidRPr="00296D7D" w:rsidRDefault="00E251D2" w:rsidP="00B151C9">
      <w:pPr>
        <w:rPr>
          <w:b/>
          <w:bCs/>
          <w:u w:val="single"/>
        </w:rPr>
      </w:pPr>
      <w:r w:rsidRPr="00296D7D">
        <w:rPr>
          <w:b/>
          <w:bCs/>
          <w:u w:val="single"/>
        </w:rPr>
        <w:t>Statement of Parts of the Research Report or Submitted to Qualify for the Award of Another</w:t>
      </w:r>
    </w:p>
    <w:p w14:paraId="6B777653" w14:textId="77777777" w:rsidR="00E251D2" w:rsidRPr="00296D7D" w:rsidRDefault="00E251D2" w:rsidP="00B151C9">
      <w:pPr>
        <w:rPr>
          <w:b/>
          <w:bCs/>
          <w:u w:val="single"/>
        </w:rPr>
      </w:pPr>
      <w:r w:rsidRPr="00296D7D">
        <w:rPr>
          <w:b/>
          <w:bCs/>
          <w:u w:val="single"/>
        </w:rPr>
        <w:t>Degree</w:t>
      </w:r>
    </w:p>
    <w:p w14:paraId="48FE041D" w14:textId="6FCECC10" w:rsidR="00476E18" w:rsidRPr="00F2059D" w:rsidRDefault="00476E18" w:rsidP="00B151C9">
      <w:r w:rsidRPr="00F2059D">
        <w:t>None.</w:t>
      </w:r>
    </w:p>
    <w:p w14:paraId="549586BE" w14:textId="77777777" w:rsidR="00476E18" w:rsidRPr="00F2059D" w:rsidRDefault="00476E18" w:rsidP="00B151C9"/>
    <w:p w14:paraId="5630D516" w14:textId="77777777" w:rsidR="00E251D2" w:rsidRPr="00296D7D" w:rsidRDefault="00E251D2" w:rsidP="00B151C9">
      <w:pPr>
        <w:rPr>
          <w:b/>
          <w:bCs/>
          <w:u w:val="single"/>
          <w:lang w:val="en-AU" w:eastAsia="en-US"/>
        </w:rPr>
      </w:pPr>
      <w:r w:rsidRPr="00296D7D">
        <w:rPr>
          <w:b/>
          <w:bCs/>
          <w:u w:val="single"/>
          <w:lang w:val="en-AU" w:eastAsia="en-US"/>
        </w:rPr>
        <w:t>Published Works by the Author Incorporated into the Research</w:t>
      </w:r>
    </w:p>
    <w:p w14:paraId="1A2FADC0" w14:textId="223FE03E" w:rsidR="00476E18" w:rsidRDefault="00E251D2" w:rsidP="00B151C9">
      <w:r>
        <w:t>None</w:t>
      </w:r>
      <w:r w:rsidR="00476E18" w:rsidRPr="00F2059D">
        <w:t>.</w:t>
      </w:r>
    </w:p>
    <w:p w14:paraId="078A712F" w14:textId="6524D690" w:rsidR="00E251D2" w:rsidRDefault="00E251D2" w:rsidP="00B151C9"/>
    <w:p w14:paraId="51483EE2" w14:textId="4EF6DA8F" w:rsidR="00E251D2" w:rsidRPr="00296D7D" w:rsidRDefault="00E251D2" w:rsidP="00B151C9">
      <w:pPr>
        <w:rPr>
          <w:b/>
          <w:bCs/>
          <w:u w:val="single"/>
        </w:rPr>
      </w:pPr>
      <w:r w:rsidRPr="00296D7D">
        <w:rPr>
          <w:b/>
          <w:bCs/>
          <w:u w:val="single"/>
        </w:rPr>
        <w:t>Additional Published Works by the Author Relevant to the Research Report or but not Forming Part of it</w:t>
      </w:r>
    </w:p>
    <w:p w14:paraId="6F2B7A4F" w14:textId="0BC22FF6" w:rsidR="00E251D2" w:rsidRPr="00E251D2" w:rsidRDefault="00E251D2" w:rsidP="00B151C9">
      <w:r>
        <w:t>None</w:t>
      </w:r>
    </w:p>
    <w:p w14:paraId="3ECCE88C" w14:textId="77777777" w:rsidR="007A01A7" w:rsidRDefault="007A01A7" w:rsidP="00B151C9"/>
    <w:p w14:paraId="0D646889" w14:textId="6E689FF2" w:rsidR="00476E18" w:rsidRPr="00296D7D" w:rsidRDefault="00476E18" w:rsidP="00B151C9">
      <w:pPr>
        <w:rPr>
          <w:b/>
          <w:bCs/>
          <w:u w:val="single"/>
        </w:rPr>
      </w:pPr>
      <w:r w:rsidRPr="00296D7D">
        <w:rPr>
          <w:b/>
          <w:bCs/>
          <w:u w:val="single"/>
        </w:rPr>
        <w:t>Acknowledgements</w:t>
      </w:r>
    </w:p>
    <w:p w14:paraId="415B829B" w14:textId="27B3BD79" w:rsidR="00F2059D" w:rsidRDefault="00F2059D" w:rsidP="00B151C9">
      <w:r w:rsidRPr="00F2059D">
        <w:t xml:space="preserve">I thank Associate Professor Elizabeth Krenske and Professor Alan Mark for the supervisions throughout the year. I also wish to thank </w:t>
      </w:r>
      <w:proofErr w:type="spellStart"/>
      <w:r w:rsidRPr="00F2059D">
        <w:t>Dr.</w:t>
      </w:r>
      <w:proofErr w:type="spellEnd"/>
      <w:r w:rsidRPr="00F2059D">
        <w:t xml:space="preserve"> Martin Stroet and </w:t>
      </w:r>
      <w:proofErr w:type="spellStart"/>
      <w:r w:rsidRPr="00F2059D">
        <w:t>Dr.</w:t>
      </w:r>
      <w:proofErr w:type="spellEnd"/>
      <w:r w:rsidRPr="00F2059D">
        <w:t xml:space="preserve"> Thomas Lee for their </w:t>
      </w:r>
      <w:r w:rsidR="00AC4525">
        <w:t xml:space="preserve">patience in answering my questions and </w:t>
      </w:r>
      <w:r w:rsidRPr="00F2059D">
        <w:t xml:space="preserve">guidance </w:t>
      </w:r>
      <w:r w:rsidR="00AC4525">
        <w:t xml:space="preserve">provided </w:t>
      </w:r>
      <w:r w:rsidRPr="00F2059D">
        <w:t xml:space="preserve">in </w:t>
      </w:r>
      <w:r w:rsidR="00AC4525">
        <w:t>molecular dynamics</w:t>
      </w:r>
      <w:r w:rsidRPr="00F2059D">
        <w:t xml:space="preserve"> simulations on Wiener, providence of codes that enables the setup of systems containing non-standard amino acids</w:t>
      </w:r>
      <w:r w:rsidR="00AC4525">
        <w:t xml:space="preserve">, </w:t>
      </w:r>
      <w:r w:rsidRPr="00F2059D">
        <w:t>simulation of GROMOS systems using graphics processing unit-accelerated AMBER machineries</w:t>
      </w:r>
      <w:r w:rsidR="00AC4525">
        <w:t>, and the analysis of the results</w:t>
      </w:r>
      <w:r w:rsidRPr="00F2059D">
        <w:t xml:space="preserve">. </w:t>
      </w:r>
      <w:r w:rsidR="00AC4525">
        <w:t>I am</w:t>
      </w:r>
      <w:r w:rsidRPr="00F2059D">
        <w:t xml:space="preserve"> grateful to Jack Taunton and his colleagues for making the co-crystal structure of BTK with inhibitor molecule 3 from their experimental work publicly available. </w:t>
      </w:r>
      <w:r w:rsidR="00AC4525">
        <w:lastRenderedPageBreak/>
        <w:t xml:space="preserve">I thank my </w:t>
      </w:r>
      <w:r w:rsidR="00247250">
        <w:t xml:space="preserve">other </w:t>
      </w:r>
      <w:r w:rsidR="00AC4525">
        <w:t xml:space="preserve">colleagues in both laboratories for making my Honours research experience such </w:t>
      </w:r>
      <w:r w:rsidR="00247250">
        <w:t>interesting</w:t>
      </w:r>
      <w:r w:rsidR="00AC4525">
        <w:t xml:space="preserve"> and exciting. </w:t>
      </w:r>
      <w:r w:rsidRPr="00F2059D">
        <w:t>Computer resources provided by the National Facility of the National Computational Infrastructure (Australia) through the National Computational Merit Allocation Scheme and by the University of Queensland Research Computing Centre</w:t>
      </w:r>
      <w:r w:rsidR="00AC4525">
        <w:t xml:space="preserve"> are greatly appreciated</w:t>
      </w:r>
      <w:r w:rsidRPr="00F2059D">
        <w:t>.</w:t>
      </w:r>
      <w:r w:rsidR="00AC4525">
        <w:t xml:space="preserve"> I am grateful for the financial support given by the School of Chemistry and Molecular Biosciences through the Honours scholarship.</w:t>
      </w:r>
    </w:p>
    <w:p w14:paraId="6DFA3D43" w14:textId="5287392A" w:rsidR="007A01A7" w:rsidRPr="00296D7D" w:rsidRDefault="007A01A7" w:rsidP="00B151C9">
      <w:pPr>
        <w:rPr>
          <w:b/>
          <w:bCs/>
        </w:rPr>
      </w:pPr>
      <w:r w:rsidRPr="00296D7D">
        <w:rPr>
          <w:b/>
          <w:bCs/>
        </w:rPr>
        <w:t>Signature of Author: _____________________________ Date: ____________</w:t>
      </w:r>
    </w:p>
    <w:p w14:paraId="229C4D25" w14:textId="77777777" w:rsidR="00476E18" w:rsidRPr="00F2059D" w:rsidRDefault="00476E18" w:rsidP="00B151C9"/>
    <w:p w14:paraId="3034523A" w14:textId="26F2D9C1" w:rsidR="007A01A7" w:rsidRPr="00296D7D" w:rsidRDefault="007A01A7" w:rsidP="00B151C9">
      <w:pPr>
        <w:rPr>
          <w:b/>
          <w:bCs/>
        </w:rPr>
      </w:pPr>
      <w:r w:rsidRPr="00296D7D">
        <w:rPr>
          <w:b/>
          <w:bCs/>
        </w:rPr>
        <w:t>Principal Supervisor Agreement</w:t>
      </w:r>
    </w:p>
    <w:p w14:paraId="750FE875" w14:textId="6A367CBC" w:rsidR="00476E18" w:rsidRDefault="007A01A7" w:rsidP="00B151C9">
      <w:r>
        <w:t>I have read the final report and agree with the student’s declaration.</w:t>
      </w:r>
    </w:p>
    <w:p w14:paraId="475C17AE" w14:textId="77777777" w:rsidR="007A01A7" w:rsidRPr="007A01A7" w:rsidRDefault="007A01A7" w:rsidP="00B151C9"/>
    <w:p w14:paraId="561087F2" w14:textId="41B8D0FE" w:rsidR="007A01A7" w:rsidRPr="00296D7D" w:rsidRDefault="007A01A7" w:rsidP="00B151C9">
      <w:pPr>
        <w:rPr>
          <w:b/>
          <w:bCs/>
        </w:rPr>
      </w:pPr>
      <w:r w:rsidRPr="00296D7D">
        <w:rPr>
          <w:b/>
          <w:bCs/>
        </w:rPr>
        <w:t>Signature of Principal Supervisor: ______________________________Date: _________</w:t>
      </w:r>
    </w:p>
    <w:p w14:paraId="61A77B2A" w14:textId="77777777" w:rsidR="007A01A7" w:rsidRPr="00F2059D" w:rsidRDefault="007A01A7" w:rsidP="00B151C9"/>
    <w:p w14:paraId="31EDEB41" w14:textId="58BBF5F6" w:rsidR="007A01A7" w:rsidRPr="00F2059D" w:rsidRDefault="00476E18" w:rsidP="00B151C9">
      <w:pPr>
        <w:pStyle w:val="HeadingsPriortoIntro"/>
      </w:pPr>
      <w:r w:rsidRPr="00F2059D">
        <w:br w:type="page"/>
      </w:r>
      <w:bookmarkStart w:id="2" w:name="_Toc22242503"/>
      <w:r w:rsidR="00366FDA">
        <w:lastRenderedPageBreak/>
        <w:t>A</w:t>
      </w:r>
      <w:r w:rsidR="004F7663">
        <w:t>BSTRACT</w:t>
      </w:r>
      <w:bookmarkEnd w:id="2"/>
    </w:p>
    <w:p w14:paraId="0F66E3CC" w14:textId="77777777" w:rsidR="007A01A7" w:rsidRDefault="007A01A7" w:rsidP="00B151C9">
      <w:pPr>
        <w:pStyle w:val="Paragraph"/>
        <w:rPr>
          <w:color w:val="000000"/>
        </w:rPr>
      </w:pPr>
      <w:commentRangeStart w:id="3"/>
      <w:r w:rsidRPr="00F2059D">
        <w:t>The abstract should outline the main approach and findings of the thesis and must be between 300 and 800 words</w:t>
      </w:r>
      <w:commentRangeEnd w:id="3"/>
      <w:r w:rsidR="00247250">
        <w:rPr>
          <w:rStyle w:val="CommentReference"/>
        </w:rPr>
        <w:commentReference w:id="3"/>
      </w:r>
      <w:r w:rsidRPr="00F2059D">
        <w:rPr>
          <w:color w:val="000000"/>
        </w:rPr>
        <w:t>.</w:t>
      </w:r>
    </w:p>
    <w:p w14:paraId="2F1CE517" w14:textId="5EB035C4" w:rsidR="007A01A7" w:rsidRDefault="007A01A7" w:rsidP="00B151C9">
      <w:pPr>
        <w:rPr>
          <w:lang w:eastAsia="en-AU"/>
        </w:rPr>
      </w:pPr>
      <w:r>
        <w:rPr>
          <w:lang w:eastAsia="en-AU"/>
        </w:rPr>
        <w:br w:type="page"/>
      </w:r>
    </w:p>
    <w:bookmarkStart w:id="4" w:name="_Toc22242504" w:displacedByCustomXml="next"/>
    <w:sdt>
      <w:sdtPr>
        <w:rPr>
          <w:rFonts w:eastAsiaTheme="minorEastAsia"/>
          <w:b w:val="0"/>
          <w:lang w:eastAsia="zh-CN"/>
        </w:rPr>
        <w:id w:val="-94175864"/>
        <w:docPartObj>
          <w:docPartGallery w:val="Table of Contents"/>
          <w:docPartUnique/>
        </w:docPartObj>
      </w:sdtPr>
      <w:sdtEndPr>
        <w:rPr>
          <w:bCs/>
          <w:noProof/>
        </w:rPr>
      </w:sdtEndPr>
      <w:sdtContent>
        <w:p w14:paraId="76E298AF" w14:textId="1668CA08" w:rsidR="004D4BCD" w:rsidRPr="005C0A36" w:rsidRDefault="007A01A7" w:rsidP="00B151C9">
          <w:pPr>
            <w:pStyle w:val="HeadingsPriortoIntro"/>
          </w:pPr>
          <w:r>
            <w:t>TABLE OF CONTENTS</w:t>
          </w:r>
          <w:bookmarkEnd w:id="4"/>
        </w:p>
        <w:p w14:paraId="7A545610" w14:textId="59167031" w:rsidR="00F46509" w:rsidRDefault="001F4FEC">
          <w:pPr>
            <w:pStyle w:val="TOC1"/>
            <w:tabs>
              <w:tab w:val="right" w:leader="dot" w:pos="9350"/>
            </w:tabs>
            <w:rPr>
              <w:rFonts w:cstheme="minorBidi"/>
              <w:b w:val="0"/>
              <w:bCs w:val="0"/>
              <w:caps w:val="0"/>
              <w:noProof/>
              <w:sz w:val="22"/>
              <w:szCs w:val="22"/>
              <w:lang w:bidi="he-IL"/>
            </w:rPr>
          </w:pPr>
          <w:r w:rsidRPr="005C0A36">
            <w:rPr>
              <w:rFonts w:asciiTheme="majorHAnsi" w:eastAsiaTheme="majorEastAsia" w:hAnsiTheme="majorHAnsi"/>
              <w:caps w:val="0"/>
              <w:color w:val="272727" w:themeColor="text1" w:themeTint="D8"/>
              <w:sz w:val="24"/>
              <w:szCs w:val="24"/>
            </w:rPr>
            <w:fldChar w:fldCharType="begin"/>
          </w:r>
          <w:r w:rsidRPr="005C0A36">
            <w:rPr>
              <w:rFonts w:asciiTheme="majorHAnsi" w:eastAsiaTheme="majorEastAsia" w:hAnsiTheme="majorHAnsi"/>
              <w:caps w:val="0"/>
              <w:color w:val="272727" w:themeColor="text1" w:themeTint="D8"/>
              <w:sz w:val="24"/>
              <w:szCs w:val="24"/>
            </w:rPr>
            <w:instrText xml:space="preserve"> TOC \o "1-3" \h \z \u </w:instrText>
          </w:r>
          <w:r w:rsidRPr="005C0A36">
            <w:rPr>
              <w:rFonts w:asciiTheme="majorHAnsi" w:eastAsiaTheme="majorEastAsia" w:hAnsiTheme="majorHAnsi"/>
              <w:caps w:val="0"/>
              <w:color w:val="272727" w:themeColor="text1" w:themeTint="D8"/>
              <w:sz w:val="24"/>
              <w:szCs w:val="24"/>
            </w:rPr>
            <w:fldChar w:fldCharType="separate"/>
          </w:r>
          <w:hyperlink w:anchor="_Toc22242503" w:history="1">
            <w:r w:rsidR="00F46509" w:rsidRPr="00893D0E">
              <w:rPr>
                <w:rStyle w:val="Hyperlink"/>
                <w:noProof/>
              </w:rPr>
              <w:t>ABSTRACT</w:t>
            </w:r>
            <w:r w:rsidR="00F46509">
              <w:rPr>
                <w:noProof/>
                <w:webHidden/>
              </w:rPr>
              <w:tab/>
            </w:r>
            <w:r w:rsidR="00F46509">
              <w:rPr>
                <w:noProof/>
                <w:webHidden/>
              </w:rPr>
              <w:fldChar w:fldCharType="begin"/>
            </w:r>
            <w:r w:rsidR="00F46509">
              <w:rPr>
                <w:noProof/>
                <w:webHidden/>
              </w:rPr>
              <w:instrText xml:space="preserve"> PAGEREF _Toc22242503 \h </w:instrText>
            </w:r>
            <w:r w:rsidR="00F46509">
              <w:rPr>
                <w:noProof/>
                <w:webHidden/>
              </w:rPr>
            </w:r>
            <w:r w:rsidR="00F46509">
              <w:rPr>
                <w:noProof/>
                <w:webHidden/>
              </w:rPr>
              <w:fldChar w:fldCharType="separate"/>
            </w:r>
            <w:r w:rsidR="00F46509">
              <w:rPr>
                <w:noProof/>
                <w:webHidden/>
              </w:rPr>
              <w:t>vii</w:t>
            </w:r>
            <w:r w:rsidR="00F46509">
              <w:rPr>
                <w:noProof/>
                <w:webHidden/>
              </w:rPr>
              <w:fldChar w:fldCharType="end"/>
            </w:r>
          </w:hyperlink>
        </w:p>
        <w:p w14:paraId="1076AD3C" w14:textId="6BD1575C" w:rsidR="00F46509" w:rsidRDefault="00915437">
          <w:pPr>
            <w:pStyle w:val="TOC1"/>
            <w:tabs>
              <w:tab w:val="right" w:leader="dot" w:pos="9350"/>
            </w:tabs>
            <w:rPr>
              <w:rFonts w:cstheme="minorBidi"/>
              <w:b w:val="0"/>
              <w:bCs w:val="0"/>
              <w:caps w:val="0"/>
              <w:noProof/>
              <w:sz w:val="22"/>
              <w:szCs w:val="22"/>
              <w:lang w:bidi="he-IL"/>
            </w:rPr>
          </w:pPr>
          <w:hyperlink w:anchor="_Toc22242504" w:history="1">
            <w:r w:rsidR="00F46509" w:rsidRPr="00893D0E">
              <w:rPr>
                <w:rStyle w:val="Hyperlink"/>
                <w:noProof/>
              </w:rPr>
              <w:t>TABLE OF CONTENTS</w:t>
            </w:r>
            <w:r w:rsidR="00F46509">
              <w:rPr>
                <w:noProof/>
                <w:webHidden/>
              </w:rPr>
              <w:tab/>
            </w:r>
            <w:r w:rsidR="00F46509">
              <w:rPr>
                <w:noProof/>
                <w:webHidden/>
              </w:rPr>
              <w:fldChar w:fldCharType="begin"/>
            </w:r>
            <w:r w:rsidR="00F46509">
              <w:rPr>
                <w:noProof/>
                <w:webHidden/>
              </w:rPr>
              <w:instrText xml:space="preserve"> PAGEREF _Toc22242504 \h </w:instrText>
            </w:r>
            <w:r w:rsidR="00F46509">
              <w:rPr>
                <w:noProof/>
                <w:webHidden/>
              </w:rPr>
            </w:r>
            <w:r w:rsidR="00F46509">
              <w:rPr>
                <w:noProof/>
                <w:webHidden/>
              </w:rPr>
              <w:fldChar w:fldCharType="separate"/>
            </w:r>
            <w:r w:rsidR="00F46509">
              <w:rPr>
                <w:noProof/>
                <w:webHidden/>
              </w:rPr>
              <w:t>viii</w:t>
            </w:r>
            <w:r w:rsidR="00F46509">
              <w:rPr>
                <w:noProof/>
                <w:webHidden/>
              </w:rPr>
              <w:fldChar w:fldCharType="end"/>
            </w:r>
          </w:hyperlink>
        </w:p>
        <w:p w14:paraId="33E08F5E" w14:textId="598345C2" w:rsidR="00F46509" w:rsidRDefault="00915437">
          <w:pPr>
            <w:pStyle w:val="TOC1"/>
            <w:tabs>
              <w:tab w:val="right" w:leader="dot" w:pos="9350"/>
            </w:tabs>
            <w:rPr>
              <w:rFonts w:cstheme="minorBidi"/>
              <w:b w:val="0"/>
              <w:bCs w:val="0"/>
              <w:caps w:val="0"/>
              <w:noProof/>
              <w:sz w:val="22"/>
              <w:szCs w:val="22"/>
              <w:lang w:bidi="he-IL"/>
            </w:rPr>
          </w:pPr>
          <w:hyperlink w:anchor="_Toc22242505" w:history="1">
            <w:r w:rsidR="00F46509" w:rsidRPr="00893D0E">
              <w:rPr>
                <w:rStyle w:val="Hyperlink"/>
                <w:noProof/>
              </w:rPr>
              <w:t>LIST OF ABBREVIATIONS</w:t>
            </w:r>
            <w:r w:rsidR="00F46509">
              <w:rPr>
                <w:noProof/>
                <w:webHidden/>
              </w:rPr>
              <w:tab/>
            </w:r>
            <w:r w:rsidR="00F46509">
              <w:rPr>
                <w:noProof/>
                <w:webHidden/>
              </w:rPr>
              <w:fldChar w:fldCharType="begin"/>
            </w:r>
            <w:r w:rsidR="00F46509">
              <w:rPr>
                <w:noProof/>
                <w:webHidden/>
              </w:rPr>
              <w:instrText xml:space="preserve"> PAGEREF _Toc22242505 \h </w:instrText>
            </w:r>
            <w:r w:rsidR="00F46509">
              <w:rPr>
                <w:noProof/>
                <w:webHidden/>
              </w:rPr>
            </w:r>
            <w:r w:rsidR="00F46509">
              <w:rPr>
                <w:noProof/>
                <w:webHidden/>
              </w:rPr>
              <w:fldChar w:fldCharType="separate"/>
            </w:r>
            <w:r w:rsidR="00F46509">
              <w:rPr>
                <w:noProof/>
                <w:webHidden/>
              </w:rPr>
              <w:t>xi</w:t>
            </w:r>
            <w:r w:rsidR="00F46509">
              <w:rPr>
                <w:noProof/>
                <w:webHidden/>
              </w:rPr>
              <w:fldChar w:fldCharType="end"/>
            </w:r>
          </w:hyperlink>
        </w:p>
        <w:p w14:paraId="48E8E84F" w14:textId="5EBC7FBC" w:rsidR="00F46509" w:rsidRDefault="00915437">
          <w:pPr>
            <w:pStyle w:val="TOC1"/>
            <w:tabs>
              <w:tab w:val="left" w:pos="480"/>
              <w:tab w:val="right" w:leader="dot" w:pos="9350"/>
            </w:tabs>
            <w:rPr>
              <w:rFonts w:cstheme="minorBidi"/>
              <w:b w:val="0"/>
              <w:bCs w:val="0"/>
              <w:caps w:val="0"/>
              <w:noProof/>
              <w:sz w:val="22"/>
              <w:szCs w:val="22"/>
              <w:lang w:bidi="he-IL"/>
            </w:rPr>
          </w:pPr>
          <w:hyperlink w:anchor="_Toc22242506" w:history="1">
            <w:r w:rsidR="00F46509" w:rsidRPr="00893D0E">
              <w:rPr>
                <w:rStyle w:val="Hyperlink"/>
                <w:noProof/>
              </w:rPr>
              <w:t>1</w:t>
            </w:r>
            <w:r w:rsidR="00F46509">
              <w:rPr>
                <w:rFonts w:cstheme="minorBidi"/>
                <w:b w:val="0"/>
                <w:bCs w:val="0"/>
                <w:caps w:val="0"/>
                <w:noProof/>
                <w:sz w:val="22"/>
                <w:szCs w:val="22"/>
                <w:lang w:bidi="he-IL"/>
              </w:rPr>
              <w:tab/>
            </w:r>
            <w:r w:rsidR="00F46509" w:rsidRPr="00893D0E">
              <w:rPr>
                <w:rStyle w:val="Hyperlink"/>
                <w:noProof/>
              </w:rPr>
              <w:t>INTRODUCTION</w:t>
            </w:r>
            <w:r w:rsidR="00F46509">
              <w:rPr>
                <w:noProof/>
                <w:webHidden/>
              </w:rPr>
              <w:tab/>
            </w:r>
            <w:r w:rsidR="00F46509">
              <w:rPr>
                <w:noProof/>
                <w:webHidden/>
              </w:rPr>
              <w:fldChar w:fldCharType="begin"/>
            </w:r>
            <w:r w:rsidR="00F46509">
              <w:rPr>
                <w:noProof/>
                <w:webHidden/>
              </w:rPr>
              <w:instrText xml:space="preserve"> PAGEREF _Toc22242506 \h </w:instrText>
            </w:r>
            <w:r w:rsidR="00F46509">
              <w:rPr>
                <w:noProof/>
                <w:webHidden/>
              </w:rPr>
            </w:r>
            <w:r w:rsidR="00F46509">
              <w:rPr>
                <w:noProof/>
                <w:webHidden/>
              </w:rPr>
              <w:fldChar w:fldCharType="separate"/>
            </w:r>
            <w:r w:rsidR="00F46509">
              <w:rPr>
                <w:noProof/>
                <w:webHidden/>
              </w:rPr>
              <w:t>1</w:t>
            </w:r>
            <w:r w:rsidR="00F46509">
              <w:rPr>
                <w:noProof/>
                <w:webHidden/>
              </w:rPr>
              <w:fldChar w:fldCharType="end"/>
            </w:r>
          </w:hyperlink>
        </w:p>
        <w:p w14:paraId="2A24EC67" w14:textId="07CD991E" w:rsidR="00F46509" w:rsidRDefault="00915437">
          <w:pPr>
            <w:pStyle w:val="TOC2"/>
            <w:tabs>
              <w:tab w:val="left" w:pos="720"/>
              <w:tab w:val="right" w:leader="dot" w:pos="9350"/>
            </w:tabs>
            <w:rPr>
              <w:rFonts w:cstheme="minorBidi"/>
              <w:smallCaps w:val="0"/>
              <w:noProof/>
              <w:sz w:val="22"/>
              <w:szCs w:val="22"/>
              <w:lang w:bidi="he-IL"/>
            </w:rPr>
          </w:pPr>
          <w:hyperlink w:anchor="_Toc22242507" w:history="1">
            <w:r w:rsidR="00F46509" w:rsidRPr="00893D0E">
              <w:rPr>
                <w:rStyle w:val="Hyperlink"/>
                <w:noProof/>
              </w:rPr>
              <w:t>1.1</w:t>
            </w:r>
            <w:r w:rsidR="00F46509">
              <w:rPr>
                <w:rFonts w:cstheme="minorBidi"/>
                <w:smallCaps w:val="0"/>
                <w:noProof/>
                <w:sz w:val="22"/>
                <w:szCs w:val="22"/>
                <w:lang w:bidi="he-IL"/>
              </w:rPr>
              <w:tab/>
            </w:r>
            <w:r w:rsidR="00F46509" w:rsidRPr="00893D0E">
              <w:rPr>
                <w:rStyle w:val="Hyperlink"/>
                <w:noProof/>
              </w:rPr>
              <w:t>Background and Significance</w:t>
            </w:r>
            <w:r w:rsidR="00F46509">
              <w:rPr>
                <w:noProof/>
                <w:webHidden/>
              </w:rPr>
              <w:tab/>
            </w:r>
            <w:r w:rsidR="00F46509">
              <w:rPr>
                <w:noProof/>
                <w:webHidden/>
              </w:rPr>
              <w:fldChar w:fldCharType="begin"/>
            </w:r>
            <w:r w:rsidR="00F46509">
              <w:rPr>
                <w:noProof/>
                <w:webHidden/>
              </w:rPr>
              <w:instrText xml:space="preserve"> PAGEREF _Toc22242507 \h </w:instrText>
            </w:r>
            <w:r w:rsidR="00F46509">
              <w:rPr>
                <w:noProof/>
                <w:webHidden/>
              </w:rPr>
            </w:r>
            <w:r w:rsidR="00F46509">
              <w:rPr>
                <w:noProof/>
                <w:webHidden/>
              </w:rPr>
              <w:fldChar w:fldCharType="separate"/>
            </w:r>
            <w:r w:rsidR="00F46509">
              <w:rPr>
                <w:noProof/>
                <w:webHidden/>
              </w:rPr>
              <w:t>1</w:t>
            </w:r>
            <w:r w:rsidR="00F46509">
              <w:rPr>
                <w:noProof/>
                <w:webHidden/>
              </w:rPr>
              <w:fldChar w:fldCharType="end"/>
            </w:r>
          </w:hyperlink>
        </w:p>
        <w:p w14:paraId="658DECC1" w14:textId="4359BFBF" w:rsidR="00F46509" w:rsidRDefault="00915437">
          <w:pPr>
            <w:pStyle w:val="TOC3"/>
            <w:tabs>
              <w:tab w:val="left" w:pos="1200"/>
              <w:tab w:val="right" w:leader="dot" w:pos="9350"/>
            </w:tabs>
            <w:rPr>
              <w:rFonts w:cstheme="minorBidi"/>
              <w:i w:val="0"/>
              <w:iCs w:val="0"/>
              <w:noProof/>
              <w:sz w:val="22"/>
              <w:szCs w:val="22"/>
              <w:lang w:bidi="he-IL"/>
            </w:rPr>
          </w:pPr>
          <w:hyperlink w:anchor="_Toc22242508" w:history="1">
            <w:r w:rsidR="00F46509" w:rsidRPr="00893D0E">
              <w:rPr>
                <w:rStyle w:val="Hyperlink"/>
                <w:noProof/>
              </w:rPr>
              <w:t>1.1.1</w:t>
            </w:r>
            <w:r w:rsidR="00F46509">
              <w:rPr>
                <w:rFonts w:cstheme="minorBidi"/>
                <w:i w:val="0"/>
                <w:iCs w:val="0"/>
                <w:noProof/>
                <w:sz w:val="22"/>
                <w:szCs w:val="22"/>
                <w:lang w:bidi="he-IL"/>
              </w:rPr>
              <w:tab/>
            </w:r>
            <w:r w:rsidR="00F46509" w:rsidRPr="00893D0E">
              <w:rPr>
                <w:rStyle w:val="Hyperlink"/>
                <w:noProof/>
              </w:rPr>
              <w:t>Covalent Drugs.</w:t>
            </w:r>
            <w:r w:rsidR="00F46509">
              <w:rPr>
                <w:noProof/>
                <w:webHidden/>
              </w:rPr>
              <w:tab/>
            </w:r>
            <w:r w:rsidR="00F46509">
              <w:rPr>
                <w:noProof/>
                <w:webHidden/>
              </w:rPr>
              <w:fldChar w:fldCharType="begin"/>
            </w:r>
            <w:r w:rsidR="00F46509">
              <w:rPr>
                <w:noProof/>
                <w:webHidden/>
              </w:rPr>
              <w:instrText xml:space="preserve"> PAGEREF _Toc22242508 \h </w:instrText>
            </w:r>
            <w:r w:rsidR="00F46509">
              <w:rPr>
                <w:noProof/>
                <w:webHidden/>
              </w:rPr>
            </w:r>
            <w:r w:rsidR="00F46509">
              <w:rPr>
                <w:noProof/>
                <w:webHidden/>
              </w:rPr>
              <w:fldChar w:fldCharType="separate"/>
            </w:r>
            <w:r w:rsidR="00F46509">
              <w:rPr>
                <w:noProof/>
                <w:webHidden/>
              </w:rPr>
              <w:t>1</w:t>
            </w:r>
            <w:r w:rsidR="00F46509">
              <w:rPr>
                <w:noProof/>
                <w:webHidden/>
              </w:rPr>
              <w:fldChar w:fldCharType="end"/>
            </w:r>
          </w:hyperlink>
        </w:p>
        <w:p w14:paraId="10C090F1" w14:textId="637633B8" w:rsidR="00F46509" w:rsidRDefault="00915437">
          <w:pPr>
            <w:pStyle w:val="TOC3"/>
            <w:tabs>
              <w:tab w:val="left" w:pos="1200"/>
              <w:tab w:val="right" w:leader="dot" w:pos="9350"/>
            </w:tabs>
            <w:rPr>
              <w:rFonts w:cstheme="minorBidi"/>
              <w:i w:val="0"/>
              <w:iCs w:val="0"/>
              <w:noProof/>
              <w:sz w:val="22"/>
              <w:szCs w:val="22"/>
              <w:lang w:bidi="he-IL"/>
            </w:rPr>
          </w:pPr>
          <w:hyperlink w:anchor="_Toc22242509" w:history="1">
            <w:r w:rsidR="00F46509" w:rsidRPr="00893D0E">
              <w:rPr>
                <w:rStyle w:val="Hyperlink"/>
                <w:noProof/>
              </w:rPr>
              <w:t>1.1.2</w:t>
            </w:r>
            <w:r w:rsidR="00F46509">
              <w:rPr>
                <w:rFonts w:cstheme="minorBidi"/>
                <w:i w:val="0"/>
                <w:iCs w:val="0"/>
                <w:noProof/>
                <w:sz w:val="22"/>
                <w:szCs w:val="22"/>
                <w:lang w:bidi="he-IL"/>
              </w:rPr>
              <w:tab/>
            </w:r>
            <w:r w:rsidR="00F46509" w:rsidRPr="00893D0E">
              <w:rPr>
                <w:rStyle w:val="Hyperlink"/>
                <w:noProof/>
              </w:rPr>
              <w:t>Residence Time and its Relationship to Pharmacological Effects.</w:t>
            </w:r>
            <w:r w:rsidR="00F46509">
              <w:rPr>
                <w:noProof/>
                <w:webHidden/>
              </w:rPr>
              <w:tab/>
            </w:r>
            <w:r w:rsidR="00F46509">
              <w:rPr>
                <w:noProof/>
                <w:webHidden/>
              </w:rPr>
              <w:fldChar w:fldCharType="begin"/>
            </w:r>
            <w:r w:rsidR="00F46509">
              <w:rPr>
                <w:noProof/>
                <w:webHidden/>
              </w:rPr>
              <w:instrText xml:space="preserve"> PAGEREF _Toc22242509 \h </w:instrText>
            </w:r>
            <w:r w:rsidR="00F46509">
              <w:rPr>
                <w:noProof/>
                <w:webHidden/>
              </w:rPr>
            </w:r>
            <w:r w:rsidR="00F46509">
              <w:rPr>
                <w:noProof/>
                <w:webHidden/>
              </w:rPr>
              <w:fldChar w:fldCharType="separate"/>
            </w:r>
            <w:r w:rsidR="00F46509">
              <w:rPr>
                <w:noProof/>
                <w:webHidden/>
              </w:rPr>
              <w:t>3</w:t>
            </w:r>
            <w:r w:rsidR="00F46509">
              <w:rPr>
                <w:noProof/>
                <w:webHidden/>
              </w:rPr>
              <w:fldChar w:fldCharType="end"/>
            </w:r>
          </w:hyperlink>
        </w:p>
        <w:p w14:paraId="46852572" w14:textId="2738FB54" w:rsidR="00F46509" w:rsidRDefault="00915437">
          <w:pPr>
            <w:pStyle w:val="TOC3"/>
            <w:tabs>
              <w:tab w:val="left" w:pos="1200"/>
              <w:tab w:val="right" w:leader="dot" w:pos="9350"/>
            </w:tabs>
            <w:rPr>
              <w:rFonts w:cstheme="minorBidi"/>
              <w:i w:val="0"/>
              <w:iCs w:val="0"/>
              <w:noProof/>
              <w:sz w:val="22"/>
              <w:szCs w:val="22"/>
              <w:lang w:bidi="he-IL"/>
            </w:rPr>
          </w:pPr>
          <w:hyperlink w:anchor="_Toc22242510" w:history="1">
            <w:r w:rsidR="00F46509" w:rsidRPr="00893D0E">
              <w:rPr>
                <w:rStyle w:val="Hyperlink"/>
                <w:noProof/>
              </w:rPr>
              <w:t>1.1.3</w:t>
            </w:r>
            <w:r w:rsidR="00F46509">
              <w:rPr>
                <w:rFonts w:cstheme="minorBidi"/>
                <w:i w:val="0"/>
                <w:iCs w:val="0"/>
                <w:noProof/>
                <w:sz w:val="22"/>
                <w:szCs w:val="22"/>
                <w:lang w:bidi="he-IL"/>
              </w:rPr>
              <w:tab/>
            </w:r>
            <w:r w:rsidR="00F46509" w:rsidRPr="00893D0E">
              <w:rPr>
                <w:rStyle w:val="Hyperlink"/>
                <w:noProof/>
              </w:rPr>
              <w:t>Discovery of Reversible Covalent Inhibitors of Bruton’s Tyrosine Kinase.</w:t>
            </w:r>
            <w:r w:rsidR="00F46509">
              <w:rPr>
                <w:noProof/>
                <w:webHidden/>
              </w:rPr>
              <w:tab/>
            </w:r>
            <w:r w:rsidR="00F46509">
              <w:rPr>
                <w:noProof/>
                <w:webHidden/>
              </w:rPr>
              <w:fldChar w:fldCharType="begin"/>
            </w:r>
            <w:r w:rsidR="00F46509">
              <w:rPr>
                <w:noProof/>
                <w:webHidden/>
              </w:rPr>
              <w:instrText xml:space="preserve"> PAGEREF _Toc22242510 \h </w:instrText>
            </w:r>
            <w:r w:rsidR="00F46509">
              <w:rPr>
                <w:noProof/>
                <w:webHidden/>
              </w:rPr>
            </w:r>
            <w:r w:rsidR="00F46509">
              <w:rPr>
                <w:noProof/>
                <w:webHidden/>
              </w:rPr>
              <w:fldChar w:fldCharType="separate"/>
            </w:r>
            <w:r w:rsidR="00F46509">
              <w:rPr>
                <w:noProof/>
                <w:webHidden/>
              </w:rPr>
              <w:t>4</w:t>
            </w:r>
            <w:r w:rsidR="00F46509">
              <w:rPr>
                <w:noProof/>
                <w:webHidden/>
              </w:rPr>
              <w:fldChar w:fldCharType="end"/>
            </w:r>
          </w:hyperlink>
        </w:p>
        <w:p w14:paraId="7CFA7395" w14:textId="42241B72" w:rsidR="00F46509" w:rsidRDefault="00915437">
          <w:pPr>
            <w:pStyle w:val="TOC3"/>
            <w:tabs>
              <w:tab w:val="left" w:pos="1200"/>
              <w:tab w:val="right" w:leader="dot" w:pos="9350"/>
            </w:tabs>
            <w:rPr>
              <w:rFonts w:cstheme="minorBidi"/>
              <w:i w:val="0"/>
              <w:iCs w:val="0"/>
              <w:noProof/>
              <w:sz w:val="22"/>
              <w:szCs w:val="22"/>
              <w:lang w:bidi="he-IL"/>
            </w:rPr>
          </w:pPr>
          <w:hyperlink w:anchor="_Toc22242511" w:history="1">
            <w:r w:rsidR="00F46509" w:rsidRPr="00893D0E">
              <w:rPr>
                <w:rStyle w:val="Hyperlink"/>
                <w:noProof/>
              </w:rPr>
              <w:t>1.1.4</w:t>
            </w:r>
            <w:r w:rsidR="00F46509">
              <w:rPr>
                <w:rFonts w:cstheme="minorBidi"/>
                <w:i w:val="0"/>
                <w:iCs w:val="0"/>
                <w:noProof/>
                <w:sz w:val="22"/>
                <w:szCs w:val="22"/>
                <w:lang w:bidi="he-IL"/>
              </w:rPr>
              <w:tab/>
            </w:r>
            <w:r w:rsidR="00F46509" w:rsidRPr="00893D0E">
              <w:rPr>
                <w:rStyle w:val="Hyperlink"/>
                <w:noProof/>
              </w:rPr>
              <w:t>Questions Emerging from Previous Work.</w:t>
            </w:r>
            <w:r w:rsidR="00F46509">
              <w:rPr>
                <w:noProof/>
                <w:webHidden/>
              </w:rPr>
              <w:tab/>
            </w:r>
            <w:r w:rsidR="00F46509">
              <w:rPr>
                <w:noProof/>
                <w:webHidden/>
              </w:rPr>
              <w:fldChar w:fldCharType="begin"/>
            </w:r>
            <w:r w:rsidR="00F46509">
              <w:rPr>
                <w:noProof/>
                <w:webHidden/>
              </w:rPr>
              <w:instrText xml:space="preserve"> PAGEREF _Toc22242511 \h </w:instrText>
            </w:r>
            <w:r w:rsidR="00F46509">
              <w:rPr>
                <w:noProof/>
                <w:webHidden/>
              </w:rPr>
            </w:r>
            <w:r w:rsidR="00F46509">
              <w:rPr>
                <w:noProof/>
                <w:webHidden/>
              </w:rPr>
              <w:fldChar w:fldCharType="separate"/>
            </w:r>
            <w:r w:rsidR="00F46509">
              <w:rPr>
                <w:noProof/>
                <w:webHidden/>
              </w:rPr>
              <w:t>8</w:t>
            </w:r>
            <w:r w:rsidR="00F46509">
              <w:rPr>
                <w:noProof/>
                <w:webHidden/>
              </w:rPr>
              <w:fldChar w:fldCharType="end"/>
            </w:r>
          </w:hyperlink>
        </w:p>
        <w:p w14:paraId="2F310DEC" w14:textId="17E29C1A" w:rsidR="00F46509" w:rsidRDefault="00915437">
          <w:pPr>
            <w:pStyle w:val="TOC3"/>
            <w:tabs>
              <w:tab w:val="left" w:pos="1200"/>
              <w:tab w:val="right" w:leader="dot" w:pos="9350"/>
            </w:tabs>
            <w:rPr>
              <w:rFonts w:cstheme="minorBidi"/>
              <w:i w:val="0"/>
              <w:iCs w:val="0"/>
              <w:noProof/>
              <w:sz w:val="22"/>
              <w:szCs w:val="22"/>
              <w:lang w:bidi="he-IL"/>
            </w:rPr>
          </w:pPr>
          <w:hyperlink w:anchor="_Toc22242512" w:history="1">
            <w:r w:rsidR="00F46509" w:rsidRPr="00893D0E">
              <w:rPr>
                <w:rStyle w:val="Hyperlink"/>
                <w:noProof/>
              </w:rPr>
              <w:t>1.1.5</w:t>
            </w:r>
            <w:r w:rsidR="00F46509">
              <w:rPr>
                <w:rFonts w:cstheme="minorBidi"/>
                <w:i w:val="0"/>
                <w:iCs w:val="0"/>
                <w:noProof/>
                <w:sz w:val="22"/>
                <w:szCs w:val="22"/>
                <w:lang w:bidi="he-IL"/>
              </w:rPr>
              <w:tab/>
            </w:r>
            <w:r w:rsidR="00F46509" w:rsidRPr="00893D0E">
              <w:rPr>
                <w:rStyle w:val="Hyperlink"/>
                <w:noProof/>
              </w:rPr>
              <w:t>Previous Computational Studies of BTK.</w:t>
            </w:r>
            <w:r w:rsidR="00F46509">
              <w:rPr>
                <w:noProof/>
                <w:webHidden/>
              </w:rPr>
              <w:tab/>
            </w:r>
            <w:r w:rsidR="00F46509">
              <w:rPr>
                <w:noProof/>
                <w:webHidden/>
              </w:rPr>
              <w:fldChar w:fldCharType="begin"/>
            </w:r>
            <w:r w:rsidR="00F46509">
              <w:rPr>
                <w:noProof/>
                <w:webHidden/>
              </w:rPr>
              <w:instrText xml:space="preserve"> PAGEREF _Toc22242512 \h </w:instrText>
            </w:r>
            <w:r w:rsidR="00F46509">
              <w:rPr>
                <w:noProof/>
                <w:webHidden/>
              </w:rPr>
            </w:r>
            <w:r w:rsidR="00F46509">
              <w:rPr>
                <w:noProof/>
                <w:webHidden/>
              </w:rPr>
              <w:fldChar w:fldCharType="separate"/>
            </w:r>
            <w:r w:rsidR="00F46509">
              <w:rPr>
                <w:noProof/>
                <w:webHidden/>
              </w:rPr>
              <w:t>10</w:t>
            </w:r>
            <w:r w:rsidR="00F46509">
              <w:rPr>
                <w:noProof/>
                <w:webHidden/>
              </w:rPr>
              <w:fldChar w:fldCharType="end"/>
            </w:r>
          </w:hyperlink>
        </w:p>
        <w:p w14:paraId="07EFD4B4" w14:textId="1E9A9409" w:rsidR="00F46509" w:rsidRDefault="00915437">
          <w:pPr>
            <w:pStyle w:val="TOC2"/>
            <w:tabs>
              <w:tab w:val="left" w:pos="720"/>
              <w:tab w:val="right" w:leader="dot" w:pos="9350"/>
            </w:tabs>
            <w:rPr>
              <w:rFonts w:cstheme="minorBidi"/>
              <w:smallCaps w:val="0"/>
              <w:noProof/>
              <w:sz w:val="22"/>
              <w:szCs w:val="22"/>
              <w:lang w:bidi="he-IL"/>
            </w:rPr>
          </w:pPr>
          <w:hyperlink w:anchor="_Toc22242513" w:history="1">
            <w:r w:rsidR="00F46509" w:rsidRPr="00893D0E">
              <w:rPr>
                <w:rStyle w:val="Hyperlink"/>
                <w:noProof/>
              </w:rPr>
              <w:t>1.2</w:t>
            </w:r>
            <w:r w:rsidR="00F46509">
              <w:rPr>
                <w:rFonts w:cstheme="minorBidi"/>
                <w:smallCaps w:val="0"/>
                <w:noProof/>
                <w:sz w:val="22"/>
                <w:szCs w:val="22"/>
                <w:lang w:bidi="he-IL"/>
              </w:rPr>
              <w:tab/>
            </w:r>
            <w:r w:rsidR="00F46509" w:rsidRPr="00893D0E">
              <w:rPr>
                <w:rStyle w:val="Hyperlink"/>
                <w:noProof/>
              </w:rPr>
              <w:t>Objectives</w:t>
            </w:r>
            <w:r w:rsidR="00F46509">
              <w:rPr>
                <w:noProof/>
                <w:webHidden/>
              </w:rPr>
              <w:tab/>
            </w:r>
            <w:r w:rsidR="00F46509">
              <w:rPr>
                <w:noProof/>
                <w:webHidden/>
              </w:rPr>
              <w:fldChar w:fldCharType="begin"/>
            </w:r>
            <w:r w:rsidR="00F46509">
              <w:rPr>
                <w:noProof/>
                <w:webHidden/>
              </w:rPr>
              <w:instrText xml:space="preserve"> PAGEREF _Toc22242513 \h </w:instrText>
            </w:r>
            <w:r w:rsidR="00F46509">
              <w:rPr>
                <w:noProof/>
                <w:webHidden/>
              </w:rPr>
            </w:r>
            <w:r w:rsidR="00F46509">
              <w:rPr>
                <w:noProof/>
                <w:webHidden/>
              </w:rPr>
              <w:fldChar w:fldCharType="separate"/>
            </w:r>
            <w:r w:rsidR="00F46509">
              <w:rPr>
                <w:noProof/>
                <w:webHidden/>
              </w:rPr>
              <w:t>11</w:t>
            </w:r>
            <w:r w:rsidR="00F46509">
              <w:rPr>
                <w:noProof/>
                <w:webHidden/>
              </w:rPr>
              <w:fldChar w:fldCharType="end"/>
            </w:r>
          </w:hyperlink>
        </w:p>
        <w:p w14:paraId="16BFB930" w14:textId="23E6E8F6" w:rsidR="00F46509" w:rsidRDefault="00915437">
          <w:pPr>
            <w:pStyle w:val="TOC1"/>
            <w:tabs>
              <w:tab w:val="left" w:pos="480"/>
              <w:tab w:val="right" w:leader="dot" w:pos="9350"/>
            </w:tabs>
            <w:rPr>
              <w:rFonts w:cstheme="minorBidi"/>
              <w:b w:val="0"/>
              <w:bCs w:val="0"/>
              <w:caps w:val="0"/>
              <w:noProof/>
              <w:sz w:val="22"/>
              <w:szCs w:val="22"/>
              <w:lang w:bidi="he-IL"/>
            </w:rPr>
          </w:pPr>
          <w:hyperlink w:anchor="_Toc22242514" w:history="1">
            <w:r w:rsidR="00F46509" w:rsidRPr="00893D0E">
              <w:rPr>
                <w:rStyle w:val="Hyperlink"/>
                <w:noProof/>
              </w:rPr>
              <w:t>2</w:t>
            </w:r>
            <w:r w:rsidR="00F46509">
              <w:rPr>
                <w:rFonts w:cstheme="minorBidi"/>
                <w:b w:val="0"/>
                <w:bCs w:val="0"/>
                <w:caps w:val="0"/>
                <w:noProof/>
                <w:sz w:val="22"/>
                <w:szCs w:val="22"/>
                <w:lang w:bidi="he-IL"/>
              </w:rPr>
              <w:tab/>
            </w:r>
            <w:r w:rsidR="00F46509" w:rsidRPr="00893D0E">
              <w:rPr>
                <w:rStyle w:val="Hyperlink"/>
                <w:noProof/>
              </w:rPr>
              <w:t>QUANTUM CHEMICAL CHARACTERISATION OF THE INTRINSIC REACTIVITIES OF COVALENT INHIBITORS.</w:t>
            </w:r>
            <w:r w:rsidR="00F46509">
              <w:rPr>
                <w:noProof/>
                <w:webHidden/>
              </w:rPr>
              <w:tab/>
            </w:r>
            <w:r w:rsidR="00F46509">
              <w:rPr>
                <w:noProof/>
                <w:webHidden/>
              </w:rPr>
              <w:fldChar w:fldCharType="begin"/>
            </w:r>
            <w:r w:rsidR="00F46509">
              <w:rPr>
                <w:noProof/>
                <w:webHidden/>
              </w:rPr>
              <w:instrText xml:space="preserve"> PAGEREF _Toc22242514 \h </w:instrText>
            </w:r>
            <w:r w:rsidR="00F46509">
              <w:rPr>
                <w:noProof/>
                <w:webHidden/>
              </w:rPr>
            </w:r>
            <w:r w:rsidR="00F46509">
              <w:rPr>
                <w:noProof/>
                <w:webHidden/>
              </w:rPr>
              <w:fldChar w:fldCharType="separate"/>
            </w:r>
            <w:r w:rsidR="00F46509">
              <w:rPr>
                <w:noProof/>
                <w:webHidden/>
              </w:rPr>
              <w:t>12</w:t>
            </w:r>
            <w:r w:rsidR="00F46509">
              <w:rPr>
                <w:noProof/>
                <w:webHidden/>
              </w:rPr>
              <w:fldChar w:fldCharType="end"/>
            </w:r>
          </w:hyperlink>
        </w:p>
        <w:p w14:paraId="543017F7" w14:textId="4B8890C0" w:rsidR="00F46509" w:rsidRDefault="00915437">
          <w:pPr>
            <w:pStyle w:val="TOC2"/>
            <w:tabs>
              <w:tab w:val="left" w:pos="720"/>
              <w:tab w:val="right" w:leader="dot" w:pos="9350"/>
            </w:tabs>
            <w:rPr>
              <w:rFonts w:cstheme="minorBidi"/>
              <w:smallCaps w:val="0"/>
              <w:noProof/>
              <w:sz w:val="22"/>
              <w:szCs w:val="22"/>
              <w:lang w:bidi="he-IL"/>
            </w:rPr>
          </w:pPr>
          <w:hyperlink w:anchor="_Toc22242515" w:history="1">
            <w:r w:rsidR="00F46509" w:rsidRPr="00893D0E">
              <w:rPr>
                <w:rStyle w:val="Hyperlink"/>
                <w:noProof/>
              </w:rPr>
              <w:t>2.1</w:t>
            </w:r>
            <w:r w:rsidR="00F46509">
              <w:rPr>
                <w:rFonts w:cstheme="minorBidi"/>
                <w:smallCaps w:val="0"/>
                <w:noProof/>
                <w:sz w:val="22"/>
                <w:szCs w:val="22"/>
                <w:lang w:bidi="he-IL"/>
              </w:rPr>
              <w:tab/>
            </w:r>
            <w:r w:rsidR="00F46509" w:rsidRPr="00893D0E">
              <w:rPr>
                <w:rStyle w:val="Hyperlink"/>
                <w:noProof/>
              </w:rPr>
              <w:t>Methods</w:t>
            </w:r>
            <w:r w:rsidR="00F46509">
              <w:rPr>
                <w:noProof/>
                <w:webHidden/>
              </w:rPr>
              <w:tab/>
            </w:r>
            <w:r w:rsidR="00F46509">
              <w:rPr>
                <w:noProof/>
                <w:webHidden/>
              </w:rPr>
              <w:fldChar w:fldCharType="begin"/>
            </w:r>
            <w:r w:rsidR="00F46509">
              <w:rPr>
                <w:noProof/>
                <w:webHidden/>
              </w:rPr>
              <w:instrText xml:space="preserve"> PAGEREF _Toc22242515 \h </w:instrText>
            </w:r>
            <w:r w:rsidR="00F46509">
              <w:rPr>
                <w:noProof/>
                <w:webHidden/>
              </w:rPr>
            </w:r>
            <w:r w:rsidR="00F46509">
              <w:rPr>
                <w:noProof/>
                <w:webHidden/>
              </w:rPr>
              <w:fldChar w:fldCharType="separate"/>
            </w:r>
            <w:r w:rsidR="00F46509">
              <w:rPr>
                <w:noProof/>
                <w:webHidden/>
              </w:rPr>
              <w:t>12</w:t>
            </w:r>
            <w:r w:rsidR="00F46509">
              <w:rPr>
                <w:noProof/>
                <w:webHidden/>
              </w:rPr>
              <w:fldChar w:fldCharType="end"/>
            </w:r>
          </w:hyperlink>
        </w:p>
        <w:p w14:paraId="54143B0B" w14:textId="7501B6AE" w:rsidR="00F46509" w:rsidRDefault="00915437">
          <w:pPr>
            <w:pStyle w:val="TOC3"/>
            <w:tabs>
              <w:tab w:val="left" w:pos="1200"/>
              <w:tab w:val="right" w:leader="dot" w:pos="9350"/>
            </w:tabs>
            <w:rPr>
              <w:rFonts w:cstheme="minorBidi"/>
              <w:i w:val="0"/>
              <w:iCs w:val="0"/>
              <w:noProof/>
              <w:sz w:val="22"/>
              <w:szCs w:val="22"/>
              <w:lang w:bidi="he-IL"/>
            </w:rPr>
          </w:pPr>
          <w:hyperlink w:anchor="_Toc22242516" w:history="1">
            <w:r w:rsidR="00F46509" w:rsidRPr="00893D0E">
              <w:rPr>
                <w:rStyle w:val="Hyperlink"/>
                <w:noProof/>
              </w:rPr>
              <w:t>2.1.1</w:t>
            </w:r>
            <w:r w:rsidR="00F46509">
              <w:rPr>
                <w:rFonts w:cstheme="minorBidi"/>
                <w:i w:val="0"/>
                <w:iCs w:val="0"/>
                <w:noProof/>
                <w:sz w:val="22"/>
                <w:szCs w:val="22"/>
                <w:lang w:bidi="he-IL"/>
              </w:rPr>
              <w:tab/>
            </w:r>
            <w:r w:rsidR="00F46509" w:rsidRPr="00893D0E">
              <w:rPr>
                <w:rStyle w:val="Hyperlink"/>
                <w:noProof/>
              </w:rPr>
              <w:t>Choice of Michael Acceptors</w:t>
            </w:r>
            <w:r w:rsidR="00F46509">
              <w:rPr>
                <w:noProof/>
                <w:webHidden/>
              </w:rPr>
              <w:tab/>
            </w:r>
            <w:r w:rsidR="00F46509">
              <w:rPr>
                <w:noProof/>
                <w:webHidden/>
              </w:rPr>
              <w:fldChar w:fldCharType="begin"/>
            </w:r>
            <w:r w:rsidR="00F46509">
              <w:rPr>
                <w:noProof/>
                <w:webHidden/>
              </w:rPr>
              <w:instrText xml:space="preserve"> PAGEREF _Toc22242516 \h </w:instrText>
            </w:r>
            <w:r w:rsidR="00F46509">
              <w:rPr>
                <w:noProof/>
                <w:webHidden/>
              </w:rPr>
            </w:r>
            <w:r w:rsidR="00F46509">
              <w:rPr>
                <w:noProof/>
                <w:webHidden/>
              </w:rPr>
              <w:fldChar w:fldCharType="separate"/>
            </w:r>
            <w:r w:rsidR="00F46509">
              <w:rPr>
                <w:noProof/>
                <w:webHidden/>
              </w:rPr>
              <w:t>12</w:t>
            </w:r>
            <w:r w:rsidR="00F46509">
              <w:rPr>
                <w:noProof/>
                <w:webHidden/>
              </w:rPr>
              <w:fldChar w:fldCharType="end"/>
            </w:r>
          </w:hyperlink>
        </w:p>
        <w:p w14:paraId="2729E672" w14:textId="73910890" w:rsidR="00F46509" w:rsidRDefault="00915437">
          <w:pPr>
            <w:pStyle w:val="TOC3"/>
            <w:tabs>
              <w:tab w:val="left" w:pos="1200"/>
              <w:tab w:val="right" w:leader="dot" w:pos="9350"/>
            </w:tabs>
            <w:rPr>
              <w:rFonts w:cstheme="minorBidi"/>
              <w:i w:val="0"/>
              <w:iCs w:val="0"/>
              <w:noProof/>
              <w:sz w:val="22"/>
              <w:szCs w:val="22"/>
              <w:lang w:bidi="he-IL"/>
            </w:rPr>
          </w:pPr>
          <w:hyperlink w:anchor="_Toc22242517" w:history="1">
            <w:r w:rsidR="00F46509" w:rsidRPr="00893D0E">
              <w:rPr>
                <w:rStyle w:val="Hyperlink"/>
                <w:noProof/>
              </w:rPr>
              <w:t>2.1.2</w:t>
            </w:r>
            <w:r w:rsidR="00F46509">
              <w:rPr>
                <w:rFonts w:cstheme="minorBidi"/>
                <w:i w:val="0"/>
                <w:iCs w:val="0"/>
                <w:noProof/>
                <w:sz w:val="22"/>
                <w:szCs w:val="22"/>
                <w:lang w:bidi="he-IL"/>
              </w:rPr>
              <w:tab/>
            </w:r>
            <w:r w:rsidR="00F46509" w:rsidRPr="00893D0E">
              <w:rPr>
                <w:rStyle w:val="Hyperlink"/>
                <w:noProof/>
              </w:rPr>
              <w:t>Properties of Interest</w:t>
            </w:r>
            <w:r w:rsidR="00F46509">
              <w:rPr>
                <w:noProof/>
                <w:webHidden/>
              </w:rPr>
              <w:tab/>
            </w:r>
            <w:r w:rsidR="00F46509">
              <w:rPr>
                <w:noProof/>
                <w:webHidden/>
              </w:rPr>
              <w:fldChar w:fldCharType="begin"/>
            </w:r>
            <w:r w:rsidR="00F46509">
              <w:rPr>
                <w:noProof/>
                <w:webHidden/>
              </w:rPr>
              <w:instrText xml:space="preserve"> PAGEREF _Toc22242517 \h </w:instrText>
            </w:r>
            <w:r w:rsidR="00F46509">
              <w:rPr>
                <w:noProof/>
                <w:webHidden/>
              </w:rPr>
            </w:r>
            <w:r w:rsidR="00F46509">
              <w:rPr>
                <w:noProof/>
                <w:webHidden/>
              </w:rPr>
              <w:fldChar w:fldCharType="separate"/>
            </w:r>
            <w:r w:rsidR="00F46509">
              <w:rPr>
                <w:noProof/>
                <w:webHidden/>
              </w:rPr>
              <w:t>13</w:t>
            </w:r>
            <w:r w:rsidR="00F46509">
              <w:rPr>
                <w:noProof/>
                <w:webHidden/>
              </w:rPr>
              <w:fldChar w:fldCharType="end"/>
            </w:r>
          </w:hyperlink>
        </w:p>
        <w:p w14:paraId="0D7A67E7" w14:textId="63124600" w:rsidR="00F46509" w:rsidRDefault="00915437">
          <w:pPr>
            <w:pStyle w:val="TOC3"/>
            <w:tabs>
              <w:tab w:val="left" w:pos="1200"/>
              <w:tab w:val="right" w:leader="dot" w:pos="9350"/>
            </w:tabs>
            <w:rPr>
              <w:rFonts w:cstheme="minorBidi"/>
              <w:i w:val="0"/>
              <w:iCs w:val="0"/>
              <w:noProof/>
              <w:sz w:val="22"/>
              <w:szCs w:val="22"/>
              <w:lang w:bidi="he-IL"/>
            </w:rPr>
          </w:pPr>
          <w:hyperlink w:anchor="_Toc22242518" w:history="1">
            <w:r w:rsidR="00F46509" w:rsidRPr="00893D0E">
              <w:rPr>
                <w:rStyle w:val="Hyperlink"/>
                <w:noProof/>
              </w:rPr>
              <w:t>2.1.3</w:t>
            </w:r>
            <w:r w:rsidR="00F46509">
              <w:rPr>
                <w:rFonts w:cstheme="minorBidi"/>
                <w:i w:val="0"/>
                <w:iCs w:val="0"/>
                <w:noProof/>
                <w:sz w:val="22"/>
                <w:szCs w:val="22"/>
                <w:lang w:bidi="he-IL"/>
              </w:rPr>
              <w:tab/>
            </w:r>
            <w:r w:rsidR="00F46509" w:rsidRPr="00893D0E">
              <w:rPr>
                <w:rStyle w:val="Hyperlink"/>
                <w:noProof/>
              </w:rPr>
              <w:t>Conformational Sampling</w:t>
            </w:r>
            <w:r w:rsidR="00F46509">
              <w:rPr>
                <w:noProof/>
                <w:webHidden/>
              </w:rPr>
              <w:tab/>
            </w:r>
            <w:r w:rsidR="00F46509">
              <w:rPr>
                <w:noProof/>
                <w:webHidden/>
              </w:rPr>
              <w:fldChar w:fldCharType="begin"/>
            </w:r>
            <w:r w:rsidR="00F46509">
              <w:rPr>
                <w:noProof/>
                <w:webHidden/>
              </w:rPr>
              <w:instrText xml:space="preserve"> PAGEREF _Toc22242518 \h </w:instrText>
            </w:r>
            <w:r w:rsidR="00F46509">
              <w:rPr>
                <w:noProof/>
                <w:webHidden/>
              </w:rPr>
            </w:r>
            <w:r w:rsidR="00F46509">
              <w:rPr>
                <w:noProof/>
                <w:webHidden/>
              </w:rPr>
              <w:fldChar w:fldCharType="separate"/>
            </w:r>
            <w:r w:rsidR="00F46509">
              <w:rPr>
                <w:noProof/>
                <w:webHidden/>
              </w:rPr>
              <w:t>14</w:t>
            </w:r>
            <w:r w:rsidR="00F46509">
              <w:rPr>
                <w:noProof/>
                <w:webHidden/>
              </w:rPr>
              <w:fldChar w:fldCharType="end"/>
            </w:r>
          </w:hyperlink>
        </w:p>
        <w:p w14:paraId="2BF0BD25" w14:textId="3037AC4E" w:rsidR="00F46509" w:rsidRDefault="00915437">
          <w:pPr>
            <w:pStyle w:val="TOC3"/>
            <w:tabs>
              <w:tab w:val="left" w:pos="1200"/>
              <w:tab w:val="right" w:leader="dot" w:pos="9350"/>
            </w:tabs>
            <w:rPr>
              <w:rFonts w:cstheme="minorBidi"/>
              <w:i w:val="0"/>
              <w:iCs w:val="0"/>
              <w:noProof/>
              <w:sz w:val="22"/>
              <w:szCs w:val="22"/>
              <w:lang w:bidi="he-IL"/>
            </w:rPr>
          </w:pPr>
          <w:hyperlink w:anchor="_Toc22242519" w:history="1">
            <w:r w:rsidR="00F46509" w:rsidRPr="00893D0E">
              <w:rPr>
                <w:rStyle w:val="Hyperlink"/>
                <w:noProof/>
              </w:rPr>
              <w:t>2.1.4</w:t>
            </w:r>
            <w:r w:rsidR="00F46509">
              <w:rPr>
                <w:rFonts w:cstheme="minorBidi"/>
                <w:i w:val="0"/>
                <w:iCs w:val="0"/>
                <w:noProof/>
                <w:sz w:val="22"/>
                <w:szCs w:val="22"/>
                <w:lang w:bidi="he-IL"/>
              </w:rPr>
              <w:tab/>
            </w:r>
            <w:r w:rsidR="00F46509" w:rsidRPr="00893D0E">
              <w:rPr>
                <w:rStyle w:val="Hyperlink"/>
                <w:noProof/>
              </w:rPr>
              <w:t>Factors Influencing Choice of QM Methods</w:t>
            </w:r>
            <w:r w:rsidR="00F46509">
              <w:rPr>
                <w:noProof/>
                <w:webHidden/>
              </w:rPr>
              <w:tab/>
            </w:r>
            <w:r w:rsidR="00F46509">
              <w:rPr>
                <w:noProof/>
                <w:webHidden/>
              </w:rPr>
              <w:fldChar w:fldCharType="begin"/>
            </w:r>
            <w:r w:rsidR="00F46509">
              <w:rPr>
                <w:noProof/>
                <w:webHidden/>
              </w:rPr>
              <w:instrText xml:space="preserve"> PAGEREF _Toc22242519 \h </w:instrText>
            </w:r>
            <w:r w:rsidR="00F46509">
              <w:rPr>
                <w:noProof/>
                <w:webHidden/>
              </w:rPr>
            </w:r>
            <w:r w:rsidR="00F46509">
              <w:rPr>
                <w:noProof/>
                <w:webHidden/>
              </w:rPr>
              <w:fldChar w:fldCharType="separate"/>
            </w:r>
            <w:r w:rsidR="00F46509">
              <w:rPr>
                <w:noProof/>
                <w:webHidden/>
              </w:rPr>
              <w:t>15</w:t>
            </w:r>
            <w:r w:rsidR="00F46509">
              <w:rPr>
                <w:noProof/>
                <w:webHidden/>
              </w:rPr>
              <w:fldChar w:fldCharType="end"/>
            </w:r>
          </w:hyperlink>
        </w:p>
        <w:p w14:paraId="4D94FF12" w14:textId="7EE9A8C9" w:rsidR="00F46509" w:rsidRDefault="00915437">
          <w:pPr>
            <w:pStyle w:val="TOC3"/>
            <w:tabs>
              <w:tab w:val="left" w:pos="1200"/>
              <w:tab w:val="right" w:leader="dot" w:pos="9350"/>
            </w:tabs>
            <w:rPr>
              <w:rFonts w:cstheme="minorBidi"/>
              <w:i w:val="0"/>
              <w:iCs w:val="0"/>
              <w:noProof/>
              <w:sz w:val="22"/>
              <w:szCs w:val="22"/>
              <w:lang w:bidi="he-IL"/>
            </w:rPr>
          </w:pPr>
          <w:hyperlink w:anchor="_Toc22242520" w:history="1">
            <w:r w:rsidR="00F46509" w:rsidRPr="00893D0E">
              <w:rPr>
                <w:rStyle w:val="Hyperlink"/>
                <w:noProof/>
              </w:rPr>
              <w:t>2.1.5</w:t>
            </w:r>
            <w:r w:rsidR="00F46509">
              <w:rPr>
                <w:rFonts w:cstheme="minorBidi"/>
                <w:i w:val="0"/>
                <w:iCs w:val="0"/>
                <w:noProof/>
                <w:sz w:val="22"/>
                <w:szCs w:val="22"/>
                <w:lang w:bidi="he-IL"/>
              </w:rPr>
              <w:tab/>
            </w:r>
            <w:r w:rsidR="00F46509" w:rsidRPr="00893D0E">
              <w:rPr>
                <w:rStyle w:val="Hyperlink"/>
                <w:noProof/>
              </w:rPr>
              <w:t>Calculation of Gibbs Free Energy</w:t>
            </w:r>
            <w:r w:rsidR="00F46509">
              <w:rPr>
                <w:noProof/>
                <w:webHidden/>
              </w:rPr>
              <w:tab/>
            </w:r>
            <w:r w:rsidR="00F46509">
              <w:rPr>
                <w:noProof/>
                <w:webHidden/>
              </w:rPr>
              <w:fldChar w:fldCharType="begin"/>
            </w:r>
            <w:r w:rsidR="00F46509">
              <w:rPr>
                <w:noProof/>
                <w:webHidden/>
              </w:rPr>
              <w:instrText xml:space="preserve"> PAGEREF _Toc22242520 \h </w:instrText>
            </w:r>
            <w:r w:rsidR="00F46509">
              <w:rPr>
                <w:noProof/>
                <w:webHidden/>
              </w:rPr>
            </w:r>
            <w:r w:rsidR="00F46509">
              <w:rPr>
                <w:noProof/>
                <w:webHidden/>
              </w:rPr>
              <w:fldChar w:fldCharType="separate"/>
            </w:r>
            <w:r w:rsidR="00F46509">
              <w:rPr>
                <w:noProof/>
                <w:webHidden/>
              </w:rPr>
              <w:t>16</w:t>
            </w:r>
            <w:r w:rsidR="00F46509">
              <w:rPr>
                <w:noProof/>
                <w:webHidden/>
              </w:rPr>
              <w:fldChar w:fldCharType="end"/>
            </w:r>
          </w:hyperlink>
        </w:p>
        <w:p w14:paraId="680A2C14" w14:textId="6155BB53" w:rsidR="00F46509" w:rsidRDefault="00915437">
          <w:pPr>
            <w:pStyle w:val="TOC2"/>
            <w:tabs>
              <w:tab w:val="left" w:pos="720"/>
              <w:tab w:val="right" w:leader="dot" w:pos="9350"/>
            </w:tabs>
            <w:rPr>
              <w:rFonts w:cstheme="minorBidi"/>
              <w:smallCaps w:val="0"/>
              <w:noProof/>
              <w:sz w:val="22"/>
              <w:szCs w:val="22"/>
              <w:lang w:bidi="he-IL"/>
            </w:rPr>
          </w:pPr>
          <w:hyperlink w:anchor="_Toc22242521" w:history="1">
            <w:r w:rsidR="00F46509" w:rsidRPr="00893D0E">
              <w:rPr>
                <w:rStyle w:val="Hyperlink"/>
                <w:noProof/>
              </w:rPr>
              <w:t>2.2</w:t>
            </w:r>
            <w:r w:rsidR="00F46509">
              <w:rPr>
                <w:rFonts w:cstheme="minorBidi"/>
                <w:smallCaps w:val="0"/>
                <w:noProof/>
                <w:sz w:val="22"/>
                <w:szCs w:val="22"/>
                <w:lang w:bidi="he-IL"/>
              </w:rPr>
              <w:tab/>
            </w:r>
            <w:r w:rsidR="00F46509" w:rsidRPr="00893D0E">
              <w:rPr>
                <w:rStyle w:val="Hyperlink"/>
                <w:noProof/>
              </w:rPr>
              <w:t>Results and Discussion</w:t>
            </w:r>
            <w:r w:rsidR="00F46509">
              <w:rPr>
                <w:noProof/>
                <w:webHidden/>
              </w:rPr>
              <w:tab/>
            </w:r>
            <w:r w:rsidR="00F46509">
              <w:rPr>
                <w:noProof/>
                <w:webHidden/>
              </w:rPr>
              <w:fldChar w:fldCharType="begin"/>
            </w:r>
            <w:r w:rsidR="00F46509">
              <w:rPr>
                <w:noProof/>
                <w:webHidden/>
              </w:rPr>
              <w:instrText xml:space="preserve"> PAGEREF _Toc22242521 \h </w:instrText>
            </w:r>
            <w:r w:rsidR="00F46509">
              <w:rPr>
                <w:noProof/>
                <w:webHidden/>
              </w:rPr>
            </w:r>
            <w:r w:rsidR="00F46509">
              <w:rPr>
                <w:noProof/>
                <w:webHidden/>
              </w:rPr>
              <w:fldChar w:fldCharType="separate"/>
            </w:r>
            <w:r w:rsidR="00F46509">
              <w:rPr>
                <w:noProof/>
                <w:webHidden/>
              </w:rPr>
              <w:t>19</w:t>
            </w:r>
            <w:r w:rsidR="00F46509">
              <w:rPr>
                <w:noProof/>
                <w:webHidden/>
              </w:rPr>
              <w:fldChar w:fldCharType="end"/>
            </w:r>
          </w:hyperlink>
        </w:p>
        <w:p w14:paraId="6949F399" w14:textId="137556DA" w:rsidR="00F46509" w:rsidRDefault="00915437">
          <w:pPr>
            <w:pStyle w:val="TOC3"/>
            <w:tabs>
              <w:tab w:val="left" w:pos="1200"/>
              <w:tab w:val="right" w:leader="dot" w:pos="9350"/>
            </w:tabs>
            <w:rPr>
              <w:rFonts w:cstheme="minorBidi"/>
              <w:i w:val="0"/>
              <w:iCs w:val="0"/>
              <w:noProof/>
              <w:sz w:val="22"/>
              <w:szCs w:val="22"/>
              <w:lang w:bidi="he-IL"/>
            </w:rPr>
          </w:pPr>
          <w:hyperlink w:anchor="_Toc22242522" w:history="1">
            <w:r w:rsidR="00F46509" w:rsidRPr="00893D0E">
              <w:rPr>
                <w:rStyle w:val="Hyperlink"/>
                <w:noProof/>
              </w:rPr>
              <w:t>2.2.1</w:t>
            </w:r>
            <w:r w:rsidR="00F46509">
              <w:rPr>
                <w:rFonts w:cstheme="minorBidi"/>
                <w:i w:val="0"/>
                <w:iCs w:val="0"/>
                <w:noProof/>
                <w:sz w:val="22"/>
                <w:szCs w:val="22"/>
                <w:lang w:bidi="he-IL"/>
              </w:rPr>
              <w:tab/>
            </w:r>
            <w:r w:rsidR="00F46509" w:rsidRPr="00893D0E">
              <w:rPr>
                <w:rStyle w:val="Hyperlink"/>
                <w:noProof/>
              </w:rPr>
              <w:t>Conformational Analysis of Critical Point Species along the Reaction Coordinates</w:t>
            </w:r>
            <w:r w:rsidR="00F46509">
              <w:rPr>
                <w:noProof/>
                <w:webHidden/>
              </w:rPr>
              <w:tab/>
            </w:r>
            <w:r w:rsidR="00F46509">
              <w:rPr>
                <w:noProof/>
                <w:webHidden/>
              </w:rPr>
              <w:fldChar w:fldCharType="begin"/>
            </w:r>
            <w:r w:rsidR="00F46509">
              <w:rPr>
                <w:noProof/>
                <w:webHidden/>
              </w:rPr>
              <w:instrText xml:space="preserve"> PAGEREF _Toc22242522 \h </w:instrText>
            </w:r>
            <w:r w:rsidR="00F46509">
              <w:rPr>
                <w:noProof/>
                <w:webHidden/>
              </w:rPr>
            </w:r>
            <w:r w:rsidR="00F46509">
              <w:rPr>
                <w:noProof/>
                <w:webHidden/>
              </w:rPr>
              <w:fldChar w:fldCharType="separate"/>
            </w:r>
            <w:r w:rsidR="00F46509">
              <w:rPr>
                <w:noProof/>
                <w:webHidden/>
              </w:rPr>
              <w:t>19</w:t>
            </w:r>
            <w:r w:rsidR="00F46509">
              <w:rPr>
                <w:noProof/>
                <w:webHidden/>
              </w:rPr>
              <w:fldChar w:fldCharType="end"/>
            </w:r>
          </w:hyperlink>
        </w:p>
        <w:p w14:paraId="551329D8" w14:textId="544A2254" w:rsidR="00F46509" w:rsidRDefault="00915437">
          <w:pPr>
            <w:pStyle w:val="TOC3"/>
            <w:tabs>
              <w:tab w:val="left" w:pos="1200"/>
              <w:tab w:val="right" w:leader="dot" w:pos="9350"/>
            </w:tabs>
            <w:rPr>
              <w:rFonts w:cstheme="minorBidi"/>
              <w:i w:val="0"/>
              <w:iCs w:val="0"/>
              <w:noProof/>
              <w:sz w:val="22"/>
              <w:szCs w:val="22"/>
              <w:lang w:bidi="he-IL"/>
            </w:rPr>
          </w:pPr>
          <w:hyperlink w:anchor="_Toc22242523" w:history="1">
            <w:r w:rsidR="00F46509" w:rsidRPr="00893D0E">
              <w:rPr>
                <w:rStyle w:val="Hyperlink"/>
                <w:noProof/>
              </w:rPr>
              <w:t>2.2.2</w:t>
            </w:r>
            <w:r w:rsidR="00F46509">
              <w:rPr>
                <w:rFonts w:cstheme="minorBidi"/>
                <w:i w:val="0"/>
                <w:iCs w:val="0"/>
                <w:noProof/>
                <w:sz w:val="22"/>
                <w:szCs w:val="22"/>
                <w:lang w:bidi="he-IL"/>
              </w:rPr>
              <w:tab/>
            </w:r>
            <w:r w:rsidR="00F46509" w:rsidRPr="00893D0E">
              <w:rPr>
                <w:rStyle w:val="Hyperlink"/>
                <w:noProof/>
              </w:rPr>
              <w:t>Benchmarking of Functionals and Basis Sets for Thiol Additions to Cyanoacrylamides</w:t>
            </w:r>
            <w:r w:rsidR="00F46509">
              <w:rPr>
                <w:noProof/>
                <w:webHidden/>
              </w:rPr>
              <w:tab/>
            </w:r>
            <w:r w:rsidR="00F46509">
              <w:rPr>
                <w:noProof/>
                <w:webHidden/>
              </w:rPr>
              <w:fldChar w:fldCharType="begin"/>
            </w:r>
            <w:r w:rsidR="00F46509">
              <w:rPr>
                <w:noProof/>
                <w:webHidden/>
              </w:rPr>
              <w:instrText xml:space="preserve"> PAGEREF _Toc22242523 \h </w:instrText>
            </w:r>
            <w:r w:rsidR="00F46509">
              <w:rPr>
                <w:noProof/>
                <w:webHidden/>
              </w:rPr>
            </w:r>
            <w:r w:rsidR="00F46509">
              <w:rPr>
                <w:noProof/>
                <w:webHidden/>
              </w:rPr>
              <w:fldChar w:fldCharType="separate"/>
            </w:r>
            <w:r w:rsidR="00F46509">
              <w:rPr>
                <w:noProof/>
                <w:webHidden/>
              </w:rPr>
              <w:t>23</w:t>
            </w:r>
            <w:r w:rsidR="00F46509">
              <w:rPr>
                <w:noProof/>
                <w:webHidden/>
              </w:rPr>
              <w:fldChar w:fldCharType="end"/>
            </w:r>
          </w:hyperlink>
        </w:p>
        <w:p w14:paraId="5B392792" w14:textId="48E7EE73" w:rsidR="00F46509" w:rsidRDefault="00915437">
          <w:pPr>
            <w:pStyle w:val="TOC3"/>
            <w:tabs>
              <w:tab w:val="left" w:pos="1200"/>
              <w:tab w:val="right" w:leader="dot" w:pos="9350"/>
            </w:tabs>
            <w:rPr>
              <w:rFonts w:cstheme="minorBidi"/>
              <w:i w:val="0"/>
              <w:iCs w:val="0"/>
              <w:noProof/>
              <w:sz w:val="22"/>
              <w:szCs w:val="22"/>
              <w:lang w:bidi="he-IL"/>
            </w:rPr>
          </w:pPr>
          <w:hyperlink w:anchor="_Toc22242524" w:history="1">
            <w:r w:rsidR="00F46509" w:rsidRPr="00893D0E">
              <w:rPr>
                <w:rStyle w:val="Hyperlink"/>
                <w:noProof/>
              </w:rPr>
              <w:t>2.2.3</w:t>
            </w:r>
            <w:r w:rsidR="00F46509">
              <w:rPr>
                <w:rFonts w:cstheme="minorBidi"/>
                <w:i w:val="0"/>
                <w:iCs w:val="0"/>
                <w:noProof/>
                <w:sz w:val="22"/>
                <w:szCs w:val="22"/>
                <w:lang w:bidi="he-IL"/>
              </w:rPr>
              <w:tab/>
            </w:r>
            <w:r w:rsidR="00F46509" w:rsidRPr="00893D0E">
              <w:rPr>
                <w:rStyle w:val="Hyperlink"/>
                <w:noProof/>
              </w:rPr>
              <w:t>Calculations of Thermodynamic Quantities of Thiol-Michael Additions of MeSH to the Acrylamide Inhibitors</w:t>
            </w:r>
            <w:r w:rsidR="00F46509">
              <w:rPr>
                <w:noProof/>
                <w:webHidden/>
              </w:rPr>
              <w:tab/>
            </w:r>
            <w:r w:rsidR="00F46509">
              <w:rPr>
                <w:noProof/>
                <w:webHidden/>
              </w:rPr>
              <w:fldChar w:fldCharType="begin"/>
            </w:r>
            <w:r w:rsidR="00F46509">
              <w:rPr>
                <w:noProof/>
                <w:webHidden/>
              </w:rPr>
              <w:instrText xml:space="preserve"> PAGEREF _Toc22242524 \h </w:instrText>
            </w:r>
            <w:r w:rsidR="00F46509">
              <w:rPr>
                <w:noProof/>
                <w:webHidden/>
              </w:rPr>
            </w:r>
            <w:r w:rsidR="00F46509">
              <w:rPr>
                <w:noProof/>
                <w:webHidden/>
              </w:rPr>
              <w:fldChar w:fldCharType="separate"/>
            </w:r>
            <w:r w:rsidR="00F46509">
              <w:rPr>
                <w:noProof/>
                <w:webHidden/>
              </w:rPr>
              <w:t>24</w:t>
            </w:r>
            <w:r w:rsidR="00F46509">
              <w:rPr>
                <w:noProof/>
                <w:webHidden/>
              </w:rPr>
              <w:fldChar w:fldCharType="end"/>
            </w:r>
          </w:hyperlink>
        </w:p>
        <w:p w14:paraId="3AAFFFA7" w14:textId="47BA535D" w:rsidR="00F46509" w:rsidRDefault="00915437">
          <w:pPr>
            <w:pStyle w:val="TOC3"/>
            <w:tabs>
              <w:tab w:val="left" w:pos="1200"/>
              <w:tab w:val="right" w:leader="dot" w:pos="9350"/>
            </w:tabs>
            <w:rPr>
              <w:rFonts w:cstheme="minorBidi"/>
              <w:i w:val="0"/>
              <w:iCs w:val="0"/>
              <w:noProof/>
              <w:sz w:val="22"/>
              <w:szCs w:val="22"/>
              <w:lang w:bidi="he-IL"/>
            </w:rPr>
          </w:pPr>
          <w:hyperlink w:anchor="_Toc22242525" w:history="1">
            <w:r w:rsidR="00F46509" w:rsidRPr="00893D0E">
              <w:rPr>
                <w:rStyle w:val="Hyperlink"/>
                <w:noProof/>
              </w:rPr>
              <w:t>2.2.4</w:t>
            </w:r>
            <w:r w:rsidR="00F46509">
              <w:rPr>
                <w:rFonts w:cstheme="minorBidi"/>
                <w:i w:val="0"/>
                <w:iCs w:val="0"/>
                <w:noProof/>
                <w:sz w:val="22"/>
                <w:szCs w:val="22"/>
                <w:lang w:bidi="he-IL"/>
              </w:rPr>
              <w:tab/>
            </w:r>
            <w:r w:rsidR="00F46509" w:rsidRPr="00893D0E">
              <w:rPr>
                <w:rStyle w:val="Hyperlink"/>
                <w:noProof/>
              </w:rPr>
              <w:t>Rationalisation of the Calculated Thiol-Michael Addition Barrier</w:t>
            </w:r>
            <w:r w:rsidR="00F46509">
              <w:rPr>
                <w:noProof/>
                <w:webHidden/>
              </w:rPr>
              <w:tab/>
            </w:r>
            <w:r w:rsidR="00F46509">
              <w:rPr>
                <w:noProof/>
                <w:webHidden/>
              </w:rPr>
              <w:fldChar w:fldCharType="begin"/>
            </w:r>
            <w:r w:rsidR="00F46509">
              <w:rPr>
                <w:noProof/>
                <w:webHidden/>
              </w:rPr>
              <w:instrText xml:space="preserve"> PAGEREF _Toc22242525 \h </w:instrText>
            </w:r>
            <w:r w:rsidR="00F46509">
              <w:rPr>
                <w:noProof/>
                <w:webHidden/>
              </w:rPr>
            </w:r>
            <w:r w:rsidR="00F46509">
              <w:rPr>
                <w:noProof/>
                <w:webHidden/>
              </w:rPr>
              <w:fldChar w:fldCharType="separate"/>
            </w:r>
            <w:r w:rsidR="00F46509">
              <w:rPr>
                <w:noProof/>
                <w:webHidden/>
              </w:rPr>
              <w:t>28</w:t>
            </w:r>
            <w:r w:rsidR="00F46509">
              <w:rPr>
                <w:noProof/>
                <w:webHidden/>
              </w:rPr>
              <w:fldChar w:fldCharType="end"/>
            </w:r>
          </w:hyperlink>
        </w:p>
        <w:p w14:paraId="0CEF8DED" w14:textId="33A6B821" w:rsidR="00F46509" w:rsidRDefault="00915437">
          <w:pPr>
            <w:pStyle w:val="TOC1"/>
            <w:tabs>
              <w:tab w:val="left" w:pos="480"/>
              <w:tab w:val="right" w:leader="dot" w:pos="9350"/>
            </w:tabs>
            <w:rPr>
              <w:rFonts w:cstheme="minorBidi"/>
              <w:b w:val="0"/>
              <w:bCs w:val="0"/>
              <w:caps w:val="0"/>
              <w:noProof/>
              <w:sz w:val="22"/>
              <w:szCs w:val="22"/>
              <w:lang w:bidi="he-IL"/>
            </w:rPr>
          </w:pPr>
          <w:hyperlink w:anchor="_Toc22242526" w:history="1">
            <w:r w:rsidR="00F46509" w:rsidRPr="00893D0E">
              <w:rPr>
                <w:rStyle w:val="Hyperlink"/>
                <w:noProof/>
              </w:rPr>
              <w:t>3</w:t>
            </w:r>
            <w:r w:rsidR="00F46509">
              <w:rPr>
                <w:rFonts w:cstheme="minorBidi"/>
                <w:b w:val="0"/>
                <w:bCs w:val="0"/>
                <w:caps w:val="0"/>
                <w:noProof/>
                <w:sz w:val="22"/>
                <w:szCs w:val="22"/>
                <w:lang w:bidi="he-IL"/>
              </w:rPr>
              <w:tab/>
            </w:r>
            <w:r w:rsidR="00F46509" w:rsidRPr="00893D0E">
              <w:rPr>
                <w:rStyle w:val="Hyperlink"/>
                <w:noProof/>
              </w:rPr>
              <w:t>INVESTIGATIONS OF THE BINDING OF COVALENT INHIBITORS TO BTK</w:t>
            </w:r>
            <w:r w:rsidR="00F46509">
              <w:rPr>
                <w:noProof/>
                <w:webHidden/>
              </w:rPr>
              <w:tab/>
            </w:r>
            <w:r w:rsidR="00F46509">
              <w:rPr>
                <w:noProof/>
                <w:webHidden/>
              </w:rPr>
              <w:fldChar w:fldCharType="begin"/>
            </w:r>
            <w:r w:rsidR="00F46509">
              <w:rPr>
                <w:noProof/>
                <w:webHidden/>
              </w:rPr>
              <w:instrText xml:space="preserve"> PAGEREF _Toc22242526 \h </w:instrText>
            </w:r>
            <w:r w:rsidR="00F46509">
              <w:rPr>
                <w:noProof/>
                <w:webHidden/>
              </w:rPr>
            </w:r>
            <w:r w:rsidR="00F46509">
              <w:rPr>
                <w:noProof/>
                <w:webHidden/>
              </w:rPr>
              <w:fldChar w:fldCharType="separate"/>
            </w:r>
            <w:r w:rsidR="00F46509">
              <w:rPr>
                <w:noProof/>
                <w:webHidden/>
              </w:rPr>
              <w:t>34</w:t>
            </w:r>
            <w:r w:rsidR="00F46509">
              <w:rPr>
                <w:noProof/>
                <w:webHidden/>
              </w:rPr>
              <w:fldChar w:fldCharType="end"/>
            </w:r>
          </w:hyperlink>
        </w:p>
        <w:p w14:paraId="5D2471EC" w14:textId="23977A07" w:rsidR="00F46509" w:rsidRDefault="00915437">
          <w:pPr>
            <w:pStyle w:val="TOC2"/>
            <w:tabs>
              <w:tab w:val="left" w:pos="720"/>
              <w:tab w:val="right" w:leader="dot" w:pos="9350"/>
            </w:tabs>
            <w:rPr>
              <w:rFonts w:cstheme="minorBidi"/>
              <w:smallCaps w:val="0"/>
              <w:noProof/>
              <w:sz w:val="22"/>
              <w:szCs w:val="22"/>
              <w:lang w:bidi="he-IL"/>
            </w:rPr>
          </w:pPr>
          <w:hyperlink w:anchor="_Toc22242527" w:history="1">
            <w:r w:rsidR="00F46509" w:rsidRPr="00893D0E">
              <w:rPr>
                <w:rStyle w:val="Hyperlink"/>
                <w:noProof/>
              </w:rPr>
              <w:t>3.1</w:t>
            </w:r>
            <w:r w:rsidR="00F46509">
              <w:rPr>
                <w:rFonts w:cstheme="minorBidi"/>
                <w:smallCaps w:val="0"/>
                <w:noProof/>
                <w:sz w:val="22"/>
                <w:szCs w:val="22"/>
                <w:lang w:bidi="he-IL"/>
              </w:rPr>
              <w:tab/>
            </w:r>
            <w:r w:rsidR="00F46509" w:rsidRPr="00893D0E">
              <w:rPr>
                <w:rStyle w:val="Hyperlink"/>
                <w:noProof/>
              </w:rPr>
              <w:t>Methods</w:t>
            </w:r>
            <w:r w:rsidR="00F46509">
              <w:rPr>
                <w:noProof/>
                <w:webHidden/>
              </w:rPr>
              <w:tab/>
            </w:r>
            <w:r w:rsidR="00F46509">
              <w:rPr>
                <w:noProof/>
                <w:webHidden/>
              </w:rPr>
              <w:fldChar w:fldCharType="begin"/>
            </w:r>
            <w:r w:rsidR="00F46509">
              <w:rPr>
                <w:noProof/>
                <w:webHidden/>
              </w:rPr>
              <w:instrText xml:space="preserve"> PAGEREF _Toc22242527 \h </w:instrText>
            </w:r>
            <w:r w:rsidR="00F46509">
              <w:rPr>
                <w:noProof/>
                <w:webHidden/>
              </w:rPr>
            </w:r>
            <w:r w:rsidR="00F46509">
              <w:rPr>
                <w:noProof/>
                <w:webHidden/>
              </w:rPr>
              <w:fldChar w:fldCharType="separate"/>
            </w:r>
            <w:r w:rsidR="00F46509">
              <w:rPr>
                <w:noProof/>
                <w:webHidden/>
              </w:rPr>
              <w:t>34</w:t>
            </w:r>
            <w:r w:rsidR="00F46509">
              <w:rPr>
                <w:noProof/>
                <w:webHidden/>
              </w:rPr>
              <w:fldChar w:fldCharType="end"/>
            </w:r>
          </w:hyperlink>
        </w:p>
        <w:p w14:paraId="5A3346BF" w14:textId="009917FD" w:rsidR="00F46509" w:rsidRDefault="00915437">
          <w:pPr>
            <w:pStyle w:val="TOC3"/>
            <w:tabs>
              <w:tab w:val="left" w:pos="1200"/>
              <w:tab w:val="right" w:leader="dot" w:pos="9350"/>
            </w:tabs>
            <w:rPr>
              <w:rFonts w:cstheme="minorBidi"/>
              <w:i w:val="0"/>
              <w:iCs w:val="0"/>
              <w:noProof/>
              <w:sz w:val="22"/>
              <w:szCs w:val="22"/>
              <w:lang w:bidi="he-IL"/>
            </w:rPr>
          </w:pPr>
          <w:hyperlink w:anchor="_Toc22242528" w:history="1">
            <w:r w:rsidR="00F46509" w:rsidRPr="00893D0E">
              <w:rPr>
                <w:rStyle w:val="Hyperlink"/>
                <w:noProof/>
              </w:rPr>
              <w:t>3.1.1</w:t>
            </w:r>
            <w:r w:rsidR="00F46509">
              <w:rPr>
                <w:rFonts w:cstheme="minorBidi"/>
                <w:i w:val="0"/>
                <w:iCs w:val="0"/>
                <w:noProof/>
                <w:sz w:val="22"/>
                <w:szCs w:val="22"/>
                <w:lang w:bidi="he-IL"/>
              </w:rPr>
              <w:tab/>
            </w:r>
            <w:r w:rsidR="00F46509" w:rsidRPr="00893D0E">
              <w:rPr>
                <w:rStyle w:val="Hyperlink"/>
                <w:noProof/>
              </w:rPr>
              <w:t>General Aspects</w:t>
            </w:r>
            <w:r w:rsidR="00F46509">
              <w:rPr>
                <w:noProof/>
                <w:webHidden/>
              </w:rPr>
              <w:tab/>
            </w:r>
            <w:r w:rsidR="00F46509">
              <w:rPr>
                <w:noProof/>
                <w:webHidden/>
              </w:rPr>
              <w:fldChar w:fldCharType="begin"/>
            </w:r>
            <w:r w:rsidR="00F46509">
              <w:rPr>
                <w:noProof/>
                <w:webHidden/>
              </w:rPr>
              <w:instrText xml:space="preserve"> PAGEREF _Toc22242528 \h </w:instrText>
            </w:r>
            <w:r w:rsidR="00F46509">
              <w:rPr>
                <w:noProof/>
                <w:webHidden/>
              </w:rPr>
            </w:r>
            <w:r w:rsidR="00F46509">
              <w:rPr>
                <w:noProof/>
                <w:webHidden/>
              </w:rPr>
              <w:fldChar w:fldCharType="separate"/>
            </w:r>
            <w:r w:rsidR="00F46509">
              <w:rPr>
                <w:noProof/>
                <w:webHidden/>
              </w:rPr>
              <w:t>34</w:t>
            </w:r>
            <w:r w:rsidR="00F46509">
              <w:rPr>
                <w:noProof/>
                <w:webHidden/>
              </w:rPr>
              <w:fldChar w:fldCharType="end"/>
            </w:r>
          </w:hyperlink>
        </w:p>
        <w:p w14:paraId="7C2DE952" w14:textId="0DCD3532" w:rsidR="00F46509" w:rsidRDefault="00915437">
          <w:pPr>
            <w:pStyle w:val="TOC3"/>
            <w:tabs>
              <w:tab w:val="left" w:pos="1200"/>
              <w:tab w:val="right" w:leader="dot" w:pos="9350"/>
            </w:tabs>
            <w:rPr>
              <w:rFonts w:cstheme="minorBidi"/>
              <w:i w:val="0"/>
              <w:iCs w:val="0"/>
              <w:noProof/>
              <w:sz w:val="22"/>
              <w:szCs w:val="22"/>
              <w:lang w:bidi="he-IL"/>
            </w:rPr>
          </w:pPr>
          <w:hyperlink w:anchor="_Toc22242529" w:history="1">
            <w:r w:rsidR="00F46509" w:rsidRPr="00893D0E">
              <w:rPr>
                <w:rStyle w:val="Hyperlink"/>
                <w:noProof/>
              </w:rPr>
              <w:t>3.1.2</w:t>
            </w:r>
            <w:r w:rsidR="00F46509">
              <w:rPr>
                <w:rFonts w:cstheme="minorBidi"/>
                <w:i w:val="0"/>
                <w:iCs w:val="0"/>
                <w:noProof/>
                <w:sz w:val="22"/>
                <w:szCs w:val="22"/>
                <w:lang w:bidi="he-IL"/>
              </w:rPr>
              <w:tab/>
            </w:r>
            <w:r w:rsidR="00F46509" w:rsidRPr="00893D0E">
              <w:rPr>
                <w:rStyle w:val="Hyperlink"/>
                <w:noProof/>
              </w:rPr>
              <w:t>Preparation of the System</w:t>
            </w:r>
            <w:r w:rsidR="00F46509">
              <w:rPr>
                <w:noProof/>
                <w:webHidden/>
              </w:rPr>
              <w:tab/>
            </w:r>
            <w:r w:rsidR="00F46509">
              <w:rPr>
                <w:noProof/>
                <w:webHidden/>
              </w:rPr>
              <w:fldChar w:fldCharType="begin"/>
            </w:r>
            <w:r w:rsidR="00F46509">
              <w:rPr>
                <w:noProof/>
                <w:webHidden/>
              </w:rPr>
              <w:instrText xml:space="preserve"> PAGEREF _Toc22242529 \h </w:instrText>
            </w:r>
            <w:r w:rsidR="00F46509">
              <w:rPr>
                <w:noProof/>
                <w:webHidden/>
              </w:rPr>
            </w:r>
            <w:r w:rsidR="00F46509">
              <w:rPr>
                <w:noProof/>
                <w:webHidden/>
              </w:rPr>
              <w:fldChar w:fldCharType="separate"/>
            </w:r>
            <w:r w:rsidR="00F46509">
              <w:rPr>
                <w:noProof/>
                <w:webHidden/>
              </w:rPr>
              <w:t>34</w:t>
            </w:r>
            <w:r w:rsidR="00F46509">
              <w:rPr>
                <w:noProof/>
                <w:webHidden/>
              </w:rPr>
              <w:fldChar w:fldCharType="end"/>
            </w:r>
          </w:hyperlink>
        </w:p>
        <w:p w14:paraId="085CEA20" w14:textId="4CF0C1EF" w:rsidR="00F46509" w:rsidRDefault="00915437">
          <w:pPr>
            <w:pStyle w:val="TOC3"/>
            <w:tabs>
              <w:tab w:val="left" w:pos="1200"/>
              <w:tab w:val="right" w:leader="dot" w:pos="9350"/>
            </w:tabs>
            <w:rPr>
              <w:rFonts w:cstheme="minorBidi"/>
              <w:i w:val="0"/>
              <w:iCs w:val="0"/>
              <w:noProof/>
              <w:sz w:val="22"/>
              <w:szCs w:val="22"/>
              <w:lang w:bidi="he-IL"/>
            </w:rPr>
          </w:pPr>
          <w:hyperlink w:anchor="_Toc22242530" w:history="1">
            <w:r w:rsidR="00F46509" w:rsidRPr="00893D0E">
              <w:rPr>
                <w:rStyle w:val="Hyperlink"/>
                <w:noProof/>
              </w:rPr>
              <w:t>3.1.3</w:t>
            </w:r>
            <w:r w:rsidR="00F46509">
              <w:rPr>
                <w:rFonts w:cstheme="minorBidi"/>
                <w:i w:val="0"/>
                <w:iCs w:val="0"/>
                <w:noProof/>
                <w:sz w:val="22"/>
                <w:szCs w:val="22"/>
                <w:lang w:bidi="he-IL"/>
              </w:rPr>
              <w:tab/>
            </w:r>
            <w:r w:rsidR="00F46509" w:rsidRPr="00893D0E">
              <w:rPr>
                <w:rStyle w:val="Hyperlink"/>
                <w:noProof/>
              </w:rPr>
              <w:t>Setup for MD Simulation</w:t>
            </w:r>
            <w:r w:rsidR="00F46509">
              <w:rPr>
                <w:noProof/>
                <w:webHidden/>
              </w:rPr>
              <w:tab/>
            </w:r>
            <w:r w:rsidR="00F46509">
              <w:rPr>
                <w:noProof/>
                <w:webHidden/>
              </w:rPr>
              <w:fldChar w:fldCharType="begin"/>
            </w:r>
            <w:r w:rsidR="00F46509">
              <w:rPr>
                <w:noProof/>
                <w:webHidden/>
              </w:rPr>
              <w:instrText xml:space="preserve"> PAGEREF _Toc22242530 \h </w:instrText>
            </w:r>
            <w:r w:rsidR="00F46509">
              <w:rPr>
                <w:noProof/>
                <w:webHidden/>
              </w:rPr>
            </w:r>
            <w:r w:rsidR="00F46509">
              <w:rPr>
                <w:noProof/>
                <w:webHidden/>
              </w:rPr>
              <w:fldChar w:fldCharType="separate"/>
            </w:r>
            <w:r w:rsidR="00F46509">
              <w:rPr>
                <w:noProof/>
                <w:webHidden/>
              </w:rPr>
              <w:t>36</w:t>
            </w:r>
            <w:r w:rsidR="00F46509">
              <w:rPr>
                <w:noProof/>
                <w:webHidden/>
              </w:rPr>
              <w:fldChar w:fldCharType="end"/>
            </w:r>
          </w:hyperlink>
        </w:p>
        <w:p w14:paraId="6F8E8080" w14:textId="0135212B" w:rsidR="00F46509" w:rsidRDefault="00915437">
          <w:pPr>
            <w:pStyle w:val="TOC3"/>
            <w:tabs>
              <w:tab w:val="left" w:pos="1200"/>
              <w:tab w:val="right" w:leader="dot" w:pos="9350"/>
            </w:tabs>
            <w:rPr>
              <w:rFonts w:cstheme="minorBidi"/>
              <w:i w:val="0"/>
              <w:iCs w:val="0"/>
              <w:noProof/>
              <w:sz w:val="22"/>
              <w:szCs w:val="22"/>
              <w:lang w:bidi="he-IL"/>
            </w:rPr>
          </w:pPr>
          <w:hyperlink w:anchor="_Toc22242531" w:history="1">
            <w:r w:rsidR="00F46509" w:rsidRPr="00893D0E">
              <w:rPr>
                <w:rStyle w:val="Hyperlink"/>
                <w:noProof/>
              </w:rPr>
              <w:t>3.1.4</w:t>
            </w:r>
            <w:r w:rsidR="00F46509">
              <w:rPr>
                <w:rFonts w:cstheme="minorBidi"/>
                <w:i w:val="0"/>
                <w:iCs w:val="0"/>
                <w:noProof/>
                <w:sz w:val="22"/>
                <w:szCs w:val="22"/>
                <w:lang w:bidi="he-IL"/>
              </w:rPr>
              <w:tab/>
            </w:r>
            <w:r w:rsidR="00F46509" w:rsidRPr="00893D0E">
              <w:rPr>
                <w:rStyle w:val="Hyperlink"/>
                <w:noProof/>
              </w:rPr>
              <w:t>Trajectory Analysis</w:t>
            </w:r>
            <w:r w:rsidR="00F46509">
              <w:rPr>
                <w:noProof/>
                <w:webHidden/>
              </w:rPr>
              <w:tab/>
            </w:r>
            <w:r w:rsidR="00F46509">
              <w:rPr>
                <w:noProof/>
                <w:webHidden/>
              </w:rPr>
              <w:fldChar w:fldCharType="begin"/>
            </w:r>
            <w:r w:rsidR="00F46509">
              <w:rPr>
                <w:noProof/>
                <w:webHidden/>
              </w:rPr>
              <w:instrText xml:space="preserve"> PAGEREF _Toc22242531 \h </w:instrText>
            </w:r>
            <w:r w:rsidR="00F46509">
              <w:rPr>
                <w:noProof/>
                <w:webHidden/>
              </w:rPr>
            </w:r>
            <w:r w:rsidR="00F46509">
              <w:rPr>
                <w:noProof/>
                <w:webHidden/>
              </w:rPr>
              <w:fldChar w:fldCharType="separate"/>
            </w:r>
            <w:r w:rsidR="00F46509">
              <w:rPr>
                <w:noProof/>
                <w:webHidden/>
              </w:rPr>
              <w:t>36</w:t>
            </w:r>
            <w:r w:rsidR="00F46509">
              <w:rPr>
                <w:noProof/>
                <w:webHidden/>
              </w:rPr>
              <w:fldChar w:fldCharType="end"/>
            </w:r>
          </w:hyperlink>
        </w:p>
        <w:p w14:paraId="48E49527" w14:textId="2E8C244C" w:rsidR="00F46509" w:rsidRDefault="00915437">
          <w:pPr>
            <w:pStyle w:val="TOC2"/>
            <w:tabs>
              <w:tab w:val="left" w:pos="720"/>
              <w:tab w:val="right" w:leader="dot" w:pos="9350"/>
            </w:tabs>
            <w:rPr>
              <w:rFonts w:cstheme="minorBidi"/>
              <w:smallCaps w:val="0"/>
              <w:noProof/>
              <w:sz w:val="22"/>
              <w:szCs w:val="22"/>
              <w:lang w:bidi="he-IL"/>
            </w:rPr>
          </w:pPr>
          <w:hyperlink w:anchor="_Toc22242532" w:history="1">
            <w:r w:rsidR="00F46509" w:rsidRPr="00893D0E">
              <w:rPr>
                <w:rStyle w:val="Hyperlink"/>
                <w:noProof/>
              </w:rPr>
              <w:t>3.2</w:t>
            </w:r>
            <w:r w:rsidR="00F46509">
              <w:rPr>
                <w:rFonts w:cstheme="minorBidi"/>
                <w:smallCaps w:val="0"/>
                <w:noProof/>
                <w:sz w:val="22"/>
                <w:szCs w:val="22"/>
                <w:lang w:bidi="he-IL"/>
              </w:rPr>
              <w:tab/>
            </w:r>
            <w:r w:rsidR="00F46509" w:rsidRPr="00893D0E">
              <w:rPr>
                <w:rStyle w:val="Hyperlink"/>
                <w:noProof/>
              </w:rPr>
              <w:t>Results and Discussions</w:t>
            </w:r>
            <w:r w:rsidR="00F46509">
              <w:rPr>
                <w:noProof/>
                <w:webHidden/>
              </w:rPr>
              <w:tab/>
            </w:r>
            <w:r w:rsidR="00F46509">
              <w:rPr>
                <w:noProof/>
                <w:webHidden/>
              </w:rPr>
              <w:fldChar w:fldCharType="begin"/>
            </w:r>
            <w:r w:rsidR="00F46509">
              <w:rPr>
                <w:noProof/>
                <w:webHidden/>
              </w:rPr>
              <w:instrText xml:space="preserve"> PAGEREF _Toc22242532 \h </w:instrText>
            </w:r>
            <w:r w:rsidR="00F46509">
              <w:rPr>
                <w:noProof/>
                <w:webHidden/>
              </w:rPr>
            </w:r>
            <w:r w:rsidR="00F46509">
              <w:rPr>
                <w:noProof/>
                <w:webHidden/>
              </w:rPr>
              <w:fldChar w:fldCharType="separate"/>
            </w:r>
            <w:r w:rsidR="00F46509">
              <w:rPr>
                <w:noProof/>
                <w:webHidden/>
              </w:rPr>
              <w:t>38</w:t>
            </w:r>
            <w:r w:rsidR="00F46509">
              <w:rPr>
                <w:noProof/>
                <w:webHidden/>
              </w:rPr>
              <w:fldChar w:fldCharType="end"/>
            </w:r>
          </w:hyperlink>
        </w:p>
        <w:p w14:paraId="043ACD51" w14:textId="26855BC6" w:rsidR="00F46509" w:rsidRDefault="00915437">
          <w:pPr>
            <w:pStyle w:val="TOC3"/>
            <w:tabs>
              <w:tab w:val="left" w:pos="1200"/>
              <w:tab w:val="right" w:leader="dot" w:pos="9350"/>
            </w:tabs>
            <w:rPr>
              <w:rFonts w:cstheme="minorBidi"/>
              <w:i w:val="0"/>
              <w:iCs w:val="0"/>
              <w:noProof/>
              <w:sz w:val="22"/>
              <w:szCs w:val="22"/>
              <w:lang w:bidi="he-IL"/>
            </w:rPr>
          </w:pPr>
          <w:hyperlink w:anchor="_Toc22242533" w:history="1">
            <w:r w:rsidR="00F46509" w:rsidRPr="00893D0E">
              <w:rPr>
                <w:rStyle w:val="Hyperlink"/>
                <w:noProof/>
              </w:rPr>
              <w:t>3.2.1</w:t>
            </w:r>
            <w:r w:rsidR="00F46509">
              <w:rPr>
                <w:rFonts w:cstheme="minorBidi"/>
                <w:i w:val="0"/>
                <w:iCs w:val="0"/>
                <w:noProof/>
                <w:sz w:val="22"/>
                <w:szCs w:val="22"/>
                <w:lang w:bidi="he-IL"/>
              </w:rPr>
              <w:tab/>
            </w:r>
            <w:r w:rsidR="00F46509" w:rsidRPr="00893D0E">
              <w:rPr>
                <w:rStyle w:val="Hyperlink"/>
                <w:noProof/>
              </w:rPr>
              <w:t>Identification of the Potential Base Catalyst</w:t>
            </w:r>
            <w:r w:rsidR="00F46509">
              <w:rPr>
                <w:noProof/>
                <w:webHidden/>
              </w:rPr>
              <w:tab/>
            </w:r>
            <w:r w:rsidR="00F46509">
              <w:rPr>
                <w:noProof/>
                <w:webHidden/>
              </w:rPr>
              <w:fldChar w:fldCharType="begin"/>
            </w:r>
            <w:r w:rsidR="00F46509">
              <w:rPr>
                <w:noProof/>
                <w:webHidden/>
              </w:rPr>
              <w:instrText xml:space="preserve"> PAGEREF _Toc22242533 \h </w:instrText>
            </w:r>
            <w:r w:rsidR="00F46509">
              <w:rPr>
                <w:noProof/>
                <w:webHidden/>
              </w:rPr>
            </w:r>
            <w:r w:rsidR="00F46509">
              <w:rPr>
                <w:noProof/>
                <w:webHidden/>
              </w:rPr>
              <w:fldChar w:fldCharType="separate"/>
            </w:r>
            <w:r w:rsidR="00F46509">
              <w:rPr>
                <w:noProof/>
                <w:webHidden/>
              </w:rPr>
              <w:t>38</w:t>
            </w:r>
            <w:r w:rsidR="00F46509">
              <w:rPr>
                <w:noProof/>
                <w:webHidden/>
              </w:rPr>
              <w:fldChar w:fldCharType="end"/>
            </w:r>
          </w:hyperlink>
        </w:p>
        <w:p w14:paraId="5EE34F3A" w14:textId="5EA5A0FA" w:rsidR="00F46509" w:rsidRDefault="00915437">
          <w:pPr>
            <w:pStyle w:val="TOC3"/>
            <w:tabs>
              <w:tab w:val="left" w:pos="1200"/>
              <w:tab w:val="right" w:leader="dot" w:pos="9350"/>
            </w:tabs>
            <w:rPr>
              <w:rFonts w:cstheme="minorBidi"/>
              <w:i w:val="0"/>
              <w:iCs w:val="0"/>
              <w:noProof/>
              <w:sz w:val="22"/>
              <w:szCs w:val="22"/>
              <w:lang w:bidi="he-IL"/>
            </w:rPr>
          </w:pPr>
          <w:hyperlink w:anchor="_Toc22242534" w:history="1">
            <w:r w:rsidR="00F46509" w:rsidRPr="00893D0E">
              <w:rPr>
                <w:rStyle w:val="Hyperlink"/>
                <w:noProof/>
              </w:rPr>
              <w:t>3.2.2</w:t>
            </w:r>
            <w:r w:rsidR="00F46509">
              <w:rPr>
                <w:rFonts w:cstheme="minorBidi"/>
                <w:i w:val="0"/>
                <w:iCs w:val="0"/>
                <w:noProof/>
                <w:sz w:val="22"/>
                <w:szCs w:val="22"/>
                <w:lang w:bidi="he-IL"/>
              </w:rPr>
              <w:tab/>
            </w:r>
            <w:r w:rsidR="00F46509" w:rsidRPr="00893D0E">
              <w:rPr>
                <w:rStyle w:val="Hyperlink"/>
                <w:noProof/>
              </w:rPr>
              <w:t>Conformational Changes that Occur Upon Binding of Cyanoacrylamides 1 and 3 to BTK</w:t>
            </w:r>
            <w:r w:rsidR="00F46509">
              <w:rPr>
                <w:noProof/>
                <w:webHidden/>
              </w:rPr>
              <w:tab/>
            </w:r>
            <w:r w:rsidR="00F46509">
              <w:rPr>
                <w:noProof/>
                <w:webHidden/>
              </w:rPr>
              <w:fldChar w:fldCharType="begin"/>
            </w:r>
            <w:r w:rsidR="00F46509">
              <w:rPr>
                <w:noProof/>
                <w:webHidden/>
              </w:rPr>
              <w:instrText xml:space="preserve"> PAGEREF _Toc22242534 \h </w:instrText>
            </w:r>
            <w:r w:rsidR="00F46509">
              <w:rPr>
                <w:noProof/>
                <w:webHidden/>
              </w:rPr>
            </w:r>
            <w:r w:rsidR="00F46509">
              <w:rPr>
                <w:noProof/>
                <w:webHidden/>
              </w:rPr>
              <w:fldChar w:fldCharType="separate"/>
            </w:r>
            <w:r w:rsidR="00F46509">
              <w:rPr>
                <w:noProof/>
                <w:webHidden/>
              </w:rPr>
              <w:t>44</w:t>
            </w:r>
            <w:r w:rsidR="00F46509">
              <w:rPr>
                <w:noProof/>
                <w:webHidden/>
              </w:rPr>
              <w:fldChar w:fldCharType="end"/>
            </w:r>
          </w:hyperlink>
        </w:p>
        <w:p w14:paraId="516343C1" w14:textId="0DBA68D2" w:rsidR="00F46509" w:rsidRDefault="00915437">
          <w:pPr>
            <w:pStyle w:val="TOC3"/>
            <w:tabs>
              <w:tab w:val="left" w:pos="1200"/>
              <w:tab w:val="right" w:leader="dot" w:pos="9350"/>
            </w:tabs>
            <w:rPr>
              <w:rFonts w:cstheme="minorBidi"/>
              <w:i w:val="0"/>
              <w:iCs w:val="0"/>
              <w:noProof/>
              <w:sz w:val="22"/>
              <w:szCs w:val="22"/>
              <w:lang w:bidi="he-IL"/>
            </w:rPr>
          </w:pPr>
          <w:hyperlink w:anchor="_Toc22242535" w:history="1">
            <w:r w:rsidR="00F46509" w:rsidRPr="00893D0E">
              <w:rPr>
                <w:rStyle w:val="Hyperlink"/>
                <w:noProof/>
              </w:rPr>
              <w:t>3.2.3</w:t>
            </w:r>
            <w:r w:rsidR="00F46509">
              <w:rPr>
                <w:rFonts w:cstheme="minorBidi"/>
                <w:i w:val="0"/>
                <w:iCs w:val="0"/>
                <w:noProof/>
                <w:sz w:val="22"/>
                <w:szCs w:val="22"/>
                <w:lang w:bidi="he-IL"/>
              </w:rPr>
              <w:tab/>
            </w:r>
            <w:r w:rsidR="00F46509" w:rsidRPr="00893D0E">
              <w:rPr>
                <w:rStyle w:val="Hyperlink"/>
                <w:noProof/>
              </w:rPr>
              <w:t>Trajectory Analysis of BTK Noncovalently Bound to Different Acrylamide Inhibitors</w:t>
            </w:r>
            <w:r w:rsidR="00F46509">
              <w:rPr>
                <w:noProof/>
                <w:webHidden/>
              </w:rPr>
              <w:tab/>
            </w:r>
            <w:r w:rsidR="00F46509">
              <w:rPr>
                <w:noProof/>
                <w:webHidden/>
              </w:rPr>
              <w:fldChar w:fldCharType="begin"/>
            </w:r>
            <w:r w:rsidR="00F46509">
              <w:rPr>
                <w:noProof/>
                <w:webHidden/>
              </w:rPr>
              <w:instrText xml:space="preserve"> PAGEREF _Toc22242535 \h </w:instrText>
            </w:r>
            <w:r w:rsidR="00F46509">
              <w:rPr>
                <w:noProof/>
                <w:webHidden/>
              </w:rPr>
            </w:r>
            <w:r w:rsidR="00F46509">
              <w:rPr>
                <w:noProof/>
                <w:webHidden/>
              </w:rPr>
              <w:fldChar w:fldCharType="separate"/>
            </w:r>
            <w:r w:rsidR="00F46509">
              <w:rPr>
                <w:noProof/>
                <w:webHidden/>
              </w:rPr>
              <w:t>46</w:t>
            </w:r>
            <w:r w:rsidR="00F46509">
              <w:rPr>
                <w:noProof/>
                <w:webHidden/>
              </w:rPr>
              <w:fldChar w:fldCharType="end"/>
            </w:r>
          </w:hyperlink>
        </w:p>
        <w:p w14:paraId="682B1B3A" w14:textId="4A58E0B0" w:rsidR="00F46509" w:rsidRDefault="00915437">
          <w:pPr>
            <w:pStyle w:val="TOC1"/>
            <w:tabs>
              <w:tab w:val="left" w:pos="480"/>
              <w:tab w:val="right" w:leader="dot" w:pos="9350"/>
            </w:tabs>
            <w:rPr>
              <w:rFonts w:cstheme="minorBidi"/>
              <w:b w:val="0"/>
              <w:bCs w:val="0"/>
              <w:caps w:val="0"/>
              <w:noProof/>
              <w:sz w:val="22"/>
              <w:szCs w:val="22"/>
              <w:lang w:bidi="he-IL"/>
            </w:rPr>
          </w:pPr>
          <w:hyperlink w:anchor="_Toc22242536" w:history="1">
            <w:r w:rsidR="00F46509" w:rsidRPr="00893D0E">
              <w:rPr>
                <w:rStyle w:val="Hyperlink"/>
                <w:noProof/>
              </w:rPr>
              <w:t>4</w:t>
            </w:r>
            <w:r w:rsidR="00F46509">
              <w:rPr>
                <w:rFonts w:cstheme="minorBidi"/>
                <w:b w:val="0"/>
                <w:bCs w:val="0"/>
                <w:caps w:val="0"/>
                <w:noProof/>
                <w:sz w:val="22"/>
                <w:szCs w:val="22"/>
                <w:lang w:bidi="he-IL"/>
              </w:rPr>
              <w:tab/>
            </w:r>
            <w:r w:rsidR="00F46509" w:rsidRPr="00893D0E">
              <w:rPr>
                <w:rStyle w:val="Hyperlink"/>
                <w:noProof/>
              </w:rPr>
              <w:t>CONCLUSIONS AND FUTURE DIRECTIONS</w:t>
            </w:r>
            <w:r w:rsidR="00F46509">
              <w:rPr>
                <w:noProof/>
                <w:webHidden/>
              </w:rPr>
              <w:tab/>
            </w:r>
            <w:r w:rsidR="00F46509">
              <w:rPr>
                <w:noProof/>
                <w:webHidden/>
              </w:rPr>
              <w:fldChar w:fldCharType="begin"/>
            </w:r>
            <w:r w:rsidR="00F46509">
              <w:rPr>
                <w:noProof/>
                <w:webHidden/>
              </w:rPr>
              <w:instrText xml:space="preserve"> PAGEREF _Toc22242536 \h </w:instrText>
            </w:r>
            <w:r w:rsidR="00F46509">
              <w:rPr>
                <w:noProof/>
                <w:webHidden/>
              </w:rPr>
            </w:r>
            <w:r w:rsidR="00F46509">
              <w:rPr>
                <w:noProof/>
                <w:webHidden/>
              </w:rPr>
              <w:fldChar w:fldCharType="separate"/>
            </w:r>
            <w:r w:rsidR="00F46509">
              <w:rPr>
                <w:noProof/>
                <w:webHidden/>
              </w:rPr>
              <w:t>50</w:t>
            </w:r>
            <w:r w:rsidR="00F46509">
              <w:rPr>
                <w:noProof/>
                <w:webHidden/>
              </w:rPr>
              <w:fldChar w:fldCharType="end"/>
            </w:r>
          </w:hyperlink>
        </w:p>
        <w:p w14:paraId="58C07149" w14:textId="4F6450C4" w:rsidR="00F46509" w:rsidRDefault="00915437">
          <w:pPr>
            <w:pStyle w:val="TOC2"/>
            <w:tabs>
              <w:tab w:val="left" w:pos="720"/>
              <w:tab w:val="right" w:leader="dot" w:pos="9350"/>
            </w:tabs>
            <w:rPr>
              <w:rFonts w:cstheme="minorBidi"/>
              <w:smallCaps w:val="0"/>
              <w:noProof/>
              <w:sz w:val="22"/>
              <w:szCs w:val="22"/>
              <w:lang w:bidi="he-IL"/>
            </w:rPr>
          </w:pPr>
          <w:hyperlink w:anchor="_Toc22242537" w:history="1">
            <w:r w:rsidR="00F46509" w:rsidRPr="00893D0E">
              <w:rPr>
                <w:rStyle w:val="Hyperlink"/>
                <w:noProof/>
              </w:rPr>
              <w:t>4.1</w:t>
            </w:r>
            <w:r w:rsidR="00F46509">
              <w:rPr>
                <w:rFonts w:cstheme="minorBidi"/>
                <w:smallCaps w:val="0"/>
                <w:noProof/>
                <w:sz w:val="22"/>
                <w:szCs w:val="22"/>
                <w:lang w:bidi="he-IL"/>
              </w:rPr>
              <w:tab/>
            </w:r>
            <w:r w:rsidR="00F46509" w:rsidRPr="00893D0E">
              <w:rPr>
                <w:rStyle w:val="Hyperlink"/>
                <w:noProof/>
              </w:rPr>
              <w:t>Conclusions</w:t>
            </w:r>
            <w:r w:rsidR="00F46509">
              <w:rPr>
                <w:noProof/>
                <w:webHidden/>
              </w:rPr>
              <w:tab/>
            </w:r>
            <w:r w:rsidR="00F46509">
              <w:rPr>
                <w:noProof/>
                <w:webHidden/>
              </w:rPr>
              <w:fldChar w:fldCharType="begin"/>
            </w:r>
            <w:r w:rsidR="00F46509">
              <w:rPr>
                <w:noProof/>
                <w:webHidden/>
              </w:rPr>
              <w:instrText xml:space="preserve"> PAGEREF _Toc22242537 \h </w:instrText>
            </w:r>
            <w:r w:rsidR="00F46509">
              <w:rPr>
                <w:noProof/>
                <w:webHidden/>
              </w:rPr>
            </w:r>
            <w:r w:rsidR="00F46509">
              <w:rPr>
                <w:noProof/>
                <w:webHidden/>
              </w:rPr>
              <w:fldChar w:fldCharType="separate"/>
            </w:r>
            <w:r w:rsidR="00F46509">
              <w:rPr>
                <w:noProof/>
                <w:webHidden/>
              </w:rPr>
              <w:t>50</w:t>
            </w:r>
            <w:r w:rsidR="00F46509">
              <w:rPr>
                <w:noProof/>
                <w:webHidden/>
              </w:rPr>
              <w:fldChar w:fldCharType="end"/>
            </w:r>
          </w:hyperlink>
        </w:p>
        <w:p w14:paraId="69C6E8F7" w14:textId="09B0C7DE" w:rsidR="00F46509" w:rsidRDefault="00915437">
          <w:pPr>
            <w:pStyle w:val="TOC2"/>
            <w:tabs>
              <w:tab w:val="left" w:pos="720"/>
              <w:tab w:val="right" w:leader="dot" w:pos="9350"/>
            </w:tabs>
            <w:rPr>
              <w:rFonts w:cstheme="minorBidi"/>
              <w:smallCaps w:val="0"/>
              <w:noProof/>
              <w:sz w:val="22"/>
              <w:szCs w:val="22"/>
              <w:lang w:bidi="he-IL"/>
            </w:rPr>
          </w:pPr>
          <w:hyperlink w:anchor="_Toc22242538" w:history="1">
            <w:r w:rsidR="00F46509" w:rsidRPr="00893D0E">
              <w:rPr>
                <w:rStyle w:val="Hyperlink"/>
                <w:noProof/>
              </w:rPr>
              <w:t>4.2</w:t>
            </w:r>
            <w:r w:rsidR="00F46509">
              <w:rPr>
                <w:rFonts w:cstheme="minorBidi"/>
                <w:smallCaps w:val="0"/>
                <w:noProof/>
                <w:sz w:val="22"/>
                <w:szCs w:val="22"/>
                <w:lang w:bidi="he-IL"/>
              </w:rPr>
              <w:tab/>
            </w:r>
            <w:r w:rsidR="00F46509" w:rsidRPr="00893D0E">
              <w:rPr>
                <w:rStyle w:val="Hyperlink"/>
                <w:noProof/>
              </w:rPr>
              <w:t>QM/MM Studies</w:t>
            </w:r>
            <w:r w:rsidR="00F46509">
              <w:rPr>
                <w:noProof/>
                <w:webHidden/>
              </w:rPr>
              <w:tab/>
            </w:r>
            <w:r w:rsidR="00F46509">
              <w:rPr>
                <w:noProof/>
                <w:webHidden/>
              </w:rPr>
              <w:fldChar w:fldCharType="begin"/>
            </w:r>
            <w:r w:rsidR="00F46509">
              <w:rPr>
                <w:noProof/>
                <w:webHidden/>
              </w:rPr>
              <w:instrText xml:space="preserve"> PAGEREF _Toc22242538 \h </w:instrText>
            </w:r>
            <w:r w:rsidR="00F46509">
              <w:rPr>
                <w:noProof/>
                <w:webHidden/>
              </w:rPr>
            </w:r>
            <w:r w:rsidR="00F46509">
              <w:rPr>
                <w:noProof/>
                <w:webHidden/>
              </w:rPr>
              <w:fldChar w:fldCharType="separate"/>
            </w:r>
            <w:r w:rsidR="00F46509">
              <w:rPr>
                <w:noProof/>
                <w:webHidden/>
              </w:rPr>
              <w:t>51</w:t>
            </w:r>
            <w:r w:rsidR="00F46509">
              <w:rPr>
                <w:noProof/>
                <w:webHidden/>
              </w:rPr>
              <w:fldChar w:fldCharType="end"/>
            </w:r>
          </w:hyperlink>
        </w:p>
        <w:p w14:paraId="0EE437B5" w14:textId="072D27B5" w:rsidR="00F46509" w:rsidRDefault="00915437">
          <w:pPr>
            <w:pStyle w:val="TOC3"/>
            <w:tabs>
              <w:tab w:val="left" w:pos="1200"/>
              <w:tab w:val="right" w:leader="dot" w:pos="9350"/>
            </w:tabs>
            <w:rPr>
              <w:rFonts w:cstheme="minorBidi"/>
              <w:i w:val="0"/>
              <w:iCs w:val="0"/>
              <w:noProof/>
              <w:sz w:val="22"/>
              <w:szCs w:val="22"/>
              <w:lang w:bidi="he-IL"/>
            </w:rPr>
          </w:pPr>
          <w:hyperlink w:anchor="_Toc22242539" w:history="1">
            <w:r w:rsidR="00F46509" w:rsidRPr="00893D0E">
              <w:rPr>
                <w:rStyle w:val="Hyperlink"/>
                <w:noProof/>
              </w:rPr>
              <w:t>4.2.1</w:t>
            </w:r>
            <w:r w:rsidR="00F46509">
              <w:rPr>
                <w:rFonts w:cstheme="minorBidi"/>
                <w:i w:val="0"/>
                <w:iCs w:val="0"/>
                <w:noProof/>
                <w:sz w:val="22"/>
                <w:szCs w:val="22"/>
                <w:lang w:bidi="he-IL"/>
              </w:rPr>
              <w:tab/>
            </w:r>
            <w:r w:rsidR="00F46509" w:rsidRPr="00893D0E">
              <w:rPr>
                <w:rStyle w:val="Hyperlink"/>
                <w:noProof/>
              </w:rPr>
              <w:t>Location of TS Structures</w:t>
            </w:r>
            <w:r w:rsidR="00F46509">
              <w:rPr>
                <w:noProof/>
                <w:webHidden/>
              </w:rPr>
              <w:tab/>
            </w:r>
            <w:r w:rsidR="00F46509">
              <w:rPr>
                <w:noProof/>
                <w:webHidden/>
              </w:rPr>
              <w:fldChar w:fldCharType="begin"/>
            </w:r>
            <w:r w:rsidR="00F46509">
              <w:rPr>
                <w:noProof/>
                <w:webHidden/>
              </w:rPr>
              <w:instrText xml:space="preserve"> PAGEREF _Toc22242539 \h </w:instrText>
            </w:r>
            <w:r w:rsidR="00F46509">
              <w:rPr>
                <w:noProof/>
                <w:webHidden/>
              </w:rPr>
            </w:r>
            <w:r w:rsidR="00F46509">
              <w:rPr>
                <w:noProof/>
                <w:webHidden/>
              </w:rPr>
              <w:fldChar w:fldCharType="separate"/>
            </w:r>
            <w:r w:rsidR="00F46509">
              <w:rPr>
                <w:noProof/>
                <w:webHidden/>
              </w:rPr>
              <w:t>52</w:t>
            </w:r>
            <w:r w:rsidR="00F46509">
              <w:rPr>
                <w:noProof/>
                <w:webHidden/>
              </w:rPr>
              <w:fldChar w:fldCharType="end"/>
            </w:r>
          </w:hyperlink>
        </w:p>
        <w:p w14:paraId="6439C46A" w14:textId="42FE2832" w:rsidR="00F46509" w:rsidRDefault="00915437">
          <w:pPr>
            <w:pStyle w:val="TOC3"/>
            <w:tabs>
              <w:tab w:val="left" w:pos="1200"/>
              <w:tab w:val="right" w:leader="dot" w:pos="9350"/>
            </w:tabs>
            <w:rPr>
              <w:rFonts w:cstheme="minorBidi"/>
              <w:i w:val="0"/>
              <w:iCs w:val="0"/>
              <w:noProof/>
              <w:sz w:val="22"/>
              <w:szCs w:val="22"/>
              <w:lang w:bidi="he-IL"/>
            </w:rPr>
          </w:pPr>
          <w:hyperlink w:anchor="_Toc22242540" w:history="1">
            <w:r w:rsidR="00F46509" w:rsidRPr="00893D0E">
              <w:rPr>
                <w:rStyle w:val="Hyperlink"/>
                <w:noProof/>
              </w:rPr>
              <w:t>4.2.2</w:t>
            </w:r>
            <w:r w:rsidR="00F46509">
              <w:rPr>
                <w:rFonts w:cstheme="minorBidi"/>
                <w:i w:val="0"/>
                <w:iCs w:val="0"/>
                <w:noProof/>
                <w:sz w:val="22"/>
                <w:szCs w:val="22"/>
                <w:lang w:bidi="he-IL"/>
              </w:rPr>
              <w:tab/>
            </w:r>
            <w:r w:rsidR="00F46509" w:rsidRPr="00893D0E">
              <w:rPr>
                <w:rStyle w:val="Hyperlink"/>
                <w:noProof/>
              </w:rPr>
              <w:t>Selectivity of Inhibitor 9 for BTK</w:t>
            </w:r>
            <w:r w:rsidR="00F46509">
              <w:rPr>
                <w:noProof/>
                <w:webHidden/>
              </w:rPr>
              <w:tab/>
            </w:r>
            <w:r w:rsidR="00F46509">
              <w:rPr>
                <w:noProof/>
                <w:webHidden/>
              </w:rPr>
              <w:fldChar w:fldCharType="begin"/>
            </w:r>
            <w:r w:rsidR="00F46509">
              <w:rPr>
                <w:noProof/>
                <w:webHidden/>
              </w:rPr>
              <w:instrText xml:space="preserve"> PAGEREF _Toc22242540 \h </w:instrText>
            </w:r>
            <w:r w:rsidR="00F46509">
              <w:rPr>
                <w:noProof/>
                <w:webHidden/>
              </w:rPr>
            </w:r>
            <w:r w:rsidR="00F46509">
              <w:rPr>
                <w:noProof/>
                <w:webHidden/>
              </w:rPr>
              <w:fldChar w:fldCharType="separate"/>
            </w:r>
            <w:r w:rsidR="00F46509">
              <w:rPr>
                <w:noProof/>
                <w:webHidden/>
              </w:rPr>
              <w:t>52</w:t>
            </w:r>
            <w:r w:rsidR="00F46509">
              <w:rPr>
                <w:noProof/>
                <w:webHidden/>
              </w:rPr>
              <w:fldChar w:fldCharType="end"/>
            </w:r>
          </w:hyperlink>
        </w:p>
        <w:p w14:paraId="1730F00D" w14:textId="3C50F47C" w:rsidR="00F46509" w:rsidRDefault="00915437">
          <w:pPr>
            <w:pStyle w:val="TOC1"/>
            <w:tabs>
              <w:tab w:val="left" w:pos="480"/>
              <w:tab w:val="right" w:leader="dot" w:pos="9350"/>
            </w:tabs>
            <w:rPr>
              <w:rFonts w:cstheme="minorBidi"/>
              <w:b w:val="0"/>
              <w:bCs w:val="0"/>
              <w:caps w:val="0"/>
              <w:noProof/>
              <w:sz w:val="22"/>
              <w:szCs w:val="22"/>
              <w:lang w:bidi="he-IL"/>
            </w:rPr>
          </w:pPr>
          <w:hyperlink w:anchor="_Toc22242541" w:history="1">
            <w:r w:rsidR="00F46509" w:rsidRPr="00893D0E">
              <w:rPr>
                <w:rStyle w:val="Hyperlink"/>
                <w:noProof/>
              </w:rPr>
              <w:t>5</w:t>
            </w:r>
            <w:r w:rsidR="00F46509">
              <w:rPr>
                <w:rFonts w:cstheme="minorBidi"/>
                <w:b w:val="0"/>
                <w:bCs w:val="0"/>
                <w:caps w:val="0"/>
                <w:noProof/>
                <w:sz w:val="22"/>
                <w:szCs w:val="22"/>
                <w:lang w:bidi="he-IL"/>
              </w:rPr>
              <w:tab/>
            </w:r>
            <w:r w:rsidR="00F46509" w:rsidRPr="00893D0E">
              <w:rPr>
                <w:rStyle w:val="Hyperlink"/>
                <w:noProof/>
              </w:rPr>
              <w:t>REFERENCES</w:t>
            </w:r>
            <w:r w:rsidR="00F46509">
              <w:rPr>
                <w:noProof/>
                <w:webHidden/>
              </w:rPr>
              <w:tab/>
            </w:r>
            <w:r w:rsidR="00F46509">
              <w:rPr>
                <w:noProof/>
                <w:webHidden/>
              </w:rPr>
              <w:fldChar w:fldCharType="begin"/>
            </w:r>
            <w:r w:rsidR="00F46509">
              <w:rPr>
                <w:noProof/>
                <w:webHidden/>
              </w:rPr>
              <w:instrText xml:space="preserve"> PAGEREF _Toc22242541 \h </w:instrText>
            </w:r>
            <w:r w:rsidR="00F46509">
              <w:rPr>
                <w:noProof/>
                <w:webHidden/>
              </w:rPr>
            </w:r>
            <w:r w:rsidR="00F46509">
              <w:rPr>
                <w:noProof/>
                <w:webHidden/>
              </w:rPr>
              <w:fldChar w:fldCharType="separate"/>
            </w:r>
            <w:r w:rsidR="00F46509">
              <w:rPr>
                <w:noProof/>
                <w:webHidden/>
              </w:rPr>
              <w:t>54</w:t>
            </w:r>
            <w:r w:rsidR="00F46509">
              <w:rPr>
                <w:noProof/>
                <w:webHidden/>
              </w:rPr>
              <w:fldChar w:fldCharType="end"/>
            </w:r>
          </w:hyperlink>
        </w:p>
        <w:p w14:paraId="4B75D885" w14:textId="338DFA56" w:rsidR="00F46509" w:rsidRDefault="00915437">
          <w:pPr>
            <w:pStyle w:val="TOC1"/>
            <w:tabs>
              <w:tab w:val="left" w:pos="480"/>
              <w:tab w:val="right" w:leader="dot" w:pos="9350"/>
            </w:tabs>
            <w:rPr>
              <w:rFonts w:cstheme="minorBidi"/>
              <w:b w:val="0"/>
              <w:bCs w:val="0"/>
              <w:caps w:val="0"/>
              <w:noProof/>
              <w:sz w:val="22"/>
              <w:szCs w:val="22"/>
              <w:lang w:bidi="he-IL"/>
            </w:rPr>
          </w:pPr>
          <w:hyperlink w:anchor="_Toc22242542" w:history="1">
            <w:r w:rsidR="00F46509" w:rsidRPr="00893D0E">
              <w:rPr>
                <w:rStyle w:val="Hyperlink"/>
                <w:noProof/>
              </w:rPr>
              <w:t>6</w:t>
            </w:r>
            <w:r w:rsidR="00F46509">
              <w:rPr>
                <w:rFonts w:cstheme="minorBidi"/>
                <w:b w:val="0"/>
                <w:bCs w:val="0"/>
                <w:caps w:val="0"/>
                <w:noProof/>
                <w:sz w:val="22"/>
                <w:szCs w:val="22"/>
                <w:lang w:bidi="he-IL"/>
              </w:rPr>
              <w:tab/>
            </w:r>
            <w:r w:rsidR="00F46509" w:rsidRPr="00893D0E">
              <w:rPr>
                <w:rStyle w:val="Hyperlink"/>
                <w:noProof/>
              </w:rPr>
              <w:t>APPENDIX</w:t>
            </w:r>
            <w:r w:rsidR="00F46509">
              <w:rPr>
                <w:noProof/>
                <w:webHidden/>
              </w:rPr>
              <w:tab/>
            </w:r>
            <w:r w:rsidR="00F46509">
              <w:rPr>
                <w:noProof/>
                <w:webHidden/>
              </w:rPr>
              <w:fldChar w:fldCharType="begin"/>
            </w:r>
            <w:r w:rsidR="00F46509">
              <w:rPr>
                <w:noProof/>
                <w:webHidden/>
              </w:rPr>
              <w:instrText xml:space="preserve"> PAGEREF _Toc22242542 \h </w:instrText>
            </w:r>
            <w:r w:rsidR="00F46509">
              <w:rPr>
                <w:noProof/>
                <w:webHidden/>
              </w:rPr>
            </w:r>
            <w:r w:rsidR="00F46509">
              <w:rPr>
                <w:noProof/>
                <w:webHidden/>
              </w:rPr>
              <w:fldChar w:fldCharType="separate"/>
            </w:r>
            <w:r w:rsidR="00F46509">
              <w:rPr>
                <w:noProof/>
                <w:webHidden/>
              </w:rPr>
              <w:t>63</w:t>
            </w:r>
            <w:r w:rsidR="00F46509">
              <w:rPr>
                <w:noProof/>
                <w:webHidden/>
              </w:rPr>
              <w:fldChar w:fldCharType="end"/>
            </w:r>
          </w:hyperlink>
        </w:p>
        <w:p w14:paraId="03005032" w14:textId="596A40D3" w:rsidR="00F46509" w:rsidRDefault="00915437">
          <w:pPr>
            <w:pStyle w:val="TOC2"/>
            <w:tabs>
              <w:tab w:val="left" w:pos="720"/>
              <w:tab w:val="right" w:leader="dot" w:pos="9350"/>
            </w:tabs>
            <w:rPr>
              <w:rFonts w:cstheme="minorBidi"/>
              <w:smallCaps w:val="0"/>
              <w:noProof/>
              <w:sz w:val="22"/>
              <w:szCs w:val="22"/>
              <w:lang w:bidi="he-IL"/>
            </w:rPr>
          </w:pPr>
          <w:hyperlink w:anchor="_Toc22242543" w:history="1">
            <w:r w:rsidR="00F46509" w:rsidRPr="00893D0E">
              <w:rPr>
                <w:rStyle w:val="Hyperlink"/>
                <w:noProof/>
              </w:rPr>
              <w:t>6.1</w:t>
            </w:r>
            <w:r w:rsidR="00F46509">
              <w:rPr>
                <w:rFonts w:cstheme="minorBidi"/>
                <w:smallCaps w:val="0"/>
                <w:noProof/>
                <w:sz w:val="22"/>
                <w:szCs w:val="22"/>
                <w:lang w:bidi="he-IL"/>
              </w:rPr>
              <w:tab/>
            </w:r>
            <w:r w:rsidR="00F46509" w:rsidRPr="00893D0E">
              <w:rPr>
                <w:rStyle w:val="Hyperlink"/>
                <w:noProof/>
              </w:rPr>
              <w:t>Details of QM Parameters Used</w:t>
            </w:r>
            <w:r w:rsidR="00F46509">
              <w:rPr>
                <w:noProof/>
                <w:webHidden/>
              </w:rPr>
              <w:tab/>
            </w:r>
            <w:r w:rsidR="00F46509">
              <w:rPr>
                <w:noProof/>
                <w:webHidden/>
              </w:rPr>
              <w:fldChar w:fldCharType="begin"/>
            </w:r>
            <w:r w:rsidR="00F46509">
              <w:rPr>
                <w:noProof/>
                <w:webHidden/>
              </w:rPr>
              <w:instrText xml:space="preserve"> PAGEREF _Toc22242543 \h </w:instrText>
            </w:r>
            <w:r w:rsidR="00F46509">
              <w:rPr>
                <w:noProof/>
                <w:webHidden/>
              </w:rPr>
            </w:r>
            <w:r w:rsidR="00F46509">
              <w:rPr>
                <w:noProof/>
                <w:webHidden/>
              </w:rPr>
              <w:fldChar w:fldCharType="separate"/>
            </w:r>
            <w:r w:rsidR="00F46509">
              <w:rPr>
                <w:noProof/>
                <w:webHidden/>
              </w:rPr>
              <w:t>63</w:t>
            </w:r>
            <w:r w:rsidR="00F46509">
              <w:rPr>
                <w:noProof/>
                <w:webHidden/>
              </w:rPr>
              <w:fldChar w:fldCharType="end"/>
            </w:r>
          </w:hyperlink>
        </w:p>
        <w:p w14:paraId="3E113487" w14:textId="42F674B4" w:rsidR="00F46509" w:rsidRDefault="00915437">
          <w:pPr>
            <w:pStyle w:val="TOC2"/>
            <w:tabs>
              <w:tab w:val="left" w:pos="720"/>
              <w:tab w:val="right" w:leader="dot" w:pos="9350"/>
            </w:tabs>
            <w:rPr>
              <w:rFonts w:cstheme="minorBidi"/>
              <w:smallCaps w:val="0"/>
              <w:noProof/>
              <w:sz w:val="22"/>
              <w:szCs w:val="22"/>
              <w:lang w:bidi="he-IL"/>
            </w:rPr>
          </w:pPr>
          <w:hyperlink w:anchor="_Toc22242544" w:history="1">
            <w:r w:rsidR="00F46509" w:rsidRPr="00893D0E">
              <w:rPr>
                <w:rStyle w:val="Hyperlink"/>
                <w:noProof/>
              </w:rPr>
              <w:t>6.2</w:t>
            </w:r>
            <w:r w:rsidR="00F46509">
              <w:rPr>
                <w:rFonts w:cstheme="minorBidi"/>
                <w:smallCaps w:val="0"/>
                <w:noProof/>
                <w:sz w:val="22"/>
                <w:szCs w:val="22"/>
                <w:lang w:bidi="he-IL"/>
              </w:rPr>
              <w:tab/>
            </w:r>
            <w:r w:rsidR="00F46509" w:rsidRPr="00893D0E">
              <w:rPr>
                <w:rStyle w:val="Hyperlink"/>
                <w:noProof/>
              </w:rPr>
              <w:t>Benchmarking of Force Fields for Conformational Sampling</w:t>
            </w:r>
            <w:r w:rsidR="00F46509">
              <w:rPr>
                <w:noProof/>
                <w:webHidden/>
              </w:rPr>
              <w:tab/>
            </w:r>
            <w:r w:rsidR="00F46509">
              <w:rPr>
                <w:noProof/>
                <w:webHidden/>
              </w:rPr>
              <w:fldChar w:fldCharType="begin"/>
            </w:r>
            <w:r w:rsidR="00F46509">
              <w:rPr>
                <w:noProof/>
                <w:webHidden/>
              </w:rPr>
              <w:instrText xml:space="preserve"> PAGEREF _Toc22242544 \h </w:instrText>
            </w:r>
            <w:r w:rsidR="00F46509">
              <w:rPr>
                <w:noProof/>
                <w:webHidden/>
              </w:rPr>
            </w:r>
            <w:r w:rsidR="00F46509">
              <w:rPr>
                <w:noProof/>
                <w:webHidden/>
              </w:rPr>
              <w:fldChar w:fldCharType="separate"/>
            </w:r>
            <w:r w:rsidR="00F46509">
              <w:rPr>
                <w:noProof/>
                <w:webHidden/>
              </w:rPr>
              <w:t>63</w:t>
            </w:r>
            <w:r w:rsidR="00F46509">
              <w:rPr>
                <w:noProof/>
                <w:webHidden/>
              </w:rPr>
              <w:fldChar w:fldCharType="end"/>
            </w:r>
          </w:hyperlink>
        </w:p>
        <w:p w14:paraId="3518F8E3" w14:textId="121AFB28" w:rsidR="00F46509" w:rsidRDefault="00915437">
          <w:pPr>
            <w:pStyle w:val="TOC2"/>
            <w:tabs>
              <w:tab w:val="left" w:pos="720"/>
              <w:tab w:val="right" w:leader="dot" w:pos="9350"/>
            </w:tabs>
            <w:rPr>
              <w:rFonts w:cstheme="minorBidi"/>
              <w:smallCaps w:val="0"/>
              <w:noProof/>
              <w:sz w:val="22"/>
              <w:szCs w:val="22"/>
              <w:lang w:bidi="he-IL"/>
            </w:rPr>
          </w:pPr>
          <w:hyperlink w:anchor="_Toc22242545" w:history="1">
            <w:r w:rsidR="00F46509" w:rsidRPr="00893D0E">
              <w:rPr>
                <w:rStyle w:val="Hyperlink"/>
                <w:noProof/>
              </w:rPr>
              <w:t>6.3</w:t>
            </w:r>
            <w:r w:rsidR="00F46509">
              <w:rPr>
                <w:rFonts w:cstheme="minorBidi"/>
                <w:smallCaps w:val="0"/>
                <w:noProof/>
                <w:sz w:val="22"/>
                <w:szCs w:val="22"/>
                <w:lang w:bidi="he-IL"/>
              </w:rPr>
              <w:tab/>
            </w:r>
            <w:r w:rsidR="00F46509" w:rsidRPr="00893D0E">
              <w:rPr>
                <w:rStyle w:val="Hyperlink"/>
                <w:noProof/>
              </w:rPr>
              <w:t>Failure of MacroModel to Locate Stable s-</w:t>
            </w:r>
            <w:r w:rsidR="00F46509" w:rsidRPr="00893D0E">
              <w:rPr>
                <w:rStyle w:val="Hyperlink"/>
                <w:i/>
                <w:noProof/>
              </w:rPr>
              <w:t>cis</w:t>
            </w:r>
            <w:r w:rsidR="00F46509" w:rsidRPr="00893D0E">
              <w:rPr>
                <w:rStyle w:val="Hyperlink"/>
                <w:noProof/>
              </w:rPr>
              <w:t xml:space="preserve"> Conformer</w:t>
            </w:r>
            <w:r w:rsidR="00F46509">
              <w:rPr>
                <w:noProof/>
                <w:webHidden/>
              </w:rPr>
              <w:tab/>
            </w:r>
            <w:r w:rsidR="00F46509">
              <w:rPr>
                <w:noProof/>
                <w:webHidden/>
              </w:rPr>
              <w:fldChar w:fldCharType="begin"/>
            </w:r>
            <w:r w:rsidR="00F46509">
              <w:rPr>
                <w:noProof/>
                <w:webHidden/>
              </w:rPr>
              <w:instrText xml:space="preserve"> PAGEREF _Toc22242545 \h </w:instrText>
            </w:r>
            <w:r w:rsidR="00F46509">
              <w:rPr>
                <w:noProof/>
                <w:webHidden/>
              </w:rPr>
            </w:r>
            <w:r w:rsidR="00F46509">
              <w:rPr>
                <w:noProof/>
                <w:webHidden/>
              </w:rPr>
              <w:fldChar w:fldCharType="separate"/>
            </w:r>
            <w:r w:rsidR="00F46509">
              <w:rPr>
                <w:noProof/>
                <w:webHidden/>
              </w:rPr>
              <w:t>64</w:t>
            </w:r>
            <w:r w:rsidR="00F46509">
              <w:rPr>
                <w:noProof/>
                <w:webHidden/>
              </w:rPr>
              <w:fldChar w:fldCharType="end"/>
            </w:r>
          </w:hyperlink>
        </w:p>
        <w:p w14:paraId="1A10DEC7" w14:textId="273D44FD" w:rsidR="00F46509" w:rsidRDefault="00915437">
          <w:pPr>
            <w:pStyle w:val="TOC2"/>
            <w:tabs>
              <w:tab w:val="left" w:pos="720"/>
              <w:tab w:val="right" w:leader="dot" w:pos="9350"/>
            </w:tabs>
            <w:rPr>
              <w:rFonts w:cstheme="minorBidi"/>
              <w:smallCaps w:val="0"/>
              <w:noProof/>
              <w:sz w:val="22"/>
              <w:szCs w:val="22"/>
              <w:lang w:bidi="he-IL"/>
            </w:rPr>
          </w:pPr>
          <w:hyperlink w:anchor="_Toc22242546" w:history="1">
            <w:r w:rsidR="00F46509" w:rsidRPr="00893D0E">
              <w:rPr>
                <w:rStyle w:val="Hyperlink"/>
                <w:noProof/>
              </w:rPr>
              <w:t>6.4</w:t>
            </w:r>
            <w:r w:rsidR="00F46509">
              <w:rPr>
                <w:rFonts w:cstheme="minorBidi"/>
                <w:smallCaps w:val="0"/>
                <w:noProof/>
                <w:sz w:val="22"/>
                <w:szCs w:val="22"/>
                <w:lang w:bidi="he-IL"/>
              </w:rPr>
              <w:tab/>
            </w:r>
            <w:r w:rsidR="00F46509" w:rsidRPr="00893D0E">
              <w:rPr>
                <w:rStyle w:val="Hyperlink"/>
                <w:noProof/>
              </w:rPr>
              <w:t>Comparison of QM Calculated Most Stable Geometry with the Structure of Inhibitors 3 Covalently Bound to BTK</w:t>
            </w:r>
            <w:r w:rsidR="00F46509">
              <w:rPr>
                <w:noProof/>
                <w:webHidden/>
              </w:rPr>
              <w:tab/>
            </w:r>
            <w:r w:rsidR="00F46509">
              <w:rPr>
                <w:noProof/>
                <w:webHidden/>
              </w:rPr>
              <w:fldChar w:fldCharType="begin"/>
            </w:r>
            <w:r w:rsidR="00F46509">
              <w:rPr>
                <w:noProof/>
                <w:webHidden/>
              </w:rPr>
              <w:instrText xml:space="preserve"> PAGEREF _Toc22242546 \h </w:instrText>
            </w:r>
            <w:r w:rsidR="00F46509">
              <w:rPr>
                <w:noProof/>
                <w:webHidden/>
              </w:rPr>
            </w:r>
            <w:r w:rsidR="00F46509">
              <w:rPr>
                <w:noProof/>
                <w:webHidden/>
              </w:rPr>
              <w:fldChar w:fldCharType="separate"/>
            </w:r>
            <w:r w:rsidR="00F46509">
              <w:rPr>
                <w:noProof/>
                <w:webHidden/>
              </w:rPr>
              <w:t>66</w:t>
            </w:r>
            <w:r w:rsidR="00F46509">
              <w:rPr>
                <w:noProof/>
                <w:webHidden/>
              </w:rPr>
              <w:fldChar w:fldCharType="end"/>
            </w:r>
          </w:hyperlink>
        </w:p>
        <w:p w14:paraId="143F489E" w14:textId="720AAC16" w:rsidR="00F46509" w:rsidRDefault="00915437">
          <w:pPr>
            <w:pStyle w:val="TOC2"/>
            <w:tabs>
              <w:tab w:val="left" w:pos="720"/>
              <w:tab w:val="right" w:leader="dot" w:pos="9350"/>
            </w:tabs>
            <w:rPr>
              <w:rFonts w:cstheme="minorBidi"/>
              <w:smallCaps w:val="0"/>
              <w:noProof/>
              <w:sz w:val="22"/>
              <w:szCs w:val="22"/>
              <w:lang w:bidi="he-IL"/>
            </w:rPr>
          </w:pPr>
          <w:hyperlink w:anchor="_Toc22242547" w:history="1">
            <w:r w:rsidR="00F46509" w:rsidRPr="00893D0E">
              <w:rPr>
                <w:rStyle w:val="Hyperlink"/>
                <w:noProof/>
              </w:rPr>
              <w:t>6.5</w:t>
            </w:r>
            <w:r w:rsidR="00F46509">
              <w:rPr>
                <w:rFonts w:cstheme="minorBidi"/>
                <w:smallCaps w:val="0"/>
                <w:noProof/>
                <w:sz w:val="22"/>
                <w:szCs w:val="22"/>
                <w:lang w:bidi="he-IL"/>
              </w:rPr>
              <w:tab/>
            </w:r>
            <w:r w:rsidR="00F46509" w:rsidRPr="00893D0E">
              <w:rPr>
                <w:rStyle w:val="Hyperlink"/>
                <w:noProof/>
              </w:rPr>
              <w:t>Omitted Data from Benchmarking of QM Methods</w:t>
            </w:r>
            <w:r w:rsidR="00F46509">
              <w:rPr>
                <w:noProof/>
                <w:webHidden/>
              </w:rPr>
              <w:tab/>
            </w:r>
            <w:r w:rsidR="00F46509">
              <w:rPr>
                <w:noProof/>
                <w:webHidden/>
              </w:rPr>
              <w:fldChar w:fldCharType="begin"/>
            </w:r>
            <w:r w:rsidR="00F46509">
              <w:rPr>
                <w:noProof/>
                <w:webHidden/>
              </w:rPr>
              <w:instrText xml:space="preserve"> PAGEREF _Toc22242547 \h </w:instrText>
            </w:r>
            <w:r w:rsidR="00F46509">
              <w:rPr>
                <w:noProof/>
                <w:webHidden/>
              </w:rPr>
            </w:r>
            <w:r w:rsidR="00F46509">
              <w:rPr>
                <w:noProof/>
                <w:webHidden/>
              </w:rPr>
              <w:fldChar w:fldCharType="separate"/>
            </w:r>
            <w:r w:rsidR="00F46509">
              <w:rPr>
                <w:noProof/>
                <w:webHidden/>
              </w:rPr>
              <w:t>67</w:t>
            </w:r>
            <w:r w:rsidR="00F46509">
              <w:rPr>
                <w:noProof/>
                <w:webHidden/>
              </w:rPr>
              <w:fldChar w:fldCharType="end"/>
            </w:r>
          </w:hyperlink>
        </w:p>
        <w:p w14:paraId="5AD1A472" w14:textId="61AA3ABF" w:rsidR="00F46509" w:rsidRDefault="00915437">
          <w:pPr>
            <w:pStyle w:val="TOC2"/>
            <w:tabs>
              <w:tab w:val="left" w:pos="720"/>
              <w:tab w:val="right" w:leader="dot" w:pos="9350"/>
            </w:tabs>
            <w:rPr>
              <w:rFonts w:cstheme="minorBidi"/>
              <w:smallCaps w:val="0"/>
              <w:noProof/>
              <w:sz w:val="22"/>
              <w:szCs w:val="22"/>
              <w:lang w:bidi="he-IL"/>
            </w:rPr>
          </w:pPr>
          <w:hyperlink w:anchor="_Toc22242548" w:history="1">
            <w:r w:rsidR="00F46509" w:rsidRPr="00893D0E">
              <w:rPr>
                <w:rStyle w:val="Hyperlink"/>
                <w:noProof/>
              </w:rPr>
              <w:t>6.6</w:t>
            </w:r>
            <w:r w:rsidR="00F46509">
              <w:rPr>
                <w:rFonts w:cstheme="minorBidi"/>
                <w:smallCaps w:val="0"/>
                <w:noProof/>
                <w:sz w:val="22"/>
                <w:szCs w:val="22"/>
                <w:lang w:bidi="he-IL"/>
              </w:rPr>
              <w:tab/>
            </w:r>
            <w:r w:rsidR="00F46509" w:rsidRPr="00893D0E">
              <w:rPr>
                <w:rStyle w:val="Hyperlink"/>
                <w:noProof/>
              </w:rPr>
              <w:t>Identification of the Most Relevant HOMO for Electrophilicity Index Computation</w:t>
            </w:r>
            <w:r w:rsidR="00F46509">
              <w:rPr>
                <w:noProof/>
                <w:webHidden/>
              </w:rPr>
              <w:tab/>
            </w:r>
            <w:r w:rsidR="00F46509">
              <w:rPr>
                <w:noProof/>
                <w:webHidden/>
              </w:rPr>
              <w:fldChar w:fldCharType="begin"/>
            </w:r>
            <w:r w:rsidR="00F46509">
              <w:rPr>
                <w:noProof/>
                <w:webHidden/>
              </w:rPr>
              <w:instrText xml:space="preserve"> PAGEREF _Toc22242548 \h </w:instrText>
            </w:r>
            <w:r w:rsidR="00F46509">
              <w:rPr>
                <w:noProof/>
                <w:webHidden/>
              </w:rPr>
            </w:r>
            <w:r w:rsidR="00F46509">
              <w:rPr>
                <w:noProof/>
                <w:webHidden/>
              </w:rPr>
              <w:fldChar w:fldCharType="separate"/>
            </w:r>
            <w:r w:rsidR="00F46509">
              <w:rPr>
                <w:noProof/>
                <w:webHidden/>
              </w:rPr>
              <w:t>68</w:t>
            </w:r>
            <w:r w:rsidR="00F46509">
              <w:rPr>
                <w:noProof/>
                <w:webHidden/>
              </w:rPr>
              <w:fldChar w:fldCharType="end"/>
            </w:r>
          </w:hyperlink>
        </w:p>
        <w:p w14:paraId="379E9B75" w14:textId="63F3A50A" w:rsidR="00F46509" w:rsidRDefault="00915437">
          <w:pPr>
            <w:pStyle w:val="TOC2"/>
            <w:tabs>
              <w:tab w:val="left" w:pos="720"/>
              <w:tab w:val="right" w:leader="dot" w:pos="9350"/>
            </w:tabs>
            <w:rPr>
              <w:rFonts w:cstheme="minorBidi"/>
              <w:smallCaps w:val="0"/>
              <w:noProof/>
              <w:sz w:val="22"/>
              <w:szCs w:val="22"/>
              <w:lang w:bidi="he-IL"/>
            </w:rPr>
          </w:pPr>
          <w:hyperlink w:anchor="_Toc22242549" w:history="1">
            <w:r w:rsidR="00F46509" w:rsidRPr="00893D0E">
              <w:rPr>
                <w:rStyle w:val="Hyperlink"/>
                <w:noProof/>
              </w:rPr>
              <w:t>6.7</w:t>
            </w:r>
            <w:r w:rsidR="00F46509">
              <w:rPr>
                <w:rFonts w:cstheme="minorBidi"/>
                <w:smallCaps w:val="0"/>
                <w:noProof/>
                <w:sz w:val="22"/>
                <w:szCs w:val="22"/>
                <w:lang w:bidi="he-IL"/>
              </w:rPr>
              <w:tab/>
            </w:r>
            <w:r w:rsidR="00F46509" w:rsidRPr="00893D0E">
              <w:rPr>
                <w:rStyle w:val="Hyperlink"/>
                <w:noProof/>
              </w:rPr>
              <w:t>Formation of van der Waals Complex Prior to Transition States</w:t>
            </w:r>
            <w:r w:rsidR="00F46509">
              <w:rPr>
                <w:noProof/>
                <w:webHidden/>
              </w:rPr>
              <w:tab/>
            </w:r>
            <w:r w:rsidR="00F46509">
              <w:rPr>
                <w:noProof/>
                <w:webHidden/>
              </w:rPr>
              <w:fldChar w:fldCharType="begin"/>
            </w:r>
            <w:r w:rsidR="00F46509">
              <w:rPr>
                <w:noProof/>
                <w:webHidden/>
              </w:rPr>
              <w:instrText xml:space="preserve"> PAGEREF _Toc22242549 \h </w:instrText>
            </w:r>
            <w:r w:rsidR="00F46509">
              <w:rPr>
                <w:noProof/>
                <w:webHidden/>
              </w:rPr>
            </w:r>
            <w:r w:rsidR="00F46509">
              <w:rPr>
                <w:noProof/>
                <w:webHidden/>
              </w:rPr>
              <w:fldChar w:fldCharType="separate"/>
            </w:r>
            <w:r w:rsidR="00F46509">
              <w:rPr>
                <w:noProof/>
                <w:webHidden/>
              </w:rPr>
              <w:t>69</w:t>
            </w:r>
            <w:r w:rsidR="00F46509">
              <w:rPr>
                <w:noProof/>
                <w:webHidden/>
              </w:rPr>
              <w:fldChar w:fldCharType="end"/>
            </w:r>
          </w:hyperlink>
        </w:p>
        <w:p w14:paraId="5ABE9C83" w14:textId="3874EFDE" w:rsidR="00F46509" w:rsidRDefault="00915437">
          <w:pPr>
            <w:pStyle w:val="TOC2"/>
            <w:tabs>
              <w:tab w:val="left" w:pos="720"/>
              <w:tab w:val="right" w:leader="dot" w:pos="9350"/>
            </w:tabs>
            <w:rPr>
              <w:rFonts w:cstheme="minorBidi"/>
              <w:smallCaps w:val="0"/>
              <w:noProof/>
              <w:sz w:val="22"/>
              <w:szCs w:val="22"/>
              <w:lang w:bidi="he-IL"/>
            </w:rPr>
          </w:pPr>
          <w:hyperlink w:anchor="_Toc22242550" w:history="1">
            <w:r w:rsidR="00F46509" w:rsidRPr="00893D0E">
              <w:rPr>
                <w:rStyle w:val="Hyperlink"/>
                <w:noProof/>
              </w:rPr>
              <w:t>6.8</w:t>
            </w:r>
            <w:r w:rsidR="00F46509">
              <w:rPr>
                <w:rFonts w:cstheme="minorBidi"/>
                <w:smallCaps w:val="0"/>
                <w:noProof/>
                <w:sz w:val="22"/>
                <w:szCs w:val="22"/>
                <w:lang w:bidi="he-IL"/>
              </w:rPr>
              <w:tab/>
            </w:r>
            <w:r w:rsidR="00F46509" w:rsidRPr="00893D0E">
              <w:rPr>
                <w:rStyle w:val="Hyperlink"/>
                <w:noProof/>
              </w:rPr>
              <w:t>Plots of Correlation between Other Charge Schemes and Calculated Addition Barriers</w:t>
            </w:r>
            <w:r w:rsidR="00F46509">
              <w:rPr>
                <w:noProof/>
                <w:webHidden/>
              </w:rPr>
              <w:tab/>
            </w:r>
            <w:r w:rsidR="00F46509">
              <w:rPr>
                <w:noProof/>
                <w:webHidden/>
              </w:rPr>
              <w:fldChar w:fldCharType="begin"/>
            </w:r>
            <w:r w:rsidR="00F46509">
              <w:rPr>
                <w:noProof/>
                <w:webHidden/>
              </w:rPr>
              <w:instrText xml:space="preserve"> PAGEREF _Toc22242550 \h </w:instrText>
            </w:r>
            <w:r w:rsidR="00F46509">
              <w:rPr>
                <w:noProof/>
                <w:webHidden/>
              </w:rPr>
            </w:r>
            <w:r w:rsidR="00F46509">
              <w:rPr>
                <w:noProof/>
                <w:webHidden/>
              </w:rPr>
              <w:fldChar w:fldCharType="separate"/>
            </w:r>
            <w:r w:rsidR="00F46509">
              <w:rPr>
                <w:noProof/>
                <w:webHidden/>
              </w:rPr>
              <w:t>70</w:t>
            </w:r>
            <w:r w:rsidR="00F46509">
              <w:rPr>
                <w:noProof/>
                <w:webHidden/>
              </w:rPr>
              <w:fldChar w:fldCharType="end"/>
            </w:r>
          </w:hyperlink>
        </w:p>
        <w:p w14:paraId="5D873297" w14:textId="087AE02C" w:rsidR="00F46509" w:rsidRDefault="00915437">
          <w:pPr>
            <w:pStyle w:val="TOC2"/>
            <w:tabs>
              <w:tab w:val="left" w:pos="720"/>
              <w:tab w:val="right" w:leader="dot" w:pos="9350"/>
            </w:tabs>
            <w:rPr>
              <w:rFonts w:cstheme="minorBidi"/>
              <w:smallCaps w:val="0"/>
              <w:noProof/>
              <w:sz w:val="22"/>
              <w:szCs w:val="22"/>
              <w:lang w:bidi="he-IL"/>
            </w:rPr>
          </w:pPr>
          <w:hyperlink w:anchor="_Toc22242551" w:history="1">
            <w:r w:rsidR="00F46509" w:rsidRPr="00893D0E">
              <w:rPr>
                <w:rStyle w:val="Hyperlink"/>
                <w:noProof/>
              </w:rPr>
              <w:t>6.9</w:t>
            </w:r>
            <w:r w:rsidR="00F46509">
              <w:rPr>
                <w:rFonts w:cstheme="minorBidi"/>
                <w:smallCaps w:val="0"/>
                <w:noProof/>
                <w:sz w:val="22"/>
                <w:szCs w:val="22"/>
                <w:lang w:bidi="he-IL"/>
              </w:rPr>
              <w:tab/>
            </w:r>
            <w:r w:rsidR="00F46509" w:rsidRPr="00893D0E">
              <w:rPr>
                <w:rStyle w:val="Hyperlink"/>
                <w:noProof/>
              </w:rPr>
              <w:t>Details of MD Parameters Used</w:t>
            </w:r>
            <w:r w:rsidR="00F46509">
              <w:rPr>
                <w:noProof/>
                <w:webHidden/>
              </w:rPr>
              <w:tab/>
            </w:r>
            <w:r w:rsidR="00F46509">
              <w:rPr>
                <w:noProof/>
                <w:webHidden/>
              </w:rPr>
              <w:fldChar w:fldCharType="begin"/>
            </w:r>
            <w:r w:rsidR="00F46509">
              <w:rPr>
                <w:noProof/>
                <w:webHidden/>
              </w:rPr>
              <w:instrText xml:space="preserve"> PAGEREF _Toc22242551 \h </w:instrText>
            </w:r>
            <w:r w:rsidR="00F46509">
              <w:rPr>
                <w:noProof/>
                <w:webHidden/>
              </w:rPr>
            </w:r>
            <w:r w:rsidR="00F46509">
              <w:rPr>
                <w:noProof/>
                <w:webHidden/>
              </w:rPr>
              <w:fldChar w:fldCharType="separate"/>
            </w:r>
            <w:r w:rsidR="00F46509">
              <w:rPr>
                <w:noProof/>
                <w:webHidden/>
              </w:rPr>
              <w:t>71</w:t>
            </w:r>
            <w:r w:rsidR="00F46509">
              <w:rPr>
                <w:noProof/>
                <w:webHidden/>
              </w:rPr>
              <w:fldChar w:fldCharType="end"/>
            </w:r>
          </w:hyperlink>
        </w:p>
        <w:p w14:paraId="26ACC55D" w14:textId="6445D470" w:rsidR="00F46509" w:rsidRDefault="00915437">
          <w:pPr>
            <w:pStyle w:val="TOC3"/>
            <w:tabs>
              <w:tab w:val="left" w:pos="1200"/>
              <w:tab w:val="right" w:leader="dot" w:pos="9350"/>
            </w:tabs>
            <w:rPr>
              <w:rFonts w:cstheme="minorBidi"/>
              <w:i w:val="0"/>
              <w:iCs w:val="0"/>
              <w:noProof/>
              <w:sz w:val="22"/>
              <w:szCs w:val="22"/>
              <w:lang w:bidi="he-IL"/>
            </w:rPr>
          </w:pPr>
          <w:hyperlink w:anchor="_Toc22242552" w:history="1">
            <w:r w:rsidR="00F46509" w:rsidRPr="00893D0E">
              <w:rPr>
                <w:rStyle w:val="Hyperlink"/>
                <w:noProof/>
              </w:rPr>
              <w:t>6.9.1</w:t>
            </w:r>
            <w:r w:rsidR="00F46509">
              <w:rPr>
                <w:rFonts w:cstheme="minorBidi"/>
                <w:i w:val="0"/>
                <w:iCs w:val="0"/>
                <w:noProof/>
                <w:sz w:val="22"/>
                <w:szCs w:val="22"/>
                <w:lang w:bidi="he-IL"/>
              </w:rPr>
              <w:tab/>
            </w:r>
            <w:r w:rsidR="00F46509" w:rsidRPr="00893D0E">
              <w:rPr>
                <w:rStyle w:val="Hyperlink"/>
                <w:noProof/>
              </w:rPr>
              <w:t>Preparation of GROMOS System</w:t>
            </w:r>
            <w:r w:rsidR="00F46509">
              <w:rPr>
                <w:noProof/>
                <w:webHidden/>
              </w:rPr>
              <w:tab/>
            </w:r>
            <w:r w:rsidR="00F46509">
              <w:rPr>
                <w:noProof/>
                <w:webHidden/>
              </w:rPr>
              <w:fldChar w:fldCharType="begin"/>
            </w:r>
            <w:r w:rsidR="00F46509">
              <w:rPr>
                <w:noProof/>
                <w:webHidden/>
              </w:rPr>
              <w:instrText xml:space="preserve"> PAGEREF _Toc22242552 \h </w:instrText>
            </w:r>
            <w:r w:rsidR="00F46509">
              <w:rPr>
                <w:noProof/>
                <w:webHidden/>
              </w:rPr>
            </w:r>
            <w:r w:rsidR="00F46509">
              <w:rPr>
                <w:noProof/>
                <w:webHidden/>
              </w:rPr>
              <w:fldChar w:fldCharType="separate"/>
            </w:r>
            <w:r w:rsidR="00F46509">
              <w:rPr>
                <w:noProof/>
                <w:webHidden/>
              </w:rPr>
              <w:t>71</w:t>
            </w:r>
            <w:r w:rsidR="00F46509">
              <w:rPr>
                <w:noProof/>
                <w:webHidden/>
              </w:rPr>
              <w:fldChar w:fldCharType="end"/>
            </w:r>
          </w:hyperlink>
        </w:p>
        <w:p w14:paraId="4D1C59F3" w14:textId="27406B49" w:rsidR="00F46509" w:rsidRDefault="00915437">
          <w:pPr>
            <w:pStyle w:val="TOC3"/>
            <w:tabs>
              <w:tab w:val="left" w:pos="1200"/>
              <w:tab w:val="right" w:leader="dot" w:pos="9350"/>
            </w:tabs>
            <w:rPr>
              <w:rFonts w:cstheme="minorBidi"/>
              <w:i w:val="0"/>
              <w:iCs w:val="0"/>
              <w:noProof/>
              <w:sz w:val="22"/>
              <w:szCs w:val="22"/>
              <w:lang w:bidi="he-IL"/>
            </w:rPr>
          </w:pPr>
          <w:hyperlink w:anchor="_Toc22242553" w:history="1">
            <w:r w:rsidR="00F46509" w:rsidRPr="00893D0E">
              <w:rPr>
                <w:rStyle w:val="Hyperlink"/>
                <w:noProof/>
              </w:rPr>
              <w:t>6.9.2</w:t>
            </w:r>
            <w:r w:rsidR="00F46509">
              <w:rPr>
                <w:rFonts w:cstheme="minorBidi"/>
                <w:i w:val="0"/>
                <w:iCs w:val="0"/>
                <w:noProof/>
                <w:sz w:val="22"/>
                <w:szCs w:val="22"/>
                <w:lang w:bidi="he-IL"/>
              </w:rPr>
              <w:tab/>
            </w:r>
            <w:r w:rsidR="00F46509" w:rsidRPr="00893D0E">
              <w:rPr>
                <w:rStyle w:val="Hyperlink"/>
                <w:noProof/>
              </w:rPr>
              <w:t>Simulation of AMBER System</w:t>
            </w:r>
            <w:r w:rsidR="00F46509">
              <w:rPr>
                <w:noProof/>
                <w:webHidden/>
              </w:rPr>
              <w:tab/>
            </w:r>
            <w:r w:rsidR="00F46509">
              <w:rPr>
                <w:noProof/>
                <w:webHidden/>
              </w:rPr>
              <w:fldChar w:fldCharType="begin"/>
            </w:r>
            <w:r w:rsidR="00F46509">
              <w:rPr>
                <w:noProof/>
                <w:webHidden/>
              </w:rPr>
              <w:instrText xml:space="preserve"> PAGEREF _Toc22242553 \h </w:instrText>
            </w:r>
            <w:r w:rsidR="00F46509">
              <w:rPr>
                <w:noProof/>
                <w:webHidden/>
              </w:rPr>
            </w:r>
            <w:r w:rsidR="00F46509">
              <w:rPr>
                <w:noProof/>
                <w:webHidden/>
              </w:rPr>
              <w:fldChar w:fldCharType="separate"/>
            </w:r>
            <w:r w:rsidR="00F46509">
              <w:rPr>
                <w:noProof/>
                <w:webHidden/>
              </w:rPr>
              <w:t>72</w:t>
            </w:r>
            <w:r w:rsidR="00F46509">
              <w:rPr>
                <w:noProof/>
                <w:webHidden/>
              </w:rPr>
              <w:fldChar w:fldCharType="end"/>
            </w:r>
          </w:hyperlink>
        </w:p>
        <w:p w14:paraId="53B39EF6" w14:textId="3D6C6CDA" w:rsidR="00F46509" w:rsidRDefault="00915437">
          <w:pPr>
            <w:pStyle w:val="TOC2"/>
            <w:tabs>
              <w:tab w:val="left" w:pos="960"/>
              <w:tab w:val="right" w:leader="dot" w:pos="9350"/>
            </w:tabs>
            <w:rPr>
              <w:rFonts w:cstheme="minorBidi"/>
              <w:smallCaps w:val="0"/>
              <w:noProof/>
              <w:sz w:val="22"/>
              <w:szCs w:val="22"/>
              <w:lang w:bidi="he-IL"/>
            </w:rPr>
          </w:pPr>
          <w:hyperlink w:anchor="_Toc22242554" w:history="1">
            <w:r w:rsidR="00F46509" w:rsidRPr="00893D0E">
              <w:rPr>
                <w:rStyle w:val="Hyperlink"/>
                <w:noProof/>
              </w:rPr>
              <w:t>6.10</w:t>
            </w:r>
            <w:r w:rsidR="00F46509">
              <w:rPr>
                <w:rFonts w:cstheme="minorBidi"/>
                <w:smallCaps w:val="0"/>
                <w:noProof/>
                <w:sz w:val="22"/>
                <w:szCs w:val="22"/>
                <w:lang w:bidi="he-IL"/>
              </w:rPr>
              <w:tab/>
            </w:r>
            <w:r w:rsidR="00F46509" w:rsidRPr="00893D0E">
              <w:rPr>
                <w:rStyle w:val="Hyperlink"/>
                <w:noProof/>
              </w:rPr>
              <w:t>Plotted Figures from Distance Analyses</w:t>
            </w:r>
            <w:r w:rsidR="00F46509">
              <w:rPr>
                <w:noProof/>
                <w:webHidden/>
              </w:rPr>
              <w:tab/>
            </w:r>
            <w:r w:rsidR="00F46509">
              <w:rPr>
                <w:noProof/>
                <w:webHidden/>
              </w:rPr>
              <w:fldChar w:fldCharType="begin"/>
            </w:r>
            <w:r w:rsidR="00F46509">
              <w:rPr>
                <w:noProof/>
                <w:webHidden/>
              </w:rPr>
              <w:instrText xml:space="preserve"> PAGEREF _Toc22242554 \h </w:instrText>
            </w:r>
            <w:r w:rsidR="00F46509">
              <w:rPr>
                <w:noProof/>
                <w:webHidden/>
              </w:rPr>
            </w:r>
            <w:r w:rsidR="00F46509">
              <w:rPr>
                <w:noProof/>
                <w:webHidden/>
              </w:rPr>
              <w:fldChar w:fldCharType="separate"/>
            </w:r>
            <w:r w:rsidR="00F46509">
              <w:rPr>
                <w:noProof/>
                <w:webHidden/>
              </w:rPr>
              <w:t>73</w:t>
            </w:r>
            <w:r w:rsidR="00F46509">
              <w:rPr>
                <w:noProof/>
                <w:webHidden/>
              </w:rPr>
              <w:fldChar w:fldCharType="end"/>
            </w:r>
          </w:hyperlink>
        </w:p>
        <w:p w14:paraId="2CE61B7C" w14:textId="70A06D1F" w:rsidR="00F46509" w:rsidRDefault="00915437">
          <w:pPr>
            <w:pStyle w:val="TOC3"/>
            <w:tabs>
              <w:tab w:val="left" w:pos="1440"/>
              <w:tab w:val="right" w:leader="dot" w:pos="9350"/>
            </w:tabs>
            <w:rPr>
              <w:rFonts w:cstheme="minorBidi"/>
              <w:i w:val="0"/>
              <w:iCs w:val="0"/>
              <w:noProof/>
              <w:sz w:val="22"/>
              <w:szCs w:val="22"/>
              <w:lang w:bidi="he-IL"/>
            </w:rPr>
          </w:pPr>
          <w:hyperlink w:anchor="_Toc22242555" w:history="1">
            <w:r w:rsidR="00F46509" w:rsidRPr="00893D0E">
              <w:rPr>
                <w:rStyle w:val="Hyperlink"/>
                <w:noProof/>
              </w:rPr>
              <w:t>6.10.1</w:t>
            </w:r>
            <w:r w:rsidR="00F46509">
              <w:rPr>
                <w:rFonts w:cstheme="minorBidi"/>
                <w:i w:val="0"/>
                <w:iCs w:val="0"/>
                <w:noProof/>
                <w:sz w:val="22"/>
                <w:szCs w:val="22"/>
                <w:lang w:bidi="he-IL"/>
              </w:rPr>
              <w:tab/>
            </w:r>
            <w:r w:rsidR="00F46509" w:rsidRPr="00893D0E">
              <w:rPr>
                <w:rStyle w:val="Hyperlink"/>
                <w:noProof/>
              </w:rPr>
              <w:t>Potential Base for Thiol Additions</w:t>
            </w:r>
            <w:r w:rsidR="00F46509">
              <w:rPr>
                <w:noProof/>
                <w:webHidden/>
              </w:rPr>
              <w:tab/>
            </w:r>
            <w:r w:rsidR="00F46509">
              <w:rPr>
                <w:noProof/>
                <w:webHidden/>
              </w:rPr>
              <w:fldChar w:fldCharType="begin"/>
            </w:r>
            <w:r w:rsidR="00F46509">
              <w:rPr>
                <w:noProof/>
                <w:webHidden/>
              </w:rPr>
              <w:instrText xml:space="preserve"> PAGEREF _Toc22242555 \h </w:instrText>
            </w:r>
            <w:r w:rsidR="00F46509">
              <w:rPr>
                <w:noProof/>
                <w:webHidden/>
              </w:rPr>
            </w:r>
            <w:r w:rsidR="00F46509">
              <w:rPr>
                <w:noProof/>
                <w:webHidden/>
              </w:rPr>
              <w:fldChar w:fldCharType="separate"/>
            </w:r>
            <w:r w:rsidR="00F46509">
              <w:rPr>
                <w:noProof/>
                <w:webHidden/>
              </w:rPr>
              <w:t>73</w:t>
            </w:r>
            <w:r w:rsidR="00F46509">
              <w:rPr>
                <w:noProof/>
                <w:webHidden/>
              </w:rPr>
              <w:fldChar w:fldCharType="end"/>
            </w:r>
          </w:hyperlink>
        </w:p>
        <w:p w14:paraId="12B92EE7" w14:textId="6AE5DC08" w:rsidR="00F46509" w:rsidRDefault="00915437">
          <w:pPr>
            <w:pStyle w:val="TOC3"/>
            <w:tabs>
              <w:tab w:val="left" w:pos="1440"/>
              <w:tab w:val="right" w:leader="dot" w:pos="9350"/>
            </w:tabs>
            <w:rPr>
              <w:rFonts w:cstheme="minorBidi"/>
              <w:i w:val="0"/>
              <w:iCs w:val="0"/>
              <w:noProof/>
              <w:sz w:val="22"/>
              <w:szCs w:val="22"/>
              <w:lang w:bidi="he-IL"/>
            </w:rPr>
          </w:pPr>
          <w:hyperlink w:anchor="_Toc22242556" w:history="1">
            <w:r w:rsidR="00F46509" w:rsidRPr="00893D0E">
              <w:rPr>
                <w:rStyle w:val="Hyperlink"/>
                <w:noProof/>
              </w:rPr>
              <w:t>6.10.2</w:t>
            </w:r>
            <w:r w:rsidR="00F46509">
              <w:rPr>
                <w:rFonts w:cstheme="minorBidi"/>
                <w:i w:val="0"/>
                <w:iCs w:val="0"/>
                <w:noProof/>
                <w:sz w:val="22"/>
                <w:szCs w:val="22"/>
                <w:lang w:bidi="he-IL"/>
              </w:rPr>
              <w:tab/>
            </w:r>
            <w:r w:rsidR="00F46509" w:rsidRPr="00893D0E">
              <w:rPr>
                <w:rStyle w:val="Hyperlink"/>
                <w:noProof/>
              </w:rPr>
              <w:t>Potential Base for Thiol Eliminations</w:t>
            </w:r>
            <w:r w:rsidR="00F46509">
              <w:rPr>
                <w:noProof/>
                <w:webHidden/>
              </w:rPr>
              <w:tab/>
            </w:r>
            <w:r w:rsidR="00F46509">
              <w:rPr>
                <w:noProof/>
                <w:webHidden/>
              </w:rPr>
              <w:fldChar w:fldCharType="begin"/>
            </w:r>
            <w:r w:rsidR="00F46509">
              <w:rPr>
                <w:noProof/>
                <w:webHidden/>
              </w:rPr>
              <w:instrText xml:space="preserve"> PAGEREF _Toc22242556 \h </w:instrText>
            </w:r>
            <w:r w:rsidR="00F46509">
              <w:rPr>
                <w:noProof/>
                <w:webHidden/>
              </w:rPr>
            </w:r>
            <w:r w:rsidR="00F46509">
              <w:rPr>
                <w:noProof/>
                <w:webHidden/>
              </w:rPr>
              <w:fldChar w:fldCharType="separate"/>
            </w:r>
            <w:r w:rsidR="00F46509">
              <w:rPr>
                <w:noProof/>
                <w:webHidden/>
              </w:rPr>
              <w:t>75</w:t>
            </w:r>
            <w:r w:rsidR="00F46509">
              <w:rPr>
                <w:noProof/>
                <w:webHidden/>
              </w:rPr>
              <w:fldChar w:fldCharType="end"/>
            </w:r>
          </w:hyperlink>
        </w:p>
        <w:p w14:paraId="65491900" w14:textId="4A8540C8" w:rsidR="00F46509" w:rsidRDefault="00915437">
          <w:pPr>
            <w:pStyle w:val="TOC2"/>
            <w:tabs>
              <w:tab w:val="left" w:pos="960"/>
              <w:tab w:val="right" w:leader="dot" w:pos="9350"/>
            </w:tabs>
            <w:rPr>
              <w:rFonts w:cstheme="minorBidi"/>
              <w:smallCaps w:val="0"/>
              <w:noProof/>
              <w:sz w:val="22"/>
              <w:szCs w:val="22"/>
              <w:lang w:bidi="he-IL"/>
            </w:rPr>
          </w:pPr>
          <w:hyperlink w:anchor="_Toc22242557" w:history="1">
            <w:r w:rsidR="00F46509" w:rsidRPr="00893D0E">
              <w:rPr>
                <w:rStyle w:val="Hyperlink"/>
                <w:noProof/>
              </w:rPr>
              <w:t>6.11</w:t>
            </w:r>
            <w:r w:rsidR="00F46509">
              <w:rPr>
                <w:rFonts w:cstheme="minorBidi"/>
                <w:smallCaps w:val="0"/>
                <w:noProof/>
                <w:sz w:val="22"/>
                <w:szCs w:val="22"/>
                <w:lang w:bidi="he-IL"/>
              </w:rPr>
              <w:tab/>
            </w:r>
            <w:r w:rsidR="00F46509" w:rsidRPr="00893D0E">
              <w:rPr>
                <w:rStyle w:val="Hyperlink"/>
                <w:noProof/>
              </w:rPr>
              <w:t>Energy Barriers for Different Thiol Elimination Mechanisms</w:t>
            </w:r>
            <w:r w:rsidR="00F46509">
              <w:rPr>
                <w:noProof/>
                <w:webHidden/>
              </w:rPr>
              <w:tab/>
            </w:r>
            <w:r w:rsidR="00F46509">
              <w:rPr>
                <w:noProof/>
                <w:webHidden/>
              </w:rPr>
              <w:fldChar w:fldCharType="begin"/>
            </w:r>
            <w:r w:rsidR="00F46509">
              <w:rPr>
                <w:noProof/>
                <w:webHidden/>
              </w:rPr>
              <w:instrText xml:space="preserve"> PAGEREF _Toc22242557 \h </w:instrText>
            </w:r>
            <w:r w:rsidR="00F46509">
              <w:rPr>
                <w:noProof/>
                <w:webHidden/>
              </w:rPr>
            </w:r>
            <w:r w:rsidR="00F46509">
              <w:rPr>
                <w:noProof/>
                <w:webHidden/>
              </w:rPr>
              <w:fldChar w:fldCharType="separate"/>
            </w:r>
            <w:r w:rsidR="00F46509">
              <w:rPr>
                <w:noProof/>
                <w:webHidden/>
              </w:rPr>
              <w:t>77</w:t>
            </w:r>
            <w:r w:rsidR="00F46509">
              <w:rPr>
                <w:noProof/>
                <w:webHidden/>
              </w:rPr>
              <w:fldChar w:fldCharType="end"/>
            </w:r>
          </w:hyperlink>
        </w:p>
        <w:p w14:paraId="405100F9" w14:textId="28B54515" w:rsidR="00F46509" w:rsidRDefault="00915437">
          <w:pPr>
            <w:pStyle w:val="TOC2"/>
            <w:tabs>
              <w:tab w:val="left" w:pos="960"/>
              <w:tab w:val="right" w:leader="dot" w:pos="9350"/>
            </w:tabs>
            <w:rPr>
              <w:rFonts w:cstheme="minorBidi"/>
              <w:smallCaps w:val="0"/>
              <w:noProof/>
              <w:sz w:val="22"/>
              <w:szCs w:val="22"/>
              <w:lang w:bidi="he-IL"/>
            </w:rPr>
          </w:pPr>
          <w:hyperlink w:anchor="_Toc22242558" w:history="1">
            <w:r w:rsidR="00F46509" w:rsidRPr="00893D0E">
              <w:rPr>
                <w:rStyle w:val="Hyperlink"/>
                <w:noProof/>
              </w:rPr>
              <w:t>6.12</w:t>
            </w:r>
            <w:r w:rsidR="00F46509">
              <w:rPr>
                <w:rFonts w:cstheme="minorBidi"/>
                <w:smallCaps w:val="0"/>
                <w:noProof/>
                <w:sz w:val="22"/>
                <w:szCs w:val="22"/>
                <w:lang w:bidi="he-IL"/>
              </w:rPr>
              <w:tab/>
            </w:r>
            <w:r w:rsidR="00F46509" w:rsidRPr="00893D0E">
              <w:rPr>
                <w:rStyle w:val="Hyperlink"/>
                <w:noProof/>
              </w:rPr>
              <w:t>Programming Scripts Written</w:t>
            </w:r>
            <w:r w:rsidR="00F46509">
              <w:rPr>
                <w:noProof/>
                <w:webHidden/>
              </w:rPr>
              <w:tab/>
            </w:r>
            <w:r w:rsidR="00F46509">
              <w:rPr>
                <w:noProof/>
                <w:webHidden/>
              </w:rPr>
              <w:fldChar w:fldCharType="begin"/>
            </w:r>
            <w:r w:rsidR="00F46509">
              <w:rPr>
                <w:noProof/>
                <w:webHidden/>
              </w:rPr>
              <w:instrText xml:space="preserve"> PAGEREF _Toc22242558 \h </w:instrText>
            </w:r>
            <w:r w:rsidR="00F46509">
              <w:rPr>
                <w:noProof/>
                <w:webHidden/>
              </w:rPr>
            </w:r>
            <w:r w:rsidR="00F46509">
              <w:rPr>
                <w:noProof/>
                <w:webHidden/>
              </w:rPr>
              <w:fldChar w:fldCharType="separate"/>
            </w:r>
            <w:r w:rsidR="00F46509">
              <w:rPr>
                <w:noProof/>
                <w:webHidden/>
              </w:rPr>
              <w:t>78</w:t>
            </w:r>
            <w:r w:rsidR="00F46509">
              <w:rPr>
                <w:noProof/>
                <w:webHidden/>
              </w:rPr>
              <w:fldChar w:fldCharType="end"/>
            </w:r>
          </w:hyperlink>
        </w:p>
        <w:p w14:paraId="7E9F207A" w14:textId="664D6E45" w:rsidR="00F46509" w:rsidRDefault="00915437">
          <w:pPr>
            <w:pStyle w:val="TOC3"/>
            <w:tabs>
              <w:tab w:val="left" w:pos="1440"/>
              <w:tab w:val="right" w:leader="dot" w:pos="9350"/>
            </w:tabs>
            <w:rPr>
              <w:rFonts w:cstheme="minorBidi"/>
              <w:i w:val="0"/>
              <w:iCs w:val="0"/>
              <w:noProof/>
              <w:sz w:val="22"/>
              <w:szCs w:val="22"/>
              <w:lang w:bidi="he-IL"/>
            </w:rPr>
          </w:pPr>
          <w:hyperlink w:anchor="_Toc22242559" w:history="1">
            <w:r w:rsidR="00F46509" w:rsidRPr="00893D0E">
              <w:rPr>
                <w:rStyle w:val="Hyperlink"/>
                <w:noProof/>
              </w:rPr>
              <w:t>6.12.1</w:t>
            </w:r>
            <w:r w:rsidR="00F46509">
              <w:rPr>
                <w:rFonts w:cstheme="minorBidi"/>
                <w:i w:val="0"/>
                <w:iCs w:val="0"/>
                <w:noProof/>
                <w:sz w:val="22"/>
                <w:szCs w:val="22"/>
                <w:lang w:bidi="he-IL"/>
              </w:rPr>
              <w:tab/>
            </w:r>
            <w:r w:rsidR="00F46509" w:rsidRPr="00893D0E">
              <w:rPr>
                <w:rStyle w:val="Hyperlink"/>
                <w:noProof/>
              </w:rPr>
              <w:t>Gaussian Job Generation and Submission</w:t>
            </w:r>
            <w:r w:rsidR="00F46509">
              <w:rPr>
                <w:noProof/>
                <w:webHidden/>
              </w:rPr>
              <w:tab/>
            </w:r>
            <w:r w:rsidR="00F46509">
              <w:rPr>
                <w:noProof/>
                <w:webHidden/>
              </w:rPr>
              <w:fldChar w:fldCharType="begin"/>
            </w:r>
            <w:r w:rsidR="00F46509">
              <w:rPr>
                <w:noProof/>
                <w:webHidden/>
              </w:rPr>
              <w:instrText xml:space="preserve"> PAGEREF _Toc22242559 \h </w:instrText>
            </w:r>
            <w:r w:rsidR="00F46509">
              <w:rPr>
                <w:noProof/>
                <w:webHidden/>
              </w:rPr>
            </w:r>
            <w:r w:rsidR="00F46509">
              <w:rPr>
                <w:noProof/>
                <w:webHidden/>
              </w:rPr>
              <w:fldChar w:fldCharType="separate"/>
            </w:r>
            <w:r w:rsidR="00F46509">
              <w:rPr>
                <w:noProof/>
                <w:webHidden/>
              </w:rPr>
              <w:t>78</w:t>
            </w:r>
            <w:r w:rsidR="00F46509">
              <w:rPr>
                <w:noProof/>
                <w:webHidden/>
              </w:rPr>
              <w:fldChar w:fldCharType="end"/>
            </w:r>
          </w:hyperlink>
        </w:p>
        <w:p w14:paraId="39ADE839" w14:textId="3938FCEB" w:rsidR="00F46509" w:rsidRDefault="00915437">
          <w:pPr>
            <w:pStyle w:val="TOC3"/>
            <w:tabs>
              <w:tab w:val="left" w:pos="1440"/>
              <w:tab w:val="right" w:leader="dot" w:pos="9350"/>
            </w:tabs>
            <w:rPr>
              <w:rFonts w:cstheme="minorBidi"/>
              <w:i w:val="0"/>
              <w:iCs w:val="0"/>
              <w:noProof/>
              <w:sz w:val="22"/>
              <w:szCs w:val="22"/>
              <w:lang w:bidi="he-IL"/>
            </w:rPr>
          </w:pPr>
          <w:hyperlink w:anchor="_Toc22242560" w:history="1">
            <w:r w:rsidR="00F46509" w:rsidRPr="00893D0E">
              <w:rPr>
                <w:rStyle w:val="Hyperlink"/>
                <w:noProof/>
              </w:rPr>
              <w:t>6.12.2</w:t>
            </w:r>
            <w:r w:rsidR="00F46509">
              <w:rPr>
                <w:rFonts w:cstheme="minorBidi"/>
                <w:i w:val="0"/>
                <w:iCs w:val="0"/>
                <w:noProof/>
                <w:sz w:val="22"/>
                <w:szCs w:val="22"/>
                <w:lang w:bidi="he-IL"/>
              </w:rPr>
              <w:tab/>
            </w:r>
            <w:r w:rsidR="00F46509" w:rsidRPr="00893D0E">
              <w:rPr>
                <w:rStyle w:val="Hyperlink"/>
                <w:noProof/>
              </w:rPr>
              <w:t>Management and Modification of Files and Directories</w:t>
            </w:r>
            <w:r w:rsidR="00F46509">
              <w:rPr>
                <w:noProof/>
                <w:webHidden/>
              </w:rPr>
              <w:tab/>
            </w:r>
            <w:r w:rsidR="00F46509">
              <w:rPr>
                <w:noProof/>
                <w:webHidden/>
              </w:rPr>
              <w:fldChar w:fldCharType="begin"/>
            </w:r>
            <w:r w:rsidR="00F46509">
              <w:rPr>
                <w:noProof/>
                <w:webHidden/>
              </w:rPr>
              <w:instrText xml:space="preserve"> PAGEREF _Toc22242560 \h </w:instrText>
            </w:r>
            <w:r w:rsidR="00F46509">
              <w:rPr>
                <w:noProof/>
                <w:webHidden/>
              </w:rPr>
            </w:r>
            <w:r w:rsidR="00F46509">
              <w:rPr>
                <w:noProof/>
                <w:webHidden/>
              </w:rPr>
              <w:fldChar w:fldCharType="separate"/>
            </w:r>
            <w:r w:rsidR="00F46509">
              <w:rPr>
                <w:noProof/>
                <w:webHidden/>
              </w:rPr>
              <w:t>78</w:t>
            </w:r>
            <w:r w:rsidR="00F46509">
              <w:rPr>
                <w:noProof/>
                <w:webHidden/>
              </w:rPr>
              <w:fldChar w:fldCharType="end"/>
            </w:r>
          </w:hyperlink>
        </w:p>
        <w:p w14:paraId="5FB2AEF1" w14:textId="4B87E823" w:rsidR="00F46509" w:rsidRDefault="00915437">
          <w:pPr>
            <w:pStyle w:val="TOC3"/>
            <w:tabs>
              <w:tab w:val="left" w:pos="1440"/>
              <w:tab w:val="right" w:leader="dot" w:pos="9350"/>
            </w:tabs>
            <w:rPr>
              <w:rFonts w:cstheme="minorBidi"/>
              <w:i w:val="0"/>
              <w:iCs w:val="0"/>
              <w:noProof/>
              <w:sz w:val="22"/>
              <w:szCs w:val="22"/>
              <w:lang w:bidi="he-IL"/>
            </w:rPr>
          </w:pPr>
          <w:hyperlink w:anchor="_Toc22242561" w:history="1">
            <w:r w:rsidR="00F46509" w:rsidRPr="00893D0E">
              <w:rPr>
                <w:rStyle w:val="Hyperlink"/>
                <w:noProof/>
              </w:rPr>
              <w:t>6.12.3</w:t>
            </w:r>
            <w:r w:rsidR="00F46509">
              <w:rPr>
                <w:rFonts w:cstheme="minorBidi"/>
                <w:i w:val="0"/>
                <w:iCs w:val="0"/>
                <w:noProof/>
                <w:sz w:val="22"/>
                <w:szCs w:val="22"/>
                <w:lang w:bidi="he-IL"/>
              </w:rPr>
              <w:tab/>
            </w:r>
            <w:r w:rsidR="00F46509" w:rsidRPr="00893D0E">
              <w:rPr>
                <w:rStyle w:val="Hyperlink"/>
                <w:noProof/>
              </w:rPr>
              <w:t>Post-Calculation Correction, Tabulation, and Visualisation of QM Calculation Results</w:t>
            </w:r>
            <w:r w:rsidR="00F46509">
              <w:rPr>
                <w:noProof/>
                <w:webHidden/>
              </w:rPr>
              <w:tab/>
            </w:r>
            <w:r w:rsidR="00F46509">
              <w:rPr>
                <w:noProof/>
                <w:webHidden/>
              </w:rPr>
              <w:fldChar w:fldCharType="begin"/>
            </w:r>
            <w:r w:rsidR="00F46509">
              <w:rPr>
                <w:noProof/>
                <w:webHidden/>
              </w:rPr>
              <w:instrText xml:space="preserve"> PAGEREF _Toc22242561 \h </w:instrText>
            </w:r>
            <w:r w:rsidR="00F46509">
              <w:rPr>
                <w:noProof/>
                <w:webHidden/>
              </w:rPr>
            </w:r>
            <w:r w:rsidR="00F46509">
              <w:rPr>
                <w:noProof/>
                <w:webHidden/>
              </w:rPr>
              <w:fldChar w:fldCharType="separate"/>
            </w:r>
            <w:r w:rsidR="00F46509">
              <w:rPr>
                <w:noProof/>
                <w:webHidden/>
              </w:rPr>
              <w:t>79</w:t>
            </w:r>
            <w:r w:rsidR="00F46509">
              <w:rPr>
                <w:noProof/>
                <w:webHidden/>
              </w:rPr>
              <w:fldChar w:fldCharType="end"/>
            </w:r>
          </w:hyperlink>
        </w:p>
        <w:p w14:paraId="64EE4464" w14:textId="18DEDF6C" w:rsidR="00F46509" w:rsidRDefault="00915437">
          <w:pPr>
            <w:pStyle w:val="TOC3"/>
            <w:tabs>
              <w:tab w:val="left" w:pos="1440"/>
              <w:tab w:val="right" w:leader="dot" w:pos="9350"/>
            </w:tabs>
            <w:rPr>
              <w:rFonts w:cstheme="minorBidi"/>
              <w:i w:val="0"/>
              <w:iCs w:val="0"/>
              <w:noProof/>
              <w:sz w:val="22"/>
              <w:szCs w:val="22"/>
              <w:lang w:bidi="he-IL"/>
            </w:rPr>
          </w:pPr>
          <w:hyperlink w:anchor="_Toc22242562" w:history="1">
            <w:r w:rsidR="00F46509" w:rsidRPr="00893D0E">
              <w:rPr>
                <w:rStyle w:val="Hyperlink"/>
                <w:noProof/>
              </w:rPr>
              <w:t>6.12.4</w:t>
            </w:r>
            <w:r w:rsidR="00F46509">
              <w:rPr>
                <w:rFonts w:cstheme="minorBidi"/>
                <w:i w:val="0"/>
                <w:iCs w:val="0"/>
                <w:noProof/>
                <w:sz w:val="22"/>
                <w:szCs w:val="22"/>
                <w:lang w:bidi="he-IL"/>
              </w:rPr>
              <w:tab/>
            </w:r>
            <w:r w:rsidR="00F46509" w:rsidRPr="00893D0E">
              <w:rPr>
                <w:rStyle w:val="Hyperlink"/>
                <w:noProof/>
              </w:rPr>
              <w:t>Automated Analysis of MD Trajectories</w:t>
            </w:r>
            <w:r w:rsidR="00F46509">
              <w:rPr>
                <w:noProof/>
                <w:webHidden/>
              </w:rPr>
              <w:tab/>
            </w:r>
            <w:r w:rsidR="00F46509">
              <w:rPr>
                <w:noProof/>
                <w:webHidden/>
              </w:rPr>
              <w:fldChar w:fldCharType="begin"/>
            </w:r>
            <w:r w:rsidR="00F46509">
              <w:rPr>
                <w:noProof/>
                <w:webHidden/>
              </w:rPr>
              <w:instrText xml:space="preserve"> PAGEREF _Toc22242562 \h </w:instrText>
            </w:r>
            <w:r w:rsidR="00F46509">
              <w:rPr>
                <w:noProof/>
                <w:webHidden/>
              </w:rPr>
            </w:r>
            <w:r w:rsidR="00F46509">
              <w:rPr>
                <w:noProof/>
                <w:webHidden/>
              </w:rPr>
              <w:fldChar w:fldCharType="separate"/>
            </w:r>
            <w:r w:rsidR="00F46509">
              <w:rPr>
                <w:noProof/>
                <w:webHidden/>
              </w:rPr>
              <w:t>79</w:t>
            </w:r>
            <w:r w:rsidR="00F46509">
              <w:rPr>
                <w:noProof/>
                <w:webHidden/>
              </w:rPr>
              <w:fldChar w:fldCharType="end"/>
            </w:r>
          </w:hyperlink>
        </w:p>
        <w:p w14:paraId="23C29F4D" w14:textId="0D614421" w:rsidR="00F46509" w:rsidRDefault="00915437">
          <w:pPr>
            <w:pStyle w:val="TOC3"/>
            <w:tabs>
              <w:tab w:val="left" w:pos="1440"/>
              <w:tab w:val="right" w:leader="dot" w:pos="9350"/>
            </w:tabs>
            <w:rPr>
              <w:rFonts w:cstheme="minorBidi"/>
              <w:i w:val="0"/>
              <w:iCs w:val="0"/>
              <w:noProof/>
              <w:sz w:val="22"/>
              <w:szCs w:val="22"/>
              <w:lang w:bidi="he-IL"/>
            </w:rPr>
          </w:pPr>
          <w:hyperlink w:anchor="_Toc22242563" w:history="1">
            <w:r w:rsidR="00F46509" w:rsidRPr="00893D0E">
              <w:rPr>
                <w:rStyle w:val="Hyperlink"/>
                <w:noProof/>
              </w:rPr>
              <w:t>6.12.5</w:t>
            </w:r>
            <w:r w:rsidR="00F46509">
              <w:rPr>
                <w:rFonts w:cstheme="minorBidi"/>
                <w:i w:val="0"/>
                <w:iCs w:val="0"/>
                <w:noProof/>
                <w:sz w:val="22"/>
                <w:szCs w:val="22"/>
                <w:lang w:bidi="he-IL"/>
              </w:rPr>
              <w:tab/>
            </w:r>
            <w:r w:rsidR="00F46509" w:rsidRPr="00893D0E">
              <w:rPr>
                <w:rStyle w:val="Hyperlink"/>
                <w:noProof/>
              </w:rPr>
              <w:t>Preparation of MD Systems and Visualisation of MD Trajectory Analysis Results</w:t>
            </w:r>
            <w:r w:rsidR="00F46509">
              <w:rPr>
                <w:noProof/>
                <w:webHidden/>
              </w:rPr>
              <w:tab/>
            </w:r>
            <w:r w:rsidR="00F46509">
              <w:rPr>
                <w:noProof/>
                <w:webHidden/>
              </w:rPr>
              <w:fldChar w:fldCharType="begin"/>
            </w:r>
            <w:r w:rsidR="00F46509">
              <w:rPr>
                <w:noProof/>
                <w:webHidden/>
              </w:rPr>
              <w:instrText xml:space="preserve"> PAGEREF _Toc22242563 \h </w:instrText>
            </w:r>
            <w:r w:rsidR="00F46509">
              <w:rPr>
                <w:noProof/>
                <w:webHidden/>
              </w:rPr>
            </w:r>
            <w:r w:rsidR="00F46509">
              <w:rPr>
                <w:noProof/>
                <w:webHidden/>
              </w:rPr>
              <w:fldChar w:fldCharType="separate"/>
            </w:r>
            <w:r w:rsidR="00F46509">
              <w:rPr>
                <w:noProof/>
                <w:webHidden/>
              </w:rPr>
              <w:t>79</w:t>
            </w:r>
            <w:r w:rsidR="00F46509">
              <w:rPr>
                <w:noProof/>
                <w:webHidden/>
              </w:rPr>
              <w:fldChar w:fldCharType="end"/>
            </w:r>
          </w:hyperlink>
        </w:p>
        <w:p w14:paraId="22283BEF" w14:textId="40A44E15" w:rsidR="00031D59" w:rsidRPr="00584B95" w:rsidRDefault="001F4FEC" w:rsidP="00B151C9">
          <w:r w:rsidRPr="005C0A36">
            <w:rPr>
              <w:rFonts w:asciiTheme="majorHAnsi" w:eastAsiaTheme="majorEastAsia" w:hAnsiTheme="majorHAnsi" w:cstheme="minorHAnsi"/>
              <w:b/>
              <w:caps/>
              <w:color w:val="272727" w:themeColor="text1" w:themeTint="D8"/>
            </w:rPr>
            <w:fldChar w:fldCharType="end"/>
          </w:r>
        </w:p>
      </w:sdtContent>
    </w:sdt>
    <w:p w14:paraId="1D2BC282" w14:textId="4C1FE168" w:rsidR="00F2059D" w:rsidRPr="007A01A7" w:rsidRDefault="001D7B1F" w:rsidP="00B151C9">
      <w:pPr>
        <w:rPr>
          <w:rFonts w:eastAsiaTheme="majorEastAsia"/>
        </w:rPr>
      </w:pPr>
      <w:bookmarkStart w:id="5" w:name="_Toc9001577"/>
      <w:bookmarkStart w:id="6" w:name="_Toc9119007"/>
      <w:r>
        <w:br w:type="page"/>
      </w:r>
    </w:p>
    <w:p w14:paraId="6B565837" w14:textId="6CD29B3C" w:rsidR="00F2059D" w:rsidRPr="00F2059D" w:rsidRDefault="007A01A7" w:rsidP="00B151C9">
      <w:pPr>
        <w:pStyle w:val="HeadingsPriortoIntro"/>
      </w:pPr>
      <w:bookmarkStart w:id="7" w:name="_Toc22242505"/>
      <w:r>
        <w:lastRenderedPageBreak/>
        <w:t xml:space="preserve">LIST OF </w:t>
      </w:r>
      <w:commentRangeStart w:id="8"/>
      <w:r>
        <w:t>ABBREVIATIONS</w:t>
      </w:r>
      <w:commentRangeEnd w:id="8"/>
      <w:r w:rsidR="00E70395">
        <w:rPr>
          <w:rStyle w:val="CommentReference"/>
          <w:rFonts w:eastAsiaTheme="minorEastAsia"/>
          <w:b w:val="0"/>
          <w:lang w:eastAsia="zh-CN"/>
        </w:rPr>
        <w:commentReference w:id="8"/>
      </w:r>
      <w:bookmarkEnd w:id="7"/>
    </w:p>
    <w:tbl>
      <w:tblPr>
        <w:tblStyle w:val="PlainTable2"/>
        <w:tblW w:w="0" w:type="auto"/>
        <w:tblLook w:val="04A0" w:firstRow="1" w:lastRow="0" w:firstColumn="1" w:lastColumn="0" w:noHBand="0" w:noVBand="1"/>
      </w:tblPr>
      <w:tblGrid>
        <w:gridCol w:w="1418"/>
        <w:gridCol w:w="7608"/>
      </w:tblGrid>
      <w:tr w:rsidR="00706EB6" w:rsidRPr="00AE04F6" w14:paraId="56D93A25" w14:textId="77777777" w:rsidTr="004F7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E812E99" w14:textId="4804252F" w:rsidR="00706EB6" w:rsidRDefault="00706EB6" w:rsidP="00B151C9">
            <w:pPr>
              <w:pStyle w:val="AbbreviationList"/>
              <w:rPr>
                <w:b/>
              </w:rPr>
            </w:pPr>
            <w:r>
              <w:rPr>
                <w:b/>
              </w:rPr>
              <w:t>AMBER</w:t>
            </w:r>
          </w:p>
        </w:tc>
        <w:tc>
          <w:tcPr>
            <w:tcW w:w="7608" w:type="dxa"/>
            <w:vAlign w:val="center"/>
          </w:tcPr>
          <w:p w14:paraId="0CE5617A" w14:textId="3EE83E53" w:rsidR="00706EB6" w:rsidRPr="00706EB6" w:rsidRDefault="00706EB6" w:rsidP="00B151C9">
            <w:pPr>
              <w:pStyle w:val="AbbreviationList"/>
              <w:cnfStyle w:val="100000000000" w:firstRow="1" w:lastRow="0" w:firstColumn="0" w:lastColumn="0" w:oddVBand="0" w:evenVBand="0" w:oddHBand="0" w:evenHBand="0" w:firstRowFirstColumn="0" w:firstRowLastColumn="0" w:lastRowFirstColumn="0" w:lastRowLastColumn="0"/>
            </w:pPr>
            <w:r w:rsidRPr="00706EB6">
              <w:t>Assisted Model Building with Energy Refinement</w:t>
            </w:r>
          </w:p>
        </w:tc>
      </w:tr>
      <w:tr w:rsidR="00706EB6" w:rsidRPr="00AE04F6" w14:paraId="2CD1307F"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5BACD6F" w14:textId="5D6E6AC8" w:rsidR="00706EB6" w:rsidRDefault="00706EB6" w:rsidP="00B151C9">
            <w:pPr>
              <w:pStyle w:val="AbbreviationList"/>
              <w:rPr>
                <w:b/>
              </w:rPr>
            </w:pPr>
            <w:proofErr w:type="spellStart"/>
            <w:r>
              <w:rPr>
                <w:b/>
              </w:rPr>
              <w:t>Arg</w:t>
            </w:r>
            <w:proofErr w:type="spellEnd"/>
          </w:p>
        </w:tc>
        <w:tc>
          <w:tcPr>
            <w:tcW w:w="7608" w:type="dxa"/>
            <w:vAlign w:val="center"/>
          </w:tcPr>
          <w:p w14:paraId="6A67D7DD" w14:textId="2040DCAF" w:rsidR="00706EB6" w:rsidRPr="00120230" w:rsidRDefault="00A64269"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Arginine</w:t>
            </w:r>
          </w:p>
        </w:tc>
      </w:tr>
      <w:tr w:rsidR="00706EB6" w:rsidRPr="00AE04F6" w14:paraId="36EE0E97"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62B7E41" w14:textId="792F8672" w:rsidR="00706EB6" w:rsidRDefault="00706EB6" w:rsidP="00B151C9">
            <w:pPr>
              <w:pStyle w:val="AbbreviationList"/>
              <w:rPr>
                <w:b/>
              </w:rPr>
            </w:pPr>
            <w:r>
              <w:rPr>
                <w:b/>
              </w:rPr>
              <w:t>ATB</w:t>
            </w:r>
          </w:p>
        </w:tc>
        <w:tc>
          <w:tcPr>
            <w:tcW w:w="7608" w:type="dxa"/>
            <w:vAlign w:val="center"/>
          </w:tcPr>
          <w:p w14:paraId="7D977846" w14:textId="2F45C80A"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Automated Topology Builder</w:t>
            </w:r>
          </w:p>
        </w:tc>
      </w:tr>
      <w:tr w:rsidR="00706EB6" w:rsidRPr="00AE04F6" w14:paraId="0361721A"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4040833D" w14:textId="77777777" w:rsidR="00706EB6" w:rsidRPr="00787630" w:rsidRDefault="00706EB6" w:rsidP="00B151C9">
            <w:pPr>
              <w:pStyle w:val="AbbreviationList"/>
              <w:rPr>
                <w:b/>
              </w:rPr>
            </w:pPr>
            <w:r w:rsidRPr="00787630">
              <w:rPr>
                <w:b/>
              </w:rPr>
              <w:t>BTK</w:t>
            </w:r>
          </w:p>
        </w:tc>
        <w:tc>
          <w:tcPr>
            <w:tcW w:w="7608" w:type="dxa"/>
            <w:vAlign w:val="center"/>
          </w:tcPr>
          <w:p w14:paraId="05F782CC" w14:textId="2DBBBE63"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Bruton’s Tyrosine K</w:t>
            </w:r>
            <w:r w:rsidR="00706EB6" w:rsidRPr="00120230">
              <w:rPr>
                <w:b w:val="0"/>
                <w:bCs w:val="0"/>
              </w:rPr>
              <w:t>inase</w:t>
            </w:r>
          </w:p>
        </w:tc>
      </w:tr>
      <w:tr w:rsidR="00706EB6" w:rsidRPr="00AE04F6" w14:paraId="5845E4B4"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E745390" w14:textId="4D1E82BD" w:rsidR="00706EB6" w:rsidRPr="00787630" w:rsidRDefault="00706EB6" w:rsidP="00B151C9">
            <w:pPr>
              <w:pStyle w:val="AbbreviationList"/>
              <w:rPr>
                <w:b/>
              </w:rPr>
            </w:pPr>
            <w:r>
              <w:rPr>
                <w:b/>
              </w:rPr>
              <w:t>CM5</w:t>
            </w:r>
          </w:p>
        </w:tc>
        <w:tc>
          <w:tcPr>
            <w:tcW w:w="7608" w:type="dxa"/>
            <w:vAlign w:val="center"/>
          </w:tcPr>
          <w:p w14:paraId="3FB6862B" w14:textId="08D6EA41"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Charge Model 5</w:t>
            </w:r>
          </w:p>
        </w:tc>
      </w:tr>
      <w:tr w:rsidR="00247250" w:rsidRPr="00AE04F6" w14:paraId="68DFA453"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E7AC2C6" w14:textId="1E4F000D" w:rsidR="00247250" w:rsidRDefault="00247250" w:rsidP="00B151C9">
            <w:pPr>
              <w:pStyle w:val="AbbreviationList"/>
              <w:rPr>
                <w:b/>
              </w:rPr>
            </w:pPr>
            <w:r>
              <w:rPr>
                <w:b/>
              </w:rPr>
              <w:t>CPCM</w:t>
            </w:r>
          </w:p>
        </w:tc>
        <w:tc>
          <w:tcPr>
            <w:tcW w:w="7608" w:type="dxa"/>
            <w:vAlign w:val="center"/>
          </w:tcPr>
          <w:p w14:paraId="768F0C81" w14:textId="7204CF22" w:rsidR="00247250" w:rsidRPr="00120230" w:rsidRDefault="00247250"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Pr>
                <w:b w:val="0"/>
                <w:bCs w:val="0"/>
              </w:rPr>
              <w:t xml:space="preserve">Conductor-like </w:t>
            </w:r>
            <w:r w:rsidRPr="00120230">
              <w:rPr>
                <w:b w:val="0"/>
                <w:bCs w:val="0"/>
              </w:rPr>
              <w:t>Polarisable Continuum Model</w:t>
            </w:r>
          </w:p>
        </w:tc>
      </w:tr>
      <w:tr w:rsidR="00706EB6" w:rsidRPr="00AE04F6" w14:paraId="71BB8507"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4C630671" w14:textId="77777777" w:rsidR="00706EB6" w:rsidRPr="00787630" w:rsidRDefault="00706EB6" w:rsidP="00B151C9">
            <w:pPr>
              <w:pStyle w:val="AbbreviationList"/>
              <w:rPr>
                <w:b/>
              </w:rPr>
            </w:pPr>
            <w:r>
              <w:rPr>
                <w:b/>
              </w:rPr>
              <w:t>CPU</w:t>
            </w:r>
          </w:p>
        </w:tc>
        <w:tc>
          <w:tcPr>
            <w:tcW w:w="7608" w:type="dxa"/>
            <w:vAlign w:val="center"/>
          </w:tcPr>
          <w:p w14:paraId="0DFB0355" w14:textId="09488CAB"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 xml:space="preserve">Central </w:t>
            </w:r>
            <w:r w:rsidR="00A456BC" w:rsidRPr="00120230">
              <w:rPr>
                <w:b w:val="0"/>
                <w:bCs w:val="0"/>
              </w:rPr>
              <w:t>Processing U</w:t>
            </w:r>
            <w:r w:rsidRPr="00120230">
              <w:rPr>
                <w:b w:val="0"/>
                <w:bCs w:val="0"/>
              </w:rPr>
              <w:t>nit</w:t>
            </w:r>
          </w:p>
        </w:tc>
      </w:tr>
      <w:tr w:rsidR="00706EB6" w:rsidRPr="00AE04F6" w14:paraId="7E5C21F5"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41EB63BD" w14:textId="77777777" w:rsidR="00706EB6" w:rsidRPr="00787630" w:rsidRDefault="00706EB6" w:rsidP="00B151C9">
            <w:pPr>
              <w:pStyle w:val="AbbreviationList"/>
              <w:rPr>
                <w:b/>
              </w:rPr>
            </w:pPr>
            <w:proofErr w:type="spellStart"/>
            <w:r w:rsidRPr="00787630">
              <w:rPr>
                <w:b/>
              </w:rPr>
              <w:t>Cys</w:t>
            </w:r>
            <w:proofErr w:type="spellEnd"/>
          </w:p>
        </w:tc>
        <w:tc>
          <w:tcPr>
            <w:tcW w:w="7608" w:type="dxa"/>
            <w:vAlign w:val="center"/>
          </w:tcPr>
          <w:p w14:paraId="7E5E2FC9" w14:textId="77777777"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Cysteine</w:t>
            </w:r>
          </w:p>
        </w:tc>
      </w:tr>
      <w:tr w:rsidR="00706EB6" w:rsidRPr="00AE04F6" w14:paraId="7711765D"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F8FC298" w14:textId="77777777" w:rsidR="00706EB6" w:rsidRPr="00787630" w:rsidRDefault="00706EB6" w:rsidP="00B151C9">
            <w:pPr>
              <w:pStyle w:val="AbbreviationList"/>
              <w:rPr>
                <w:b/>
              </w:rPr>
            </w:pPr>
            <w:r w:rsidRPr="00787630">
              <w:rPr>
                <w:b/>
              </w:rPr>
              <w:t>DFT</w:t>
            </w:r>
          </w:p>
        </w:tc>
        <w:tc>
          <w:tcPr>
            <w:tcW w:w="7608" w:type="dxa"/>
            <w:vAlign w:val="center"/>
          </w:tcPr>
          <w:p w14:paraId="39290E2C" w14:textId="5667BE4C"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Density Functional T</w:t>
            </w:r>
            <w:r w:rsidR="00706EB6" w:rsidRPr="00120230">
              <w:rPr>
                <w:b w:val="0"/>
                <w:bCs w:val="0"/>
              </w:rPr>
              <w:t>heory</w:t>
            </w:r>
          </w:p>
        </w:tc>
      </w:tr>
      <w:tr w:rsidR="00706EB6" w:rsidRPr="00AE04F6" w14:paraId="77D9B082"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2555EC24" w14:textId="67FEB89B" w:rsidR="00706EB6" w:rsidRPr="00787630" w:rsidRDefault="00706EB6" w:rsidP="00B151C9">
            <w:pPr>
              <w:pStyle w:val="AbbreviationList"/>
              <w:rPr>
                <w:b/>
              </w:rPr>
            </w:pPr>
            <w:r>
              <w:rPr>
                <w:b/>
              </w:rPr>
              <w:t>EA</w:t>
            </w:r>
          </w:p>
        </w:tc>
        <w:tc>
          <w:tcPr>
            <w:tcW w:w="7608" w:type="dxa"/>
            <w:vAlign w:val="center"/>
          </w:tcPr>
          <w:p w14:paraId="6C50EE7A" w14:textId="3892CAFA"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Electron A</w:t>
            </w:r>
            <w:r w:rsidR="00706EB6" w:rsidRPr="00120230">
              <w:rPr>
                <w:b w:val="0"/>
                <w:bCs w:val="0"/>
              </w:rPr>
              <w:t>ffinity</w:t>
            </w:r>
          </w:p>
        </w:tc>
      </w:tr>
      <w:tr w:rsidR="00706EB6" w:rsidRPr="00AE04F6" w14:paraId="438DFF82"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50F5BBE" w14:textId="77777777" w:rsidR="00706EB6" w:rsidRPr="00865C59" w:rsidRDefault="00706EB6" w:rsidP="00B151C9">
            <w:pPr>
              <w:pStyle w:val="AbbreviationList"/>
              <w:rPr>
                <w:b/>
              </w:rPr>
            </w:pPr>
            <w:r w:rsidRPr="00865C59">
              <w:rPr>
                <w:b/>
              </w:rPr>
              <w:t>ESP</w:t>
            </w:r>
          </w:p>
        </w:tc>
        <w:tc>
          <w:tcPr>
            <w:tcW w:w="7608" w:type="dxa"/>
            <w:vAlign w:val="center"/>
          </w:tcPr>
          <w:p w14:paraId="693F7C3C" w14:textId="0F73E778"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proofErr w:type="spellStart"/>
            <w:r w:rsidRPr="00120230">
              <w:rPr>
                <w:b w:val="0"/>
                <w:bCs w:val="0"/>
              </w:rPr>
              <w:t>E</w:t>
            </w:r>
            <w:r w:rsidR="00A456BC" w:rsidRPr="00120230">
              <w:rPr>
                <w:b w:val="0"/>
                <w:bCs w:val="0"/>
              </w:rPr>
              <w:t>lectroStatic</w:t>
            </w:r>
            <w:proofErr w:type="spellEnd"/>
            <w:r w:rsidR="00A456BC" w:rsidRPr="00120230">
              <w:rPr>
                <w:b w:val="0"/>
                <w:bCs w:val="0"/>
              </w:rPr>
              <w:t xml:space="preserve"> P</w:t>
            </w:r>
            <w:r w:rsidRPr="00120230">
              <w:rPr>
                <w:b w:val="0"/>
                <w:bCs w:val="0"/>
              </w:rPr>
              <w:t>otential</w:t>
            </w:r>
          </w:p>
        </w:tc>
      </w:tr>
      <w:tr w:rsidR="00706EB6" w:rsidRPr="00AE04F6" w14:paraId="0F78ECA0"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D5AB10B" w14:textId="77777777" w:rsidR="00706EB6" w:rsidRDefault="00706EB6" w:rsidP="00B151C9">
            <w:pPr>
              <w:pStyle w:val="AbbreviationList"/>
              <w:rPr>
                <w:b/>
              </w:rPr>
            </w:pPr>
            <w:r>
              <w:rPr>
                <w:b/>
              </w:rPr>
              <w:t>GBSA</w:t>
            </w:r>
          </w:p>
        </w:tc>
        <w:tc>
          <w:tcPr>
            <w:tcW w:w="7608" w:type="dxa"/>
            <w:vAlign w:val="center"/>
          </w:tcPr>
          <w:p w14:paraId="6B46A01A" w14:textId="485E94AC"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 xml:space="preserve">Generalised Born model augmented with the hydrophobic solvent </w:t>
            </w:r>
            <w:r w:rsidR="00A456BC" w:rsidRPr="00120230">
              <w:rPr>
                <w:b w:val="0"/>
                <w:bCs w:val="0"/>
              </w:rPr>
              <w:t>accessible Surface A</w:t>
            </w:r>
            <w:r w:rsidRPr="00120230">
              <w:rPr>
                <w:b w:val="0"/>
                <w:bCs w:val="0"/>
              </w:rPr>
              <w:t>rea</w:t>
            </w:r>
          </w:p>
        </w:tc>
      </w:tr>
      <w:tr w:rsidR="00706EB6" w:rsidRPr="00AE04F6" w14:paraId="407BCE02"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D1A6E3F" w14:textId="77777777" w:rsidR="00706EB6" w:rsidRPr="00787630" w:rsidRDefault="00706EB6" w:rsidP="00B151C9">
            <w:pPr>
              <w:pStyle w:val="AbbreviationList"/>
              <w:rPr>
                <w:b/>
              </w:rPr>
            </w:pPr>
            <w:r w:rsidRPr="00787630">
              <w:rPr>
                <w:b/>
              </w:rPr>
              <w:t>GGA</w:t>
            </w:r>
          </w:p>
        </w:tc>
        <w:tc>
          <w:tcPr>
            <w:tcW w:w="7608" w:type="dxa"/>
            <w:vAlign w:val="center"/>
          </w:tcPr>
          <w:p w14:paraId="6A044299" w14:textId="71D00954"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Generali</w:t>
            </w:r>
            <w:r w:rsidR="00A64269">
              <w:rPr>
                <w:b w:val="0"/>
                <w:bCs w:val="0"/>
              </w:rPr>
              <w:t>s</w:t>
            </w:r>
            <w:r w:rsidRPr="00120230">
              <w:rPr>
                <w:b w:val="0"/>
                <w:bCs w:val="0"/>
              </w:rPr>
              <w:t>ed Gradient A</w:t>
            </w:r>
            <w:r w:rsidR="00706EB6" w:rsidRPr="00120230">
              <w:rPr>
                <w:b w:val="0"/>
                <w:bCs w:val="0"/>
              </w:rPr>
              <w:t>pproximation</w:t>
            </w:r>
          </w:p>
        </w:tc>
      </w:tr>
      <w:tr w:rsidR="00706EB6" w:rsidRPr="00AE04F6" w14:paraId="5A5CA0CA"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C0E14D8" w14:textId="760A7055" w:rsidR="00706EB6" w:rsidRPr="00787630" w:rsidRDefault="00706EB6" w:rsidP="00B151C9">
            <w:pPr>
              <w:pStyle w:val="AbbreviationList"/>
              <w:rPr>
                <w:b/>
              </w:rPr>
            </w:pPr>
            <w:r>
              <w:rPr>
                <w:b/>
              </w:rPr>
              <w:t>GROMOS</w:t>
            </w:r>
          </w:p>
        </w:tc>
        <w:tc>
          <w:tcPr>
            <w:tcW w:w="7608" w:type="dxa"/>
            <w:vAlign w:val="center"/>
          </w:tcPr>
          <w:p w14:paraId="734287B2" w14:textId="4FEC5E99"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proofErr w:type="spellStart"/>
            <w:r w:rsidRPr="00120230">
              <w:rPr>
                <w:b w:val="0"/>
                <w:bCs w:val="0"/>
              </w:rPr>
              <w:t>GROningen</w:t>
            </w:r>
            <w:proofErr w:type="spellEnd"/>
            <w:r w:rsidRPr="00120230">
              <w:rPr>
                <w:b w:val="0"/>
                <w:bCs w:val="0"/>
              </w:rPr>
              <w:t xml:space="preserve"> </w:t>
            </w:r>
            <w:proofErr w:type="spellStart"/>
            <w:r w:rsidRPr="00120230">
              <w:rPr>
                <w:b w:val="0"/>
                <w:bCs w:val="0"/>
              </w:rPr>
              <w:t>MOlecular</w:t>
            </w:r>
            <w:proofErr w:type="spellEnd"/>
            <w:r w:rsidRPr="00120230">
              <w:rPr>
                <w:b w:val="0"/>
                <w:bCs w:val="0"/>
              </w:rPr>
              <w:t xml:space="preserve"> Simulation</w:t>
            </w:r>
          </w:p>
        </w:tc>
      </w:tr>
      <w:tr w:rsidR="00706EB6" w:rsidRPr="00AE04F6" w14:paraId="6DCD04C6"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689B082D" w14:textId="77777777" w:rsidR="00706EB6" w:rsidRPr="00787630" w:rsidRDefault="00706EB6" w:rsidP="00B151C9">
            <w:pPr>
              <w:pStyle w:val="AbbreviationList"/>
              <w:rPr>
                <w:b/>
              </w:rPr>
            </w:pPr>
            <w:r w:rsidRPr="00787630">
              <w:rPr>
                <w:b/>
              </w:rPr>
              <w:lastRenderedPageBreak/>
              <w:t>HF</w:t>
            </w:r>
          </w:p>
        </w:tc>
        <w:tc>
          <w:tcPr>
            <w:tcW w:w="7608" w:type="dxa"/>
            <w:vAlign w:val="center"/>
          </w:tcPr>
          <w:p w14:paraId="1E95A44E" w14:textId="77777777"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Hartree-Fock</w:t>
            </w:r>
          </w:p>
        </w:tc>
      </w:tr>
      <w:tr w:rsidR="00706EB6" w:rsidRPr="00AE04F6" w14:paraId="20F05E22"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30A6AD3" w14:textId="6820728F" w:rsidR="00706EB6" w:rsidRPr="00787630" w:rsidRDefault="00706EB6" w:rsidP="00B151C9">
            <w:pPr>
              <w:pStyle w:val="AbbreviationList"/>
              <w:rPr>
                <w:b/>
              </w:rPr>
            </w:pPr>
            <w:r>
              <w:rPr>
                <w:b/>
              </w:rPr>
              <w:t>HOMO</w:t>
            </w:r>
          </w:p>
        </w:tc>
        <w:tc>
          <w:tcPr>
            <w:tcW w:w="7608" w:type="dxa"/>
            <w:vAlign w:val="center"/>
          </w:tcPr>
          <w:p w14:paraId="21B11146" w14:textId="3C586FDD"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Highest Occupied Molecular O</w:t>
            </w:r>
            <w:r w:rsidR="00706EB6" w:rsidRPr="00120230">
              <w:rPr>
                <w:b w:val="0"/>
                <w:bCs w:val="0"/>
              </w:rPr>
              <w:t>rbitals</w:t>
            </w:r>
          </w:p>
        </w:tc>
      </w:tr>
      <w:tr w:rsidR="00706EB6" w:rsidRPr="00AE04F6" w14:paraId="15F665FD"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32277262" w14:textId="49982883" w:rsidR="00706EB6" w:rsidRDefault="00706EB6" w:rsidP="00B151C9">
            <w:pPr>
              <w:pStyle w:val="AbbreviationList"/>
              <w:rPr>
                <w:b/>
              </w:rPr>
            </w:pPr>
            <w:r>
              <w:rPr>
                <w:b/>
              </w:rPr>
              <w:t>HSAB</w:t>
            </w:r>
          </w:p>
        </w:tc>
        <w:tc>
          <w:tcPr>
            <w:tcW w:w="7608" w:type="dxa"/>
            <w:vAlign w:val="center"/>
          </w:tcPr>
          <w:p w14:paraId="2E5BE1E9" w14:textId="24EF7C30"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H</w:t>
            </w:r>
            <w:r w:rsidR="00A456BC" w:rsidRPr="00120230">
              <w:rPr>
                <w:b w:val="0"/>
                <w:bCs w:val="0"/>
              </w:rPr>
              <w:t>ard-Soft Acid-B</w:t>
            </w:r>
            <w:r w:rsidRPr="00120230">
              <w:rPr>
                <w:b w:val="0"/>
                <w:bCs w:val="0"/>
              </w:rPr>
              <w:t>ase</w:t>
            </w:r>
          </w:p>
        </w:tc>
      </w:tr>
      <w:tr w:rsidR="00706EB6" w:rsidRPr="00AE04F6" w14:paraId="4553371E"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4EC692F7" w14:textId="67A5CBCA" w:rsidR="00706EB6" w:rsidRDefault="00706EB6" w:rsidP="00B151C9">
            <w:pPr>
              <w:pStyle w:val="AbbreviationList"/>
              <w:rPr>
                <w:b/>
              </w:rPr>
            </w:pPr>
            <w:r>
              <w:rPr>
                <w:b/>
              </w:rPr>
              <w:t>IP</w:t>
            </w:r>
          </w:p>
        </w:tc>
        <w:tc>
          <w:tcPr>
            <w:tcW w:w="7608" w:type="dxa"/>
            <w:vAlign w:val="center"/>
          </w:tcPr>
          <w:p w14:paraId="3300EB64" w14:textId="2BFEB969"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Ionisation P</w:t>
            </w:r>
            <w:r w:rsidR="00706EB6" w:rsidRPr="00120230">
              <w:rPr>
                <w:b w:val="0"/>
                <w:bCs w:val="0"/>
              </w:rPr>
              <w:t>otential</w:t>
            </w:r>
          </w:p>
        </w:tc>
      </w:tr>
      <w:tr w:rsidR="00706EB6" w:rsidRPr="00AE04F6" w14:paraId="51F47090"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5CD8A770" w14:textId="77777777" w:rsidR="00706EB6" w:rsidRPr="00787630" w:rsidRDefault="00706EB6" w:rsidP="00B151C9">
            <w:pPr>
              <w:pStyle w:val="AbbreviationList"/>
              <w:rPr>
                <w:b/>
              </w:rPr>
            </w:pPr>
            <w:r>
              <w:rPr>
                <w:b/>
              </w:rPr>
              <w:t>LUMO</w:t>
            </w:r>
          </w:p>
        </w:tc>
        <w:tc>
          <w:tcPr>
            <w:tcW w:w="7608" w:type="dxa"/>
            <w:vAlign w:val="center"/>
          </w:tcPr>
          <w:p w14:paraId="7E9C6C52" w14:textId="383535E3"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Lowest Unoccupied Molecular O</w:t>
            </w:r>
            <w:r w:rsidR="00706EB6" w:rsidRPr="00120230">
              <w:rPr>
                <w:b w:val="0"/>
                <w:bCs w:val="0"/>
              </w:rPr>
              <w:t>rbitals</w:t>
            </w:r>
          </w:p>
        </w:tc>
      </w:tr>
      <w:tr w:rsidR="000E1870" w:rsidRPr="00AE04F6" w14:paraId="2D11256D"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B436A1D" w14:textId="57A82B41" w:rsidR="000E1870" w:rsidRDefault="000E1870" w:rsidP="00B151C9">
            <w:pPr>
              <w:pStyle w:val="AbbreviationList"/>
              <w:rPr>
                <w:b/>
              </w:rPr>
            </w:pPr>
            <w:r>
              <w:rPr>
                <w:b/>
              </w:rPr>
              <w:t>MA</w:t>
            </w:r>
          </w:p>
        </w:tc>
        <w:tc>
          <w:tcPr>
            <w:tcW w:w="7608" w:type="dxa"/>
            <w:vAlign w:val="center"/>
          </w:tcPr>
          <w:p w14:paraId="344A9A60" w14:textId="0505A892" w:rsidR="000E1870" w:rsidRPr="00120230" w:rsidRDefault="000E1870"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Pr>
                <w:b w:val="0"/>
                <w:bCs w:val="0"/>
              </w:rPr>
              <w:t>Michael Acceptor</w:t>
            </w:r>
          </w:p>
        </w:tc>
      </w:tr>
      <w:tr w:rsidR="00706EB6" w:rsidRPr="00AE04F6" w14:paraId="10011977"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98F1802" w14:textId="77777777" w:rsidR="00706EB6" w:rsidRPr="00787630" w:rsidRDefault="00706EB6" w:rsidP="00B151C9">
            <w:pPr>
              <w:pStyle w:val="AbbreviationList"/>
              <w:rPr>
                <w:b/>
              </w:rPr>
            </w:pPr>
            <w:r>
              <w:rPr>
                <w:b/>
              </w:rPr>
              <w:t>MAD</w:t>
            </w:r>
          </w:p>
        </w:tc>
        <w:tc>
          <w:tcPr>
            <w:tcW w:w="7608" w:type="dxa"/>
            <w:vAlign w:val="center"/>
          </w:tcPr>
          <w:p w14:paraId="7198DA71" w14:textId="22208014"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Mean Absolute D</w:t>
            </w:r>
            <w:r w:rsidR="00706EB6" w:rsidRPr="00120230">
              <w:rPr>
                <w:b w:val="0"/>
                <w:bCs w:val="0"/>
              </w:rPr>
              <w:t>eviation</w:t>
            </w:r>
          </w:p>
        </w:tc>
      </w:tr>
      <w:tr w:rsidR="00706EB6" w:rsidRPr="00AE04F6" w14:paraId="14067EAD"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153A99D0" w14:textId="77777777" w:rsidR="00706EB6" w:rsidRPr="00787630" w:rsidRDefault="00706EB6" w:rsidP="00B151C9">
            <w:pPr>
              <w:pStyle w:val="AbbreviationList"/>
              <w:rPr>
                <w:b/>
              </w:rPr>
            </w:pPr>
            <w:r w:rsidRPr="00787630">
              <w:rPr>
                <w:b/>
              </w:rPr>
              <w:t>MD</w:t>
            </w:r>
          </w:p>
        </w:tc>
        <w:tc>
          <w:tcPr>
            <w:tcW w:w="7608" w:type="dxa"/>
            <w:vAlign w:val="center"/>
          </w:tcPr>
          <w:p w14:paraId="042B8128" w14:textId="761802C6"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Molecular D</w:t>
            </w:r>
            <w:r w:rsidR="00706EB6" w:rsidRPr="00120230">
              <w:rPr>
                <w:b w:val="0"/>
                <w:bCs w:val="0"/>
              </w:rPr>
              <w:t>ynamics</w:t>
            </w:r>
          </w:p>
        </w:tc>
      </w:tr>
      <w:tr w:rsidR="00706EB6" w:rsidRPr="00AE04F6" w14:paraId="01B14A71"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58366D97" w14:textId="77777777" w:rsidR="00706EB6" w:rsidRPr="00787630" w:rsidRDefault="00706EB6" w:rsidP="00B151C9">
            <w:pPr>
              <w:pStyle w:val="AbbreviationList"/>
              <w:rPr>
                <w:b/>
              </w:rPr>
            </w:pPr>
            <w:r w:rsidRPr="00787630">
              <w:rPr>
                <w:b/>
              </w:rPr>
              <w:t>MM</w:t>
            </w:r>
          </w:p>
        </w:tc>
        <w:tc>
          <w:tcPr>
            <w:tcW w:w="7608" w:type="dxa"/>
            <w:vAlign w:val="center"/>
          </w:tcPr>
          <w:p w14:paraId="3B172348" w14:textId="02D80F87"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Molecular M</w:t>
            </w:r>
            <w:r w:rsidR="00706EB6" w:rsidRPr="00120230">
              <w:rPr>
                <w:b w:val="0"/>
                <w:bCs w:val="0"/>
              </w:rPr>
              <w:t>echanics</w:t>
            </w:r>
          </w:p>
        </w:tc>
      </w:tr>
      <w:tr w:rsidR="00706EB6" w:rsidRPr="00AE04F6" w14:paraId="24657588"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FB4619E" w14:textId="77777777" w:rsidR="00706EB6" w:rsidRPr="00787630" w:rsidRDefault="00706EB6" w:rsidP="00B151C9">
            <w:pPr>
              <w:pStyle w:val="AbbreviationList"/>
              <w:rPr>
                <w:b/>
              </w:rPr>
            </w:pPr>
            <w:r>
              <w:rPr>
                <w:b/>
              </w:rPr>
              <w:t>MTLMS</w:t>
            </w:r>
          </w:p>
        </w:tc>
        <w:tc>
          <w:tcPr>
            <w:tcW w:w="7608" w:type="dxa"/>
            <w:vAlign w:val="center"/>
          </w:tcPr>
          <w:p w14:paraId="7611D000" w14:textId="6D95C181"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Mixed Torsional/Low-Mode S</w:t>
            </w:r>
            <w:r w:rsidR="00706EB6" w:rsidRPr="00120230">
              <w:rPr>
                <w:b w:val="0"/>
                <w:bCs w:val="0"/>
              </w:rPr>
              <w:t>ampling</w:t>
            </w:r>
          </w:p>
        </w:tc>
      </w:tr>
      <w:tr w:rsidR="00706EB6" w:rsidRPr="00AE04F6" w14:paraId="584E7C71"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63A788A0" w14:textId="772A995E" w:rsidR="00706EB6" w:rsidRDefault="00706EB6" w:rsidP="00B151C9">
            <w:pPr>
              <w:pStyle w:val="AbbreviationList"/>
              <w:rPr>
                <w:b/>
              </w:rPr>
            </w:pPr>
            <w:r>
              <w:rPr>
                <w:b/>
              </w:rPr>
              <w:t>NBO</w:t>
            </w:r>
          </w:p>
        </w:tc>
        <w:tc>
          <w:tcPr>
            <w:tcW w:w="7608" w:type="dxa"/>
            <w:vAlign w:val="center"/>
          </w:tcPr>
          <w:p w14:paraId="2D31531E" w14:textId="274690B4"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N</w:t>
            </w:r>
            <w:r w:rsidR="00A456BC" w:rsidRPr="00120230">
              <w:rPr>
                <w:b w:val="0"/>
                <w:bCs w:val="0"/>
              </w:rPr>
              <w:t>atural Bond O</w:t>
            </w:r>
            <w:r w:rsidRPr="00120230">
              <w:rPr>
                <w:b w:val="0"/>
                <w:bCs w:val="0"/>
              </w:rPr>
              <w:t>rbital</w:t>
            </w:r>
          </w:p>
        </w:tc>
      </w:tr>
      <w:tr w:rsidR="00706EB6" w:rsidRPr="00AE04F6" w14:paraId="3977693F"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064C5FF" w14:textId="77777777" w:rsidR="00706EB6" w:rsidRDefault="00706EB6" w:rsidP="00B151C9">
            <w:pPr>
              <w:pStyle w:val="AbbreviationList"/>
              <w:rPr>
                <w:b/>
              </w:rPr>
            </w:pPr>
            <w:r>
              <w:rPr>
                <w:b/>
              </w:rPr>
              <w:t>NCI</w:t>
            </w:r>
          </w:p>
        </w:tc>
        <w:tc>
          <w:tcPr>
            <w:tcW w:w="7608" w:type="dxa"/>
            <w:vAlign w:val="center"/>
          </w:tcPr>
          <w:p w14:paraId="350C71D3" w14:textId="19B44025"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proofErr w:type="spellStart"/>
            <w:r w:rsidRPr="00120230">
              <w:rPr>
                <w:b w:val="0"/>
                <w:bCs w:val="0"/>
              </w:rPr>
              <w:t>NonCovalent</w:t>
            </w:r>
            <w:proofErr w:type="spellEnd"/>
            <w:r w:rsidRPr="00120230">
              <w:rPr>
                <w:b w:val="0"/>
                <w:bCs w:val="0"/>
              </w:rPr>
              <w:t xml:space="preserve"> I</w:t>
            </w:r>
            <w:r w:rsidR="00706EB6" w:rsidRPr="00120230">
              <w:rPr>
                <w:b w:val="0"/>
                <w:bCs w:val="0"/>
              </w:rPr>
              <w:t>nteraction</w:t>
            </w:r>
          </w:p>
        </w:tc>
      </w:tr>
      <w:tr w:rsidR="00706EB6" w:rsidRPr="00AE04F6" w14:paraId="798F3856"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22BC440" w14:textId="253A79F5" w:rsidR="00706EB6" w:rsidRDefault="00706EB6" w:rsidP="00B151C9">
            <w:pPr>
              <w:pStyle w:val="AbbreviationList"/>
              <w:rPr>
                <w:b/>
              </w:rPr>
            </w:pPr>
            <w:r>
              <w:rPr>
                <w:b/>
              </w:rPr>
              <w:t>OPLS</w:t>
            </w:r>
          </w:p>
        </w:tc>
        <w:tc>
          <w:tcPr>
            <w:tcW w:w="7608" w:type="dxa"/>
            <w:vAlign w:val="center"/>
          </w:tcPr>
          <w:p w14:paraId="1414B5CD" w14:textId="5C631B56"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Optimized Potentials for Liquid Simulations</w:t>
            </w:r>
          </w:p>
        </w:tc>
      </w:tr>
      <w:tr w:rsidR="00706EB6" w:rsidRPr="00AE04F6" w14:paraId="328B57EB"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723251A0" w14:textId="4D7B7D32" w:rsidR="00706EB6" w:rsidRDefault="00706EB6" w:rsidP="00B151C9">
            <w:pPr>
              <w:pStyle w:val="AbbreviationList"/>
              <w:rPr>
                <w:b/>
              </w:rPr>
            </w:pPr>
            <w:r>
              <w:rPr>
                <w:b/>
              </w:rPr>
              <w:t>PBC</w:t>
            </w:r>
          </w:p>
        </w:tc>
        <w:tc>
          <w:tcPr>
            <w:tcW w:w="7608" w:type="dxa"/>
            <w:vAlign w:val="center"/>
          </w:tcPr>
          <w:p w14:paraId="0F7264A2" w14:textId="17C2CB7E"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Periodic Boundary C</w:t>
            </w:r>
            <w:r w:rsidR="00706EB6" w:rsidRPr="00120230">
              <w:rPr>
                <w:b w:val="0"/>
                <w:bCs w:val="0"/>
              </w:rPr>
              <w:t>onditions</w:t>
            </w:r>
          </w:p>
        </w:tc>
      </w:tr>
      <w:tr w:rsidR="00706EB6" w:rsidRPr="00AE04F6" w14:paraId="1E1495A1"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350D6397" w14:textId="77777777" w:rsidR="00706EB6" w:rsidRDefault="00706EB6" w:rsidP="00B151C9">
            <w:pPr>
              <w:pStyle w:val="AbbreviationList"/>
              <w:rPr>
                <w:b/>
              </w:rPr>
            </w:pPr>
            <w:r>
              <w:rPr>
                <w:b/>
              </w:rPr>
              <w:t>PDB</w:t>
            </w:r>
          </w:p>
        </w:tc>
        <w:tc>
          <w:tcPr>
            <w:tcW w:w="7608" w:type="dxa"/>
            <w:vAlign w:val="center"/>
          </w:tcPr>
          <w:p w14:paraId="5DB25931" w14:textId="77777777"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Protein Data Bank</w:t>
            </w:r>
          </w:p>
        </w:tc>
      </w:tr>
      <w:tr w:rsidR="00706EB6" w:rsidRPr="00AE04F6" w14:paraId="5D05E545"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CCA622B" w14:textId="70359A6F" w:rsidR="00706EB6" w:rsidRDefault="00706EB6" w:rsidP="00B151C9">
            <w:pPr>
              <w:pStyle w:val="AbbreviationList"/>
              <w:rPr>
                <w:b/>
              </w:rPr>
            </w:pPr>
            <w:r>
              <w:rPr>
                <w:b/>
              </w:rPr>
              <w:t>PES</w:t>
            </w:r>
          </w:p>
        </w:tc>
        <w:tc>
          <w:tcPr>
            <w:tcW w:w="7608" w:type="dxa"/>
            <w:vAlign w:val="center"/>
          </w:tcPr>
          <w:p w14:paraId="4B24C77D" w14:textId="33599EEA"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Potential Energy S</w:t>
            </w:r>
            <w:r w:rsidR="00706EB6" w:rsidRPr="00120230">
              <w:rPr>
                <w:b w:val="0"/>
                <w:bCs w:val="0"/>
              </w:rPr>
              <w:t>urface</w:t>
            </w:r>
          </w:p>
        </w:tc>
      </w:tr>
      <w:tr w:rsidR="00706EB6" w:rsidRPr="00AE04F6" w14:paraId="3E363CB4"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5E70E39" w14:textId="56BBE5D0" w:rsidR="00706EB6" w:rsidRDefault="00706EB6" w:rsidP="00B151C9">
            <w:pPr>
              <w:pStyle w:val="AbbreviationList"/>
              <w:rPr>
                <w:b/>
              </w:rPr>
            </w:pPr>
            <w:r>
              <w:rPr>
                <w:b/>
              </w:rPr>
              <w:lastRenderedPageBreak/>
              <w:t>PME</w:t>
            </w:r>
          </w:p>
        </w:tc>
        <w:tc>
          <w:tcPr>
            <w:tcW w:w="7608" w:type="dxa"/>
            <w:vAlign w:val="center"/>
          </w:tcPr>
          <w:p w14:paraId="3C19A0AF" w14:textId="660E358B"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Particle M</w:t>
            </w:r>
            <w:r w:rsidR="00706EB6" w:rsidRPr="00120230">
              <w:rPr>
                <w:b w:val="0"/>
                <w:bCs w:val="0"/>
              </w:rPr>
              <w:t>esh Ewald</w:t>
            </w:r>
          </w:p>
        </w:tc>
      </w:tr>
      <w:tr w:rsidR="00706EB6" w:rsidRPr="00AE04F6" w14:paraId="5B926E05"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16AED7B" w14:textId="77777777" w:rsidR="00706EB6" w:rsidRPr="00787630" w:rsidRDefault="00706EB6" w:rsidP="00B151C9">
            <w:pPr>
              <w:pStyle w:val="AbbreviationList"/>
              <w:rPr>
                <w:b/>
              </w:rPr>
            </w:pPr>
            <w:r w:rsidRPr="00787630">
              <w:rPr>
                <w:b/>
              </w:rPr>
              <w:t>QM</w:t>
            </w:r>
          </w:p>
        </w:tc>
        <w:tc>
          <w:tcPr>
            <w:tcW w:w="7608" w:type="dxa"/>
            <w:vAlign w:val="center"/>
          </w:tcPr>
          <w:p w14:paraId="5E2564A1" w14:textId="1E658536"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Quantum M</w:t>
            </w:r>
            <w:r w:rsidR="00706EB6" w:rsidRPr="00120230">
              <w:rPr>
                <w:b w:val="0"/>
                <w:bCs w:val="0"/>
              </w:rPr>
              <w:t>echanics</w:t>
            </w:r>
          </w:p>
        </w:tc>
      </w:tr>
      <w:tr w:rsidR="00706EB6" w:rsidRPr="00AE04F6" w14:paraId="5F8EE902"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1B93A77C" w14:textId="77777777" w:rsidR="00706EB6" w:rsidRPr="00787630" w:rsidRDefault="00706EB6" w:rsidP="00B151C9">
            <w:pPr>
              <w:pStyle w:val="AbbreviationList"/>
              <w:rPr>
                <w:b/>
              </w:rPr>
            </w:pPr>
            <w:r w:rsidRPr="00787630">
              <w:rPr>
                <w:b/>
              </w:rPr>
              <w:t>QSAR</w:t>
            </w:r>
          </w:p>
        </w:tc>
        <w:tc>
          <w:tcPr>
            <w:tcW w:w="7608" w:type="dxa"/>
            <w:vAlign w:val="center"/>
          </w:tcPr>
          <w:p w14:paraId="0A8D0895" w14:textId="5B642055"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Quantitative Structure-Activity R</w:t>
            </w:r>
            <w:r w:rsidR="00706EB6" w:rsidRPr="00120230">
              <w:rPr>
                <w:b w:val="0"/>
                <w:bCs w:val="0"/>
              </w:rPr>
              <w:t>elationship</w:t>
            </w:r>
          </w:p>
        </w:tc>
      </w:tr>
      <w:tr w:rsidR="00706EB6" w:rsidRPr="00AE04F6" w14:paraId="01459128"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71F6E787" w14:textId="1CA27FF6" w:rsidR="00706EB6" w:rsidRPr="00787630" w:rsidRDefault="00706EB6" w:rsidP="00B151C9">
            <w:pPr>
              <w:pStyle w:val="AbbreviationList"/>
              <w:rPr>
                <w:b/>
              </w:rPr>
            </w:pPr>
            <w:r>
              <w:rPr>
                <w:b/>
              </w:rPr>
              <w:t>QTAIM</w:t>
            </w:r>
          </w:p>
        </w:tc>
        <w:tc>
          <w:tcPr>
            <w:tcW w:w="7608" w:type="dxa"/>
            <w:vAlign w:val="center"/>
          </w:tcPr>
          <w:p w14:paraId="281D25F3" w14:textId="7DAF6DC8"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Q</w:t>
            </w:r>
            <w:r w:rsidR="00A456BC" w:rsidRPr="00120230">
              <w:rPr>
                <w:b w:val="0"/>
                <w:bCs w:val="0"/>
              </w:rPr>
              <w:t>uantum Theory of Atoms in M</w:t>
            </w:r>
            <w:r w:rsidRPr="00120230">
              <w:rPr>
                <w:b w:val="0"/>
                <w:bCs w:val="0"/>
              </w:rPr>
              <w:t>olecules</w:t>
            </w:r>
          </w:p>
        </w:tc>
      </w:tr>
      <w:tr w:rsidR="009D50D4" w:rsidRPr="00AE04F6" w14:paraId="560A1322"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477C9E85" w14:textId="439C8953" w:rsidR="009D50D4" w:rsidRDefault="009D50D4" w:rsidP="00B151C9">
            <w:pPr>
              <w:pStyle w:val="AbbreviationList"/>
              <w:rPr>
                <w:b/>
              </w:rPr>
            </w:pPr>
            <w:r>
              <w:rPr>
                <w:b/>
              </w:rPr>
              <w:t>RDS</w:t>
            </w:r>
          </w:p>
        </w:tc>
        <w:tc>
          <w:tcPr>
            <w:tcW w:w="7608" w:type="dxa"/>
            <w:vAlign w:val="center"/>
          </w:tcPr>
          <w:p w14:paraId="12DA26AA" w14:textId="456248CF" w:rsidR="009D50D4" w:rsidRPr="00120230" w:rsidRDefault="009D50D4"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Pr>
                <w:b w:val="0"/>
                <w:bCs w:val="0"/>
              </w:rPr>
              <w:t>Rate Determining Step</w:t>
            </w:r>
          </w:p>
        </w:tc>
      </w:tr>
      <w:tr w:rsidR="00706EB6" w:rsidRPr="00AE04F6" w14:paraId="7DAE6FC8"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88DEA5D" w14:textId="77777777" w:rsidR="00706EB6" w:rsidRPr="00B41A20" w:rsidRDefault="00706EB6" w:rsidP="00B151C9">
            <w:pPr>
              <w:pStyle w:val="AbbreviationList"/>
              <w:rPr>
                <w:b/>
              </w:rPr>
            </w:pPr>
            <w:r w:rsidRPr="00B41A20">
              <w:rPr>
                <w:b/>
              </w:rPr>
              <w:t>RMSD</w:t>
            </w:r>
          </w:p>
        </w:tc>
        <w:tc>
          <w:tcPr>
            <w:tcW w:w="7608" w:type="dxa"/>
            <w:vAlign w:val="center"/>
          </w:tcPr>
          <w:p w14:paraId="4764B632" w14:textId="256B1655"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Root-Mean-Square D</w:t>
            </w:r>
            <w:r w:rsidR="00706EB6" w:rsidRPr="00120230">
              <w:rPr>
                <w:b w:val="0"/>
                <w:bCs w:val="0"/>
              </w:rPr>
              <w:t>eviation</w:t>
            </w:r>
          </w:p>
        </w:tc>
      </w:tr>
      <w:tr w:rsidR="00706EB6" w:rsidRPr="00AE04F6" w14:paraId="53DE30A9"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80340C5" w14:textId="77777777" w:rsidR="00706EB6" w:rsidRPr="00787630" w:rsidRDefault="00706EB6" w:rsidP="00B151C9">
            <w:pPr>
              <w:pStyle w:val="AbbreviationList"/>
              <w:rPr>
                <w:b/>
              </w:rPr>
            </w:pPr>
            <w:r w:rsidRPr="00787630">
              <w:rPr>
                <w:b/>
              </w:rPr>
              <w:t>RT</w:t>
            </w:r>
          </w:p>
        </w:tc>
        <w:tc>
          <w:tcPr>
            <w:tcW w:w="7608" w:type="dxa"/>
            <w:vAlign w:val="center"/>
          </w:tcPr>
          <w:p w14:paraId="1FD89BD0" w14:textId="2281E504"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Residence T</w:t>
            </w:r>
            <w:r w:rsidR="00706EB6" w:rsidRPr="00120230">
              <w:rPr>
                <w:b w:val="0"/>
                <w:bCs w:val="0"/>
              </w:rPr>
              <w:t>ime</w:t>
            </w:r>
          </w:p>
        </w:tc>
      </w:tr>
      <w:tr w:rsidR="00706EB6" w:rsidRPr="00AE04F6" w14:paraId="6B28E8E4"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DFDA2C8" w14:textId="77777777" w:rsidR="00706EB6" w:rsidRPr="00787630" w:rsidRDefault="00706EB6" w:rsidP="00B151C9">
            <w:pPr>
              <w:pStyle w:val="AbbreviationList"/>
              <w:rPr>
                <w:b/>
              </w:rPr>
            </w:pPr>
            <w:r>
              <w:rPr>
                <w:b/>
              </w:rPr>
              <w:t>SAR</w:t>
            </w:r>
          </w:p>
        </w:tc>
        <w:tc>
          <w:tcPr>
            <w:tcW w:w="7608" w:type="dxa"/>
            <w:vAlign w:val="center"/>
          </w:tcPr>
          <w:p w14:paraId="565A8EE6" w14:textId="2183F226"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S</w:t>
            </w:r>
            <w:r w:rsidR="00A456BC" w:rsidRPr="00120230">
              <w:rPr>
                <w:b w:val="0"/>
                <w:bCs w:val="0"/>
              </w:rPr>
              <w:t>tructure-Affinity R</w:t>
            </w:r>
            <w:r w:rsidRPr="00120230">
              <w:rPr>
                <w:b w:val="0"/>
                <w:bCs w:val="0"/>
              </w:rPr>
              <w:t>elationships</w:t>
            </w:r>
          </w:p>
        </w:tc>
      </w:tr>
      <w:tr w:rsidR="00706EB6" w:rsidRPr="00AE04F6" w14:paraId="18FBAC5F"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1B7B5CC8" w14:textId="77777777" w:rsidR="00706EB6" w:rsidRPr="00787630" w:rsidRDefault="00706EB6" w:rsidP="00B151C9">
            <w:pPr>
              <w:pStyle w:val="AbbreviationList"/>
              <w:rPr>
                <w:b/>
              </w:rPr>
            </w:pPr>
            <w:r>
              <w:rPr>
                <w:b/>
              </w:rPr>
              <w:t>SKR</w:t>
            </w:r>
          </w:p>
        </w:tc>
        <w:tc>
          <w:tcPr>
            <w:tcW w:w="7608" w:type="dxa"/>
            <w:vAlign w:val="center"/>
          </w:tcPr>
          <w:p w14:paraId="66A31223" w14:textId="0552D884"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Structure-</w:t>
            </w:r>
            <w:r w:rsidR="00A456BC" w:rsidRPr="00120230">
              <w:rPr>
                <w:b w:val="0"/>
                <w:bCs w:val="0"/>
              </w:rPr>
              <w:t>K</w:t>
            </w:r>
            <w:r w:rsidRPr="00120230">
              <w:rPr>
                <w:b w:val="0"/>
                <w:bCs w:val="0"/>
              </w:rPr>
              <w:t>inetic</w:t>
            </w:r>
            <w:r w:rsidR="00A456BC" w:rsidRPr="00120230">
              <w:rPr>
                <w:b w:val="0"/>
                <w:bCs w:val="0"/>
              </w:rPr>
              <w:t xml:space="preserve"> R</w:t>
            </w:r>
            <w:r w:rsidRPr="00120230">
              <w:rPr>
                <w:b w:val="0"/>
                <w:bCs w:val="0"/>
              </w:rPr>
              <w:t>elationships</w:t>
            </w:r>
          </w:p>
        </w:tc>
      </w:tr>
      <w:tr w:rsidR="00706EB6" w:rsidRPr="00AE04F6" w14:paraId="39C2ED17"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249C334" w14:textId="7CDA0BB1" w:rsidR="00706EB6" w:rsidRDefault="00706EB6" w:rsidP="00B151C9">
            <w:pPr>
              <w:pStyle w:val="AbbreviationList"/>
              <w:rPr>
                <w:b/>
              </w:rPr>
            </w:pPr>
            <w:r>
              <w:rPr>
                <w:b/>
              </w:rPr>
              <w:t>SPC</w:t>
            </w:r>
          </w:p>
        </w:tc>
        <w:tc>
          <w:tcPr>
            <w:tcW w:w="7608" w:type="dxa"/>
            <w:vAlign w:val="center"/>
          </w:tcPr>
          <w:p w14:paraId="62D252E4" w14:textId="42B6B33B"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 xml:space="preserve">Simple </w:t>
            </w:r>
            <w:r w:rsidR="00A456BC" w:rsidRPr="00120230">
              <w:rPr>
                <w:b w:val="0"/>
                <w:bCs w:val="0"/>
              </w:rPr>
              <w:t>Point-C</w:t>
            </w:r>
            <w:r w:rsidRPr="00120230">
              <w:rPr>
                <w:b w:val="0"/>
                <w:bCs w:val="0"/>
              </w:rPr>
              <w:t>harge</w:t>
            </w:r>
          </w:p>
        </w:tc>
      </w:tr>
      <w:tr w:rsidR="00706EB6" w:rsidRPr="00AE04F6" w14:paraId="0B7BAD76"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0CC530EC" w14:textId="35AE0CA2" w:rsidR="00706EB6" w:rsidRDefault="00706EB6" w:rsidP="00B151C9">
            <w:pPr>
              <w:pStyle w:val="AbbreviationList"/>
              <w:rPr>
                <w:b/>
              </w:rPr>
            </w:pPr>
            <w:r>
              <w:rPr>
                <w:b/>
              </w:rPr>
              <w:t>SPE</w:t>
            </w:r>
          </w:p>
        </w:tc>
        <w:tc>
          <w:tcPr>
            <w:tcW w:w="7608" w:type="dxa"/>
            <w:vAlign w:val="center"/>
          </w:tcPr>
          <w:p w14:paraId="03F28F9A" w14:textId="27FBA7AB"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Single Point E</w:t>
            </w:r>
            <w:r w:rsidR="00706EB6" w:rsidRPr="00120230">
              <w:rPr>
                <w:b w:val="0"/>
                <w:bCs w:val="0"/>
              </w:rPr>
              <w:t>nergy</w:t>
            </w:r>
          </w:p>
        </w:tc>
      </w:tr>
      <w:tr w:rsidR="00706EB6" w:rsidRPr="00AE04F6" w14:paraId="3D2D62F0"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A108252" w14:textId="77777777" w:rsidR="00706EB6" w:rsidRDefault="00706EB6" w:rsidP="00B151C9">
            <w:pPr>
              <w:pStyle w:val="AbbreviationList"/>
              <w:rPr>
                <w:b/>
              </w:rPr>
            </w:pPr>
            <w:r>
              <w:rPr>
                <w:b/>
              </w:rPr>
              <w:t>TS</w:t>
            </w:r>
          </w:p>
        </w:tc>
        <w:tc>
          <w:tcPr>
            <w:tcW w:w="7608" w:type="dxa"/>
            <w:vAlign w:val="center"/>
          </w:tcPr>
          <w:p w14:paraId="3664340B" w14:textId="1062BAB0"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Transition S</w:t>
            </w:r>
            <w:r w:rsidR="00706EB6" w:rsidRPr="00120230">
              <w:rPr>
                <w:b w:val="0"/>
                <w:bCs w:val="0"/>
              </w:rPr>
              <w:t>tate</w:t>
            </w:r>
          </w:p>
        </w:tc>
      </w:tr>
      <w:tr w:rsidR="00706EB6" w:rsidRPr="00AE04F6" w14:paraId="2794A671"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BC3D1FA" w14:textId="77777777" w:rsidR="00706EB6" w:rsidRPr="00787630" w:rsidRDefault="00706EB6" w:rsidP="00B151C9">
            <w:pPr>
              <w:pStyle w:val="AbbreviationList"/>
              <w:rPr>
                <w:b/>
              </w:rPr>
            </w:pPr>
            <w:proofErr w:type="spellStart"/>
            <w:r>
              <w:rPr>
                <w:b/>
              </w:rPr>
              <w:t>vdW</w:t>
            </w:r>
            <w:proofErr w:type="spellEnd"/>
          </w:p>
        </w:tc>
        <w:tc>
          <w:tcPr>
            <w:tcW w:w="7608" w:type="dxa"/>
            <w:vAlign w:val="center"/>
          </w:tcPr>
          <w:p w14:paraId="225B673F" w14:textId="219F3B6C"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v</w:t>
            </w:r>
            <w:r w:rsidR="00706EB6" w:rsidRPr="00120230">
              <w:rPr>
                <w:b w:val="0"/>
                <w:bCs w:val="0"/>
              </w:rPr>
              <w:t>an der Waals</w:t>
            </w:r>
          </w:p>
        </w:tc>
      </w:tr>
      <w:tr w:rsidR="00706EB6" w:rsidRPr="00AE04F6" w14:paraId="7D01B85A"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F7CB142" w14:textId="5275E4FE" w:rsidR="00706EB6" w:rsidRDefault="00706EB6" w:rsidP="00B151C9">
            <w:pPr>
              <w:pStyle w:val="AbbreviationList"/>
              <w:rPr>
                <w:b/>
              </w:rPr>
            </w:pPr>
            <w:r>
              <w:rPr>
                <w:b/>
              </w:rPr>
              <w:t>VMD</w:t>
            </w:r>
          </w:p>
        </w:tc>
        <w:tc>
          <w:tcPr>
            <w:tcW w:w="7608" w:type="dxa"/>
            <w:vAlign w:val="center"/>
          </w:tcPr>
          <w:p w14:paraId="1DA9251E" w14:textId="1CCD9EA3"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Visual Molecular Dynamics</w:t>
            </w:r>
          </w:p>
        </w:tc>
      </w:tr>
    </w:tbl>
    <w:p w14:paraId="569F78DD" w14:textId="77777777" w:rsidR="00F46509" w:rsidRDefault="00F46509" w:rsidP="00F46509">
      <w:pPr>
        <w:rPr>
          <w:rFonts w:eastAsiaTheme="majorEastAsia"/>
        </w:rPr>
        <w:sectPr w:rsidR="00F46509" w:rsidSect="00F46509">
          <w:footerReference w:type="default" r:id="rId12"/>
          <w:footnotePr>
            <w:pos w:val="beneathText"/>
          </w:footnotePr>
          <w:pgSz w:w="12240" w:h="15840"/>
          <w:pgMar w:top="1440" w:right="1440" w:bottom="1440" w:left="1440" w:header="720" w:footer="720" w:gutter="0"/>
          <w:pgNumType w:fmt="lowerRoman" w:start="1"/>
          <w:cols w:space="720"/>
          <w:docGrid w:linePitch="360"/>
        </w:sectPr>
      </w:pPr>
    </w:p>
    <w:p w14:paraId="6867546C" w14:textId="64F7D398" w:rsidR="00727BF1" w:rsidRDefault="0040794D" w:rsidP="00B151C9">
      <w:pPr>
        <w:pStyle w:val="Heading1"/>
      </w:pPr>
      <w:bookmarkStart w:id="9" w:name="_Toc22242506"/>
      <w:r w:rsidRPr="00727BF1">
        <w:lastRenderedPageBreak/>
        <w:t>INTRODUCTION</w:t>
      </w:r>
      <w:bookmarkEnd w:id="5"/>
      <w:bookmarkEnd w:id="6"/>
      <w:bookmarkEnd w:id="9"/>
    </w:p>
    <w:p w14:paraId="77A1985E" w14:textId="2672749A" w:rsidR="00A1488E" w:rsidRDefault="0040794D" w:rsidP="000F5DBD">
      <w:pPr>
        <w:pStyle w:val="Heading2"/>
        <w:spacing w:before="0"/>
      </w:pPr>
      <w:bookmarkStart w:id="10" w:name="_Toc22242507"/>
      <w:r w:rsidRPr="00727BF1">
        <w:t>Background</w:t>
      </w:r>
      <w:r>
        <w:t xml:space="preserve"> and Significance</w:t>
      </w:r>
      <w:bookmarkEnd w:id="10"/>
    </w:p>
    <w:p w14:paraId="5E01359B" w14:textId="660939AF" w:rsidR="007F7734" w:rsidRPr="0040794D" w:rsidRDefault="007D2E06" w:rsidP="000F5DBD">
      <w:pPr>
        <w:pStyle w:val="Heading3"/>
        <w:spacing w:before="0"/>
      </w:pPr>
      <w:bookmarkStart w:id="11" w:name="_Toc9001578"/>
      <w:bookmarkStart w:id="12" w:name="_Toc9119008"/>
      <w:bookmarkStart w:id="13" w:name="_Toc22242508"/>
      <w:r w:rsidRPr="00727BF1">
        <w:t>Covalent</w:t>
      </w:r>
      <w:r w:rsidRPr="0040794D">
        <w:t xml:space="preserve"> Drugs</w:t>
      </w:r>
      <w:r w:rsidR="00F45217" w:rsidRPr="0040794D">
        <w:t>.</w:t>
      </w:r>
      <w:bookmarkEnd w:id="11"/>
      <w:bookmarkEnd w:id="12"/>
      <w:bookmarkEnd w:id="13"/>
    </w:p>
    <w:p w14:paraId="2C9A91B5" w14:textId="30882FF4" w:rsidR="00FE5591" w:rsidRDefault="00837877" w:rsidP="00B151C9">
      <w:pPr>
        <w:pStyle w:val="Paragraph"/>
      </w:pPr>
      <w:r w:rsidRPr="00333468">
        <w:t>The ability of a</w:t>
      </w:r>
      <w:r w:rsidR="00FA7F62">
        <w:t xml:space="preserve"> small</w:t>
      </w:r>
      <w:r w:rsidRPr="00333468">
        <w:t xml:space="preserve"> molecule</w:t>
      </w:r>
      <w:r w:rsidR="00FA7F62">
        <w:t>, such as an inhibitor,</w:t>
      </w:r>
      <w:r w:rsidRPr="00333468">
        <w:t xml:space="preserve"> to </w:t>
      </w:r>
      <w:r w:rsidR="00894EA5">
        <w:t>modify</w:t>
      </w:r>
      <w:r w:rsidRPr="00333468">
        <w:t xml:space="preserve"> the activity of a target enzyme is largely dependent on the strength of the interaction formed between the </w:t>
      </w:r>
      <w:r w:rsidR="00FA7F62">
        <w:t>molecule</w:t>
      </w:r>
      <w:r w:rsidRPr="00333468">
        <w:t xml:space="preserve"> and the enzyme. </w:t>
      </w:r>
      <w:r w:rsidR="00894EA5">
        <w:t>Covalent inhibitors are molecules that inhibit their target proteins by forming covalent attachments to them.</w:t>
      </w:r>
      <w:hyperlink w:anchor="_ENREF_1" w:tooltip="Potashman, 2009 #148" w:history="1">
        <w:r w:rsidR="00075A48">
          <w:fldChar w:fldCharType="begin"/>
        </w:r>
        <w:r w:rsidR="00075A48">
          <w:instrText xml:space="preserve"> ADDIN EN.CITE &lt;EndNote&gt;&lt;Cite&gt;&lt;Author&gt;Potashman&lt;/Author&gt;&lt;Year&gt;2009&lt;/Year&gt;&lt;RecNum&gt;148&lt;/RecNum&gt;&lt;DisplayText&gt;&lt;style face="superscript"&gt;1&lt;/style&gt;&lt;/DisplayText&gt;&lt;record&gt;&lt;rec-number&gt;148&lt;/rec-number&gt;&lt;foreign-keys&gt;&lt;key app="EN" db-id="s9tdpazwgt05pee2rf3x2x2gtdvpdwx50stf" timestamp="1556247722"&gt;148&lt;/key&gt;&lt;/foreign-keys&gt;&lt;ref-type name="Journal Article"&gt;17&lt;/ref-type&gt;&lt;contributors&gt;&lt;authors&gt;&lt;author&gt;Potashman, Michele H.&lt;/author&gt;&lt;author&gt;Duggan, Mark E.&lt;/author&gt;&lt;/authors&gt;&lt;/contributors&gt;&lt;titles&gt;&lt;title&gt;Covalent Modifiers: An Orthogonal Approach to Drug Design&lt;/title&gt;&lt;secondary-title&gt;Journal of Medicinal Chemistry&lt;/secondary-title&gt;&lt;/titles&gt;&lt;periodical&gt;&lt;full-title&gt;Journal of Medicinal Chemistry&lt;/full-title&gt;&lt;abbr-1&gt;J. Med. Chem.&lt;/abbr-1&gt;&lt;abbr-2&gt;J Med Chem&lt;/abbr-2&gt;&lt;/periodical&gt;&lt;pages&gt;1231-1246&lt;/pages&gt;&lt;volume&gt;52&lt;/volume&gt;&lt;number&gt;5&lt;/number&gt;&lt;dates&gt;&lt;year&gt;2009&lt;/year&gt;&lt;pub-dates&gt;&lt;date&gt;2009/03/12&lt;/date&gt;&lt;/pub-dates&gt;&lt;/dates&gt;&lt;publisher&gt;American Chemical Society&lt;/publisher&gt;&lt;isbn&gt;0022-2623&lt;/isbn&gt;&lt;label&gt;TCI def.&lt;/label&gt;&lt;urls&gt;&lt;related-urls&gt;&lt;url&gt;https://doi.org/10.1021/jm8008597&lt;/url&gt;&lt;/related-urls&gt;&lt;/urls&gt;&lt;electronic-resource-num&gt;10.1021/jm8008597&lt;/electronic-resource-num&gt;&lt;/record&gt;&lt;/Cite&gt;&lt;/EndNote&gt;</w:instrText>
        </w:r>
        <w:r w:rsidR="00075A48">
          <w:fldChar w:fldCharType="separate"/>
        </w:r>
        <w:r w:rsidR="00075A48" w:rsidRPr="00ED5BF4">
          <w:rPr>
            <w:noProof/>
            <w:vertAlign w:val="superscript"/>
          </w:rPr>
          <w:t>1</w:t>
        </w:r>
        <w:r w:rsidR="00075A48">
          <w:fldChar w:fldCharType="end"/>
        </w:r>
      </w:hyperlink>
      <w:r w:rsidR="006B1E55">
        <w:t xml:space="preserve"> </w:t>
      </w:r>
      <w:r w:rsidR="00894EA5">
        <w:t>They</w:t>
      </w:r>
      <w:r w:rsidR="00F3401D">
        <w:t xml:space="preserve"> </w:t>
      </w:r>
      <w:r w:rsidR="005C62AB">
        <w:t xml:space="preserve">complement conventional </w:t>
      </w:r>
      <w:r w:rsidR="004D5C35">
        <w:t>(</w:t>
      </w:r>
      <w:r w:rsidR="005C62AB">
        <w:t>noncovalent</w:t>
      </w:r>
      <w:r w:rsidR="004D5C35">
        <w:t>)</w:t>
      </w:r>
      <w:r w:rsidR="005C62AB">
        <w:t xml:space="preserve"> inhibitors by enabling </w:t>
      </w:r>
      <w:r w:rsidR="00A456BC">
        <w:t xml:space="preserve">the </w:t>
      </w:r>
      <w:r w:rsidR="00F4428E">
        <w:t>achievement of</w:t>
      </w:r>
      <w:r w:rsidR="000B5E19">
        <w:t xml:space="preserve"> </w:t>
      </w:r>
      <w:r w:rsidR="00435468">
        <w:t>much</w:t>
      </w:r>
      <w:r w:rsidR="00F3401D">
        <w:t xml:space="preserve"> high</w:t>
      </w:r>
      <w:r w:rsidR="00435468">
        <w:t>er</w:t>
      </w:r>
      <w:r w:rsidR="000B5E19">
        <w:t xml:space="preserve"> binding affinities</w:t>
      </w:r>
      <w:r w:rsidR="00F4428E">
        <w:t xml:space="preserve"> to their targets</w:t>
      </w:r>
      <w:r w:rsidR="000B5E19">
        <w:t>.</w:t>
      </w:r>
      <w:hyperlink w:anchor="_ENREF_2" w:tooltip="Smith, 2009 #213" w:history="1">
        <w:r w:rsidR="00075A48">
          <w:fldChar w:fldCharType="begin"/>
        </w:r>
        <w:r w:rsidR="00075A48">
          <w:instrText xml:space="preserve"> ADDIN EN.CITE &lt;EndNote&gt;&lt;Cite&gt;&lt;Author&gt;Smith&lt;/Author&gt;&lt;Year&gt;2009&lt;/Year&gt;&lt;RecNum&gt;213&lt;/RecNum&gt;&lt;DisplayText&gt;&lt;style face="superscript"&gt;2&lt;/style&gt;&lt;/DisplayText&gt;&lt;record&gt;&lt;rec-number&gt;213&lt;/rec-number&gt;&lt;foreign-keys&gt;&lt;key app="EN" db-id="s9tdpazwgt05pee2rf3x2x2gtdvpdwx50stf" timestamp="1556586609"&gt;213&lt;/key&gt;&lt;/foreign-keys&gt;&lt;ref-type name="Journal Article"&gt;17&lt;/ref-type&gt;&lt;contributors&gt;&lt;authors&gt;&lt;author&gt;Smith, Adam J. T.&lt;/author&gt;&lt;author&gt;Zhang, Xiyun&lt;/author&gt;&lt;author&gt;Leach, Andrew G.&lt;/author&gt;&lt;author&gt;Houk, K. N.&lt;/author&gt;&lt;/authors&gt;&lt;/contributors&gt;&lt;titles&gt;&lt;title&gt;Beyond Picomolar Affinities: Quantitative Aspects of Noncovalent and Covalent Binding of Drugs to Proteins&lt;/title&gt;&lt;secondary-title&gt;Journal of Medicinal Chemistry&lt;/secondary-title&gt;&lt;/titles&gt;&lt;periodical&gt;&lt;full-title&gt;Journal of Medicinal Chemistry&lt;/full-title&gt;&lt;abbr-1&gt;J. Med. Chem.&lt;/abbr-1&gt;&lt;abbr-2&gt;J Med Chem&lt;/abbr-2&gt;&lt;/periodical&gt;&lt;pages&gt;225-233&lt;/pages&gt;&lt;volume&gt;52&lt;/volume&gt;&lt;number&gt;2&lt;/number&gt;&lt;dates&gt;&lt;year&gt;2009&lt;/year&gt;&lt;pub-dates&gt;&lt;date&gt;2009/01/22&lt;/date&gt;&lt;/pub-dates&gt;&lt;/dates&gt;&lt;publisher&gt;American Chemical Society&lt;/publisher&gt;&lt;isbn&gt;0022-2623&lt;/isbn&gt;&lt;label&gt;affinity&lt;/label&gt;&lt;urls&gt;&lt;related-urls&gt;&lt;url&gt;https://doi.org/10.1021/jm800498e&lt;/url&gt;&lt;/related-urls&gt;&lt;/urls&gt;&lt;electronic-resource-num&gt;10.1021/jm800498e&lt;/electronic-resource-num&gt;&lt;/record&gt;&lt;/Cite&gt;&lt;/EndNote&gt;</w:instrText>
        </w:r>
        <w:r w:rsidR="00075A48">
          <w:fldChar w:fldCharType="separate"/>
        </w:r>
        <w:r w:rsidR="00075A48" w:rsidRPr="003C2725">
          <w:rPr>
            <w:noProof/>
            <w:vertAlign w:val="superscript"/>
          </w:rPr>
          <w:t>2</w:t>
        </w:r>
        <w:r w:rsidR="00075A48">
          <w:fldChar w:fldCharType="end"/>
        </w:r>
      </w:hyperlink>
      <w:r w:rsidR="000B5E19">
        <w:t xml:space="preserve"> </w:t>
      </w:r>
      <w:r w:rsidR="00271CEC">
        <w:t>Such capability opens up the po</w:t>
      </w:r>
      <w:r w:rsidR="00A456BC">
        <w:t>ssibility for lower drug dosage</w:t>
      </w:r>
      <w:r w:rsidR="00271CEC">
        <w:t xml:space="preserve"> and dose frequencies in</w:t>
      </w:r>
      <w:r w:rsidR="00835254">
        <w:t xml:space="preserve"> the</w:t>
      </w:r>
      <w:r w:rsidR="00A456BC">
        <w:t xml:space="preserve"> treatment of disease</w:t>
      </w:r>
      <w:r w:rsidR="00DC00BC">
        <w:t>,</w:t>
      </w:r>
      <w:r w:rsidR="00835254">
        <w:t xml:space="preserve"> </w:t>
      </w:r>
      <w:r w:rsidR="004D5C35">
        <w:t xml:space="preserve">potentially </w:t>
      </w:r>
      <w:r w:rsidR="00835254">
        <w:t>allowing</w:t>
      </w:r>
      <w:r w:rsidR="00DC00BC">
        <w:t xml:space="preserve"> covalent drugs </w:t>
      </w:r>
      <w:r w:rsidR="00835254">
        <w:t>to</w:t>
      </w:r>
      <w:r w:rsidR="00DC00BC">
        <w:t xml:space="preserve"> </w:t>
      </w:r>
      <w:r w:rsidR="00A456BC">
        <w:t>have</w:t>
      </w:r>
      <w:r w:rsidR="00DC00BC" w:rsidRPr="00FA4A60">
        <w:t xml:space="preserve"> safety profiles</w:t>
      </w:r>
      <w:r w:rsidR="00DC00BC">
        <w:t>, p</w:t>
      </w:r>
      <w:r w:rsidR="00271CEC">
        <w:t>rovided that an acceptable target selectivity is achieved</w:t>
      </w:r>
      <w:r w:rsidR="000B5E19">
        <w:t>.</w:t>
      </w:r>
      <w:hyperlink w:anchor="_ENREF_3" w:tooltip="Singh, 2011 #147" w:history="1">
        <w:r w:rsidR="00075A48">
          <w:fldChar w:fldCharType="begin"/>
        </w:r>
        <w:r w:rsidR="00075A48">
          <w:instrText xml:space="preserve"> ADDIN EN.CITE &lt;EndNote&gt;&lt;Cite&gt;&lt;Author&gt;Singh&lt;/Author&gt;&lt;Year&gt;2011&lt;/Year&gt;&lt;RecNum&gt;147&lt;/RecNum&gt;&lt;DisplayText&gt;&lt;style face="superscript"&gt;3&lt;/style&gt;&lt;/DisplayText&gt;&lt;record&gt;&lt;rec-number&gt;147&lt;/rec-number&gt;&lt;foreign-keys&gt;&lt;key app="EN" db-id="s9tdpazwgt05pee2rf3x2x2gtdvpdwx50stf" timestamp="1556247470"&gt;147&lt;/key&gt;&lt;/foreign-keys&gt;&lt;ref-type name="Journal Article"&gt;17&lt;/ref-type&gt;&lt;contributors&gt;&lt;authors&gt;&lt;author&gt;Singh, Juswinder&lt;/author&gt;&lt;author&gt;Petter, Russell C.&lt;/author&gt;&lt;author&gt;Baillie, Thomas A.&lt;/author&gt;&lt;author&gt;Whitty, Adrian&lt;/author&gt;&lt;/authors&gt;&lt;/contributors&gt;&lt;titles&gt;&lt;title&gt;The resurgence of covalent drugs&lt;/title&gt;&lt;secondary-title&gt;Nature Reviews Drug Discovery&lt;/secondary-title&gt;&lt;/titles&gt;&lt;periodical&gt;&lt;full-title&gt;Nature Reviews Drug Discovery&lt;/full-title&gt;&lt;abbr-1&gt;Nat. Rev. Drug Discov.&lt;/abbr-1&gt;&lt;/periodical&gt;&lt;pages&gt;307-317&lt;/pages&gt;&lt;volume&gt;10&lt;/volume&gt;&lt;dates&gt;&lt;year&gt;2011&lt;/year&gt;&lt;pub-dates&gt;&lt;date&gt;04/01/online&lt;/date&gt;&lt;/pub-dates&gt;&lt;/dates&gt;&lt;publisher&gt;Nature Publishing Group, a division of Macmillan Publishers Limited. All Rights Reserved.&lt;/publisher&gt;&lt;label&gt;fear&lt;/label&gt;&lt;work-type&gt;Review Article&lt;/work-type&gt;&lt;urls&gt;&lt;related-urls&gt;&lt;url&gt;https://doi.org/10.1038/nrd3410&lt;/url&gt;&lt;/related-urls&gt;&lt;/urls&gt;&lt;electronic-resource-num&gt;10.1038/nrd3410&amp;#xD;https://www.nature.com/articles/nrd3410#supplementary-information&lt;/electronic-resource-num&gt;&lt;/record&gt;&lt;/Cite&gt;&lt;/EndNote&gt;</w:instrText>
        </w:r>
        <w:r w:rsidR="00075A48">
          <w:fldChar w:fldCharType="separate"/>
        </w:r>
        <w:r w:rsidR="00075A48" w:rsidRPr="003C2725">
          <w:rPr>
            <w:noProof/>
            <w:vertAlign w:val="superscript"/>
          </w:rPr>
          <w:t>3</w:t>
        </w:r>
        <w:r w:rsidR="00075A48">
          <w:fldChar w:fldCharType="end"/>
        </w:r>
      </w:hyperlink>
      <w:r w:rsidR="000B5E19">
        <w:t xml:space="preserve"> </w:t>
      </w:r>
    </w:p>
    <w:p w14:paraId="682DB6C2" w14:textId="7A97282D" w:rsidR="00FE5591" w:rsidRDefault="00491823" w:rsidP="00B151C9">
      <w:pPr>
        <w:pStyle w:val="Paragraph"/>
      </w:pPr>
      <w:r>
        <w:t>The structures of several common covalent drugs are shown in Figure 1</w:t>
      </w:r>
      <w:r w:rsidR="000B5B15">
        <w:t>.1</w:t>
      </w:r>
      <w:r>
        <w:t xml:space="preserve">. </w:t>
      </w:r>
      <w:r w:rsidR="00FE5591">
        <w:t xml:space="preserve">As </w:t>
      </w:r>
      <w:r w:rsidR="00FA7F62">
        <w:t>illustrated by these examples</w:t>
      </w:r>
      <w:r w:rsidR="00FE5591">
        <w:t xml:space="preserve">, </w:t>
      </w:r>
      <w:r w:rsidR="00FE5591" w:rsidRPr="00700952">
        <w:t>covalent inhibitors</w:t>
      </w:r>
      <w:r w:rsidR="00FE5591">
        <w:t xml:space="preserve"> typically</w:t>
      </w:r>
      <w:r w:rsidR="00FE5591" w:rsidRPr="00700952">
        <w:t xml:space="preserve"> </w:t>
      </w:r>
      <w:r w:rsidR="00FE5591">
        <w:t>bear a reactive</w:t>
      </w:r>
      <w:r w:rsidR="00624030">
        <w:t xml:space="preserve"> electrophilic</w:t>
      </w:r>
      <w:r w:rsidR="00FE5591" w:rsidRPr="00700952">
        <w:t xml:space="preserve"> functional group</w:t>
      </w:r>
      <w:r w:rsidR="004D5C35">
        <w:t>, called a warhead</w:t>
      </w:r>
      <w:r w:rsidR="00835254">
        <w:t>,</w:t>
      </w:r>
      <w:r w:rsidR="00FE5591">
        <w:t xml:space="preserve"> which forms a covalent bond with</w:t>
      </w:r>
      <w:r w:rsidR="00FE5591" w:rsidRPr="00700952">
        <w:t xml:space="preserve"> </w:t>
      </w:r>
      <w:r w:rsidR="004D5C35">
        <w:t xml:space="preserve">a </w:t>
      </w:r>
      <w:r w:rsidR="00FE5591" w:rsidRPr="00700952">
        <w:t>nucleophilic residue</w:t>
      </w:r>
      <w:r w:rsidR="00FA7F62">
        <w:t>,</w:t>
      </w:r>
      <w:hyperlink w:anchor="_ENREF_4" w:tooltip="Powers, 2002 #345" w:history="1">
        <w:r w:rsidR="00075A48">
          <w:fldChar w:fldCharType="begin"/>
        </w:r>
        <w:r w:rsidR="00075A48">
          <w:instrText xml:space="preserve"> ADDIN EN.CITE &lt;EndNote&gt;&lt;Cite&gt;&lt;Author&gt;Powers&lt;/Author&gt;&lt;Year&gt;2002&lt;/Year&gt;&lt;RecNum&gt;345&lt;/RecNum&gt;&lt;DisplayText&gt;&lt;style face="superscript"&gt;4&lt;/style&gt;&lt;/DisplayText&gt;&lt;record&gt;&lt;rec-number&gt;345&lt;/rec-number&gt;&lt;foreign-keys&gt;&lt;key app="EN" db-id="s9tdpazwgt05pee2rf3x2x2gtdvpdwx50stf" timestamp="1571034745"&gt;345&lt;/key&gt;&lt;/foreign-keys&gt;&lt;ref-type name="Journal Article"&gt;17&lt;/ref-type&gt;&lt;contributors&gt;&lt;authors&gt;&lt;author&gt;Powers, James C.&lt;/author&gt;&lt;author&gt;Asgian, Juliana L.&lt;/author&gt;&lt;author&gt;Ekici, Özlem Doǧan&lt;/author&gt;&lt;author&gt;James, Karen Ellis&lt;/author&gt;&lt;/authors&gt;&lt;/contributors&gt;&lt;titles&gt;&lt;title&gt;Irreversible Inhibitors of Serine, Cysteine, and Threonine Proteases&lt;/title&gt;&lt;secondary-title&gt;Chemical Reviews&lt;/secondary-title&gt;&lt;/titles&gt;&lt;periodical&gt;&lt;full-title&gt;Chemical Reviews&lt;/full-title&gt;&lt;abbr-1&gt;Chem. Rev.&lt;/abbr-1&gt;&lt;abbr-2&gt;Chem Rev&lt;/abbr-2&gt;&lt;/periodical&gt;&lt;pages&gt;4639-4750&lt;/pages&gt;&lt;volume&gt;102&lt;/volume&gt;&lt;number&gt;12&lt;/number&gt;&lt;dates&gt;&lt;year&gt;2002&lt;/year&gt;&lt;pub-dates&gt;&lt;date&gt;2002/12/01&lt;/date&gt;&lt;/pub-dates&gt;&lt;/dates&gt;&lt;publisher&gt;American Chemical Society&lt;/publisher&gt;&lt;isbn&gt;0009-2665&lt;/isbn&gt;&lt;label&gt;targets of covalent inhibitors&lt;/label&gt;&lt;urls&gt;&lt;related-urls&gt;&lt;url&gt;https://doi.org/10.1021/cr010182v&lt;/url&gt;&lt;/related-urls&gt;&lt;/urls&gt;&lt;electronic-resource-num&gt;10.1021/cr010182v&lt;/electronic-resource-num&gt;&lt;/record&gt;&lt;/Cite&gt;&lt;/EndNote&gt;</w:instrText>
        </w:r>
        <w:r w:rsidR="00075A48">
          <w:fldChar w:fldCharType="separate"/>
        </w:r>
        <w:r w:rsidR="00075A48" w:rsidRPr="00347A0D">
          <w:rPr>
            <w:noProof/>
            <w:vertAlign w:val="superscript"/>
          </w:rPr>
          <w:t>4</w:t>
        </w:r>
        <w:r w:rsidR="00075A48">
          <w:fldChar w:fldCharType="end"/>
        </w:r>
      </w:hyperlink>
      <w:r w:rsidR="00FA7F62">
        <w:t xml:space="preserve"> such as</w:t>
      </w:r>
      <w:r w:rsidR="00EF2170">
        <w:t xml:space="preserve"> cysteines, </w:t>
      </w:r>
      <w:proofErr w:type="spellStart"/>
      <w:r w:rsidR="00EF2170">
        <w:t>serines</w:t>
      </w:r>
      <w:proofErr w:type="spellEnd"/>
      <w:r w:rsidR="00EF2170">
        <w:t xml:space="preserve">, and </w:t>
      </w:r>
      <w:proofErr w:type="spellStart"/>
      <w:r w:rsidR="00EF2170">
        <w:t>threonines</w:t>
      </w:r>
      <w:proofErr w:type="spellEnd"/>
      <w:r w:rsidR="00EF2170">
        <w:t xml:space="preserve">, </w:t>
      </w:r>
      <w:r w:rsidR="00EF2170" w:rsidRPr="00700952">
        <w:t>at the target site</w:t>
      </w:r>
      <w:r w:rsidR="00FA7F62">
        <w:t>.</w:t>
      </w:r>
      <w:r w:rsidR="00FE5591" w:rsidRPr="00700952">
        <w:t xml:space="preserve"> </w:t>
      </w:r>
      <w:r w:rsidR="00FA7F62">
        <w:t xml:space="preserve">Noncovalent </w:t>
      </w:r>
      <w:r w:rsidR="00A456BC">
        <w:t>interactions with</w:t>
      </w:r>
      <w:r w:rsidR="00FA7F62">
        <w:t xml:space="preserve"> the target protein </w:t>
      </w:r>
      <w:proofErr w:type="gramStart"/>
      <w:r w:rsidR="00FA7F62">
        <w:t>enables</w:t>
      </w:r>
      <w:proofErr w:type="gramEnd"/>
      <w:r w:rsidR="00FA7F62">
        <w:t xml:space="preserve"> </w:t>
      </w:r>
      <w:r w:rsidR="00FE5591">
        <w:t>proper positioning</w:t>
      </w:r>
      <w:r w:rsidR="005A4E99">
        <w:t xml:space="preserve"> of the molecule</w:t>
      </w:r>
      <w:r w:rsidR="00FE5591">
        <w:t xml:space="preserve"> </w:t>
      </w:r>
      <w:r w:rsidR="00FA7F62">
        <w:t>and also contributes to the overall</w:t>
      </w:r>
      <w:r w:rsidR="00FE5591">
        <w:t xml:space="preserve"> </w:t>
      </w:r>
      <w:r w:rsidR="00FA7F62">
        <w:t>binding interaction</w:t>
      </w:r>
      <w:r w:rsidR="00FE5591">
        <w:t xml:space="preserve">. The </w:t>
      </w:r>
      <w:r w:rsidR="00FA7F62">
        <w:t>selectivity</w:t>
      </w:r>
      <w:r w:rsidR="00FE5591">
        <w:t xml:space="preserve"> of </w:t>
      </w:r>
      <w:r w:rsidR="007B4BE9">
        <w:t>inhibition</w:t>
      </w:r>
      <w:r w:rsidR="00FE5591">
        <w:t xml:space="preserve"> </w:t>
      </w:r>
      <w:r w:rsidR="00FA7F62">
        <w:t>can</w:t>
      </w:r>
      <w:r w:rsidR="00FE5591">
        <w:t xml:space="preserve"> be </w:t>
      </w:r>
      <w:r w:rsidR="007B4BE9">
        <w:t>enhanced</w:t>
      </w:r>
      <w:r w:rsidR="00FE5591">
        <w:t xml:space="preserve"> by </w:t>
      </w:r>
      <w:r w:rsidR="00FE5591" w:rsidRPr="00700952">
        <w:t>target</w:t>
      </w:r>
      <w:r w:rsidR="00FE5591">
        <w:t>ing</w:t>
      </w:r>
      <w:r w:rsidR="00FE5591" w:rsidRPr="00700952">
        <w:t xml:space="preserve"> </w:t>
      </w:r>
      <w:r w:rsidR="007B4BE9">
        <w:t>noncatalytic residues,</w:t>
      </w:r>
      <w:hyperlink w:anchor="_ENREF_5" w:tooltip="Bradshaw, 2015 #103" w:history="1">
        <w:r w:rsidR="00075A48">
          <w:fldChar w:fldCharType="begin"/>
        </w:r>
        <w:r w:rsidR="00075A48">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075A48">
          <w:fldChar w:fldCharType="separate"/>
        </w:r>
        <w:r w:rsidR="00075A48" w:rsidRPr="00347A0D">
          <w:rPr>
            <w:noProof/>
            <w:vertAlign w:val="superscript"/>
          </w:rPr>
          <w:t>5</w:t>
        </w:r>
        <w:r w:rsidR="00075A48">
          <w:fldChar w:fldCharType="end"/>
        </w:r>
      </w:hyperlink>
      <w:r w:rsidR="007B4BE9">
        <w:t xml:space="preserve"> which </w:t>
      </w:r>
      <w:r w:rsidR="004F0E80">
        <w:t>often varies across</w:t>
      </w:r>
      <w:r w:rsidR="007B4BE9">
        <w:t xml:space="preserve"> </w:t>
      </w:r>
      <w:r w:rsidR="004F0E80">
        <w:t xml:space="preserve">different </w:t>
      </w:r>
      <w:r w:rsidR="007B4BE9">
        <w:t>enzyme</w:t>
      </w:r>
      <w:r w:rsidR="004F0E80">
        <w:t>s</w:t>
      </w:r>
      <w:r w:rsidR="00FE5591" w:rsidRPr="00700952">
        <w:t>.</w:t>
      </w:r>
      <w:r w:rsidR="00B0644E">
        <w:fldChar w:fldCharType="begin">
          <w:fldData xml:space="preserve">PEVuZE5vdGU+PENpdGU+PEF1dGhvcj5TaW5naDwvQXV0aG9yPjxZZWFyPjIwMTE8L1llYXI+PFJl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</w:fldData>
        </w:fldChar>
      </w:r>
      <w:r w:rsidR="00D23007">
        <w:instrText xml:space="preserve"> ADDIN EN.CITE </w:instrText>
      </w:r>
      <w:r w:rsidR="00D23007">
        <w:fldChar w:fldCharType="begin">
          <w:fldData xml:space="preserve">PEVuZE5vdGU+PENpdGU+PEF1dGhvcj5TaW5naDwvQXV0aG9yPjxZZWFyPjIwMTE8L1llYXI+PFJl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</w:fldData>
        </w:fldChar>
      </w:r>
      <w:r w:rsidR="00D23007">
        <w:instrText xml:space="preserve"> ADDIN EN.CITE.DATA </w:instrText>
      </w:r>
      <w:r w:rsidR="00D23007">
        <w:fldChar w:fldCharType="end"/>
      </w:r>
      <w:r w:rsidR="00B0644E">
        <w:fldChar w:fldCharType="separate"/>
      </w:r>
      <w:hyperlink w:anchor="_ENREF_3" w:tooltip="Singh, 2011 #147" w:history="1">
        <w:r w:rsidR="00075A48" w:rsidRPr="00347A0D">
          <w:rPr>
            <w:noProof/>
            <w:vertAlign w:val="superscript"/>
          </w:rPr>
          <w:t>3</w:t>
        </w:r>
      </w:hyperlink>
      <w:r w:rsidR="00347A0D" w:rsidRPr="00347A0D">
        <w:rPr>
          <w:noProof/>
          <w:vertAlign w:val="superscript"/>
        </w:rPr>
        <w:t>,</w:t>
      </w:r>
      <w:hyperlink w:anchor="_ENREF_6" w:tooltip="Serafimova, 2012 #128" w:history="1">
        <w:r w:rsidR="00075A48" w:rsidRPr="00347A0D">
          <w:rPr>
            <w:noProof/>
            <w:vertAlign w:val="superscript"/>
          </w:rPr>
          <w:t>6</w:t>
        </w:r>
      </w:hyperlink>
      <w:r w:rsidR="00B0644E">
        <w:fldChar w:fldCharType="end"/>
      </w:r>
      <w:r w:rsidR="00FE5591">
        <w:t xml:space="preserve"> </w:t>
      </w:r>
      <w:r w:rsidR="004D5C35">
        <w:t>One important class of warheads used in covalent drugs are</w:t>
      </w:r>
      <w:r w:rsidR="000F12FE">
        <w:t xml:space="preserve"> α,β-unsaturated carbonyl</w:t>
      </w:r>
      <w:r w:rsidR="00913825">
        <w:t xml:space="preserve"> compound</w:t>
      </w:r>
      <w:r w:rsidR="000F12FE">
        <w:t>s, also known as Michael acceptors</w:t>
      </w:r>
      <w:r w:rsidR="000E1870">
        <w:t xml:space="preserve"> (MAs)</w:t>
      </w:r>
      <w:r w:rsidR="000F12FE">
        <w:t>.</w:t>
      </w:r>
      <w:r w:rsidR="004D5C35">
        <w:t xml:space="preserve"> </w:t>
      </w:r>
      <w:r w:rsidR="004967EA">
        <w:t>T</w:t>
      </w:r>
      <w:r w:rsidR="00FE5591">
        <w:t xml:space="preserve">he mechanism of action of </w:t>
      </w:r>
      <w:r w:rsidR="00913825">
        <w:t xml:space="preserve">a </w:t>
      </w:r>
      <w:r w:rsidR="000E1870">
        <w:t>MA</w:t>
      </w:r>
      <w:r w:rsidR="004D5C35">
        <w:t xml:space="preserve"> as </w:t>
      </w:r>
      <w:r w:rsidR="00913825">
        <w:t xml:space="preserve">a </w:t>
      </w:r>
      <w:r w:rsidR="004967EA">
        <w:t>covalent drug</w:t>
      </w:r>
      <w:r w:rsidR="00913825">
        <w:t xml:space="preserve"> involves conjugate addition and</w:t>
      </w:r>
      <w:r w:rsidR="004967EA">
        <w:t xml:space="preserve"> is exemplified </w:t>
      </w:r>
      <w:r w:rsidR="00EF2170">
        <w:t>in Scheme 1 with meth</w:t>
      </w:r>
      <w:r w:rsidR="004F5F84">
        <w:t>ane</w:t>
      </w:r>
      <w:r w:rsidR="00EF2170">
        <w:t>thiol being the nucleophile</w:t>
      </w:r>
      <w:r w:rsidR="00B0644E">
        <w:t>. Once the inhibitor</w:t>
      </w:r>
      <w:r w:rsidR="00FE5591">
        <w:t xml:space="preserve"> </w:t>
      </w:r>
      <w:r w:rsidR="00624030">
        <w:t>enter</w:t>
      </w:r>
      <w:r w:rsidR="003114CF">
        <w:t>s</w:t>
      </w:r>
      <w:r w:rsidR="00FE5591">
        <w:t xml:space="preserve"> the binding site, </w:t>
      </w:r>
      <w:r w:rsidR="00913825">
        <w:t>a</w:t>
      </w:r>
      <w:r w:rsidR="00FE5591">
        <w:t xml:space="preserve"> deprotonated </w:t>
      </w:r>
      <w:r w:rsidR="004D5C35">
        <w:t>cystein</w:t>
      </w:r>
      <w:r w:rsidR="00624030">
        <w:t>e</w:t>
      </w:r>
      <w:r w:rsidR="004D5C35">
        <w:t xml:space="preserve"> </w:t>
      </w:r>
      <w:r w:rsidR="00FE5591">
        <w:t xml:space="preserve">thiol group </w:t>
      </w:r>
      <w:r w:rsidR="00913825">
        <w:t xml:space="preserve">adds to the </w:t>
      </w:r>
      <m:oMath>
        <m:r>
          <w:rPr>
            <w:rFonts w:ascii="Cambria Math" w:hAnsi="Cambria Math"/>
          </w:rPr>
          <m:t>β</m:t>
        </m:r>
      </m:oMath>
      <w:r w:rsidR="00913825">
        <w:t xml:space="preserve"> position of the </w:t>
      </w:r>
      <w:r w:rsidR="000E1870">
        <w:t>MA</w:t>
      </w:r>
      <w:r w:rsidR="00FE5591" w:rsidRPr="00333468">
        <w:t>.</w:t>
      </w:r>
      <w:r w:rsidR="00FE5591">
        <w:t xml:space="preserve"> </w:t>
      </w:r>
      <w:r w:rsidR="004F7663">
        <w:t xml:space="preserve">This forms an enolate intermediate which </w:t>
      </w:r>
      <w:r w:rsidR="004F7663">
        <w:lastRenderedPageBreak/>
        <w:t xml:space="preserve">is then protonated to form the corresponding thiol adduct. </w:t>
      </w:r>
      <w:r w:rsidR="00270B90">
        <w:t xml:space="preserve">For both thiol addition and elimination, </w:t>
      </w:r>
      <w:r w:rsidR="004D5C35">
        <w:t xml:space="preserve">a </w:t>
      </w:r>
      <w:r w:rsidR="00270B90">
        <w:t xml:space="preserve">base species </w:t>
      </w:r>
      <w:r w:rsidR="004A67DE">
        <w:t xml:space="preserve">acts </w:t>
      </w:r>
      <w:r w:rsidR="004967EA">
        <w:t>as a catalyst by deprotonating</w:t>
      </w:r>
      <w:r w:rsidR="006D07F0">
        <w:t xml:space="preserve"> the</w:t>
      </w:r>
      <w:r w:rsidR="004967EA">
        <w:t xml:space="preserve"> </w:t>
      </w:r>
      <w:r w:rsidR="004D5C35">
        <w:t>thiol or adduct</w:t>
      </w:r>
      <w:r w:rsidR="00913825">
        <w:t>.</w:t>
      </w:r>
    </w:p>
    <w:p w14:paraId="3B3E4A69" w14:textId="5CDDA54D" w:rsidR="00491823" w:rsidRDefault="001479EE" w:rsidP="00A843F9">
      <w:pPr>
        <w:jc w:val="center"/>
        <w:rPr>
          <w:b/>
        </w:rPr>
      </w:pPr>
      <w:r>
        <w:rPr>
          <w:noProof/>
        </w:rPr>
        <w:object w:dxaOrig="6858" w:dyaOrig="1885" w14:anchorId="79D6BD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12.75pt;height:87.75pt;mso-width-percent:0;mso-height-percent:0;mso-width-percent:0;mso-height-percent:0" o:ole="">
            <v:imagedata r:id="rId13" o:title=""/>
          </v:shape>
          <o:OLEObject Type="Embed" ProgID="ChemDraw.Document.6.0" ShapeID="_x0000_i1025" DrawAspect="Content" ObjectID="_1633040626" r:id="rId14"/>
        </w:object>
      </w:r>
    </w:p>
    <w:p w14:paraId="7EE54162" w14:textId="0098F0CF" w:rsidR="001F4FEC" w:rsidRPr="00E44E95" w:rsidRDefault="00491823" w:rsidP="00A843F9">
      <w:pPr>
        <w:spacing w:after="240"/>
      </w:pPr>
      <w:r w:rsidRPr="00C03498">
        <w:rPr>
          <w:b/>
        </w:rPr>
        <w:t xml:space="preserve">Figure </w:t>
      </w:r>
      <w:r>
        <w:rPr>
          <w:b/>
        </w:rPr>
        <w:t>1</w:t>
      </w:r>
      <w:r w:rsidRPr="00C03498">
        <w:rPr>
          <w:b/>
        </w:rPr>
        <w:t>.</w:t>
      </w:r>
      <w:r w:rsidR="00AB0AFA">
        <w:rPr>
          <w:b/>
        </w:rPr>
        <w:t>1.</w:t>
      </w:r>
      <w:r w:rsidRPr="00C03498">
        <w:t xml:space="preserve"> </w:t>
      </w:r>
      <w:r>
        <w:t xml:space="preserve">Structures of </w:t>
      </w:r>
      <w:r w:rsidR="00913825">
        <w:t xml:space="preserve">several </w:t>
      </w:r>
      <w:r>
        <w:t>well-known covalent inhibitors. The bond-forming functional groups are highlighted in red.</w:t>
      </w:r>
    </w:p>
    <w:p w14:paraId="3CC9218B" w14:textId="2200C733" w:rsidR="00FE5591" w:rsidRDefault="00FE5591" w:rsidP="00A843F9">
      <w:pPr>
        <w:pStyle w:val="TableHeading"/>
      </w:pPr>
      <w:r>
        <w:t>Scheme</w:t>
      </w:r>
      <w:r w:rsidRPr="00C03498">
        <w:t xml:space="preserve"> </w:t>
      </w:r>
      <w:r>
        <w:t>1.</w:t>
      </w:r>
      <w:r w:rsidR="00AB0AFA">
        <w:t>1.</w:t>
      </w:r>
      <w:r>
        <w:t xml:space="preserve"> General Reaction Scheme</w:t>
      </w:r>
      <w:r w:rsidRPr="00312828">
        <w:t xml:space="preserve"> </w:t>
      </w:r>
      <w:r>
        <w:t xml:space="preserve">for Thiol Addition to a </w:t>
      </w:r>
      <w:r w:rsidR="000E1870">
        <w:t>Michael acceptor</w:t>
      </w:r>
      <w:r>
        <w:t>.</w:t>
      </w:r>
    </w:p>
    <w:p w14:paraId="0B18AF03" w14:textId="0D2A83A4" w:rsidR="00FE5591" w:rsidRDefault="001479EE" w:rsidP="00A843F9">
      <w:pPr>
        <w:jc w:val="center"/>
        <w:rPr>
          <w:noProof/>
        </w:rPr>
      </w:pPr>
      <w:r>
        <w:rPr>
          <w:noProof/>
        </w:rPr>
        <w:object w:dxaOrig="7049" w:dyaOrig="3791" w14:anchorId="7F8E3B5D">
          <v:shape id="_x0000_i1026" type="#_x0000_t75" alt="" style="width:316.5pt;height:168.75pt;mso-width-percent:0;mso-height-percent:0;mso-width-percent:0;mso-height-percent:0" o:ole="">
            <v:imagedata r:id="rId15" o:title=""/>
          </v:shape>
          <o:OLEObject Type="Embed" ProgID="ChemDraw.Document.6.0" ShapeID="_x0000_i1026" DrawAspect="Content" ObjectID="_1633040627" r:id="rId16"/>
        </w:object>
      </w:r>
    </w:p>
    <w:p w14:paraId="1DFD0262" w14:textId="6BED957A" w:rsidR="00BC437D" w:rsidRDefault="00837877" w:rsidP="00B151C9">
      <w:pPr>
        <w:pStyle w:val="Paragraph"/>
      </w:pPr>
      <w:r w:rsidRPr="00333468">
        <w:t>Despite the</w:t>
      </w:r>
      <w:r w:rsidR="00CC2D85">
        <w:t xml:space="preserve"> advantages of</w:t>
      </w:r>
      <w:r w:rsidRPr="00333468">
        <w:t xml:space="preserve"> </w:t>
      </w:r>
      <w:r w:rsidR="00403442">
        <w:t>well</w:t>
      </w:r>
      <w:r w:rsidR="00403442" w:rsidRPr="00333468">
        <w:t>-</w:t>
      </w:r>
      <w:r w:rsidR="00403442">
        <w:t xml:space="preserve">known </w:t>
      </w:r>
      <w:r w:rsidR="00EE44EB">
        <w:t>covalent</w:t>
      </w:r>
      <w:r w:rsidRPr="00333468">
        <w:t xml:space="preserve"> inhibitors</w:t>
      </w:r>
      <w:r w:rsidR="00403442">
        <w:t xml:space="preserve"> such as aspirin,</w:t>
      </w:r>
      <w:hyperlink w:anchor="_ENREF_7" w:tooltip="Tóth, 2013 #272" w:history="1">
        <w:r w:rsidR="00075A48">
          <w:fldChar w:fldCharType="begin"/>
        </w:r>
        <w:r w:rsidR="00075A48">
          <w:instrText xml:space="preserve"> ADDIN EN.CITE &lt;EndNote&gt;&lt;Cite&gt;&lt;Author&gt;Tóth&lt;/Author&gt;&lt;Year&gt;2013&lt;/Year&gt;&lt;RecNum&gt;272&lt;/RecNum&gt;&lt;DisplayText&gt;&lt;style face="superscript"&gt;7&lt;/style&gt;&lt;/DisplayText&gt;&lt;record&gt;&lt;rec-number&gt;272&lt;/rec-number&gt;&lt;foreign-keys&gt;&lt;key app="EN" db-id="s9tdpazwgt05pee2rf3x2x2gtdvpdwx50stf" timestamp="1558065162"&gt;272&lt;/key&gt;&lt;/foreign-keys&gt;&lt;ref-type name="Journal Article"&gt;17&lt;/ref-type&gt;&lt;contributors&gt;&lt;authors&gt;&lt;author&gt;Tóth, L.&lt;/author&gt;&lt;author&gt;Muszbek, L.&lt;/author&gt;&lt;author&gt;Komáromi, I.&lt;/author&gt;&lt;/authors&gt;&lt;/contributors&gt;&lt;titles&gt;&lt;title&gt;Mechanism of the irreversible inhibition of human cyclooxygenase-1 by aspirin as predicted by QM/MM calculations&lt;/title&gt;&lt;secondary-title&gt;Journal of Molecular Graphics and Modelling&lt;/secondary-title&gt;&lt;/titles&gt;&lt;periodical&gt;&lt;full-title&gt;Journal of Molecular Graphics and Modelling&lt;/full-title&gt;&lt;abbr-1&gt;J. Mol. Graphics Modell.&lt;/abbr-1&gt;&lt;abbr-2&gt;J Mol Graphics Modell&lt;/abbr-2&gt;&lt;/periodical&gt;&lt;pages&gt;99-109&lt;/pages&gt;&lt;volume&gt;40&lt;/volume&gt;&lt;keywords&gt;&lt;keyword&gt;Cyclooxygenase&lt;/keyword&gt;&lt;keyword&gt;Aspirin&lt;/keyword&gt;&lt;keyword&gt;Molecular modeling&lt;/keyword&gt;&lt;keyword&gt;QM/MM&lt;/keyword&gt;&lt;keyword&gt;ONIOM&lt;/keyword&gt;&lt;keyword&gt;Reaction mechanism&lt;/keyword&gt;&lt;/keywords&gt;&lt;dates&gt;&lt;year&gt;2013&lt;/year&gt;&lt;pub-dates&gt;&lt;date&gt;2013/03/01/&lt;/date&gt;&lt;/pub-dates&gt;&lt;/dates&gt;&lt;isbn&gt;1093-3263&lt;/isbn&gt;&lt;label&gt;aspirin&lt;/label&gt;&lt;urls&gt;&lt;related-urls&gt;&lt;url&gt;http://www.sciencedirect.com/science/article/pii/S109332631300003X&lt;/url&gt;&lt;/related-urls&gt;&lt;/urls&gt;&lt;electronic-resource-num&gt;https://doi.org/10.1016/j.jmgm.2012.12.013&lt;/electronic-resource-num&gt;&lt;/record&gt;&lt;/Cite&gt;&lt;/EndNote&gt;</w:instrText>
        </w:r>
        <w:r w:rsidR="00075A48">
          <w:fldChar w:fldCharType="separate"/>
        </w:r>
        <w:r w:rsidR="00075A48" w:rsidRPr="00347A0D">
          <w:rPr>
            <w:noProof/>
            <w:vertAlign w:val="superscript"/>
          </w:rPr>
          <w:t>7</w:t>
        </w:r>
        <w:r w:rsidR="00075A48">
          <w:fldChar w:fldCharType="end"/>
        </w:r>
      </w:hyperlink>
      <w:r w:rsidR="00403442">
        <w:t xml:space="preserve"> penicillin,</w:t>
      </w:r>
      <w:hyperlink w:anchor="_ENREF_8" w:tooltip="Wright, 2014 #274" w:history="1">
        <w:r w:rsidR="00075A48">
          <w:fldChar w:fldCharType="begin"/>
        </w:r>
        <w:r w:rsidR="00075A48">
          <w:instrText xml:space="preserve"> ADDIN EN.CITE &lt;EndNote&gt;&lt;Cite&gt;&lt;Author&gt;Wright&lt;/Author&gt;&lt;Year&gt;2014&lt;/Year&gt;&lt;RecNum&gt;274&lt;/RecNum&gt;&lt;DisplayText&gt;&lt;style face="superscript"&gt;8&lt;/style&gt;&lt;/DisplayText&gt;&lt;record&gt;&lt;rec-number&gt;274&lt;/rec-number&gt;&lt;foreign-keys&gt;&lt;key app="EN" db-id="s9tdpazwgt05pee2rf3x2x2gtdvpdwx50stf" timestamp="1558066380"&gt;274&lt;/key&gt;&lt;/foreign-keys&gt;&lt;ref-type name="Journal Article"&gt;17&lt;/ref-type&gt;&lt;contributors&gt;&lt;authors&gt;&lt;author&gt;Wright, Peter M.&lt;/author&gt;&lt;author&gt;Seiple, Ian B.&lt;/author&gt;&lt;author&gt;Myers, Andrew G.&lt;/author&gt;&lt;/authors&gt;&lt;/contributors&gt;&lt;titles&gt;&lt;title&gt;The Evolving Role of Chemical Synthesis in Antibacterial Drug Discovery&lt;/title&gt;&lt;secondary-title&gt;Angewandte Chemie International Edition&lt;/secondary-title&gt;&lt;/titles&gt;&lt;periodical&gt;&lt;full-title&gt;Angewandte Chemie International Edition&lt;/full-title&gt;&lt;abbr-1&gt;Angew. Chem. Int. Ed.&lt;/abbr-1&gt;&lt;abbr-2&gt;Angew Chem Int Ed&lt;/abbr-2&gt;&lt;/periodical&gt;&lt;pages&gt;8840-8869&lt;/pages&gt;&lt;volume&gt;53&lt;/volume&gt;&lt;number&gt;34&lt;/number&gt;&lt;keywords&gt;&lt;keyword&gt;antibiotics&lt;/keyword&gt;&lt;keyword&gt;chemical synthesis&lt;/keyword&gt;&lt;keyword&gt;drug discovery&lt;/keyword&gt;&lt;keyword&gt;semisynthesis&lt;/keyword&gt;&lt;/keywords&gt;&lt;dates&gt;&lt;year&gt;2014&lt;/year&gt;&lt;pub-dates&gt;&lt;date&gt;2014/08/18&lt;/date&gt;&lt;/pub-dates&gt;&lt;/dates&gt;&lt;publisher&gt;John Wiley &amp;amp; Sons, Ltd&lt;/publisher&gt;&lt;isbn&gt;1433-7851&lt;/isbn&gt;&lt;label&gt;penicillin&lt;/label&gt;&lt;urls&gt;&lt;related-urls&gt;&lt;url&gt;https://doi.org/10.1002/anie.201310843&lt;/url&gt;&lt;/related-urls&gt;&lt;/urls&gt;&lt;electronic-resource-num&gt;10.1002/anie.201310843&lt;/electronic-resource-num&gt;&lt;access-date&gt;2019/05/16&lt;/access-date&gt;&lt;/record&gt;&lt;/Cite&gt;&lt;/EndNote&gt;</w:instrText>
        </w:r>
        <w:r w:rsidR="00075A48">
          <w:fldChar w:fldCharType="separate"/>
        </w:r>
        <w:r w:rsidR="00075A48" w:rsidRPr="00347A0D">
          <w:rPr>
            <w:noProof/>
            <w:vertAlign w:val="superscript"/>
          </w:rPr>
          <w:t>8</w:t>
        </w:r>
        <w:r w:rsidR="00075A48">
          <w:fldChar w:fldCharType="end"/>
        </w:r>
      </w:hyperlink>
      <w:r w:rsidR="00403442">
        <w:t xml:space="preserve"> and </w:t>
      </w:r>
      <w:proofErr w:type="spellStart"/>
      <w:r w:rsidR="00526571">
        <w:t>fosfomycin</w:t>
      </w:r>
      <w:proofErr w:type="spellEnd"/>
      <w:r w:rsidRPr="00333468">
        <w:t>,</w:t>
      </w:r>
      <w:hyperlink w:anchor="_ENREF_9" w:tooltip="Kahan, 1974 #275" w:history="1">
        <w:r w:rsidR="00075A48">
          <w:fldChar w:fldCharType="begin"/>
        </w:r>
        <w:r w:rsidR="00075A48">
          <w:instrText xml:space="preserve"> ADDIN EN.CITE &lt;EndNote&gt;&lt;Cite&gt;&lt;Author&gt;Kahan&lt;/Author&gt;&lt;Year&gt;1974&lt;/Year&gt;&lt;RecNum&gt;275&lt;/RecNum&gt;&lt;DisplayText&gt;&lt;style face="superscript"&gt;9&lt;/style&gt;&lt;/DisplayText&gt;&lt;record&gt;&lt;rec-number&gt;275&lt;/rec-number&gt;&lt;foreign-keys&gt;&lt;key app="EN" db-id="s9tdpazwgt05pee2rf3x2x2gtdvpdwx50stf" timestamp="1558334986"&gt;275&lt;/key&gt;&lt;/foreign-keys&gt;&lt;ref-type name="Journal Article"&gt;17&lt;/ref-type&gt;&lt;contributors&gt;&lt;authors&gt;&lt;author&gt;Kahan, F. M.&lt;/author&gt;&lt;author&gt;Kahan, J. S.&lt;/author&gt;&lt;author&gt;Cassidy, P. J.&lt;/author&gt;&lt;author&gt;Kropp, H.&lt;/author&gt;&lt;/authors&gt;&lt;/contributors&gt;&lt;titles&gt;&lt;title&gt;The mechanism of action of fosfomycin (phosphonomycin)&lt;/title&gt;&lt;secondary-title&gt;Annals of the New York Academy of Sciences&lt;/secondary-title&gt;&lt;alt-title&gt;Ann N Y Acad Sci&lt;/alt-title&gt;&lt;/titles&gt;&lt;periodical&gt;&lt;full-title&gt;Annals of the New York Academy of Sciences&lt;/full-title&gt;&lt;abbr-1&gt;Ann. N.Y. Acad. Sci.&lt;/abbr-1&gt;&lt;abbr-2&gt;Ann NY Acad Sci&lt;/abbr-2&gt;&lt;/periodical&gt;&lt;alt-periodical&gt;&lt;full-title&gt;Annals of the New York Academy of Sciences&lt;/full-title&gt;&lt;abbr-1&gt;Ann. N. Y. Acad. Sci.&lt;/abbr-1&gt;&lt;abbr-2&gt;Ann N Y Acad Sci&lt;/abbr-2&gt;&lt;/alt-periodical&gt;&lt;pages&gt;364-386&lt;/pages&gt;&lt;volume&gt;235&lt;/volume&gt;&lt;number&gt;0&lt;/number&gt;&lt;dates&gt;&lt;year&gt;1974&lt;/year&gt;&lt;pub-dates&gt;&lt;date&gt;1974/05//&lt;/date&gt;&lt;/pub-dates&gt;&lt;/dates&gt;&lt;isbn&gt;0077-8923&lt;/isbn&gt;&lt;accession-num&gt;4605290&lt;/accession-num&gt;&lt;label&gt;fosfomycin&lt;/label&gt;&lt;urls&gt;&lt;related-urls&gt;&lt;url&gt;http://europepmc.org/abstract/MED/4605290&lt;/url&gt;&lt;url&gt;https://doi.org/10.1111/j.1749-6632.1974.tb43277.x&lt;/url&gt;&lt;/related-urls&gt;&lt;/urls&gt;&lt;electronic-resource-num&gt;10.1111/j.1749-6632.1974.tb43277.x&lt;/electronic-resource-num&gt;&lt;remote-database-name&gt;PubMed&lt;/remote-database-name&gt;&lt;language&gt;eng&lt;/language&gt;&lt;/record&gt;&lt;/Cite&gt;&lt;/EndNote&gt;</w:instrText>
        </w:r>
        <w:r w:rsidR="00075A48">
          <w:fldChar w:fldCharType="separate"/>
        </w:r>
        <w:r w:rsidR="00075A48" w:rsidRPr="00347A0D">
          <w:rPr>
            <w:noProof/>
            <w:vertAlign w:val="superscript"/>
          </w:rPr>
          <w:t>9</w:t>
        </w:r>
        <w:r w:rsidR="00075A48">
          <w:fldChar w:fldCharType="end"/>
        </w:r>
      </w:hyperlink>
      <w:hyperlink w:anchor="_ENREF_6" w:tooltip="Shin, 2013 #273" w:history="1"/>
      <w:r w:rsidRPr="00333468">
        <w:t xml:space="preserve"> </w:t>
      </w:r>
      <w:r w:rsidR="00A456BC">
        <w:t>few</w:t>
      </w:r>
      <w:r w:rsidR="00B92033">
        <w:t xml:space="preserve"> covalent drugs</w:t>
      </w:r>
      <w:r w:rsidR="00B92033" w:rsidRPr="00333468">
        <w:t xml:space="preserve"> </w:t>
      </w:r>
      <w:r w:rsidR="00A456BC">
        <w:t>were</w:t>
      </w:r>
      <w:r w:rsidR="00913825">
        <w:t xml:space="preserve"> </w:t>
      </w:r>
      <w:r w:rsidR="00ED5BF4">
        <w:t>designed</w:t>
      </w:r>
      <w:r w:rsidR="00A1488E" w:rsidRPr="00333468">
        <w:t xml:space="preserve"> </w:t>
      </w:r>
      <w:r w:rsidR="00B92033">
        <w:t xml:space="preserve">deliberately </w:t>
      </w:r>
      <w:r w:rsidR="00913825">
        <w:t xml:space="preserve">to act </w:t>
      </w:r>
      <w:r w:rsidR="00B92033">
        <w:t>as covalent inhibitors,</w:t>
      </w:r>
      <w:r w:rsidR="00B92033" w:rsidRPr="00333468">
        <w:t xml:space="preserve"> </w:t>
      </w:r>
      <w:r w:rsidR="00A1488E" w:rsidRPr="00333468">
        <w:t xml:space="preserve">due to </w:t>
      </w:r>
      <w:r w:rsidR="00913825">
        <w:t>the risk</w:t>
      </w:r>
      <w:r w:rsidR="00A1488E" w:rsidRPr="00333468">
        <w:t xml:space="preserve"> of </w:t>
      </w:r>
      <w:r w:rsidR="00B92033">
        <w:t>side effects</w:t>
      </w:r>
      <w:r w:rsidR="00A1488E" w:rsidRPr="00333468">
        <w:t>.</w:t>
      </w:r>
      <w:hyperlink w:anchor="_ENREF_3" w:tooltip="Singh, 2011 #147" w:history="1">
        <w:r w:rsidR="00075A48">
          <w:fldChar w:fldCharType="begin"/>
        </w:r>
        <w:r w:rsidR="00075A48">
          <w:instrText xml:space="preserve"> ADDIN EN.CITE &lt;EndNote&gt;&lt;Cite&gt;&lt;Author&gt;Singh&lt;/Author&gt;&lt;Year&gt;2011&lt;/Year&gt;&lt;RecNum&gt;147&lt;/RecNum&gt;&lt;DisplayText&gt;&lt;style face="superscript"&gt;3&lt;/style&gt;&lt;/DisplayText&gt;&lt;record&gt;&lt;rec-number&gt;147&lt;/rec-number&gt;&lt;foreign-keys&gt;&lt;key app="EN" db-id="s9tdpazwgt05pee2rf3x2x2gtdvpdwx50stf" timestamp="1556247470"&gt;147&lt;/key&gt;&lt;/foreign-keys&gt;&lt;ref-type name="Journal Article"&gt;17&lt;/ref-type&gt;&lt;contributors&gt;&lt;authors&gt;&lt;author&gt;Singh, Juswinder&lt;/author&gt;&lt;author&gt;Petter, Russell C.&lt;/author&gt;&lt;author&gt;Baillie, Thomas A.&lt;/author&gt;&lt;author&gt;Whitty, Adrian&lt;/author&gt;&lt;/authors&gt;&lt;/contributors&gt;&lt;titles&gt;&lt;title&gt;The resurgence of covalent drugs&lt;/title&gt;&lt;secondary-title&gt;Nature Reviews Drug Discovery&lt;/secondary-title&gt;&lt;/titles&gt;&lt;periodical&gt;&lt;full-title&gt;Nature Reviews Drug Discovery&lt;/full-title&gt;&lt;abbr-1&gt;Nat. Rev. Drug Discov.&lt;/abbr-1&gt;&lt;/periodical&gt;&lt;pages&gt;307-317&lt;/pages&gt;&lt;volume&gt;10&lt;/volume&gt;&lt;dates&gt;&lt;year&gt;2011&lt;/year&gt;&lt;pub-dates&gt;&lt;date&gt;04/01/online&lt;/date&gt;&lt;/pub-dates&gt;&lt;/dates&gt;&lt;publisher&gt;Nature Publishing Group, a division of Macmillan Publishers Limited. All Rights Reserved.&lt;/publisher&gt;&lt;label&gt;fear&lt;/label&gt;&lt;work-type&gt;Review Article&lt;/work-type&gt;&lt;urls&gt;&lt;related-urls&gt;&lt;url&gt;https://doi.org/10.1038/nrd3410&lt;/url&gt;&lt;/related-urls&gt;&lt;/urls&gt;&lt;electronic-resource-num&gt;10.1038/nrd3410&amp;#xD;https://www.nature.com/articles/nrd3410#supplementary-information&lt;/electronic-resource-num&gt;&lt;/record&gt;&lt;/Cite&gt;&lt;/EndNote&gt;</w:instrText>
        </w:r>
        <w:r w:rsidR="00075A48">
          <w:fldChar w:fldCharType="separate"/>
        </w:r>
        <w:r w:rsidR="00075A48" w:rsidRPr="003C2725">
          <w:rPr>
            <w:noProof/>
            <w:vertAlign w:val="superscript"/>
          </w:rPr>
          <w:t>3</w:t>
        </w:r>
        <w:r w:rsidR="00075A48">
          <w:fldChar w:fldCharType="end"/>
        </w:r>
      </w:hyperlink>
      <w:hyperlink w:anchor="_ENREF_2" w:tooltip="Singh, 2011 #147" w:history="1"/>
      <w:r w:rsidR="00A1488E" w:rsidRPr="00333468">
        <w:t xml:space="preserve"> The formation of covalent bonds often</w:t>
      </w:r>
      <w:r w:rsidR="00DE2C83">
        <w:t>, albeit not always,</w:t>
      </w:r>
      <w:r w:rsidR="00A1488E" w:rsidRPr="00333468">
        <w:t xml:space="preserve"> corresponds to an equilibrium lying far towards the </w:t>
      </w:r>
      <w:r w:rsidR="007C263B">
        <w:t>covalent adduct</w:t>
      </w:r>
      <w:r w:rsidR="00A1488E" w:rsidRPr="00333468">
        <w:t xml:space="preserve">, </w:t>
      </w:r>
      <w:r w:rsidRPr="00333468">
        <w:t>leading to</w:t>
      </w:r>
      <w:r w:rsidR="00A1488E" w:rsidRPr="00333468">
        <w:t xml:space="preserve"> essentially irreversible</w:t>
      </w:r>
      <w:r w:rsidRPr="00333468">
        <w:t xml:space="preserve"> enzyme modification</w:t>
      </w:r>
      <w:r w:rsidR="00A1488E" w:rsidRPr="00333468">
        <w:t xml:space="preserve">, which </w:t>
      </w:r>
      <w:r w:rsidR="00B92033">
        <w:t>has risks including</w:t>
      </w:r>
      <w:r w:rsidR="00A1488E" w:rsidRPr="00333468">
        <w:t xml:space="preserve"> </w:t>
      </w:r>
      <w:r w:rsidR="000F1F46">
        <w:t>severe</w:t>
      </w:r>
      <w:r w:rsidR="00A1488E" w:rsidRPr="00333468">
        <w:t xml:space="preserve"> </w:t>
      </w:r>
      <w:r w:rsidR="00254D15">
        <w:t>idiosyncratic drug reactions</w:t>
      </w:r>
      <w:r w:rsidR="00894C1C">
        <w:t xml:space="preserve"> </w:t>
      </w:r>
      <w:r w:rsidR="000F1F46">
        <w:t>such as</w:t>
      </w:r>
      <w:r w:rsidR="006B1E55">
        <w:t xml:space="preserve"> </w:t>
      </w:r>
      <w:r w:rsidR="00894C1C">
        <w:t>t</w:t>
      </w:r>
      <w:r w:rsidR="00894C1C" w:rsidRPr="00894C1C">
        <w:t>oxic epidermal necrolysis</w:t>
      </w:r>
      <w:r w:rsidR="001C3A4B">
        <w:t>,</w:t>
      </w:r>
      <w:r w:rsidR="001C3A4B">
        <w:fldChar w:fldCharType="begin">
          <w:fldData xml:space="preserve">PEVuZE5vdGU+PENpdGU+PEF1dGhvcj5VZXRyZWNodDwvQXV0aG9yPjxZZWFyPjIwMDg8L1llYXI+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==
</w:fldData>
        </w:fldChar>
      </w:r>
      <w:r w:rsidR="00D23007">
        <w:instrText xml:space="preserve"> ADDIN EN.CITE </w:instrText>
      </w:r>
      <w:r w:rsidR="00D23007">
        <w:fldChar w:fldCharType="begin">
          <w:fldData xml:space="preserve">PEVuZE5vdGU+PENpdGU+PEF1dGhvcj5VZXRyZWNodDwvQXV0aG9yPjxZZWFyPjIwMDg8L1llYXI+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==
</w:fldData>
        </w:fldChar>
      </w:r>
      <w:r w:rsidR="00D23007">
        <w:instrText xml:space="preserve"> ADDIN EN.CITE.DATA </w:instrText>
      </w:r>
      <w:r w:rsidR="00D23007">
        <w:fldChar w:fldCharType="end"/>
      </w:r>
      <w:r w:rsidR="001C3A4B">
        <w:fldChar w:fldCharType="separate"/>
      </w:r>
      <w:hyperlink w:anchor="_ENREF_10" w:tooltip="Uetrecht, 2008 #125" w:history="1">
        <w:r w:rsidR="00075A48" w:rsidRPr="00347A0D">
          <w:rPr>
            <w:noProof/>
            <w:vertAlign w:val="superscript"/>
          </w:rPr>
          <w:t>10</w:t>
        </w:r>
      </w:hyperlink>
      <w:r w:rsidR="00347A0D" w:rsidRPr="00347A0D">
        <w:rPr>
          <w:noProof/>
          <w:vertAlign w:val="superscript"/>
        </w:rPr>
        <w:t>,</w:t>
      </w:r>
      <w:hyperlink w:anchor="_ENREF_11" w:tooltip="Uetrecht, 2009 #127" w:history="1">
        <w:r w:rsidR="00075A48" w:rsidRPr="00347A0D">
          <w:rPr>
            <w:noProof/>
            <w:vertAlign w:val="superscript"/>
          </w:rPr>
          <w:t>11</w:t>
        </w:r>
      </w:hyperlink>
      <w:r w:rsidR="001C3A4B">
        <w:fldChar w:fldCharType="end"/>
      </w:r>
      <w:r w:rsidR="00894C1C" w:rsidRPr="00894C1C">
        <w:t xml:space="preserve"> </w:t>
      </w:r>
      <w:r w:rsidR="00543F93">
        <w:t>drug-induced liver injury,</w:t>
      </w:r>
      <w:r w:rsidR="00543F93">
        <w:fldChar w:fldCharType="begin">
          <w:fldData xml:space="preserve">PEVuZE5vdGU+PENpdGU+PEF1dGhvcj5DaGVuPC9BdXRob3I+PFllYXI+MjAxNTwvWWVhcj48UmVj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==
</w:fldData>
        </w:fldChar>
      </w:r>
      <w:r w:rsidR="00D23007">
        <w:instrText xml:space="preserve"> ADDIN EN.CITE </w:instrText>
      </w:r>
      <w:r w:rsidR="00D23007">
        <w:fldChar w:fldCharType="begin">
          <w:fldData xml:space="preserve">PEVuZE5vdGU+PENpdGU+PEF1dGhvcj5DaGVuPC9BdXRob3I+PFllYXI+MjAxNTwvWWVhcj48UmVj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==
</w:fldData>
        </w:fldChar>
      </w:r>
      <w:r w:rsidR="00D23007">
        <w:instrText xml:space="preserve"> ADDIN EN.CITE.DATA </w:instrText>
      </w:r>
      <w:r w:rsidR="00D23007">
        <w:fldChar w:fldCharType="end"/>
      </w:r>
      <w:r w:rsidR="00543F93">
        <w:fldChar w:fldCharType="separate"/>
      </w:r>
      <w:hyperlink w:anchor="_ENREF_12" w:tooltip="Chen, 2015 #140" w:history="1">
        <w:r w:rsidR="00075A48" w:rsidRPr="00347A0D">
          <w:rPr>
            <w:noProof/>
            <w:vertAlign w:val="superscript"/>
          </w:rPr>
          <w:t>12</w:t>
        </w:r>
      </w:hyperlink>
      <w:r w:rsidR="00347A0D" w:rsidRPr="00347A0D">
        <w:rPr>
          <w:noProof/>
          <w:vertAlign w:val="superscript"/>
        </w:rPr>
        <w:t>,</w:t>
      </w:r>
      <w:hyperlink w:anchor="_ENREF_13" w:tooltip="Yuan, 2013 #141" w:history="1">
        <w:r w:rsidR="00075A48" w:rsidRPr="00347A0D">
          <w:rPr>
            <w:noProof/>
            <w:vertAlign w:val="superscript"/>
          </w:rPr>
          <w:t>13</w:t>
        </w:r>
      </w:hyperlink>
      <w:r w:rsidR="00543F93">
        <w:fldChar w:fldCharType="end"/>
      </w:r>
      <w:r w:rsidR="00543F93">
        <w:t xml:space="preserve"> and multiple haematological disorders.</w:t>
      </w:r>
      <w:hyperlink w:anchor="_ENREF_14" w:tooltip="Mintzer, 2009 #142" w:history="1">
        <w:r w:rsidR="00075A48">
          <w:fldChar w:fldCharType="begin"/>
        </w:r>
        <w:r w:rsidR="00075A48">
          <w:instrText xml:space="preserve"> ADDIN EN.CITE &lt;EndNote&gt;&lt;Cite&gt;&lt;Author&gt;Mintzer&lt;/Author&gt;&lt;Year&gt;2009&lt;/Year&gt;&lt;RecNum&gt;142&lt;/RecNum&gt;&lt;DisplayText&gt;&lt;style face="superscript"&gt;14&lt;/style&gt;&lt;/DisplayText&gt;&lt;record&gt;&lt;rec-number&gt;142&lt;/rec-number&gt;&lt;foreign-keys&gt;&lt;key app="EN" db-id="s9tdpazwgt05pee2rf3x2x2gtdvpdwx50stf" timestamp="1556246177"&gt;142&lt;/key&gt;&lt;/foreign-keys&gt;&lt;ref-type name="Journal Article"&gt;17&lt;/ref-type&gt;&lt;contributors&gt;&lt;authors&gt;&lt;author&gt;Mintzer, David M.&lt;/author&gt;&lt;author&gt;Billet, Shira N.&lt;/author&gt;&lt;author&gt;Chmielewski, Lauren&lt;/author&gt;&lt;/authors&gt;&lt;/contributors&gt;&lt;titles&gt;&lt;title&gt;Drug-induced hematologic syndromes&lt;/title&gt;&lt;secondary-title&gt;Advances in Hematology&lt;/secondary-title&gt;&lt;/titles&gt;&lt;periodical&gt;&lt;full-title&gt;Advances in Hematology&lt;/full-title&gt;&lt;abbr-1&gt;Adv. Hematol.&lt;/abbr-1&gt;&lt;abbr-2&gt;Adv Hematol&lt;/abbr-2&gt;&lt;/periodical&gt;&lt;pages&gt;1-11&lt;/pages&gt;&lt;volume&gt;2009&lt;/volume&gt;&lt;edition&gt;2009/07/07&lt;/edition&gt;&lt;dates&gt;&lt;year&gt;2009&lt;/year&gt;&lt;/dates&gt;&lt;publisher&gt;Hindawi Publishing Corporation&lt;/publisher&gt;&lt;isbn&gt;1687-9112&amp;#xD;1687-9104&lt;/isbn&gt;&lt;accession-num&gt;19960059&lt;/accession-num&gt;&lt;label&gt;hematological IDR&lt;/label&gt;&lt;urls&gt;&lt;related-urls&gt;&lt;url&gt;https://www.ncbi.nlm.nih.gov/pubmed/19960059&lt;/url&gt;&lt;url&gt;https://www.ncbi.nlm.nih.gov/pmc/PMC2778502/&lt;/url&gt;&lt;/related-urls&gt;&lt;/urls&gt;&lt;electronic-resource-num&gt;10.1155/2009/495863&lt;/electronic-resource-num&gt;&lt;remote-database-name&gt;PubMed&lt;/remote-database-name&gt;&lt;language&gt;eng&lt;/language&gt;&lt;/record&gt;&lt;/Cite&gt;&lt;/EndNote&gt;</w:instrText>
        </w:r>
        <w:r w:rsidR="00075A48">
          <w:fldChar w:fldCharType="separate"/>
        </w:r>
        <w:r w:rsidR="00075A48" w:rsidRPr="00347A0D">
          <w:rPr>
            <w:noProof/>
            <w:vertAlign w:val="superscript"/>
          </w:rPr>
          <w:t>14</w:t>
        </w:r>
        <w:r w:rsidR="00075A48">
          <w:fldChar w:fldCharType="end"/>
        </w:r>
      </w:hyperlink>
      <w:r w:rsidR="00543F93">
        <w:t xml:space="preserve"> </w:t>
      </w:r>
      <w:r w:rsidR="00624030">
        <w:t>R</w:t>
      </w:r>
      <w:r w:rsidR="00A1488E" w:rsidRPr="00333468">
        <w:t xml:space="preserve">eversible inhibitors </w:t>
      </w:r>
      <w:r w:rsidR="006B1E55">
        <w:t>are</w:t>
      </w:r>
      <w:r w:rsidR="00624030">
        <w:t xml:space="preserve"> normally</w:t>
      </w:r>
      <w:r w:rsidR="006B1E55">
        <w:t xml:space="preserve"> </w:t>
      </w:r>
      <w:r w:rsidR="00FF5F11">
        <w:t>favoured</w:t>
      </w:r>
      <w:r w:rsidR="006B1E55">
        <w:t xml:space="preserve"> </w:t>
      </w:r>
      <w:r w:rsidR="00A1488E" w:rsidRPr="00333468">
        <w:t>over irreversible ones</w:t>
      </w:r>
      <w:r w:rsidR="00B92033">
        <w:t xml:space="preserve"> in drug design</w:t>
      </w:r>
      <w:r w:rsidR="006B1E55">
        <w:t xml:space="preserve"> as they </w:t>
      </w:r>
      <w:r w:rsidR="00624030">
        <w:t>are less likely to form</w:t>
      </w:r>
      <w:r w:rsidR="00A1488E" w:rsidRPr="00333468">
        <w:t xml:space="preserve"> permanent adducts with off-target proteins </w:t>
      </w:r>
      <w:r w:rsidR="006B1E55">
        <w:t>contain</w:t>
      </w:r>
      <w:r w:rsidR="007C263B">
        <w:t>ing</w:t>
      </w:r>
      <w:r w:rsidR="00A1488E" w:rsidRPr="00333468">
        <w:t xml:space="preserve"> homologous or </w:t>
      </w:r>
      <w:r w:rsidR="00A1488E" w:rsidRPr="00276E85">
        <w:t>highly</w:t>
      </w:r>
      <w:r w:rsidR="00A1488E" w:rsidRPr="00333468">
        <w:t xml:space="preserve">-reactive </w:t>
      </w:r>
      <w:r w:rsidR="00EB18CA">
        <w:lastRenderedPageBreak/>
        <w:t>residues</w:t>
      </w:r>
      <w:r w:rsidR="003C434F">
        <w:t>.</w:t>
      </w:r>
      <w:hyperlink w:anchor="_ENREF_15" w:tooltip="Barf, 2012 #210" w:history="1">
        <w:r w:rsidR="00075A48">
          <w:fldChar w:fldCharType="begin">
            <w:fldData xml:space="preserve">PEVuZE5vdGU+PENpdGU+PEF1dGhvcj5CYXJmPC9BdXRob3I+PFllYXI+MjAxMjwvWWVhcj48UmVj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ZXM+NTYxLTU4MTwvcGFnZXM+PHZvbHVtZT43PC92b2x1bWU+PG51bWJlcj43PC9udW1iZXI+PGRh
dGVzPjx5ZWFyPjIwMTI8L3llYXI+PHB1Yi1kYXRlcz48ZGF0ZT4yMDEyLzA3LzAxPC9kYXRlPjwv
cHViLWRhdGVzPjwvZGF0ZXM+PHB1Ymxpc2hlcj5UYXlsb3IgJmFtcDsgRnJhbmNpczwvcHVibGlz
aGVyPjxpc2JuPjE3NDYtMDQ0MTwvaXNibj48bGFiZWw+cmV2ZXJzaWJsZTwvbGFiZWw+PHVybHM+
PHJlbGF0ZWQtdXJscz48dXJsPmh0dHBzOi8vZG9pLm9yZy8xMC4xNTE3LzE3NDYwNDQxLjIwMTIu
Njg4NzQ0PC91cmw+PC9yZWxhdGVkLXVybHM+PC91cmxzPjxlbGVjdHJvbmljLXJlc291cmNlLW51
bT4xMC4xNTE3LzE3NDYwNDQxLjIwMTIuNjg4NzQ0PC9lbGVjdHJvbmljLXJlc291cmNlLW51bT48
L3JlY29yZD48L0NpdGU+PC9FbmROb3RlPn==
</w:fldData>
          </w:fldChar>
        </w:r>
        <w:r w:rsidR="00075A48">
          <w:instrText xml:space="preserve"> ADDIN EN.CITE </w:instrText>
        </w:r>
        <w:r w:rsidR="00075A48">
          <w:fldChar w:fldCharType="begin">
            <w:fldData xml:space="preserve">PEVuZE5vdGU+PENpdGU+PEF1dGhvcj5CYXJmPC9BdXRob3I+PFllYXI+MjAxMjwvWWVhcj48UmVj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ZXM+NTYxLTU4MTwvcGFnZXM+PHZvbHVtZT43PC92b2x1bWU+PG51bWJlcj43PC9udW1iZXI+PGRh
dGVzPjx5ZWFyPjIwMTI8L3llYXI+PHB1Yi1kYXRlcz48ZGF0ZT4yMDEyLzA3LzAxPC9kYXRlPjwv
cHViLWRhdGVzPjwvZGF0ZXM+PHB1Ymxpc2hlcj5UYXlsb3IgJmFtcDsgRnJhbmNpczwvcHVibGlz
aGVyPjxpc2JuPjE3NDYtMDQ0MTwvaXNibj48bGFiZWw+cmV2ZXJzaWJsZTwvbGFiZWw+PHVybHM+
PHJlbGF0ZWQtdXJscz48dXJsPmh0dHBzOi8vZG9pLm9yZy8xMC4xNTE3LzE3NDYwNDQxLjIwMTIu
Njg4NzQ0PC91cmw+PC9yZWxhdGVkLXVybHM+PC91cmxzPjxlbGVjdHJvbmljLXJlc291cmNlLW51
bT4xMC4xNTE3LzE3NDYwNDQxLjIwMTIuNjg4NzQ0PC9lbGVjdHJvbmljLXJlc291cmNlLW51bT48
L3JlY29yZD48L0NpdGU+PC9FbmROb3RlPn==
</w:fldData>
          </w:fldChar>
        </w:r>
        <w:r w:rsidR="00075A48">
          <w:instrText xml:space="preserve"> ADDIN EN.CITE.DATA </w:instrText>
        </w:r>
        <w:r w:rsidR="00075A48">
          <w:fldChar w:fldCharType="end"/>
        </w:r>
        <w:r w:rsidR="00075A48">
          <w:fldChar w:fldCharType="separate"/>
        </w:r>
        <w:r w:rsidR="00075A48" w:rsidRPr="00347A0D">
          <w:rPr>
            <w:noProof/>
            <w:vertAlign w:val="superscript"/>
          </w:rPr>
          <w:t>15-17</w:t>
        </w:r>
        <w:r w:rsidR="00075A48">
          <w:fldChar w:fldCharType="end"/>
        </w:r>
      </w:hyperlink>
      <w:r w:rsidR="003C434F">
        <w:t xml:space="preserve"> </w:t>
      </w:r>
      <w:r w:rsidR="00913825">
        <w:t>Furthermore</w:t>
      </w:r>
      <w:r w:rsidR="003C434F">
        <w:t>, r</w:t>
      </w:r>
      <w:r w:rsidR="00AB2C6A">
        <w:t>eversible inhibition</w:t>
      </w:r>
      <w:r w:rsidR="006B1E55">
        <w:t xml:space="preserve"> also allow</w:t>
      </w:r>
      <w:r w:rsidR="00AB2C6A">
        <w:t>s</w:t>
      </w:r>
      <w:r w:rsidR="00A1488E" w:rsidRPr="00333468">
        <w:t xml:space="preserve"> fine </w:t>
      </w:r>
      <w:r w:rsidR="006B1E55">
        <w:t>tuning of</w:t>
      </w:r>
      <w:r w:rsidR="00A1488E" w:rsidRPr="00333468">
        <w:t xml:space="preserve"> </w:t>
      </w:r>
      <w:r w:rsidR="00FF5F11">
        <w:t>a</w:t>
      </w:r>
      <w:r w:rsidR="00F04778">
        <w:t xml:space="preserve"> critical</w:t>
      </w:r>
      <w:r w:rsidR="00FF5F11">
        <w:t xml:space="preserve"> parameter</w:t>
      </w:r>
      <w:r w:rsidR="00B92033">
        <w:t xml:space="preserve"> </w:t>
      </w:r>
      <w:r w:rsidR="00FF5F11" w:rsidRPr="00FF5F11">
        <w:t>known as</w:t>
      </w:r>
      <w:r w:rsidR="00FF5F11">
        <w:t xml:space="preserve"> </w:t>
      </w:r>
      <w:r w:rsidR="00A1488E" w:rsidRPr="00333468">
        <w:t xml:space="preserve">the </w:t>
      </w:r>
      <w:r w:rsidR="00A06F33">
        <w:t>drug</w:t>
      </w:r>
      <w:r w:rsidR="00AB2C6A">
        <w:t>-target</w:t>
      </w:r>
      <w:r w:rsidR="00A06F33">
        <w:t xml:space="preserve"> </w:t>
      </w:r>
      <w:r w:rsidR="00A1488E" w:rsidRPr="00A6703A">
        <w:t>residence time</w:t>
      </w:r>
      <w:r w:rsidR="00C91D22">
        <w:t xml:space="preserve"> (RT)</w:t>
      </w:r>
      <w:r w:rsidR="00A06F33" w:rsidRPr="00A6703A">
        <w:t xml:space="preserve">, </w:t>
      </w:r>
      <m:oMath>
        <m:r>
          <w:rPr>
            <w:rFonts w:ascii="Cambria Math" w:hAnsi="Cambria Math"/>
          </w:rPr>
          <m:t>τ</m:t>
        </m:r>
      </m:oMath>
      <w:r w:rsidR="00A06F33" w:rsidRPr="00A6703A">
        <w:t>,</w:t>
      </w:r>
      <w:hyperlink w:anchor="_ENREF_18" w:tooltip="Copeland, 2006 #131" w:history="1">
        <w:r w:rsidR="00075A48" w:rsidRPr="00A6703A">
          <w:fldChar w:fldCharType="begin"/>
        </w:r>
        <w:r w:rsidR="00075A48">
          <w:instrText xml:space="preserve"> ADDIN EN.CITE &lt;EndNote&gt;&lt;Cite&gt;&lt;Author&gt;Copeland&lt;/Author&gt;&lt;Year&gt;2006&lt;/Year&gt;&lt;RecNum&gt;131&lt;/RecNum&gt;&lt;DisplayText&gt;&lt;style face="superscript"&gt;18&lt;/style&gt;&lt;/DisplayText&gt;&lt;record&gt;&lt;rec-number&gt;131&lt;/rec-number&gt;&lt;foreign-keys&gt;&lt;key app="EN" db-id="s9tdpazwgt05pee2rf3x2x2gtdvpdwx50stf" timestamp="1556240661"&gt;131&lt;/key&gt;&lt;/foreign-keys&gt;&lt;ref-type name="Journal Article"&gt;17&lt;/ref-type&gt;&lt;contributors&gt;&lt;authors&gt;&lt;author&gt;Copeland, Robert A.&lt;/author&gt;&lt;author&gt;Pompliano, David L.&lt;/author&gt;&lt;author&gt;Meek, Thomas D.&lt;/author&gt;&lt;/authors&gt;&lt;/contributors&gt;&lt;titles&gt;&lt;title&gt;Drug–target residence time and its implications for lead optimization&lt;/title&gt;&lt;secondary-title&gt;Nature Reviews Drug Discovery&lt;/secondary-title&gt;&lt;/titles&gt;&lt;periodical&gt;&lt;full-title&gt;Nature Reviews Drug Discovery&lt;/full-title&gt;&lt;abbr-1&gt;Nat. Rev. Drug Discov.&lt;/abbr-1&gt;&lt;/periodical&gt;&lt;pages&gt;730-739&lt;/pages&gt;&lt;volume&gt;5&lt;/volume&gt;&lt;dates&gt;&lt;year&gt;2006&lt;/year&gt;&lt;pub-dates&gt;&lt;date&gt;08/04/online&lt;/date&gt;&lt;/pub-dates&gt;&lt;/dates&gt;&lt;publisher&gt;Nature Publishing Group&lt;/publisher&gt;&lt;label&gt;RT def., thrombosis&lt;/label&gt;&lt;work-type&gt;Perspective&lt;/work-type&gt;&lt;urls&gt;&lt;related-urls&gt;&lt;url&gt;https://doi.org/10.1038/nrd2082&lt;/url&gt;&lt;/related-urls&gt;&lt;/urls&gt;&lt;electronic-resource-num&gt;10.1038/nrd2082&lt;/electronic-resource-num&gt;&lt;/record&gt;&lt;/Cite&gt;&lt;/EndNote&gt;</w:instrText>
        </w:r>
        <w:r w:rsidR="00075A48" w:rsidRPr="00A6703A">
          <w:fldChar w:fldCharType="separate"/>
        </w:r>
        <w:r w:rsidR="00075A48" w:rsidRPr="00347A0D">
          <w:rPr>
            <w:noProof/>
            <w:vertAlign w:val="superscript"/>
          </w:rPr>
          <w:t>18</w:t>
        </w:r>
        <w:r w:rsidR="00075A48" w:rsidRPr="00A6703A">
          <w:fldChar w:fldCharType="end"/>
        </w:r>
      </w:hyperlink>
      <w:r w:rsidR="007F69D6" w:rsidRPr="00A6703A">
        <w:t xml:space="preserve"> </w:t>
      </w:r>
      <w:r w:rsidR="00913825">
        <w:t xml:space="preserve">the importance of which has emerged over the last decade. RT </w:t>
      </w:r>
      <w:r w:rsidR="00FF5F11" w:rsidRPr="00A6703A">
        <w:t xml:space="preserve">is </w:t>
      </w:r>
      <w:r w:rsidR="00A06F33" w:rsidRPr="00A6703A">
        <w:t xml:space="preserve">defined as the reciprocal of </w:t>
      </w:r>
      <w:r w:rsidR="0040462B">
        <w:t xml:space="preserve">the </w:t>
      </w:r>
      <w:r w:rsidR="00BA3F64">
        <w:t>off-</w:t>
      </w:r>
      <w:r w:rsidR="00A06F33" w:rsidRPr="00A6703A">
        <w:t xml:space="preserve">rate </w:t>
      </w:r>
      <w:r w:rsidR="0065059A">
        <w:t xml:space="preserve">constant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rsidR="002367C7">
        <w:t>,</w:t>
      </w:r>
      <w:r w:rsidR="00673BAD">
        <w:t xml:space="preserve"> as </w:t>
      </w:r>
      <w:r w:rsidR="003169A6">
        <w:t>shown in e</w:t>
      </w:r>
      <w:r w:rsidR="00673BAD">
        <w:t xml:space="preserve">quation </w:t>
      </w:r>
      <w:r w:rsidR="002367C7">
        <w:t>(1</w:t>
      </w:r>
      <w:r w:rsidR="00827972">
        <w:t xml:space="preserve">). This feature allows </w:t>
      </w:r>
      <w:r w:rsidR="00D0421E">
        <w:t xml:space="preserve">for tailoring of </w:t>
      </w:r>
      <w:r w:rsidR="0040462B">
        <w:t xml:space="preserve">the </w:t>
      </w:r>
      <w:r w:rsidR="00624030">
        <w:t xml:space="preserve">duration of </w:t>
      </w:r>
      <w:r w:rsidR="00A456BC">
        <w:t xml:space="preserve">the </w:t>
      </w:r>
      <w:r w:rsidR="00624030">
        <w:t>effect</w:t>
      </w:r>
      <w:r w:rsidR="00D0421E">
        <w:t xml:space="preserve"> </w:t>
      </w:r>
      <w:r w:rsidR="0040462B">
        <w:t>of</w:t>
      </w:r>
      <w:r w:rsidR="00B92033">
        <w:t xml:space="preserve"> </w:t>
      </w:r>
      <w:r w:rsidR="00A456BC">
        <w:t>a reversible drug</w:t>
      </w:r>
      <w:r w:rsidR="00D0421E">
        <w:t xml:space="preserve"> </w:t>
      </w:r>
      <w:r w:rsidR="0040462B">
        <w:t>by</w:t>
      </w:r>
      <w:r w:rsidR="00D0421E">
        <w:t xml:space="preserve"> varying RT</w:t>
      </w:r>
      <w:r w:rsidR="00106887">
        <w:t>.</w:t>
      </w:r>
      <w:r w:rsidR="00827972">
        <w:t xml:space="preserve"> </w:t>
      </w:r>
    </w:p>
    <w:tbl>
      <w:tblPr>
        <w:tblStyle w:val="TableGrid"/>
        <w:tblW w:w="0" w:type="auto"/>
        <w:tblLook w:val="04A0" w:firstRow="1" w:lastRow="0" w:firstColumn="1" w:lastColumn="0" w:noHBand="0" w:noVBand="1"/>
      </w:tblPr>
      <w:tblGrid>
        <w:gridCol w:w="6051"/>
        <w:gridCol w:w="299"/>
        <w:gridCol w:w="3010"/>
      </w:tblGrid>
      <w:tr w:rsidR="00673BAD" w14:paraId="79876E81" w14:textId="77777777" w:rsidTr="007F7734">
        <w:tc>
          <w:tcPr>
            <w:tcW w:w="6237" w:type="dxa"/>
            <w:tcBorders>
              <w:top w:val="nil"/>
              <w:left w:val="nil"/>
              <w:bottom w:val="nil"/>
              <w:right w:val="nil"/>
            </w:tcBorders>
            <w:vAlign w:val="center"/>
          </w:tcPr>
          <w:p w14:paraId="4142CBC0" w14:textId="09A00291" w:rsidR="00673BAD" w:rsidRPr="00490D40" w:rsidRDefault="00673BAD" w:rsidP="00B151C9">
            <m:oMathPara>
              <m:oMathParaPr>
                <m:jc m:val="center"/>
              </m:oMathParaPr>
              <m:oMath>
                <m:r>
                  <w:rPr>
                    <w:rFonts w:ascii="Cambria Math" w:hAnsi="Cambria Math"/>
                  </w:rPr>
                  <m:t>τ</m:t>
                </m:r>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off</m:t>
                    </m:r>
                  </m:sub>
                </m:sSub>
              </m:oMath>
            </m:oMathPara>
          </w:p>
        </w:tc>
        <w:tc>
          <w:tcPr>
            <w:tcW w:w="302" w:type="dxa"/>
            <w:tcBorders>
              <w:top w:val="nil"/>
              <w:left w:val="nil"/>
              <w:bottom w:val="nil"/>
              <w:right w:val="nil"/>
            </w:tcBorders>
          </w:tcPr>
          <w:p w14:paraId="3A8F661F" w14:textId="77777777" w:rsidR="00673BAD" w:rsidRDefault="00673BAD" w:rsidP="00B151C9"/>
        </w:tc>
        <w:tc>
          <w:tcPr>
            <w:tcW w:w="3099" w:type="dxa"/>
            <w:tcBorders>
              <w:top w:val="nil"/>
              <w:left w:val="nil"/>
              <w:bottom w:val="nil"/>
              <w:right w:val="nil"/>
            </w:tcBorders>
            <w:vAlign w:val="center"/>
          </w:tcPr>
          <w:p w14:paraId="2A4D7B7F" w14:textId="66ECBFCC" w:rsidR="00673BAD" w:rsidRDefault="00673BAD" w:rsidP="009B571E">
            <w:pPr>
              <w:jc w:val="right"/>
            </w:pPr>
            <w:r>
              <w:t>(1)</w:t>
            </w:r>
          </w:p>
        </w:tc>
      </w:tr>
    </w:tbl>
    <w:p w14:paraId="2EC3E8CD" w14:textId="6F78BF33" w:rsidR="00E47C9E" w:rsidRPr="00E47C9E" w:rsidRDefault="007D2E06" w:rsidP="00EC0804">
      <w:pPr>
        <w:pStyle w:val="Heading3"/>
      </w:pPr>
      <w:bookmarkStart w:id="14" w:name="_Toc9001579"/>
      <w:bookmarkStart w:id="15" w:name="_Toc9119009"/>
      <w:bookmarkStart w:id="16" w:name="_Toc22242509"/>
      <w:r w:rsidRPr="00727BF1">
        <w:t>Residence</w:t>
      </w:r>
      <w:r>
        <w:t xml:space="preserve"> Time and its </w:t>
      </w:r>
      <w:r w:rsidRPr="00EC0804">
        <w:t>Relationship</w:t>
      </w:r>
      <w:r>
        <w:t xml:space="preserve"> to Pharmacological Effects</w:t>
      </w:r>
      <w:r w:rsidR="00F45217">
        <w:t>.</w:t>
      </w:r>
      <w:bookmarkEnd w:id="14"/>
      <w:bookmarkEnd w:id="15"/>
      <w:bookmarkEnd w:id="16"/>
    </w:p>
    <w:p w14:paraId="28FA2818" w14:textId="7E074F33" w:rsidR="003E0FD7" w:rsidRDefault="00F04778" w:rsidP="00EC0804">
      <w:pPr>
        <w:pStyle w:val="Paragraph"/>
      </w:pPr>
      <w:r>
        <w:t xml:space="preserve">Traditionally, the </w:t>
      </w:r>
      <w:r w:rsidR="00012F0E">
        <w:t xml:space="preserve">optimisation of </w:t>
      </w:r>
      <w:r w:rsidR="002F7F39">
        <w:t>d</w:t>
      </w:r>
      <w:r w:rsidR="00AB2C6A" w:rsidRPr="0065059A">
        <w:t xml:space="preserve">rug-target </w:t>
      </w:r>
      <w:r w:rsidR="002F7F39">
        <w:t xml:space="preserve">interactions </w:t>
      </w:r>
      <w:r w:rsidR="00E4149D">
        <w:t xml:space="preserve">has </w:t>
      </w:r>
      <w:r w:rsidR="002F7F39">
        <w:t xml:space="preserve">been </w:t>
      </w:r>
      <w:r w:rsidR="00012F0E">
        <w:t>determined</w:t>
      </w:r>
      <w:r w:rsidR="002F7F39">
        <w:t xml:space="preserve"> by the </w:t>
      </w:r>
      <w:r w:rsidR="002F7F39" w:rsidRPr="0065059A">
        <w:t xml:space="preserve">equilibrium-derived </w:t>
      </w:r>
      <w:r w:rsidR="002F7F39">
        <w:t>binding parameters, such as</w:t>
      </w:r>
      <w:r w:rsidR="00012F0E">
        <w:t xml:space="preserve"> the</w:t>
      </w:r>
      <w:r w:rsidR="002F7F39">
        <w:t xml:space="preserve"> </w:t>
      </w:r>
      <w:r w:rsidR="00012F0E">
        <w:t xml:space="preserve">equilibrium </w:t>
      </w:r>
      <w:r w:rsidR="00BA3F64">
        <w:t xml:space="preserve">dissociation constant,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BA3F64">
        <w:t xml:space="preserve"> </w:t>
      </w:r>
      <w:r w:rsidR="002F7F39">
        <w:t xml:space="preserve">and </w:t>
      </w:r>
      <w:r w:rsidR="00012F0E">
        <w:t>the half-</w:t>
      </w:r>
      <w:r w:rsidR="002F7F39">
        <w:t xml:space="preserve">maximal inhibitory concentration, </w:t>
      </w:r>
      <w:r w:rsidR="00BA3F64" w:rsidRPr="0065059A">
        <w:t>IC</w:t>
      </w:r>
      <w:r w:rsidR="00BA3F64" w:rsidRPr="00BA3F64">
        <w:rPr>
          <w:vertAlign w:val="subscript"/>
        </w:rPr>
        <w:t>50</w:t>
      </w:r>
      <w:r w:rsidR="002F7F39">
        <w:t>.</w:t>
      </w:r>
      <w:hyperlink w:anchor="_ENREF_18" w:tooltip="Copeland, 2006 #131" w:history="1">
        <w:r w:rsidR="00075A48">
          <w:fldChar w:fldCharType="begin"/>
        </w:r>
        <w:r w:rsidR="00075A48">
          <w:instrText xml:space="preserve"> ADDIN EN.CITE &lt;EndNote&gt;&lt;Cite&gt;&lt;Author&gt;Copeland&lt;/Author&gt;&lt;Year&gt;2006&lt;/Year&gt;&lt;RecNum&gt;131&lt;/RecNum&gt;&lt;DisplayText&gt;&lt;style face="superscript"&gt;18&lt;/style&gt;&lt;/DisplayText&gt;&lt;record&gt;&lt;rec-number&gt;131&lt;/rec-number&gt;&lt;foreign-keys&gt;&lt;key app="EN" db-id="s9tdpazwgt05pee2rf3x2x2gtdvpdwx50stf" timestamp="1556240661"&gt;131&lt;/key&gt;&lt;/foreign-keys&gt;&lt;ref-type name="Journal Article"&gt;17&lt;/ref-type&gt;&lt;contributors&gt;&lt;authors&gt;&lt;author&gt;Copeland, Robert A.&lt;/author&gt;&lt;author&gt;Pompliano, David L.&lt;/author&gt;&lt;author&gt;Meek, Thomas D.&lt;/author&gt;&lt;/authors&gt;&lt;/contributors&gt;&lt;titles&gt;&lt;title&gt;Drug–target residence time and its implications for lead optimization&lt;/title&gt;&lt;secondary-title&gt;Nature Reviews Drug Discovery&lt;/secondary-title&gt;&lt;/titles&gt;&lt;periodical&gt;&lt;full-title&gt;Nature Reviews Drug Discovery&lt;/full-title&gt;&lt;abbr-1&gt;Nat. Rev. Drug Discov.&lt;/abbr-1&gt;&lt;/periodical&gt;&lt;pages&gt;730-739&lt;/pages&gt;&lt;volume&gt;5&lt;/volume&gt;&lt;dates&gt;&lt;year&gt;2006&lt;/year&gt;&lt;pub-dates&gt;&lt;date&gt;08/04/online&lt;/date&gt;&lt;/pub-dates&gt;&lt;/dates&gt;&lt;publisher&gt;Nature Publishing Group&lt;/publisher&gt;&lt;label&gt;RT def., thrombosis&lt;/label&gt;&lt;work-type&gt;Perspective&lt;/work-type&gt;&lt;urls&gt;&lt;related-urls&gt;&lt;url&gt;https://doi.org/10.1038/nrd2082&lt;/url&gt;&lt;/related-urls&gt;&lt;/urls&gt;&lt;electronic-resource-num&gt;10.1038/nrd2082&lt;/electronic-resource-num&gt;&lt;/record&gt;&lt;/Cite&gt;&lt;/EndNote&gt;</w:instrText>
        </w:r>
        <w:r w:rsidR="00075A48">
          <w:fldChar w:fldCharType="separate"/>
        </w:r>
        <w:r w:rsidR="00075A48" w:rsidRPr="00347A0D">
          <w:rPr>
            <w:noProof/>
            <w:vertAlign w:val="superscript"/>
          </w:rPr>
          <w:t>18</w:t>
        </w:r>
        <w:r w:rsidR="00075A48">
          <w:fldChar w:fldCharType="end"/>
        </w:r>
      </w:hyperlink>
      <w:r w:rsidR="002F7F39">
        <w:t xml:space="preserve"> </w:t>
      </w:r>
      <w:r w:rsidR="00972154">
        <w:t>However, u</w:t>
      </w:r>
      <w:r w:rsidR="0065059A" w:rsidRPr="0065059A">
        <w:t xml:space="preserve">nlike </w:t>
      </w:r>
      <w:r w:rsidR="0065059A" w:rsidRPr="00491823">
        <w:rPr>
          <w:i/>
        </w:rPr>
        <w:t>in vitro</w:t>
      </w:r>
      <w:r w:rsidR="0065059A" w:rsidRPr="0065059A">
        <w:t xml:space="preserve"> </w:t>
      </w:r>
      <w:r w:rsidR="0040462B">
        <w:t>experiments</w:t>
      </w:r>
      <w:r w:rsidR="0065059A">
        <w:t>,</w:t>
      </w:r>
      <w:r w:rsidR="0056386A">
        <w:t xml:space="preserve"> the dynamic </w:t>
      </w:r>
      <w:r w:rsidR="008D200C">
        <w:t xml:space="preserve">blood </w:t>
      </w:r>
      <w:r w:rsidR="0056386A">
        <w:t xml:space="preserve">flow </w:t>
      </w:r>
      <w:r w:rsidR="0056386A" w:rsidRPr="00491823">
        <w:rPr>
          <w:i/>
        </w:rPr>
        <w:t>in vivo</w:t>
      </w:r>
      <w:r w:rsidR="0056386A">
        <w:t xml:space="preserve"> induces fluctuation</w:t>
      </w:r>
      <w:r w:rsidR="00624030">
        <w:t>s</w:t>
      </w:r>
      <w:r w:rsidR="0056386A">
        <w:t xml:space="preserve"> </w:t>
      </w:r>
      <w:r w:rsidR="00624030">
        <w:t xml:space="preserve">in </w:t>
      </w:r>
      <w:r w:rsidR="0056386A" w:rsidRPr="0065059A">
        <w:t xml:space="preserve">the </w:t>
      </w:r>
      <w:r w:rsidR="0056386A">
        <w:t xml:space="preserve">concentration </w:t>
      </w:r>
      <w:r w:rsidR="005844C6">
        <w:t>of unbound inhibitors over time.</w:t>
      </w:r>
      <w:r w:rsidR="0056386A">
        <w:t xml:space="preserve"> </w:t>
      </w:r>
      <w:r w:rsidR="00276E85">
        <w:t>This prevents</w:t>
      </w:r>
      <w:r w:rsidR="007D312A">
        <w:t xml:space="preserve"> the </w:t>
      </w:r>
      <w:r w:rsidR="0056386A">
        <w:t xml:space="preserve">system </w:t>
      </w:r>
      <w:r w:rsidR="007D312A">
        <w:t xml:space="preserve">from arriving at equilibrium </w:t>
      </w:r>
      <w:r w:rsidR="00276E85">
        <w:t xml:space="preserve">and </w:t>
      </w:r>
      <w:r w:rsidR="007D312A">
        <w:t>thus renders the physiological environment</w:t>
      </w:r>
      <w:r w:rsidR="005844C6">
        <w:t xml:space="preserve"> </w:t>
      </w:r>
      <w:r w:rsidR="007D312A">
        <w:t>an open</w:t>
      </w:r>
      <w:r w:rsidR="005844C6">
        <w:t xml:space="preserve"> </w:t>
      </w:r>
      <w:r w:rsidR="0065059A">
        <w:t>system</w:t>
      </w:r>
      <w:r w:rsidR="0065059A" w:rsidRPr="0065059A">
        <w:t>.</w:t>
      </w:r>
      <w:r w:rsidR="00972154">
        <w:fldChar w:fldCharType="begin">
          <w:fldData xml:space="preserve">PEVuZE5vdGU+PENpdGU+PEF1dGhvcj5UdW1taW5vPC9BdXRob3I+PFllYXI+MjAwODwvWWVhcj48
UmVjTnVtPjIxNjwvUmVjTnVtPjxEaXNwbGF5VGV4dD48c3R5bGUgZmFjZT0ic3VwZXJzY3JpcHQi
PjE5LDIwPC9zdHlsZT48L0Rpc3BsYXlUZXh0PjxyZWNvcmQ+PHJlYy1udW1iZXI+MjE2PC9yZWMt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ZXNvdXJjZS1udW0+PC9yZWNvcmQ+PC9DaXRlPjxDaXRlPjxBdXRob3I+Wmhhbmc8L0F1dGhvcj48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</w:fldData>
        </w:fldChar>
      </w:r>
      <w:r w:rsidR="00D23007">
        <w:instrText xml:space="preserve"> ADDIN EN.CITE </w:instrText>
      </w:r>
      <w:r w:rsidR="00D23007">
        <w:fldChar w:fldCharType="begin">
          <w:fldData xml:space="preserve">PEVuZE5vdGU+PENpdGU+PEF1dGhvcj5UdW1taW5vPC9BdXRob3I+PFllYXI+MjAwODwvWWVhcj48
UmVjTnVtPjIxNjwvUmVjTnVtPjxEaXNwbGF5VGV4dD48c3R5bGUgZmFjZT0ic3VwZXJzY3JpcHQi
PjE5LDIwPC9zdHlsZT48L0Rpc3BsYXlUZXh0PjxyZWNvcmQ+PHJlYy1udW1iZXI+MjE2PC9yZWMt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ZXNvdXJjZS1udW0+PC9yZWNvcmQ+PC9DaXRlPjxDaXRlPjxBdXRob3I+Wmhhbmc8L0F1dGhvcj48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</w:fldData>
        </w:fldChar>
      </w:r>
      <w:r w:rsidR="00D23007">
        <w:instrText xml:space="preserve"> ADDIN EN.CITE.DATA </w:instrText>
      </w:r>
      <w:r w:rsidR="00D23007">
        <w:fldChar w:fldCharType="end"/>
      </w:r>
      <w:r w:rsidR="00972154">
        <w:fldChar w:fldCharType="separate"/>
      </w:r>
      <w:hyperlink w:anchor="_ENREF_19" w:tooltip="Tummino, 2008 #216" w:history="1">
        <w:r w:rsidR="00075A48" w:rsidRPr="00347A0D">
          <w:rPr>
            <w:noProof/>
            <w:vertAlign w:val="superscript"/>
          </w:rPr>
          <w:t>19</w:t>
        </w:r>
      </w:hyperlink>
      <w:r w:rsidR="00347A0D" w:rsidRPr="00347A0D">
        <w:rPr>
          <w:noProof/>
          <w:vertAlign w:val="superscript"/>
        </w:rPr>
        <w:t>,</w:t>
      </w:r>
      <w:hyperlink w:anchor="_ENREF_20" w:tooltip="Zhang, 2010 #232" w:history="1">
        <w:r w:rsidR="00075A48" w:rsidRPr="00347A0D">
          <w:rPr>
            <w:noProof/>
            <w:vertAlign w:val="superscript"/>
          </w:rPr>
          <w:t>20</w:t>
        </w:r>
      </w:hyperlink>
      <w:r w:rsidR="00972154">
        <w:fldChar w:fldCharType="end"/>
      </w:r>
      <w:r w:rsidR="005844C6">
        <w:t xml:space="preserve"> </w:t>
      </w:r>
      <w:r w:rsidR="00276E85">
        <w:t>Due to</w:t>
      </w:r>
      <w:r w:rsidR="005A0BA3">
        <w:t xml:space="preserve"> the fundamental differences between open and closed systems</w:t>
      </w:r>
      <w:r w:rsidR="0065059A" w:rsidRPr="0065059A">
        <w:t xml:space="preserve">, </w:t>
      </w:r>
      <w:r w:rsidR="008C57C8">
        <w:t>binding kinetic parameters</w:t>
      </w:r>
      <w:r w:rsidR="005A0BA3">
        <w:t>,</w:t>
      </w:r>
      <w:r w:rsidR="00972154">
        <w:t xml:space="preserve"> </w:t>
      </w:r>
      <w:r w:rsidR="005A0BA3">
        <w:t>especially</w:t>
      </w:r>
      <w:r w:rsidR="003579EC">
        <w:t xml:space="preserve"> RT</w:t>
      </w:r>
      <w:r w:rsidR="005A0BA3">
        <w:t>,</w:t>
      </w:r>
      <w:r w:rsidR="003579EC">
        <w:t xml:space="preserve"> </w:t>
      </w:r>
      <w:r w:rsidR="00BA3A4E">
        <w:t xml:space="preserve">have </w:t>
      </w:r>
      <w:r w:rsidR="00031454">
        <w:t xml:space="preserve">grown </w:t>
      </w:r>
      <w:r w:rsidR="00A456BC">
        <w:t>in importance</w:t>
      </w:r>
      <w:r w:rsidR="00031454">
        <w:t xml:space="preserve"> as </w:t>
      </w:r>
      <w:r w:rsidR="00EF13C7">
        <w:t xml:space="preserve">optimisation </w:t>
      </w:r>
      <w:r w:rsidR="005A0BA3">
        <w:t>m</w:t>
      </w:r>
      <w:r w:rsidR="00031454">
        <w:t>easure</w:t>
      </w:r>
      <w:r w:rsidR="005A0BA3">
        <w:t>s</w:t>
      </w:r>
      <w:r w:rsidR="00031454">
        <w:t xml:space="preserve"> </w:t>
      </w:r>
      <w:r w:rsidR="00EF13C7">
        <w:t>for</w:t>
      </w:r>
      <w:r w:rsidR="00031454">
        <w:t xml:space="preserve"> </w:t>
      </w:r>
      <w:r w:rsidR="00A35266">
        <w:t>drug candidate</w:t>
      </w:r>
      <w:r w:rsidR="00EF13C7">
        <w:t>s</w:t>
      </w:r>
      <w:r w:rsidR="00031454">
        <w:t xml:space="preserve"> </w:t>
      </w:r>
      <w:r w:rsidR="00972154">
        <w:t>alongside binding affinity and potency.</w:t>
      </w:r>
      <w:hyperlink w:anchor="_ENREF_18" w:tooltip="Copeland, 2006 #131" w:history="1">
        <w:r w:rsidR="00075A48">
          <w:fldChar w:fldCharType="begin">
            <w:fldData xml:space="preserve">PEVuZE5vdGU+PENpdGU+PEF1dGhvcj5Db3BlbGFuZDwvQXV0aG9yPjxZZWFyPjIwMDY8L1llYXI+
PFJlY051bT4xMzE8L1JlY051bT48RGlzcGxheVRleHQ+PHN0eWxlIGZhY2U9InN1cGVyc2NyaXB0
Ij4xOC0yNDwvc3R5bGU+PC9EaXNwbGF5VGV4dD48cmVjb3JkPjxyZWMtbnVtYmVyPjEzMTwvcmVj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PC9lbGVjdHJvbmljLXJlc291cmNlLW51bT48L3JlY29yZD48L0NpdGU+PENpdGU+PEF1dGhvcj5H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ZXM+MTAyMy0xMDI5PC9wYWdlcz48dm9sdW1lPjU8L3ZvbHVtZT48bnVtYmVyPjExPC9udW1iZXI+
PGRhdGVzPjx5ZWFyPjIwMTA8L3llYXI+PHB1Yi1kYXRlcz48ZGF0ZT4yMDEwLzExLzAxPC9kYXRl
PjwvcHViLWRhdGVzPjwvZGF0ZXM+PHB1Ymxpc2hlcj5UYXlsb3IgJmFtcDsgRnJhbmNpczwvcHVi
bGlzaGVyPjxpc2JuPjE3NDYtMDQ0MTwvaXNibj48bGFiZWw+bm8gZXEuPC9sYWJlbD48dXJscz48
cmVsYXRlZC11cmxzPjx1cmw+aHR0cHM6Ly9kb2kub3JnLzEwLjE1MTcvMTc0NjA0NDEuMjAxMC41
MjA3MDA8L3VybD48L3JlbGF0ZWQtdXJscz48L3VybHM+PGVsZWN0cm9uaWMtcmVzb3VyY2UtbnVt
PjEwLjE1MTcvMTc0NjA0NDEuMjAxMC41MjA3MDA8L2VsZWN0cm9uaWMtcmVzb3VyY2UtbnVtPjwv
cmVjb3JkPjwvQ2l0ZT48L0VuZE5vdGU+AG==
</w:fldData>
          </w:fldChar>
        </w:r>
        <w:r w:rsidR="00075A48">
          <w:instrText xml:space="preserve"> ADDIN EN.CITE </w:instrText>
        </w:r>
        <w:r w:rsidR="00075A48">
          <w:fldChar w:fldCharType="begin">
            <w:fldData xml:space="preserve">PEVuZE5vdGU+PENpdGU+PEF1dGhvcj5Db3BlbGFuZDwvQXV0aG9yPjxZZWFyPjIwMDY8L1llYXI+
PFJlY051bT4xMzE8L1JlY051bT48RGlzcGxheVRleHQ+PHN0eWxlIGZhY2U9InN1cGVyc2NyaXB0
Ij4xOC0yNDwvc3R5bGU+PC9EaXNwbGF5VGV4dD48cmVjb3JkPjxyZWMtbnVtYmVyPjEzMTwvcmVj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PC9lbGVjdHJvbmljLXJlc291cmNlLW51bT48L3JlY29yZD48L0NpdGU+PENpdGU+PEF1dGhvcj5H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ZXM+MTAyMy0xMDI5PC9wYWdlcz48dm9sdW1lPjU8L3ZvbHVtZT48bnVtYmVyPjExPC9udW1iZXI+
PGRhdGVzPjx5ZWFyPjIwMTA8L3llYXI+PHB1Yi1kYXRlcz48ZGF0ZT4yMDEwLzExLzAxPC9kYXRl
PjwvcHViLWRhdGVzPjwvZGF0ZXM+PHB1Ymxpc2hlcj5UYXlsb3IgJmFtcDsgRnJhbmNpczwvcHVi
bGlzaGVyPjxpc2JuPjE3NDYtMDQ0MTwvaXNibj48bGFiZWw+bm8gZXEuPC9sYWJlbD48dXJscz48
cmVsYXRlZC11cmxzPjx1cmw+aHR0cHM6Ly9kb2kub3JnLzEwLjE1MTcvMTc0NjA0NDEuMjAxMC41
MjA3MDA8L3VybD48L3JlbGF0ZWQtdXJscz48L3VybHM+PGVsZWN0cm9uaWMtcmVzb3VyY2UtbnVt
PjEwLjE1MTcvMTc0NjA0NDEuMjAxMC41MjA3MDA8L2VsZWN0cm9uaWMtcmVzb3VyY2UtbnVtPjwv
cmVjb3JkPjwvQ2l0ZT48L0VuZE5vdGU+AG==
</w:fldData>
          </w:fldChar>
        </w:r>
        <w:r w:rsidR="00075A48">
          <w:instrText xml:space="preserve"> ADDIN EN.CITE.DATA </w:instrText>
        </w:r>
        <w:r w:rsidR="00075A48">
          <w:fldChar w:fldCharType="end"/>
        </w:r>
        <w:r w:rsidR="00075A48">
          <w:fldChar w:fldCharType="separate"/>
        </w:r>
        <w:r w:rsidR="00075A48" w:rsidRPr="00347A0D">
          <w:rPr>
            <w:noProof/>
            <w:vertAlign w:val="superscript"/>
          </w:rPr>
          <w:t>18-24</w:t>
        </w:r>
        <w:r w:rsidR="00075A48">
          <w:fldChar w:fldCharType="end"/>
        </w:r>
      </w:hyperlink>
      <w:hyperlink w:anchor="_ENREF_13" w:tooltip="Tummino, 2008 #216" w:history="1"/>
      <w:hyperlink w:anchor="_ENREF_13" w:tooltip="Tummino, 2008 #216" w:history="1"/>
      <w:r w:rsidR="00972154">
        <w:t xml:space="preserve"> </w:t>
      </w:r>
      <w:r w:rsidR="00894EA5">
        <w:t xml:space="preserve">Considering the fact that the efficacy of a drug originates from </w:t>
      </w:r>
      <w:r w:rsidR="00894EA5" w:rsidRPr="005844C6">
        <w:rPr>
          <w:lang w:val="en-AU"/>
        </w:rPr>
        <w:t>its</w:t>
      </w:r>
      <w:r w:rsidR="00894EA5">
        <w:t xml:space="preserve"> interaction with its </w:t>
      </w:r>
      <w:r w:rsidR="00894EA5" w:rsidRPr="00972154">
        <w:t>physiological targe</w:t>
      </w:r>
      <w:r w:rsidR="00894EA5">
        <w:t xml:space="preserve">t, a strong correlation between the </w:t>
      </w:r>
      <w:r w:rsidR="00624030">
        <w:t>length of time a drug remains bound</w:t>
      </w:r>
      <w:r w:rsidR="00894EA5">
        <w:t xml:space="preserve"> to its target and its clinical efficacy is expected</w:t>
      </w:r>
      <w:r w:rsidR="007D312A" w:rsidRPr="00972154">
        <w:t>.</w:t>
      </w:r>
      <w:r w:rsidR="00031454" w:rsidRPr="00717BF4">
        <w:fldChar w:fldCharType="begin">
          <w:fldData xml:space="preserve">PEVuZE5vdGU+PENpdGU+PEF1dGhvcj5Db3BlbGFuZDwvQXV0aG9yPjxZZWFyPjIwMDY8L1llYXI+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ZXNvdXJjZS1udW0+PC9yZWNvcmQ+PC9DaXRlPjwvRW5kTm90ZT5=
</w:fldData>
        </w:fldChar>
      </w:r>
      <w:r w:rsidR="00D23007">
        <w:instrText xml:space="preserve"> ADDIN EN.CITE </w:instrText>
      </w:r>
      <w:r w:rsidR="00D23007">
        <w:fldChar w:fldCharType="begin">
          <w:fldData xml:space="preserve">PEVuZE5vdGU+PENpdGU+PEF1dGhvcj5Db3BlbGFuZDwvQXV0aG9yPjxZZWFyPjIwMDY8L1llYXI+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ZXNvdXJjZS1udW0+PC9yZWNvcmQ+PC9DaXRlPjwvRW5kTm90ZT5=
</w:fldData>
        </w:fldChar>
      </w:r>
      <w:r w:rsidR="00D23007">
        <w:instrText xml:space="preserve"> ADDIN EN.CITE.DATA </w:instrText>
      </w:r>
      <w:r w:rsidR="00D23007">
        <w:fldChar w:fldCharType="end"/>
      </w:r>
      <w:r w:rsidR="00031454" w:rsidRPr="00717BF4">
        <w:fldChar w:fldCharType="separate"/>
      </w:r>
      <w:hyperlink w:anchor="_ENREF_18" w:tooltip="Copeland, 2006 #131" w:history="1">
        <w:r w:rsidR="00075A48" w:rsidRPr="00347A0D">
          <w:rPr>
            <w:noProof/>
            <w:vertAlign w:val="superscript"/>
          </w:rPr>
          <w:t>18</w:t>
        </w:r>
      </w:hyperlink>
      <w:r w:rsidR="00347A0D" w:rsidRPr="00347A0D">
        <w:rPr>
          <w:noProof/>
          <w:vertAlign w:val="superscript"/>
        </w:rPr>
        <w:t>,</w:t>
      </w:r>
      <w:hyperlink w:anchor="_ENREF_19" w:tooltip="Tummino, 2008 #216" w:history="1">
        <w:r w:rsidR="00075A48" w:rsidRPr="00347A0D">
          <w:rPr>
            <w:noProof/>
            <w:vertAlign w:val="superscript"/>
          </w:rPr>
          <w:t>19</w:t>
        </w:r>
      </w:hyperlink>
      <w:r w:rsidR="00347A0D" w:rsidRPr="00347A0D">
        <w:rPr>
          <w:noProof/>
          <w:vertAlign w:val="superscript"/>
        </w:rPr>
        <w:t>,</w:t>
      </w:r>
      <w:hyperlink w:anchor="_ENREF_23" w:tooltip="Lu, 2010 #134" w:history="1">
        <w:r w:rsidR="00075A48" w:rsidRPr="00347A0D">
          <w:rPr>
            <w:noProof/>
            <w:vertAlign w:val="superscript"/>
          </w:rPr>
          <w:t>23</w:t>
        </w:r>
      </w:hyperlink>
      <w:r w:rsidR="00031454" w:rsidRPr="00717BF4">
        <w:fldChar w:fldCharType="end"/>
      </w:r>
      <w:r w:rsidR="007D312A" w:rsidRPr="00717BF4">
        <w:t xml:space="preserve"> </w:t>
      </w:r>
      <w:r w:rsidR="00E4149D">
        <w:t xml:space="preserve">For example, </w:t>
      </w:r>
      <w:r w:rsidR="002962A4" w:rsidRPr="00717BF4">
        <w:t>Swinney reported that therapeutics</w:t>
      </w:r>
      <w:r w:rsidR="00717BF4" w:rsidRPr="00717BF4">
        <w:t xml:space="preserve"> with long RT</w:t>
      </w:r>
      <w:r w:rsidR="008D200C">
        <w:t>s</w:t>
      </w:r>
      <w:r w:rsidR="002962A4" w:rsidRPr="00717BF4">
        <w:t xml:space="preserve"> </w:t>
      </w:r>
      <w:r w:rsidR="007D312A" w:rsidRPr="00717BF4">
        <w:t>demonstrated</w:t>
      </w:r>
      <w:r w:rsidR="002962A4" w:rsidRPr="00717BF4">
        <w:t xml:space="preserve"> </w:t>
      </w:r>
      <w:r w:rsidR="00717BF4" w:rsidRPr="00717BF4">
        <w:t>good clinical</w:t>
      </w:r>
      <w:r w:rsidR="00717BF4">
        <w:t xml:space="preserve"> efficacy and potentially involved non-equilibrium conditions in their mechanism of action</w:t>
      </w:r>
      <w:r w:rsidR="002962A4" w:rsidRPr="00BA3F64">
        <w:t>.</w:t>
      </w:r>
      <w:hyperlink w:anchor="_ENREF_25" w:tooltip="Swinney, 2004 #231" w:history="1">
        <w:r w:rsidR="00075A48">
          <w:fldChar w:fldCharType="begin"/>
        </w:r>
        <w:r w:rsidR="00075A48">
          <w:instrText xml:space="preserve"> ADDIN EN.CITE &lt;EndNote&gt;&lt;Cite&gt;&lt;Author&gt;Swinney&lt;/Author&gt;&lt;Year&gt;2004&lt;/Year&gt;&lt;RecNum&gt;231&lt;/RecNum&gt;&lt;DisplayText&gt;&lt;style face="superscript"&gt;25&lt;/style&gt;&lt;/DisplayText&gt;&lt;record&gt;&lt;rec-number&gt;231&lt;/rec-number&gt;&lt;foreign-keys&gt;&lt;key app="EN" db-id="s9tdpazwgt05pee2rf3x2x2gtdvpdwx50stf" timestamp="1556609889"&gt;231&lt;/key&gt;&lt;/foreign-keys&gt;&lt;ref-type name="Journal Article"&gt;17&lt;/ref-type&gt;&lt;contributors&gt;&lt;authors&gt;&lt;author&gt;Swinney, David C.&lt;/author&gt;&lt;/authors&gt;&lt;/contributors&gt;&lt;titles&gt;&lt;title&gt;Biochemical mechanisms of drug action: what does it take for success?&lt;/title&gt;&lt;secondary-title&gt;Nature Reviews Drug Discovery&lt;/secondary-title&gt;&lt;/titles&gt;&lt;periodical&gt;&lt;full-title&gt;Nature Reviews Drug Discovery&lt;/full-title&gt;&lt;abbr-1&gt;Nat. Rev. Drug Discov.&lt;/abbr-1&gt;&lt;/periodical&gt;&lt;pages&gt;801-808&lt;/pages&gt;&lt;volume&gt;3&lt;/volume&gt;&lt;dates&gt;&lt;year&gt;2004&lt;/year&gt;&lt;pub-dates&gt;&lt;date&gt;09/01/online&lt;/date&gt;&lt;/pub-dates&gt;&lt;/dates&gt;&lt;publisher&gt;Nature Publishing Group&lt;/publisher&gt;&lt;label&gt;RT &amp;gt; affinity&lt;/label&gt;&lt;work-type&gt;Perspective&lt;/work-type&gt;&lt;urls&gt;&lt;related-urls&gt;&lt;url&gt;https://doi.org/10.1038/nrd1500&lt;/url&gt;&lt;/related-urls&gt;&lt;/urls&gt;&lt;electronic-resource-num&gt;10.1038/nrd1500&lt;/electronic-resource-num&gt;&lt;/record&gt;&lt;/Cite&gt;&lt;/EndNote&gt;</w:instrText>
        </w:r>
        <w:r w:rsidR="00075A48">
          <w:fldChar w:fldCharType="separate"/>
        </w:r>
        <w:r w:rsidR="00075A48" w:rsidRPr="00347A0D">
          <w:rPr>
            <w:noProof/>
            <w:vertAlign w:val="superscript"/>
          </w:rPr>
          <w:t>25</w:t>
        </w:r>
        <w:r w:rsidR="00075A48">
          <w:fldChar w:fldCharType="end"/>
        </w:r>
      </w:hyperlink>
      <w:r w:rsidR="007D312A">
        <w:t xml:space="preserve"> </w:t>
      </w:r>
      <w:r w:rsidR="00C369F2">
        <w:t>However</w:t>
      </w:r>
      <w:r w:rsidR="003579EC">
        <w:t>, i</w:t>
      </w:r>
      <w:r w:rsidR="00353D4A">
        <w:t xml:space="preserve">t should be </w:t>
      </w:r>
      <w:r w:rsidR="00C369F2">
        <w:t>emphasised</w:t>
      </w:r>
      <w:r w:rsidR="00A6703A" w:rsidRPr="00A6703A">
        <w:t xml:space="preserve"> that</w:t>
      </w:r>
      <w:r w:rsidR="007E0145">
        <w:t xml:space="preserve"> </w:t>
      </w:r>
      <w:r w:rsidR="00E4149D">
        <w:t xml:space="preserve">a </w:t>
      </w:r>
      <w:r w:rsidR="007E0145">
        <w:t xml:space="preserve">long </w:t>
      </w:r>
      <w:r w:rsidR="00A35266">
        <w:t>RT</w:t>
      </w:r>
      <w:r w:rsidR="007E0145">
        <w:t xml:space="preserve"> is not always </w:t>
      </w:r>
      <w:r w:rsidR="00EF13C7">
        <w:t>required or desired</w:t>
      </w:r>
      <w:r w:rsidR="007E0145">
        <w:t>.</w:t>
      </w:r>
      <w:hyperlink w:anchor="_ENREF_13" w:tooltip="Tummino, 2008 #216" w:history="1"/>
      <w:r w:rsidR="007E0145">
        <w:t xml:space="preserve"> </w:t>
      </w:r>
      <w:r w:rsidR="00A35266">
        <w:t xml:space="preserve">While </w:t>
      </w:r>
      <w:r w:rsidR="00122AB2" w:rsidRPr="001B23BB">
        <w:t>sustained target engagement</w:t>
      </w:r>
      <w:r w:rsidR="00122AB2">
        <w:t xml:space="preserve"> </w:t>
      </w:r>
      <w:r w:rsidR="00E4149D">
        <w:t xml:space="preserve">is </w:t>
      </w:r>
      <w:r w:rsidR="00122AB2">
        <w:t>required</w:t>
      </w:r>
      <w:r w:rsidR="00EA0F5E">
        <w:t xml:space="preserve"> for</w:t>
      </w:r>
      <w:r w:rsidR="00D0421E">
        <w:t xml:space="preserve"> the</w:t>
      </w:r>
      <w:r w:rsidR="00EA0F5E">
        <w:t xml:space="preserve"> </w:t>
      </w:r>
      <w:r w:rsidR="00566F26">
        <w:t>treatment of cancers,</w:t>
      </w:r>
      <w:hyperlink w:anchor="_ENREF_22" w:tooltip="Copeland, 2010 #132" w:history="1">
        <w:r w:rsidR="00075A48">
          <w:fldChar w:fldCharType="begin"/>
        </w:r>
        <w:r w:rsidR="00075A48">
          <w:instrText xml:space="preserve"> ADDIN EN.CITE &lt;EndNote&gt;&lt;Cite&gt;&lt;Author&gt;Copeland&lt;/Author&gt;&lt;Year&gt;2010&lt;/Year&gt;&lt;RecNum&gt;132&lt;/RecNum&gt;&lt;DisplayText&gt;&lt;style face="superscript"&gt;22&lt;/style&gt;&lt;/DisplayText&gt;&lt;record&gt;&lt;rec-number&gt;132&lt;/rec-number&gt;&lt;foreign-keys&gt;&lt;key app="EN" db-id="s9tdpazwgt05pee2rf3x2x2gtdvpdwx50stf" timestamp="1556240926"&gt;132&lt;/key&gt;&lt;/foreign-keys&gt;&lt;ref-type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Discovery&lt;/full-title&gt;&lt;abbr-1&gt;Expert Opin. Drug Discov.&lt;/abbr-1&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075A48">
          <w:fldChar w:fldCharType="separate"/>
        </w:r>
        <w:r w:rsidR="00075A48" w:rsidRPr="00347A0D">
          <w:rPr>
            <w:noProof/>
            <w:vertAlign w:val="superscript"/>
          </w:rPr>
          <w:t>22</w:t>
        </w:r>
        <w:r w:rsidR="00075A48">
          <w:fldChar w:fldCharType="end"/>
        </w:r>
      </w:hyperlink>
      <w:r w:rsidR="00566F26">
        <w:t xml:space="preserve"> allergies,</w:t>
      </w:r>
      <w:hyperlink w:anchor="_ENREF_22" w:tooltip="Copeland, 2010 #132" w:history="1">
        <w:r w:rsidR="00075A48">
          <w:fldChar w:fldCharType="begin"/>
        </w:r>
        <w:r w:rsidR="00075A48">
          <w:instrText xml:space="preserve"> ADDIN EN.CITE &lt;EndNote&gt;&lt;Cite&gt;&lt;Author&gt;Copeland&lt;/Author&gt;&lt;Year&gt;2010&lt;/Year&gt;&lt;RecNum&gt;132&lt;/RecNum&gt;&lt;DisplayText&gt;&lt;style face="superscript"&gt;22&lt;/style&gt;&lt;/DisplayText&gt;&lt;record&gt;&lt;rec-number&gt;132&lt;/rec-number&gt;&lt;foreign-keys&gt;&lt;key app="EN" db-id="s9tdpazwgt05pee2rf3x2x2gtdvpdwx50stf" timestamp="1556240926"&gt;132&lt;/key&gt;&lt;/foreign-keys&gt;&lt;ref-type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Discovery&lt;/full-title&gt;&lt;abbr-1&gt;Expert Opin. Drug Discov.&lt;/abbr-1&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075A48">
          <w:fldChar w:fldCharType="separate"/>
        </w:r>
        <w:r w:rsidR="00075A48" w:rsidRPr="00347A0D">
          <w:rPr>
            <w:noProof/>
            <w:vertAlign w:val="superscript"/>
          </w:rPr>
          <w:t>22</w:t>
        </w:r>
        <w:r w:rsidR="00075A48">
          <w:fldChar w:fldCharType="end"/>
        </w:r>
      </w:hyperlink>
      <w:r w:rsidR="00566F26">
        <w:t xml:space="preserve"> hypertension,</w:t>
      </w:r>
      <w:hyperlink w:anchor="_ENREF_26" w:tooltip="Kahan, 1999 #278" w:history="1">
        <w:r w:rsidR="00075A48">
          <w:fldChar w:fldCharType="begin"/>
        </w:r>
        <w:r w:rsidR="00075A48">
          <w:instrText xml:space="preserve"> ADDIN EN.CITE &lt;EndNote&gt;&lt;Cite&gt;&lt;Author&gt;Kahan&lt;/Author&gt;&lt;Year&gt;1999&lt;/Year&gt;&lt;RecNum&gt;278&lt;/RecNum&gt;&lt;DisplayText&gt;&lt;style face="superscript"&gt;26&lt;/style&gt;&lt;/DisplayText&gt;&lt;record&gt;&lt;rec-number&gt;278&lt;/rec-number&gt;&lt;foreign-keys&gt;&lt;key app="EN" db-id="s9tdpazwgt05pee2rf3x2x2gtdvpdwx50stf" timestamp="1558341077"&gt;278&lt;/key&gt;&lt;/foreign-keys&gt;&lt;ref-type name="Journal Article"&gt;17&lt;/ref-type&gt;&lt;contributors&gt;&lt;authors&gt;&lt;author&gt;Kahan, Thomas&lt;/author&gt;&lt;author&gt;Eliasson, Keith&lt;/author&gt;&lt;/authors&gt;&lt;/contributors&gt;&lt;titles&gt;&lt;title&gt;The influence of long-term ACE inhibitor treatment on circulatory responses to stress in human hypertension*&lt;/title&gt;&lt;secondary-title&gt;American Journal of Hypertension&lt;/secondary-title&gt;&lt;/titles&gt;&lt;periodical&gt;&lt;full-title&gt;American Journal of Hypertension&lt;/full-title&gt;&lt;abbr-1&gt;Am. J. Hypertens.&lt;/abbr-1&gt;&lt;abbr-2&gt;Am J Hypertens&lt;/abbr-2&gt;&lt;/periodical&gt;&lt;pages&gt;1188-1194&lt;/pages&gt;&lt;volume&gt;12&lt;/volume&gt;&lt;number&gt;12&lt;/number&gt;&lt;dates&gt;&lt;year&gt;1999&lt;/year&gt;&lt;/dates&gt;&lt;isbn&gt;0895-7061&lt;/isbn&gt;&lt;label&gt;hypertension&lt;/label&gt;&lt;urls&gt;&lt;related-urls&gt;&lt;url&gt;https://doi.org/10.1016/S0895-7061(99)00155-7&lt;/url&gt;&lt;/related-urls&gt;&lt;/urls&gt;&lt;electronic-resource-num&gt;10.1016/S0895-7061(99)00155-7&lt;/electronic-resource-num&gt;&lt;access-date&gt;5/20/2019&lt;/access-date&gt;&lt;/record&gt;&lt;/Cite&gt;&lt;/EndNote&gt;</w:instrText>
        </w:r>
        <w:r w:rsidR="00075A48">
          <w:fldChar w:fldCharType="separate"/>
        </w:r>
        <w:r w:rsidR="00075A48" w:rsidRPr="00347A0D">
          <w:rPr>
            <w:noProof/>
            <w:vertAlign w:val="superscript"/>
          </w:rPr>
          <w:t>26</w:t>
        </w:r>
        <w:r w:rsidR="00075A48">
          <w:fldChar w:fldCharType="end"/>
        </w:r>
      </w:hyperlink>
      <w:r w:rsidR="00566F26">
        <w:t xml:space="preserve"> and hormone-dependent diseases</w:t>
      </w:r>
      <w:r w:rsidR="00E7128F">
        <w:t>,</w:t>
      </w:r>
      <w:hyperlink w:anchor="_ENREF_27" w:tooltip="Kohout, 2007 #279" w:history="1">
        <w:r w:rsidR="00075A48">
          <w:fldChar w:fldCharType="begin"/>
        </w:r>
        <w:r w:rsidR="00075A48">
          <w:instrText xml:space="preserve"> ADDIN EN.CITE &lt;EndNote&gt;&lt;Cite&gt;&lt;Author&gt;Kohout&lt;/Author&gt;&lt;Year&gt;2007&lt;/Year&gt;&lt;RecNum&gt;279&lt;/RecNum&gt;&lt;DisplayText&gt;&lt;style face="superscript"&gt;27&lt;/style&gt;&lt;/DisplayText&gt;&lt;record&gt;&lt;rec-number&gt;279&lt;/rec-number&gt;&lt;foreign-keys&gt;&lt;key app="EN" db-id="s9tdpazwgt05pee2rf3x2x2gtdvpdwx50stf" timestamp="1558341116"&gt;279&lt;/key&gt;&lt;/foreign-keys&gt;&lt;ref-type name="Journal Article"&gt;17&lt;/ref-type&gt;&lt;contributors&gt;&lt;authors&gt;&lt;author&gt;Kohout, Trudy A.&lt;/author&gt;&lt;author&gt;Xie, Qiu&lt;/author&gt;&lt;author&gt;Reijmers, Shelby&lt;/author&gt;&lt;author&gt;Finn, Kenneth J.&lt;/author&gt;&lt;author&gt;Guo, Zhiqiang&lt;/author&gt;&lt;author&gt;Zhu, Yun-Fei&lt;/author&gt;&lt;author&gt;Struthers, R. Scott&lt;/author&gt;&lt;/authors&gt;&lt;/contributors&gt;&lt;titles&gt;&lt;title&gt;Trapping of a Nonpeptide Ligand by the Extracellular Domains of the Gonadotropin-Releasing Hormone Receptor Results in Insurmountable Antagonism&lt;/title&gt;&lt;secondary-title&gt;Molecular Pharmacology&lt;/secondary-title&gt;&lt;/titles&gt;&lt;periodical&gt;&lt;full-title&gt;Molecular Pharmacology&lt;/full-title&gt;&lt;abbr-1&gt;Mol. Pharmacol.&lt;/abbr-1&gt;&lt;abbr-2&gt;Mol Pharmacol&lt;/abbr-2&gt;&lt;/periodical&gt;&lt;pages&gt;238-247&lt;/pages&gt;&lt;volume&gt;72&lt;/volume&gt;&lt;number&gt;2&lt;/number&gt;&lt;dates&gt;&lt;year&gt;2007&lt;/year&gt;&lt;/dates&gt;&lt;label&gt;hormone-dependent diseases&lt;/label&gt;&lt;urls&gt;&lt;related-urls&gt;&lt;url&gt;http://molpharm.aspetjournals.org/content/72/2/238.abstract&lt;/url&gt;&lt;/related-urls&gt;&lt;/urls&gt;&lt;electronic-resource-num&gt;10.1124/mol.107.035535&lt;/electronic-resource-num&gt;&lt;/record&gt;&lt;/Cite&gt;&lt;/EndNote&gt;</w:instrText>
        </w:r>
        <w:r w:rsidR="00075A48">
          <w:fldChar w:fldCharType="separate"/>
        </w:r>
        <w:r w:rsidR="00075A48" w:rsidRPr="00347A0D">
          <w:rPr>
            <w:noProof/>
            <w:vertAlign w:val="superscript"/>
          </w:rPr>
          <w:t>27</w:t>
        </w:r>
        <w:r w:rsidR="00075A48">
          <w:fldChar w:fldCharType="end"/>
        </w:r>
      </w:hyperlink>
      <w:hyperlink w:anchor="_ENREF_19" w:tooltip="Copeland, 2010 #132" w:history="1"/>
      <w:r w:rsidR="00E7128F">
        <w:t xml:space="preserve"> </w:t>
      </w:r>
      <w:r w:rsidR="00FA2781">
        <w:t>proteins</w:t>
      </w:r>
      <w:r w:rsidR="00E7128F">
        <w:t xml:space="preserve"> that undergo </w:t>
      </w:r>
      <w:r w:rsidR="00122AB2">
        <w:t>fast</w:t>
      </w:r>
      <w:r w:rsidR="00E7128F">
        <w:t xml:space="preserve"> turnover </w:t>
      </w:r>
      <w:r w:rsidR="00EF13C7">
        <w:t xml:space="preserve">through resynthesis </w:t>
      </w:r>
      <w:r w:rsidR="00EA0F5E">
        <w:t xml:space="preserve">do not benefit </w:t>
      </w:r>
      <w:r w:rsidR="00122AB2">
        <w:t xml:space="preserve">much </w:t>
      </w:r>
      <w:r w:rsidR="00EA0F5E">
        <w:t>from the prolonged duration of action</w:t>
      </w:r>
      <w:r w:rsidR="00122AB2">
        <w:t xml:space="preserve"> of long RT drugs</w:t>
      </w:r>
      <w:r w:rsidR="00D0421E">
        <w:t>. Besides,</w:t>
      </w:r>
      <w:r w:rsidR="00B7123E">
        <w:t xml:space="preserve"> </w:t>
      </w:r>
      <w:r w:rsidR="00122AB2">
        <w:t>the</w:t>
      </w:r>
      <w:r w:rsidR="00B7123E">
        <w:t>se inhibitors</w:t>
      </w:r>
      <w:r w:rsidR="00122AB2">
        <w:t xml:space="preserve"> </w:t>
      </w:r>
      <w:r w:rsidR="00EA0F5E">
        <w:t xml:space="preserve">are </w:t>
      </w:r>
      <w:r w:rsidR="00122AB2">
        <w:t>unsuited</w:t>
      </w:r>
      <w:r w:rsidR="00E7128F">
        <w:t xml:space="preserve"> for</w:t>
      </w:r>
      <w:r w:rsidR="00122AB2">
        <w:t xml:space="preserve"> </w:t>
      </w:r>
      <w:r w:rsidR="00566F26">
        <w:t xml:space="preserve">therapeutic </w:t>
      </w:r>
      <w:r w:rsidR="00122AB2" w:rsidRPr="001B23BB">
        <w:t xml:space="preserve">applications where rapid </w:t>
      </w:r>
      <w:r w:rsidR="00122AB2">
        <w:t>dissociation</w:t>
      </w:r>
      <w:r w:rsidR="00122AB2" w:rsidRPr="001B23BB">
        <w:t xml:space="preserve"> is preferred</w:t>
      </w:r>
      <w:r w:rsidR="005E1A66">
        <w:t>,</w:t>
      </w:r>
      <w:r w:rsidR="001B23BB">
        <w:fldChar w:fldCharType="begin">
          <w:fldData xml:space="preserve">PEVuZE5vdGU+PENpdGU+PEF1dGhvcj5Db3BlbGFuZDwvQXV0aG9yPjxZZWFyPjIwMTA8L1llYXI+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</w:fldData>
        </w:fldChar>
      </w:r>
      <w:r w:rsidR="00D23007">
        <w:instrText xml:space="preserve"> ADDIN EN.CITE </w:instrText>
      </w:r>
      <w:r w:rsidR="00D23007">
        <w:fldChar w:fldCharType="begin">
          <w:fldData xml:space="preserve">PEVuZE5vdGU+PENpdGU+PEF1dGhvcj5Db3BlbGFuZDwvQXV0aG9yPjxZZWFyPjIwMTA8L1llYXI+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</w:fldData>
        </w:fldChar>
      </w:r>
      <w:r w:rsidR="00D23007">
        <w:instrText xml:space="preserve"> ADDIN EN.CITE.DATA </w:instrText>
      </w:r>
      <w:r w:rsidR="00D23007">
        <w:fldChar w:fldCharType="end"/>
      </w:r>
      <w:r w:rsidR="001B23BB">
        <w:fldChar w:fldCharType="separate"/>
      </w:r>
      <w:hyperlink w:anchor="_ENREF_22" w:tooltip="Copeland, 2010 #132" w:history="1">
        <w:r w:rsidR="00075A48" w:rsidRPr="00347A0D">
          <w:rPr>
            <w:noProof/>
            <w:vertAlign w:val="superscript"/>
          </w:rPr>
          <w:t>22</w:t>
        </w:r>
      </w:hyperlink>
      <w:r w:rsidR="00347A0D" w:rsidRPr="00347A0D">
        <w:rPr>
          <w:noProof/>
          <w:vertAlign w:val="superscript"/>
        </w:rPr>
        <w:t>,</w:t>
      </w:r>
      <w:hyperlink w:anchor="_ENREF_28" w:tooltip="Bauer, 2015 #234" w:history="1">
        <w:r w:rsidR="00075A48" w:rsidRPr="00347A0D">
          <w:rPr>
            <w:noProof/>
            <w:vertAlign w:val="superscript"/>
          </w:rPr>
          <w:t>28</w:t>
        </w:r>
      </w:hyperlink>
      <w:r w:rsidR="001B23BB">
        <w:fldChar w:fldCharType="end"/>
      </w:r>
      <w:r w:rsidR="00FA2781">
        <w:t xml:space="preserve"> </w:t>
      </w:r>
      <w:r w:rsidR="005E1A66">
        <w:t>such as thrombosis</w:t>
      </w:r>
      <w:r w:rsidR="005E1A66">
        <w:fldChar w:fldCharType="begin">
          <w:fldData xml:space="preserve">PEVuZE5vdGU+PENpdGU+PEF1dGhvcj5Db3BlbGFuZDwvQXV0aG9yPjxZZWFyPjIwMDY8L1llYXI+
PFJlY051bT4xMzE8L1JlY051bT48RGlzcGxheVRleHQ+PHN0eWxlIGZhY2U9InN1cGVyc2NyaXB0
Ij4xOCwyOTwvc3R5bGU+PC9EaXNwbGF5VGV4dD48cmVjb3JkPjxyZWMtbnVtYmVyPjEzMTwvcmVj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PC9lbGVjdHJvbmljLXJlc291cmNlLW51bT48L3JlY29yZD48L0NpdGU+PENpdGU+PEF1dGhvcj5C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</w:fldData>
        </w:fldChar>
      </w:r>
      <w:r w:rsidR="00D23007">
        <w:instrText xml:space="preserve"> ADDIN EN.CITE </w:instrText>
      </w:r>
      <w:r w:rsidR="00D23007">
        <w:fldChar w:fldCharType="begin">
          <w:fldData xml:space="preserve">PEVuZE5vdGU+PENpdGU+PEF1dGhvcj5Db3BlbGFuZDwvQXV0aG9yPjxZZWFyPjIwMDY8L1llYXI+
PFJlY051bT4xMzE8L1JlY051bT48RGlzcGxheVRleHQ+PHN0eWxlIGZhY2U9InN1cGVyc2NyaXB0
Ij4xOCwyOTwvc3R5bGU+PC9EaXNwbGF5VGV4dD48cmVjb3JkPjxyZWMtbnVtYmVyPjEzMTwvcmVj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PC9lbGVjdHJvbmljLXJlc291cmNlLW51bT48L3JlY29yZD48L0NpdGU+PENpdGU+PEF1dGhvcj5C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</w:fldData>
        </w:fldChar>
      </w:r>
      <w:r w:rsidR="00D23007">
        <w:instrText xml:space="preserve"> ADDIN EN.CITE.DATA </w:instrText>
      </w:r>
      <w:r w:rsidR="00D23007">
        <w:fldChar w:fldCharType="end"/>
      </w:r>
      <w:r w:rsidR="005E1A66">
        <w:fldChar w:fldCharType="separate"/>
      </w:r>
      <w:hyperlink w:anchor="_ENREF_18" w:tooltip="Copeland, 2006 #131" w:history="1">
        <w:r w:rsidR="00075A48" w:rsidRPr="00347A0D">
          <w:rPr>
            <w:noProof/>
            <w:vertAlign w:val="superscript"/>
          </w:rPr>
          <w:t>18</w:t>
        </w:r>
      </w:hyperlink>
      <w:r w:rsidR="00347A0D" w:rsidRPr="00347A0D">
        <w:rPr>
          <w:noProof/>
          <w:vertAlign w:val="superscript"/>
        </w:rPr>
        <w:t>,</w:t>
      </w:r>
      <w:hyperlink w:anchor="_ENREF_29" w:tooltip="Bryant, 2008 #277" w:history="1">
        <w:r w:rsidR="00075A48" w:rsidRPr="00347A0D">
          <w:rPr>
            <w:noProof/>
            <w:vertAlign w:val="superscript"/>
          </w:rPr>
          <w:t>29</w:t>
        </w:r>
      </w:hyperlink>
      <w:r w:rsidR="005E1A66">
        <w:fldChar w:fldCharType="end"/>
      </w:r>
      <w:r w:rsidR="002338FD">
        <w:t xml:space="preserve"> and </w:t>
      </w:r>
      <w:r w:rsidR="002338FD">
        <w:lastRenderedPageBreak/>
        <w:t>antipsychosis</w:t>
      </w:r>
      <w:r w:rsidR="005E1A66">
        <w:t>.</w:t>
      </w:r>
      <w:hyperlink w:anchor="_ENREF_19" w:tooltip="Tummino, 2008 #216" w:history="1">
        <w:r w:rsidR="00075A48">
          <w:fldChar w:fldCharType="begin"/>
        </w:r>
        <w:r w:rsidR="00075A48">
          <w:instrText xml:space="preserve"> ADDIN EN.CITE &lt;EndNote&gt;&lt;Cite&gt;&lt;Author&gt;Tummino&lt;/Author&gt;&lt;Year&gt;2008&lt;/Year&gt;&lt;RecNum&gt;216&lt;/RecNum&gt;&lt;DisplayText&gt;&lt;style face="superscript"&gt;19&lt;/style&gt;&lt;/DisplayText&gt;&lt;record&gt;&lt;rec-number&gt;216&lt;/rec-number&gt;&lt;foreign-keys&gt;&lt;key app="EN" db-id="s9tdpazwgt05pee2rf3x2x2gtdvpdwx50stf" timestamp="1556588824"&gt;216&lt;/key&gt;&lt;/foreign-keys&gt;&lt;ref-type name="Journal Article"&gt;17&lt;/ref-type&gt;&lt;contributors&gt;&lt;authors&gt;&lt;author&gt;Tummino, Peter J.&lt;/author&gt;&lt;author&gt;Copeland, Robert A.&lt;/author&gt;&lt;/authors&gt;&lt;/contributors&gt;&lt;titles&gt;&lt;title&gt;Residence Time of Receptor−Ligand Complexes and Its Effect on Biological Function&lt;/title&gt;&lt;secondary-title&gt;Biochemistry&lt;/secondary-title&gt;&lt;/titles&gt;&lt;periodical&gt;&lt;full-title&gt;Biochemistry&lt;/full-title&gt;&lt;/periodical&gt;&lt;pages&gt;5481-5492&lt;/pages&gt;&lt;volume&gt;47&lt;/volume&gt;&lt;number&gt;20&lt;/number&gt;&lt;dates&gt;&lt;year&gt;2008&lt;/year&gt;&lt;pub-dates&gt;&lt;date&gt;2008/05/01&lt;/date&gt;&lt;/pub-dates&gt;&lt;/dates&gt;&lt;publisher&gt;American Chemical Society&lt;/publisher&gt;&lt;isbn&gt;0006-2960&lt;/isbn&gt;&lt;label&gt;RT must, no eq., antipsychosis&lt;/label&gt;&lt;urls&gt;&lt;related-urls&gt;&lt;url&gt;https://doi.org/10.1021/bi8002023&lt;/url&gt;&lt;/related-urls&gt;&lt;/urls&gt;&lt;electronic-resource-num&gt;10.1021/bi8002023&lt;/electronic-resource-num&gt;&lt;/record&gt;&lt;/Cite&gt;&lt;/EndNote&gt;</w:instrText>
        </w:r>
        <w:r w:rsidR="00075A48">
          <w:fldChar w:fldCharType="separate"/>
        </w:r>
        <w:r w:rsidR="00075A48" w:rsidRPr="00347A0D">
          <w:rPr>
            <w:noProof/>
            <w:vertAlign w:val="superscript"/>
          </w:rPr>
          <w:t>19</w:t>
        </w:r>
        <w:r w:rsidR="00075A48">
          <w:fldChar w:fldCharType="end"/>
        </w:r>
      </w:hyperlink>
      <w:r w:rsidR="005E1A66">
        <w:t xml:space="preserve"> </w:t>
      </w:r>
      <w:r w:rsidR="00566F26" w:rsidRPr="00352788">
        <w:t>In fact, long RT</w:t>
      </w:r>
      <w:r w:rsidR="006B2C31">
        <w:t>s</w:t>
      </w:r>
      <w:r w:rsidR="00566F26" w:rsidRPr="00352788">
        <w:t xml:space="preserve"> may even be </w:t>
      </w:r>
      <w:r w:rsidR="00A456BC">
        <w:t>a contradiction</w:t>
      </w:r>
      <w:r w:rsidR="00566F26" w:rsidRPr="00352788">
        <w:t xml:space="preserve"> </w:t>
      </w:r>
      <w:r w:rsidR="005F0994" w:rsidRPr="00352788">
        <w:t>for the</w:t>
      </w:r>
      <w:r w:rsidR="00EB18CA" w:rsidRPr="00352788">
        <w:t>se clinical indications</w:t>
      </w:r>
      <w:r w:rsidR="005F0994" w:rsidRPr="00352788">
        <w:t xml:space="preserve"> </w:t>
      </w:r>
      <w:r w:rsidR="00EB18CA" w:rsidRPr="00352788">
        <w:t>due to the convolution of</w:t>
      </w:r>
      <w:r w:rsidR="005F0994" w:rsidRPr="00352788">
        <w:t xml:space="preserve"> the effect of </w:t>
      </w:r>
      <w:r w:rsidR="00EB18CA" w:rsidRPr="00352788">
        <w:t xml:space="preserve">drug </w:t>
      </w:r>
      <w:r w:rsidR="005F0994" w:rsidRPr="00352788">
        <w:t>occupancy</w:t>
      </w:r>
      <w:r w:rsidR="00EB18CA" w:rsidRPr="00352788">
        <w:t xml:space="preserve"> at the same site</w:t>
      </w:r>
      <w:r w:rsidR="005F0994" w:rsidRPr="00352788">
        <w:t xml:space="preserve"> on both efficacy and toxicity</w:t>
      </w:r>
      <w:r w:rsidR="00566F26">
        <w:t>.</w:t>
      </w:r>
      <w:hyperlink w:anchor="_ENREF_22" w:tooltip="Copeland, 2010 #132" w:history="1">
        <w:r w:rsidR="00075A48">
          <w:fldChar w:fldCharType="begin"/>
        </w:r>
        <w:r w:rsidR="00075A48">
          <w:instrText xml:space="preserve"> ADDIN EN.CITE &lt;EndNote&gt;&lt;Cite&gt;&lt;Author&gt;Copeland&lt;/Author&gt;&lt;Year&gt;2010&lt;/Year&gt;&lt;RecNum&gt;132&lt;/RecNum&gt;&lt;DisplayText&gt;&lt;style face="superscript"&gt;22&lt;/style&gt;&lt;/DisplayText&gt;&lt;record&gt;&lt;rec-number&gt;132&lt;/rec-number&gt;&lt;foreign-keys&gt;&lt;key app="EN" db-id="s9tdpazwgt05pee2rf3x2x2gtdvpdwx50stf" timestamp="1556240926"&gt;132&lt;/key&gt;&lt;/foreign-keys&gt;&lt;ref-type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Discovery&lt;/full-title&gt;&lt;abbr-1&gt;Expert Opin. Drug Discov.&lt;/abbr-1&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075A48">
          <w:fldChar w:fldCharType="separate"/>
        </w:r>
        <w:r w:rsidR="00075A48" w:rsidRPr="00347A0D">
          <w:rPr>
            <w:noProof/>
            <w:vertAlign w:val="superscript"/>
          </w:rPr>
          <w:t>22</w:t>
        </w:r>
        <w:r w:rsidR="00075A48">
          <w:fldChar w:fldCharType="end"/>
        </w:r>
      </w:hyperlink>
      <w:r w:rsidR="00566F26">
        <w:t xml:space="preserve"> </w:t>
      </w:r>
      <w:r w:rsidR="00B66524">
        <w:t>As such, t</w:t>
      </w:r>
      <w:r w:rsidR="00FA2781">
        <w:t xml:space="preserve">he ability to tune the drug-target RT </w:t>
      </w:r>
      <w:r w:rsidR="00465429">
        <w:t>ha</w:t>
      </w:r>
      <w:r w:rsidR="00FA2781">
        <w:t>s</w:t>
      </w:r>
      <w:r w:rsidR="00465429">
        <w:t xml:space="preserve"> been</w:t>
      </w:r>
      <w:r w:rsidR="006C1074">
        <w:t xml:space="preserve"> </w:t>
      </w:r>
      <w:r w:rsidR="00E4149D">
        <w:t xml:space="preserve">a </w:t>
      </w:r>
      <w:r w:rsidR="00624030">
        <w:t>major focus within</w:t>
      </w:r>
      <w:r w:rsidR="00FA2781">
        <w:t xml:space="preserve"> </w:t>
      </w:r>
      <w:r w:rsidR="00ED1850">
        <w:t xml:space="preserve">the </w:t>
      </w:r>
      <w:r w:rsidR="00E4149D">
        <w:t xml:space="preserve">covalent </w:t>
      </w:r>
      <w:r w:rsidR="00FA2781">
        <w:t>drug discovery</w:t>
      </w:r>
      <w:r w:rsidR="00465429">
        <w:t xml:space="preserve"> </w:t>
      </w:r>
      <w:r w:rsidR="00560F80">
        <w:t>community</w:t>
      </w:r>
      <w:r w:rsidR="00FA2781">
        <w:t>.</w:t>
      </w:r>
      <w:bookmarkStart w:id="17" w:name="_Toc9001580"/>
      <w:bookmarkStart w:id="18" w:name="_Toc9119010"/>
    </w:p>
    <w:p w14:paraId="4BC60057" w14:textId="064BF753" w:rsidR="00A35266" w:rsidRPr="00E47C9E" w:rsidRDefault="007D2E06" w:rsidP="00EC0804">
      <w:pPr>
        <w:pStyle w:val="Heading3"/>
      </w:pPr>
      <w:bookmarkStart w:id="19" w:name="_Toc22242510"/>
      <w:bookmarkEnd w:id="17"/>
      <w:r>
        <w:t>Discovery of Reversible Covalent Inhibitors o</w:t>
      </w:r>
      <w:r w:rsidR="00D82EBF">
        <w:t>f Bruton’s Tyrosine Kinase</w:t>
      </w:r>
      <w:r>
        <w:t>.</w:t>
      </w:r>
      <w:bookmarkEnd w:id="18"/>
      <w:bookmarkEnd w:id="19"/>
      <w:r w:rsidR="007F7734">
        <w:fldChar w:fldCharType="begin"/>
      </w:r>
      <w:r w:rsidR="007F7734">
        <w:instrText xml:space="preserve"> HYPERLINK \l "_ENREF_20" \o "Bauer, 2015 #234" </w:instrText>
      </w:r>
      <w:r w:rsidR="007F7734">
        <w:fldChar w:fldCharType="end"/>
      </w:r>
    </w:p>
    <w:p w14:paraId="65154584" w14:textId="5DE66C64" w:rsidR="00C11174" w:rsidRDefault="00276E85" w:rsidP="00B151C9">
      <w:pPr>
        <w:pStyle w:val="Paragraph"/>
      </w:pPr>
      <w:r>
        <w:t>In order to counteract the</w:t>
      </w:r>
      <w:r w:rsidR="00E4149D">
        <w:t xml:space="preserve"> abovementioned</w:t>
      </w:r>
      <w:r>
        <w:t xml:space="preserve"> dangers of irreversible binding of covalent inhibitors to enzymes</w:t>
      </w:r>
      <w:r w:rsidRPr="00333468">
        <w:t>,</w:t>
      </w:r>
      <w:r>
        <w:t xml:space="preserve"> new classes of covalent inhibitors that engage their targets reversibly</w:t>
      </w:r>
      <w:r w:rsidR="00EB18CA">
        <w:t xml:space="preserve"> have been designed</w:t>
      </w:r>
      <w:r>
        <w:t xml:space="preserve">. In this context, </w:t>
      </w:r>
      <w:r w:rsidRPr="00333468">
        <w:t xml:space="preserve">Taunton et al. </w:t>
      </w:r>
      <w:r>
        <w:t>reported</w:t>
      </w:r>
      <w:r w:rsidRPr="00333468">
        <w:t xml:space="preserve"> </w:t>
      </w:r>
      <w:r>
        <w:t xml:space="preserve">an important discovery </w:t>
      </w:r>
      <w:r w:rsidR="00C369F2">
        <w:t>by designing</w:t>
      </w:r>
      <w:r>
        <w:t xml:space="preserve"> </w:t>
      </w:r>
      <w:r w:rsidRPr="00333468">
        <w:t xml:space="preserve">reversible covalent inhibitors </w:t>
      </w:r>
      <w:r w:rsidR="00C369F2">
        <w:t>that targeted</w:t>
      </w:r>
      <w:r>
        <w:t xml:space="preserve"> </w:t>
      </w:r>
      <w:r w:rsidRPr="00333468">
        <w:t>noncatalytic cysteine residue</w:t>
      </w:r>
      <w:r>
        <w:t xml:space="preserve">s in </w:t>
      </w:r>
      <w:r w:rsidRPr="000B40D9">
        <w:t xml:space="preserve">Bruton’s Tyrosine Kinase </w:t>
      </w:r>
      <w:r>
        <w:t>(BTK).</w:t>
      </w:r>
      <w:hyperlink w:anchor="_ENREF_5" w:tooltip="Bradshaw, 2015 #103" w:history="1">
        <w:r w:rsidR="00075A48">
          <w:fldChar w:fldCharType="begin"/>
        </w:r>
        <w:r w:rsidR="00075A48">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075A48">
          <w:fldChar w:fldCharType="separate"/>
        </w:r>
        <w:r w:rsidR="00075A48" w:rsidRPr="00347A0D">
          <w:rPr>
            <w:noProof/>
            <w:vertAlign w:val="superscript"/>
          </w:rPr>
          <w:t>5</w:t>
        </w:r>
        <w:r w:rsidR="00075A48">
          <w:fldChar w:fldCharType="end"/>
        </w:r>
      </w:hyperlink>
      <w:r w:rsidR="001854EB" w:rsidRPr="00333468">
        <w:t xml:space="preserve"> </w:t>
      </w:r>
      <w:r w:rsidR="001854EB">
        <w:t xml:space="preserve">BTK </w:t>
      </w:r>
      <w:r>
        <w:t xml:space="preserve">is a </w:t>
      </w:r>
      <w:r w:rsidR="00D05C22">
        <w:t>member of the Tec tyrosine kinase family</w:t>
      </w:r>
      <w:r>
        <w:t xml:space="preserve"> which participates </w:t>
      </w:r>
      <w:r w:rsidR="001854EB">
        <w:t>in immune function regulation</w:t>
      </w:r>
      <w:r w:rsidR="007D04EB">
        <w:t xml:space="preserve"> through B-cell development</w:t>
      </w:r>
      <w:r w:rsidR="00C369F2">
        <w:t>.</w:t>
      </w:r>
      <w:r w:rsidR="00E22105">
        <w:fldChar w:fldCharType="begin">
          <w:fldData xml:space="preserve">PEVuZE5vdGU+PENpdGU+PEF1dGhvcj5TbWl0aDwvQXV0aG9yPjxZZWFyPjE5OTQ8L1llYXI+PFJl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==
</w:fldData>
        </w:fldChar>
      </w:r>
      <w:r w:rsidR="00D23007">
        <w:instrText xml:space="preserve"> ADDIN EN.CITE </w:instrText>
      </w:r>
      <w:r w:rsidR="00D23007">
        <w:fldChar w:fldCharType="begin">
          <w:fldData xml:space="preserve">PEVuZE5vdGU+PENpdGU+PEF1dGhvcj5TbWl0aDwvQXV0aG9yPjxZZWFyPjE5OTQ8L1llYXI+PFJl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==
</w:fldData>
        </w:fldChar>
      </w:r>
      <w:r w:rsidR="00D23007">
        <w:instrText xml:space="preserve"> ADDIN EN.CITE.DATA </w:instrText>
      </w:r>
      <w:r w:rsidR="00D23007">
        <w:fldChar w:fldCharType="end"/>
      </w:r>
      <w:r w:rsidR="00E22105">
        <w:fldChar w:fldCharType="separate"/>
      </w:r>
      <w:hyperlink w:anchor="_ENREF_30" w:tooltip="Smith, 1994 #145" w:history="1">
        <w:r w:rsidR="00075A48" w:rsidRPr="00347A0D">
          <w:rPr>
            <w:noProof/>
            <w:vertAlign w:val="superscript"/>
          </w:rPr>
          <w:t>30</w:t>
        </w:r>
      </w:hyperlink>
      <w:r w:rsidR="00347A0D" w:rsidRPr="00347A0D">
        <w:rPr>
          <w:noProof/>
          <w:vertAlign w:val="superscript"/>
        </w:rPr>
        <w:t>,</w:t>
      </w:r>
      <w:hyperlink w:anchor="_ENREF_31" w:tooltip="Mohamed, 2009 #146" w:history="1">
        <w:r w:rsidR="00075A48" w:rsidRPr="00347A0D">
          <w:rPr>
            <w:noProof/>
            <w:vertAlign w:val="superscript"/>
          </w:rPr>
          <w:t>31</w:t>
        </w:r>
      </w:hyperlink>
      <w:r w:rsidR="00E22105">
        <w:fldChar w:fldCharType="end"/>
      </w:r>
      <w:r w:rsidR="00EE354F">
        <w:t xml:space="preserve"> </w:t>
      </w:r>
      <w:r w:rsidR="00C369F2">
        <w:t>I</w:t>
      </w:r>
      <w:r w:rsidR="001854EB">
        <w:t>ts i</w:t>
      </w:r>
      <w:r w:rsidR="00A1488E" w:rsidRPr="00333468">
        <w:t xml:space="preserve">nhibition </w:t>
      </w:r>
      <w:r w:rsidR="001854EB">
        <w:t xml:space="preserve">has been </w:t>
      </w:r>
      <w:r w:rsidR="00C369F2">
        <w:t>utilised for</w:t>
      </w:r>
      <w:r w:rsidR="001854EB">
        <w:t xml:space="preserve"> </w:t>
      </w:r>
      <w:r w:rsidR="00A1488E" w:rsidRPr="00333468">
        <w:t xml:space="preserve">treatment of </w:t>
      </w:r>
      <w:r w:rsidR="00446EA6">
        <w:t xml:space="preserve">various </w:t>
      </w:r>
      <w:r w:rsidR="00A1488E" w:rsidRPr="00333468">
        <w:t>cancer</w:t>
      </w:r>
      <w:r w:rsidR="00C4423F">
        <w:t>s</w:t>
      </w:r>
      <w:r w:rsidR="006722F5">
        <w:fldChar w:fldCharType="begin">
          <w:fldData xml:space="preserve">PEVuZE5vdGU+PENpdGU+PEF1dGhvcj5IYWxsZWs8L0F1dGhvcj48WWVhcj4yMDE4PC9ZZWFyPjxS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</w:fldData>
        </w:fldChar>
      </w:r>
      <w:r w:rsidR="00D23007">
        <w:instrText xml:space="preserve"> ADDIN EN.CITE </w:instrText>
      </w:r>
      <w:r w:rsidR="00D23007">
        <w:fldChar w:fldCharType="begin">
          <w:fldData xml:space="preserve">PEVuZE5vdGU+PENpdGU+PEF1dGhvcj5IYWxsZWs8L0F1dGhvcj48WWVhcj4yMDE4PC9ZZWFyPjxS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</w:fldData>
        </w:fldChar>
      </w:r>
      <w:r w:rsidR="00D23007">
        <w:instrText xml:space="preserve"> ADDIN EN.CITE.DATA </w:instrText>
      </w:r>
      <w:r w:rsidR="00D23007">
        <w:fldChar w:fldCharType="end"/>
      </w:r>
      <w:r w:rsidR="006722F5">
        <w:fldChar w:fldCharType="separate"/>
      </w:r>
      <w:hyperlink w:anchor="_ENREF_32" w:tooltip="Hallek, 2018 #123" w:history="1">
        <w:r w:rsidR="00075A48" w:rsidRPr="00347A0D">
          <w:rPr>
            <w:noProof/>
            <w:vertAlign w:val="superscript"/>
          </w:rPr>
          <w:t>32</w:t>
        </w:r>
      </w:hyperlink>
      <w:r w:rsidR="00347A0D" w:rsidRPr="00347A0D">
        <w:rPr>
          <w:noProof/>
          <w:vertAlign w:val="superscript"/>
        </w:rPr>
        <w:t>,</w:t>
      </w:r>
      <w:hyperlink w:anchor="_ENREF_33" w:tooltip="Wang, 2013 #136" w:history="1">
        <w:r w:rsidR="00075A48" w:rsidRPr="00347A0D">
          <w:rPr>
            <w:noProof/>
            <w:vertAlign w:val="superscript"/>
          </w:rPr>
          <w:t>33</w:t>
        </w:r>
      </w:hyperlink>
      <w:r w:rsidR="006722F5">
        <w:fldChar w:fldCharType="end"/>
      </w:r>
      <w:r w:rsidR="00894C1C">
        <w:t xml:space="preserve"> </w:t>
      </w:r>
      <w:r w:rsidR="00A1488E" w:rsidRPr="00333468">
        <w:t>and autoimmune diseases</w:t>
      </w:r>
      <w:r w:rsidR="00894C1C">
        <w:t>.</w:t>
      </w:r>
      <w:r w:rsidR="00E22105">
        <w:fldChar w:fldCharType="begin">
          <w:fldData xml:space="preserve">PEVuZE5vdGU+PENpdGU+PEF1dGhvcj5EaSBQYW9sbzwvQXV0aG9yPjxZZWFyPjIwMTA8L1llYXI+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dGU+PC9FbmROb3RlPgB=
</w:fldData>
        </w:fldChar>
      </w:r>
      <w:r w:rsidR="00D23007">
        <w:instrText xml:space="preserve"> ADDIN EN.CITE </w:instrText>
      </w:r>
      <w:r w:rsidR="00D23007">
        <w:fldChar w:fldCharType="begin">
          <w:fldData xml:space="preserve">PEVuZE5vdGU+PENpdGU+PEF1dGhvcj5EaSBQYW9sbzwvQXV0aG9yPjxZZWFyPjIwMTA8L1llYXI+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dGU+PC9FbmROb3RlPgB=
</w:fldData>
        </w:fldChar>
      </w:r>
      <w:r w:rsidR="00D23007">
        <w:instrText xml:space="preserve"> ADDIN EN.CITE.DATA </w:instrText>
      </w:r>
      <w:r w:rsidR="00D23007">
        <w:fldChar w:fldCharType="end"/>
      </w:r>
      <w:r w:rsidR="00E22105">
        <w:fldChar w:fldCharType="separate"/>
      </w:r>
      <w:hyperlink w:anchor="_ENREF_34" w:tooltip="Di Paolo, 2010 #143" w:history="1">
        <w:r w:rsidR="00075A48" w:rsidRPr="00347A0D">
          <w:rPr>
            <w:noProof/>
            <w:vertAlign w:val="superscript"/>
          </w:rPr>
          <w:t>34</w:t>
        </w:r>
      </w:hyperlink>
      <w:r w:rsidR="00347A0D" w:rsidRPr="00347A0D">
        <w:rPr>
          <w:noProof/>
          <w:vertAlign w:val="superscript"/>
        </w:rPr>
        <w:t>,</w:t>
      </w:r>
      <w:hyperlink w:anchor="_ENREF_35" w:tooltip="Honigberg, 2010 #144" w:history="1">
        <w:r w:rsidR="00075A48" w:rsidRPr="00347A0D">
          <w:rPr>
            <w:noProof/>
            <w:vertAlign w:val="superscript"/>
          </w:rPr>
          <w:t>35</w:t>
        </w:r>
      </w:hyperlink>
      <w:r w:rsidR="00E22105">
        <w:fldChar w:fldCharType="end"/>
      </w:r>
      <w:r w:rsidR="001854EB">
        <w:t xml:space="preserve"> </w:t>
      </w:r>
      <w:r w:rsidR="004545E9">
        <w:t>I</w:t>
      </w:r>
      <w:r w:rsidR="00A1488E" w:rsidRPr="00333468">
        <w:t>brutini</w:t>
      </w:r>
      <w:r w:rsidR="001854EB">
        <w:t>b</w:t>
      </w:r>
      <w:hyperlink w:anchor="_ENREF_36" w:tooltip="Brown, 2013 #121" w:history="1">
        <w:r w:rsidR="00075A48">
          <w:fldChar w:fldCharType="begin"/>
        </w:r>
        <w:r w:rsidR="00075A48">
          <w:instrText xml:space="preserve"> ADDIN EN.CITE &lt;EndNote&gt;&lt;Cite&gt;&lt;Author&gt;Brown&lt;/Author&gt;&lt;Year&gt;2013&lt;/Year&gt;&lt;RecNum&gt;121&lt;/RecNum&gt;&lt;DisplayText&gt;&lt;style face="superscript"&gt;36&lt;/style&gt;&lt;/DisplayText&gt;&lt;record&gt;&lt;rec-number&gt;121&lt;/rec-number&gt;&lt;foreign-keys&gt;&lt;key app="EN" db-id="s9tdpazwgt05pee2rf3x2x2gtdvpdwx50stf" timestamp="1556239272"&gt;121&lt;/key&gt;&lt;/foreign-keys&gt;&lt;ref-type name="Journal Article"&gt;17&lt;/ref-type&gt;&lt;contributors&gt;&lt;authors&gt;&lt;author&gt;Brown, Jennifer R.&lt;/author&gt;&lt;/authors&gt;&lt;/contributors&gt;&lt;titles&gt;&lt;title&gt;Ibrutinib (PCI-32765), the First BTK (Bruton’s Tyrosine Kinase) Inhibitor in Clinical Trials&lt;/title&gt;&lt;secondary-title&gt;Current Hematologic Malignancy Reports&lt;/secondary-title&gt;&lt;/titles&gt;&lt;periodical&gt;&lt;full-title&gt;Current Hematologic Malignancy Reports&lt;/full-title&gt;&lt;abbr-1&gt;Curr. Hematol. Malig. Rep.&lt;/abbr-1&gt;&lt;abbr-2&gt;Curr Hematol Malig Rep&lt;/abbr-2&gt;&lt;/periodical&gt;&lt;pages&gt;1-6&lt;/pages&gt;&lt;volume&gt;8&lt;/volume&gt;&lt;number&gt;1&lt;/number&gt;&lt;dates&gt;&lt;year&gt;2013&lt;/year&gt;&lt;pub-dates&gt;&lt;date&gt;2013/03/01&lt;/date&gt;&lt;/pub-dates&gt;&lt;/dates&gt;&lt;isbn&gt;1558-822X&lt;/isbn&gt;&lt;label&gt;ibru. def.&lt;/label&gt;&lt;urls&gt;&lt;related-urls&gt;&lt;url&gt;https://doi.org/10.1007/s11899-012-0147-9&lt;/url&gt;&lt;/related-urls&gt;&lt;/urls&gt;&lt;electronic-resource-num&gt;10.1007/s11899-012-0147-9&lt;/electronic-resource-num&gt;&lt;/record&gt;&lt;/Cite&gt;&lt;/EndNote&gt;</w:instrText>
        </w:r>
        <w:r w:rsidR="00075A48">
          <w:fldChar w:fldCharType="separate"/>
        </w:r>
        <w:r w:rsidR="00075A48" w:rsidRPr="00347A0D">
          <w:rPr>
            <w:noProof/>
            <w:vertAlign w:val="superscript"/>
          </w:rPr>
          <w:t>36</w:t>
        </w:r>
        <w:r w:rsidR="00075A48">
          <w:fldChar w:fldCharType="end"/>
        </w:r>
      </w:hyperlink>
      <w:r w:rsidR="00EE354F">
        <w:t xml:space="preserve"> </w:t>
      </w:r>
      <w:r w:rsidR="00E4149D">
        <w:t xml:space="preserve">(Figure </w:t>
      </w:r>
      <w:r w:rsidR="000B5B15">
        <w:t>1.</w:t>
      </w:r>
      <w:r w:rsidR="00E4149D">
        <w:t xml:space="preserve">2) </w:t>
      </w:r>
      <w:r w:rsidR="00A06F33">
        <w:t xml:space="preserve">was the first </w:t>
      </w:r>
      <w:r w:rsidR="00F15C17">
        <w:t xml:space="preserve">BTK </w:t>
      </w:r>
      <w:r w:rsidR="00A06F33">
        <w:t>inhibitor</w:t>
      </w:r>
      <w:r w:rsidR="0060612C">
        <w:t xml:space="preserve"> approved by the </w:t>
      </w:r>
      <w:r w:rsidR="00C369F2">
        <w:t xml:space="preserve">US </w:t>
      </w:r>
      <w:r w:rsidR="0060612C">
        <w:t>Food and Drug Administration</w:t>
      </w:r>
      <w:r w:rsidR="00A06F33">
        <w:t xml:space="preserve"> </w:t>
      </w:r>
      <w:r w:rsidR="007D04EB">
        <w:t xml:space="preserve">as </w:t>
      </w:r>
      <w:r w:rsidR="0085128B">
        <w:t xml:space="preserve">a </w:t>
      </w:r>
      <w:r w:rsidR="007D04EB">
        <w:t xml:space="preserve">medicament </w:t>
      </w:r>
      <w:r w:rsidR="00F15C17">
        <w:t>for chronic lymphocytic leukaemia,</w:t>
      </w:r>
      <w:hyperlink w:anchor="_ENREF_32" w:tooltip="Hallek, 2018 #123" w:history="1">
        <w:r w:rsidR="00075A48">
          <w:fldChar w:fldCharType="begin"/>
        </w:r>
        <w:r w:rsidR="00075A48">
          <w:instrText xml:space="preserve"> ADDIN EN.CITE &lt;EndNote&gt;&lt;Cite&gt;&lt;Author&gt;Hallek&lt;/Author&gt;&lt;Year&gt;2018&lt;/Year&gt;&lt;RecNum&gt;123&lt;/RecNum&gt;&lt;DisplayText&gt;&lt;style face="superscript"&gt;32&lt;/style&gt;&lt;/DisplayText&gt;&lt;record&gt;&lt;rec-number&gt;123&lt;/rec-number&gt;&lt;foreign-keys&gt;&lt;key app="EN" db-id="s9tdpazwgt05pee2rf3x2x2gtdvpdwx50stf" timestamp="1556239278"&gt;123&lt;/key&gt;&lt;/foreign-keys&gt;&lt;ref-type name="Journal Article"&gt;17&lt;/ref-type&gt;&lt;contributors&gt;&lt;authors&gt;&lt;author&gt;Hallek, Michael&lt;/author&gt;&lt;author&gt;Shanafelt, Tait D.&lt;/author&gt;&lt;author&gt;Eichhorst, Barbara&lt;/author&gt;&lt;/authors&gt;&lt;/contributors&gt;&lt;titles&gt;&lt;title&gt;Chronic lymphocytic leukaemia&lt;/title&gt;&lt;secondary-title&gt;The Lancet&lt;/secondary-title&gt;&lt;/titles&gt;&lt;periodical&gt;&lt;full-title&gt;The Lancet&lt;/full-title&gt;&lt;abbr-1&gt;Lancet&lt;/abbr-1&gt;&lt;/periodical&gt;&lt;pages&gt;1524-1537&lt;/pages&gt;&lt;volume&gt;391&lt;/volume&gt;&lt;number&gt;10129&lt;/number&gt;&lt;dates&gt;&lt;year&gt;2018&lt;/year&gt;&lt;/dates&gt;&lt;publisher&gt;Elsevier&lt;/publisher&gt;&lt;isbn&gt;0140-6736&lt;/isbn&gt;&lt;label&gt;CLL&lt;/label&gt;&lt;urls&gt;&lt;related-urls&gt;&lt;url&gt;https://doi.org/10.1016/S0140-6736(18)30422-7&lt;/url&gt;&lt;/related-urls&gt;&lt;/urls&gt;&lt;electronic-resource-num&gt;10.1016/S0140-6736(18)30422-7&lt;/electronic-resource-num&gt;&lt;access-date&gt;2019/04/25&lt;/access-date&gt;&lt;/record&gt;&lt;/Cite&gt;&lt;/EndNote&gt;</w:instrText>
        </w:r>
        <w:r w:rsidR="00075A48">
          <w:fldChar w:fldCharType="separate"/>
        </w:r>
        <w:r w:rsidR="00075A48" w:rsidRPr="00347A0D">
          <w:rPr>
            <w:noProof/>
            <w:vertAlign w:val="superscript"/>
          </w:rPr>
          <w:t>32</w:t>
        </w:r>
        <w:r w:rsidR="00075A48">
          <w:fldChar w:fldCharType="end"/>
        </w:r>
      </w:hyperlink>
      <w:r w:rsidR="00F15C17">
        <w:t xml:space="preserve"> </w:t>
      </w:r>
      <w:r w:rsidR="00186A36">
        <w:t>and is</w:t>
      </w:r>
      <w:r w:rsidR="0085128B">
        <w:t xml:space="preserve"> </w:t>
      </w:r>
      <w:r w:rsidR="00C369F2">
        <w:t xml:space="preserve">also </w:t>
      </w:r>
      <w:r w:rsidR="0085128B">
        <w:t>used to treat mantle cell lymphoma</w:t>
      </w:r>
      <w:hyperlink w:anchor="_ENREF_33" w:tooltip="Wang, 2013 #136" w:history="1">
        <w:r w:rsidR="00075A48">
          <w:fldChar w:fldCharType="begin">
            <w:fldData xml:space="preserve">PEVuZE5vdGU+PENpdGU+PEF1dGhvcj5XYW5nPC9BdXRob3I+PFllYXI+MjAxMzwvWWVhcj48UmVj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</w:fldData>
          </w:fldChar>
        </w:r>
        <w:r w:rsidR="00075A48">
          <w:instrText xml:space="preserve"> ADDIN EN.CITE </w:instrText>
        </w:r>
        <w:r w:rsidR="00075A48">
          <w:fldChar w:fldCharType="begin">
            <w:fldData xml:space="preserve">PEVuZE5vdGU+PENpdGU+PEF1dGhvcj5XYW5nPC9BdXRob3I+PFllYXI+MjAxMzwvWWVhcj48UmVj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</w:fldData>
          </w:fldChar>
        </w:r>
        <w:r w:rsidR="00075A48">
          <w:instrText xml:space="preserve"> ADDIN EN.CITE.DATA </w:instrText>
        </w:r>
        <w:r w:rsidR="00075A48">
          <w:fldChar w:fldCharType="end"/>
        </w:r>
        <w:r w:rsidR="00075A48">
          <w:fldChar w:fldCharType="separate"/>
        </w:r>
        <w:r w:rsidR="00075A48" w:rsidRPr="00347A0D">
          <w:rPr>
            <w:noProof/>
            <w:vertAlign w:val="superscript"/>
          </w:rPr>
          <w:t>33</w:t>
        </w:r>
        <w:r w:rsidR="00075A48">
          <w:fldChar w:fldCharType="end"/>
        </w:r>
      </w:hyperlink>
      <w:r w:rsidR="0085128B">
        <w:t xml:space="preserve"> as a second-line treatment.</w:t>
      </w:r>
      <w:hyperlink w:anchor="_ENREF_37" w:tooltip="Peterson, 2014 #223" w:history="1">
        <w:r w:rsidR="00075A48">
          <w:fldChar w:fldCharType="begin"/>
        </w:r>
        <w:r w:rsidR="00075A48">
          <w:instrText xml:space="preserve"> ADDIN EN.CITE &lt;EndNote&gt;&lt;Cite&gt;&lt;Author&gt;Peterson&lt;/Author&gt;&lt;Year&gt;2014&lt;/Year&gt;&lt;RecNum&gt;223&lt;/RecNum&gt;&lt;DisplayText&gt;&lt;style face="superscript"&gt;37&lt;/style&gt;&lt;/DisplayText&gt;&lt;record&gt;&lt;rec-number&gt;223&lt;/rec-number&gt;&lt;foreign-keys&gt;&lt;key app="EN" db-id="s9tdpazwgt05pee2rf3x2x2gtdvpdwx50stf" timestamp="1556603485"&gt;223&lt;/key&gt;&lt;/foreign-keys&gt;&lt;ref-type name="Journal Article"&gt;17&lt;/ref-type&gt;&lt;contributors&gt;&lt;authors&gt;&lt;author&gt;Peterson, Derek&lt;/author&gt;&lt;author&gt;Schwartz, Joanna&lt;/author&gt;&lt;/authors&gt;&lt;/contributors&gt;&lt;titles&gt;&lt;title&gt;Ibrutinib in Relapsed or Refractory Mantle Cell Lymphoma and Chronic Lymphocytic Leukemia&lt;/title&gt;&lt;secondary-title&gt;Journal of the advanced practitioner in oncology&lt;/secondary-title&gt;&lt;/titles&gt;&lt;periodical&gt;&lt;full-title&gt;Journal of the advanced practitioner in oncology&lt;/full-title&gt;&lt;abbr-1&gt;J. Adv. Pract. Oncol.&lt;/abbr-1&gt;&lt;/periodical&gt;&lt;pages&gt;348-354&lt;/pages&gt;&lt;volume&gt;5&lt;/volume&gt;&lt;number&gt;5&lt;/number&gt;&lt;edition&gt;2014/09/01&lt;/edition&gt;&lt;dates&gt;&lt;year&gt;2014&lt;/year&gt;&lt;pub-dates&gt;&lt;date&gt;Sep-Oct&lt;/date&gt;&lt;/pub-dates&gt;&lt;/dates&gt;&lt;publisher&gt;Harborside Press&lt;/publisher&gt;&lt;isbn&gt;2150-0878&amp;#xD;2150-0886&lt;/isbn&gt;&lt;accession-num&gt;26114015&lt;/accession-num&gt;&lt;label&gt;ibru. 2nd line MCL&lt;/label&gt;&lt;urls&gt;&lt;related-urls&gt;&lt;url&gt;https://www.ncbi.nlm.nih.gov/pubmed/26114015&lt;/url&gt;&lt;url&gt;https://www.ncbi.nlm.nih.gov/pmc/PMC4457173/&lt;/url&gt;&lt;/related-urls&gt;&lt;/urls&gt;&lt;remote-database-name&gt;PubMed&lt;/remote-database-name&gt;&lt;language&gt;eng&lt;/language&gt;&lt;/record&gt;&lt;/Cite&gt;&lt;/EndNote&gt;</w:instrText>
        </w:r>
        <w:r w:rsidR="00075A48">
          <w:fldChar w:fldCharType="separate"/>
        </w:r>
        <w:r w:rsidR="00075A48" w:rsidRPr="00347A0D">
          <w:rPr>
            <w:noProof/>
            <w:vertAlign w:val="superscript"/>
          </w:rPr>
          <w:t>37</w:t>
        </w:r>
        <w:r w:rsidR="00075A48">
          <w:fldChar w:fldCharType="end"/>
        </w:r>
      </w:hyperlink>
      <w:r w:rsidR="0085128B">
        <w:t xml:space="preserve"> </w:t>
      </w:r>
      <w:r w:rsidR="00186A36">
        <w:t>I</w:t>
      </w:r>
      <w:r w:rsidR="00C0145B">
        <w:t xml:space="preserve">brutinib consists of </w:t>
      </w:r>
      <w:r w:rsidR="006064F7">
        <w:t>a kinase-recognition scaffold</w:t>
      </w:r>
      <w:r w:rsidR="00C369F2">
        <w:t xml:space="preserve"> (blue)</w:t>
      </w:r>
      <w:r w:rsidR="006064F7">
        <w:t xml:space="preserve"> linked to an acrylamide warhead</w:t>
      </w:r>
      <w:r w:rsidR="00C369F2">
        <w:t xml:space="preserve"> (red)</w:t>
      </w:r>
      <w:r w:rsidR="006064F7">
        <w:t xml:space="preserve"> </w:t>
      </w:r>
      <w:r w:rsidR="00C369F2">
        <w:t>that</w:t>
      </w:r>
      <w:r w:rsidR="006064F7">
        <w:t xml:space="preserve"> is capable of forming covalent bond</w:t>
      </w:r>
      <w:r w:rsidR="003114CF">
        <w:t>s</w:t>
      </w:r>
      <w:r w:rsidR="006064F7">
        <w:t xml:space="preserve"> with appropriate nucleophiles</w:t>
      </w:r>
      <w:r w:rsidR="00C0145B">
        <w:t>.</w:t>
      </w:r>
    </w:p>
    <w:p w14:paraId="6E7EEB1E" w14:textId="676059BE" w:rsidR="009D5BBF" w:rsidRDefault="001479EE" w:rsidP="00A843F9">
      <w:pPr>
        <w:pStyle w:val="Paragraph"/>
        <w:jc w:val="center"/>
      </w:pPr>
      <w:r>
        <w:rPr>
          <w:noProof/>
        </w:rPr>
        <w:object w:dxaOrig="6331" w:dyaOrig="3617" w14:anchorId="19BFD202">
          <v:shape id="_x0000_i1027" type="#_x0000_t75" alt="" style="width:233.25pt;height:135.75pt;mso-width-percent:0;mso-height-percent:0;mso-width-percent:0;mso-height-percent:0" o:ole="">
            <v:imagedata r:id="rId17" o:title=""/>
          </v:shape>
          <o:OLEObject Type="Embed" ProgID="ChemDraw.Document.6.0" ShapeID="_x0000_i1027" DrawAspect="Content" ObjectID="_1633040628" r:id="rId18"/>
        </w:object>
      </w:r>
    </w:p>
    <w:p w14:paraId="410DD3A6" w14:textId="39699E0A" w:rsidR="00C11174" w:rsidRDefault="00C11174" w:rsidP="00A843F9">
      <w:pPr>
        <w:spacing w:after="240"/>
      </w:pPr>
      <w:r w:rsidRPr="00C03498">
        <w:rPr>
          <w:b/>
        </w:rPr>
        <w:t xml:space="preserve">Figure </w:t>
      </w:r>
      <w:r w:rsidR="00AB0AFA">
        <w:rPr>
          <w:b/>
        </w:rPr>
        <w:t>1.</w:t>
      </w:r>
      <w:r>
        <w:rPr>
          <w:b/>
        </w:rPr>
        <w:t>2</w:t>
      </w:r>
      <w:r w:rsidRPr="00C03498">
        <w:rPr>
          <w:b/>
        </w:rPr>
        <w:t>.</w:t>
      </w:r>
      <w:r w:rsidRPr="00C03498">
        <w:t xml:space="preserve"> </w:t>
      </w:r>
      <w:r w:rsidR="00E4149D">
        <w:t>S</w:t>
      </w:r>
      <w:r>
        <w:t>tructures of</w:t>
      </w:r>
      <w:r w:rsidR="00491823">
        <w:t xml:space="preserve"> ibrutinib and</w:t>
      </w:r>
      <w:r w:rsidR="00B25856">
        <w:t xml:space="preserve"> </w:t>
      </w:r>
      <w:r>
        <w:t xml:space="preserve">acalabrutinib. </w:t>
      </w:r>
      <w:r w:rsidR="00062804">
        <w:t xml:space="preserve">The </w:t>
      </w:r>
      <w:r w:rsidR="000E1870">
        <w:t>MA</w:t>
      </w:r>
      <w:r w:rsidR="00062804">
        <w:t xml:space="preserve"> moieties </w:t>
      </w:r>
      <w:r w:rsidR="00186A36">
        <w:t xml:space="preserve">and the kinase-recognition scaffolds </w:t>
      </w:r>
      <w:r w:rsidR="00E4149D">
        <w:t xml:space="preserve">are </w:t>
      </w:r>
      <w:r w:rsidR="00062804">
        <w:t>highlighted in red</w:t>
      </w:r>
      <w:r w:rsidR="00186A36">
        <w:t xml:space="preserve"> and blue, respectively.</w:t>
      </w:r>
    </w:p>
    <w:p w14:paraId="64A17514" w14:textId="6CCA8C1B" w:rsidR="00A1488E" w:rsidRDefault="00F15C17" w:rsidP="00B151C9">
      <w:pPr>
        <w:pStyle w:val="Paragraph"/>
      </w:pPr>
      <w:r>
        <w:lastRenderedPageBreak/>
        <w:t xml:space="preserve">However, </w:t>
      </w:r>
      <w:r w:rsidR="00E4149D">
        <w:t>ibrutinib does not have optimal selectivity. It</w:t>
      </w:r>
      <w:r w:rsidR="001F5B60">
        <w:t xml:space="preserve"> led to </w:t>
      </w:r>
      <w:r w:rsidR="00254D15">
        <w:t xml:space="preserve">permanent </w:t>
      </w:r>
      <w:r w:rsidR="001F5B60">
        <w:t>inhibition of</w:t>
      </w:r>
      <w:r w:rsidR="007D6B69">
        <w:t xml:space="preserve"> </w:t>
      </w:r>
      <w:r w:rsidR="001F5B60">
        <w:t>analogous</w:t>
      </w:r>
      <w:r w:rsidR="00723E4A">
        <w:t xml:space="preserve"> kinase targets</w:t>
      </w:r>
      <w:r w:rsidR="00554248">
        <w:fldChar w:fldCharType="begin">
          <w:fldData xml:space="preserve">PEVuZE5vdGU+PENpdGU+PEF1dGhvcj5Ib25pZ2Jlcmc8L0F1dGhvcj48WWVhcj4yMDEwPC9ZZWFy
PjxSZWNOdW0+MTQ0PC9SZWNOdW0+PERpc3BsYXlUZXh0PjxzdHlsZSBmYWNlPSJzdXBlcnNjcmlw
dCI+MzUsMzg8L3N0eWxlPjwvRGlzcGxheVRleHQ+PHJlY29yZD48cmVjLW51bWJlcj4xNDQ8L3Jl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dGU+PENpdGU+PEF1dGhvcj5MYW5uaW5nPC9BdXRob3I+PFllYXI+MjAxNDwvWWVhcj48UmVjTnVt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</w:fldData>
        </w:fldChar>
      </w:r>
      <w:r w:rsidR="00D23007">
        <w:instrText xml:space="preserve"> ADDIN EN.CITE </w:instrText>
      </w:r>
      <w:r w:rsidR="00D23007">
        <w:fldChar w:fldCharType="begin">
          <w:fldData xml:space="preserve">PEVuZE5vdGU+PENpdGU+PEF1dGhvcj5Ib25pZ2Jlcmc8L0F1dGhvcj48WWVhcj4yMDEwPC9ZZWFy
PjxSZWNOdW0+MTQ0PC9SZWNOdW0+PERpc3BsYXlUZXh0PjxzdHlsZSBmYWNlPSJzdXBlcnNjcmlw
dCI+MzUsMzg8L3N0eWxlPjwvRGlzcGxheVRleHQ+PHJlY29yZD48cmVjLW51bWJlcj4xNDQ8L3Jl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dGU+PENpdGU+PEF1dGhvcj5MYW5uaW5nPC9BdXRob3I+PFllYXI+MjAxNDwvWWVhcj48UmVjTnVt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</w:fldData>
        </w:fldChar>
      </w:r>
      <w:r w:rsidR="00D23007">
        <w:instrText xml:space="preserve"> ADDIN EN.CITE.DATA </w:instrText>
      </w:r>
      <w:r w:rsidR="00D23007">
        <w:fldChar w:fldCharType="end"/>
      </w:r>
      <w:r w:rsidR="00554248">
        <w:fldChar w:fldCharType="separate"/>
      </w:r>
      <w:hyperlink w:anchor="_ENREF_35" w:tooltip="Honigberg, 2010 #144" w:history="1">
        <w:r w:rsidR="00075A48" w:rsidRPr="00347A0D">
          <w:rPr>
            <w:noProof/>
            <w:vertAlign w:val="superscript"/>
          </w:rPr>
          <w:t>35</w:t>
        </w:r>
      </w:hyperlink>
      <w:r w:rsidR="00347A0D" w:rsidRPr="00347A0D">
        <w:rPr>
          <w:noProof/>
          <w:vertAlign w:val="superscript"/>
        </w:rPr>
        <w:t>,</w:t>
      </w:r>
      <w:hyperlink w:anchor="_ENREF_38" w:tooltip="Lanning, 2014 #135" w:history="1">
        <w:r w:rsidR="00075A48" w:rsidRPr="00347A0D">
          <w:rPr>
            <w:noProof/>
            <w:vertAlign w:val="superscript"/>
          </w:rPr>
          <w:t>38</w:t>
        </w:r>
      </w:hyperlink>
      <w:r w:rsidR="00554248">
        <w:fldChar w:fldCharType="end"/>
      </w:r>
      <w:r w:rsidR="00723E4A">
        <w:t xml:space="preserve"> such as epidermal growth factor receptor</w:t>
      </w:r>
      <w:r w:rsidR="00554248">
        <w:t>, interleukin-2-</w:t>
      </w:r>
      <w:r w:rsidR="00554248" w:rsidRPr="00554248">
        <w:t>inducible T-cell kinase</w:t>
      </w:r>
      <w:r w:rsidR="00554248">
        <w:t xml:space="preserve"> </w:t>
      </w:r>
      <w:r w:rsidR="00970920">
        <w:t xml:space="preserve">and </w:t>
      </w:r>
      <w:r w:rsidR="00970920" w:rsidRPr="00554248">
        <w:t>T</w:t>
      </w:r>
      <w:r w:rsidR="00554248" w:rsidRPr="00554248">
        <w:t>-cell X chromosome kinase</w:t>
      </w:r>
      <w:r w:rsidR="001F5B60">
        <w:t>, causing</w:t>
      </w:r>
      <w:hyperlink w:anchor="_ENREF_25" w:tooltip="Lanning, 2014 #135" w:history="1"/>
      <w:r w:rsidR="00D76B3B">
        <w:t xml:space="preserve"> </w:t>
      </w:r>
      <w:r w:rsidR="001F5B60">
        <w:t>severe</w:t>
      </w:r>
      <w:r w:rsidR="00554248">
        <w:t xml:space="preserve"> adverse events</w:t>
      </w:r>
      <w:r w:rsidR="00AB2C6A">
        <w:t xml:space="preserve"> </w:t>
      </w:r>
      <w:r w:rsidR="00B629EB">
        <w:t>including</w:t>
      </w:r>
      <w:r w:rsidR="00AB2C6A" w:rsidRPr="00AB2C6A">
        <w:t xml:space="preserve"> atrial fibrillation</w:t>
      </w:r>
      <w:r w:rsidR="00AB2C6A">
        <w:t>, major haemorrhage, and arthralgia</w:t>
      </w:r>
      <w:r w:rsidR="00554248">
        <w:t>.</w:t>
      </w:r>
      <w:r w:rsidR="00970920">
        <w:fldChar w:fldCharType="begin">
          <w:fldData xml:space="preserve">PEVuZE5vdGU+PENpdGU+PEF1dGhvcj5CeXJkPC9BdXRob3I+PFllYXI+MjAxMzwvWWVhcj48UmVj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</w:fldData>
        </w:fldChar>
      </w:r>
      <w:r w:rsidR="00D23007">
        <w:instrText xml:space="preserve"> ADDIN EN.CITE </w:instrText>
      </w:r>
      <w:r w:rsidR="00D23007">
        <w:fldChar w:fldCharType="begin">
          <w:fldData xml:space="preserve">PEVuZE5vdGU+PENpdGU+PEF1dGhvcj5CeXJkPC9BdXRob3I+PFllYXI+MjAxMzwvWWVhcj48UmVj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</w:fldData>
        </w:fldChar>
      </w:r>
      <w:r w:rsidR="00D23007">
        <w:instrText xml:space="preserve"> ADDIN EN.CITE.DATA </w:instrText>
      </w:r>
      <w:r w:rsidR="00D23007">
        <w:fldChar w:fldCharType="end"/>
      </w:r>
      <w:r w:rsidR="00970920">
        <w:fldChar w:fldCharType="separate"/>
      </w:r>
      <w:hyperlink w:anchor="_ENREF_33" w:tooltip="Wang, 2013 #136" w:history="1">
        <w:r w:rsidR="00075A48" w:rsidRPr="00347A0D">
          <w:rPr>
            <w:noProof/>
            <w:vertAlign w:val="superscript"/>
          </w:rPr>
          <w:t>33</w:t>
        </w:r>
      </w:hyperlink>
      <w:r w:rsidR="00347A0D" w:rsidRPr="00347A0D">
        <w:rPr>
          <w:noProof/>
          <w:vertAlign w:val="superscript"/>
        </w:rPr>
        <w:t>,</w:t>
      </w:r>
      <w:hyperlink w:anchor="_ENREF_39" w:tooltip="Byrd, 2013 #221" w:history="1">
        <w:r w:rsidR="00075A48" w:rsidRPr="00347A0D">
          <w:rPr>
            <w:noProof/>
            <w:vertAlign w:val="superscript"/>
          </w:rPr>
          <w:t>39</w:t>
        </w:r>
      </w:hyperlink>
      <w:r w:rsidR="00970920">
        <w:fldChar w:fldCharType="end"/>
      </w:r>
      <w:r w:rsidR="00554248">
        <w:t xml:space="preserve"> </w:t>
      </w:r>
      <w:r w:rsidR="00723E4A">
        <w:t>To date, acalabrutinib</w:t>
      </w:r>
      <w:hyperlink w:anchor="_ENREF_40" w:tooltip="Byrd, 2015 #220" w:history="1">
        <w:r w:rsidR="00075A48">
          <w:fldChar w:fldCharType="begin">
            <w:fldData xml:space="preserve">PEVuZE5vdGU+PENpdGU+PEF1dGhvcj5CeXJkPC9BdXRob3I+PFllYXI+MjAxNTwvWWVhcj48UmVj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</w:fldData>
          </w:fldChar>
        </w:r>
        <w:r w:rsidR="00075A48">
          <w:instrText xml:space="preserve"> ADDIN EN.CITE </w:instrText>
        </w:r>
        <w:r w:rsidR="00075A48">
          <w:fldChar w:fldCharType="begin">
            <w:fldData xml:space="preserve">PEVuZE5vdGU+PENpdGU+PEF1dGhvcj5CeXJkPC9BdXRob3I+PFllYXI+MjAxNTwvWWVhcj48UmVj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</w:fldData>
          </w:fldChar>
        </w:r>
        <w:r w:rsidR="00075A48">
          <w:instrText xml:space="preserve"> ADDIN EN.CITE.DATA </w:instrText>
        </w:r>
        <w:r w:rsidR="00075A48">
          <w:fldChar w:fldCharType="end"/>
        </w:r>
        <w:r w:rsidR="00075A48">
          <w:fldChar w:fldCharType="separate"/>
        </w:r>
        <w:r w:rsidR="00075A48" w:rsidRPr="00347A0D">
          <w:rPr>
            <w:noProof/>
            <w:vertAlign w:val="superscript"/>
          </w:rPr>
          <w:t>40</w:t>
        </w:r>
        <w:r w:rsidR="00075A48">
          <w:fldChar w:fldCharType="end"/>
        </w:r>
      </w:hyperlink>
      <w:r w:rsidR="00723E4A">
        <w:t xml:space="preserve"> is the only other</w:t>
      </w:r>
      <w:r w:rsidR="00CE346A">
        <w:t xml:space="preserve"> approved inhibitor of BTK</w:t>
      </w:r>
      <w:r w:rsidR="00723E4A">
        <w:t>.</w:t>
      </w:r>
      <w:r w:rsidR="00CE346A">
        <w:t xml:space="preserve"> </w:t>
      </w:r>
      <w:r w:rsidR="001517D4">
        <w:t>Even though</w:t>
      </w:r>
      <w:r w:rsidR="00CE346A">
        <w:t xml:space="preserve"> it exhibits better kinase selectivity compared to ibrutinib,</w:t>
      </w:r>
      <w:r w:rsidR="0034608E">
        <w:fldChar w:fldCharType="begin">
          <w:fldData xml:space="preserve">PEVuZE5vdGU+PENpdGU+PEF1dGhvcj5XdTwvQXV0aG9yPjxZZWFyPjIwMTY8L1llYXI+PFJlY051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</w:fldData>
        </w:fldChar>
      </w:r>
      <w:r w:rsidR="00D23007">
        <w:instrText xml:space="preserve"> ADDIN EN.CITE </w:instrText>
      </w:r>
      <w:r w:rsidR="00D23007">
        <w:fldChar w:fldCharType="begin">
          <w:fldData xml:space="preserve">PEVuZE5vdGU+PENpdGU+PEF1dGhvcj5XdTwvQXV0aG9yPjxZZWFyPjIwMTY8L1llYXI+PFJlY051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</w:fldData>
        </w:fldChar>
      </w:r>
      <w:r w:rsidR="00D23007">
        <w:instrText xml:space="preserve"> ADDIN EN.CITE.DATA </w:instrText>
      </w:r>
      <w:r w:rsidR="00D23007">
        <w:fldChar w:fldCharType="end"/>
      </w:r>
      <w:r w:rsidR="0034608E">
        <w:fldChar w:fldCharType="separate"/>
      </w:r>
      <w:hyperlink w:anchor="_ENREF_41" w:tooltip="Wu, 2016 #218" w:history="1">
        <w:r w:rsidR="00075A48" w:rsidRPr="00347A0D">
          <w:rPr>
            <w:noProof/>
            <w:vertAlign w:val="superscript"/>
          </w:rPr>
          <w:t>41</w:t>
        </w:r>
      </w:hyperlink>
      <w:r w:rsidR="00347A0D" w:rsidRPr="00347A0D">
        <w:rPr>
          <w:noProof/>
          <w:vertAlign w:val="superscript"/>
        </w:rPr>
        <w:t>,</w:t>
      </w:r>
      <w:hyperlink w:anchor="_ENREF_42" w:tooltip="Barf, 2017 #219" w:history="1">
        <w:r w:rsidR="00075A48" w:rsidRPr="00347A0D">
          <w:rPr>
            <w:noProof/>
            <w:vertAlign w:val="superscript"/>
          </w:rPr>
          <w:t>42</w:t>
        </w:r>
      </w:hyperlink>
      <w:r w:rsidR="0034608E">
        <w:fldChar w:fldCharType="end"/>
      </w:r>
      <w:r w:rsidR="00CE346A">
        <w:t xml:space="preserve"> the irreversib</w:t>
      </w:r>
      <w:r w:rsidR="00B7123E">
        <w:t>le</w:t>
      </w:r>
      <w:r w:rsidR="00CE346A">
        <w:t xml:space="preserve"> nature of </w:t>
      </w:r>
      <w:r w:rsidR="0034608E">
        <w:t>its</w:t>
      </w:r>
      <w:r w:rsidR="00CE346A">
        <w:t xml:space="preserve"> </w:t>
      </w:r>
      <w:r w:rsidR="0034608E">
        <w:t>binding interaction</w:t>
      </w:r>
      <w:hyperlink w:anchor="_ENREF_42" w:tooltip="Barf, 2017 #219" w:history="1">
        <w:r w:rsidR="00075A48">
          <w:fldChar w:fldCharType="begin"/>
        </w:r>
        <w:r w:rsidR="00075A48">
          <w:instrText xml:space="preserve"> ADDIN EN.CITE &lt;EndNote&gt;&lt;Cite&gt;&lt;Author&gt;Barf&lt;/Author&gt;&lt;Year&gt;2017&lt;/Year&gt;&lt;RecNum&gt;219&lt;/RecNum&gt;&lt;DisplayText&gt;&lt;style face="superscript"&gt;42&lt;/style&gt;&lt;/DisplayText&gt;&lt;record&gt;&lt;rec-number&gt;219&lt;/rec-number&gt;&lt;foreign-keys&gt;&lt;key app="EN" db-id="s9tdpazwgt05pee2rf3x2x2gtdvpdwx50stf" timestamp="1556596778"&gt;219&lt;/key&gt;&lt;/foreign-keys&gt;&lt;ref-type name="Journal Article"&gt;17&lt;/ref-type&gt;&lt;contributors&gt;&lt;authors&gt;&lt;author&gt;Barf, Tjeerd&lt;/author&gt;&lt;author&gt;Covey, Todd&lt;/author&gt;&lt;author&gt;Izumi, Raquel&lt;/author&gt;&lt;author&gt;van de Kar, Bas&lt;/author&gt;&lt;author&gt;Gulrajani, Michael&lt;/author&gt;&lt;author&gt;van Lith, Bart&lt;/author&gt;&lt;author&gt;van Hoek, Maaike&lt;/author&gt;&lt;author&gt;de Zwart, Edwin&lt;/author&gt;&lt;author&gt;Mittag, Diana&lt;/author&gt;&lt;author&gt;Demont, Dennis&lt;/author&gt;&lt;author&gt;Verkaik, Saskia&lt;/author&gt;&lt;author&gt;Krantz, Fanny&lt;/author&gt;&lt;author&gt;Pearson, Paul G.&lt;/author&gt;&lt;author&gt;Ulrich, Roger&lt;/author&gt;&lt;author&gt;Kaptein, Allard&lt;/author&gt;&lt;/authors&gt;&lt;/contributors&gt;&lt;titles&gt;&lt;title&gt;Acalabrutinib (ACP-196): A Covalent Bruton Tyrosine Kinase Inhibitor with a Differentiated Selectivity and In Vivo Potency Profile&lt;/title&gt;&lt;secondary-title&gt;Journal of Pharmacology and Experimental Therapeutics&lt;/secondary-title&gt;&lt;/titles&gt;&lt;periodical&gt;&lt;full-title&gt;Journal of Pharmacology and Experimental Therapeutics&lt;/full-title&gt;&lt;abbr-1&gt;J. Pharmacol. Exp. Ther.&lt;/abbr-1&gt;&lt;abbr-2&gt;J Pharmacol Exp Ther&lt;/abbr-2&gt;&lt;/periodical&gt;&lt;pages&gt;240-252&lt;/pages&gt;&lt;volume&gt;363&lt;/volume&gt;&lt;number&gt;2&lt;/number&gt;&lt;dates&gt;&lt;year&gt;2017&lt;/year&gt;&lt;/dates&gt;&lt;label&gt;acala. pros&lt;/label&gt;&lt;urls&gt;&lt;related-urls&gt;&lt;url&gt;http://jpet.aspetjournals.org/content/363/2/240.abstract&lt;/url&gt;&lt;/related-urls&gt;&lt;/urls&gt;&lt;electronic-resource-num&gt;10.1124/jpet.117.242909&lt;/electronic-resource-num&gt;&lt;/record&gt;&lt;/Cite&gt;&lt;/EndNote&gt;</w:instrText>
        </w:r>
        <w:r w:rsidR="00075A48">
          <w:fldChar w:fldCharType="separate"/>
        </w:r>
        <w:r w:rsidR="00075A48" w:rsidRPr="00347A0D">
          <w:rPr>
            <w:noProof/>
            <w:vertAlign w:val="superscript"/>
          </w:rPr>
          <w:t>42</w:t>
        </w:r>
        <w:r w:rsidR="00075A48">
          <w:fldChar w:fldCharType="end"/>
        </w:r>
      </w:hyperlink>
      <w:r w:rsidR="00761A76">
        <w:t xml:space="preserve"> </w:t>
      </w:r>
      <w:r w:rsidR="000F613C">
        <w:t>naturally trigger</w:t>
      </w:r>
      <w:r w:rsidR="00CD5CD9">
        <w:t>s</w:t>
      </w:r>
      <w:r w:rsidR="000F613C">
        <w:t xml:space="preserve"> concerns </w:t>
      </w:r>
      <w:r w:rsidR="00CD5CD9">
        <w:t xml:space="preserve">regarding </w:t>
      </w:r>
      <w:r w:rsidR="00C369F2">
        <w:t>its as-yet unknown</w:t>
      </w:r>
      <w:r w:rsidR="00CD5CD9">
        <w:t xml:space="preserve"> off-target effects</w:t>
      </w:r>
      <w:r w:rsidR="00B02E04">
        <w:t>. This is especially important</w:t>
      </w:r>
      <w:r w:rsidR="00CD5CD9">
        <w:t xml:space="preserve"> </w:t>
      </w:r>
      <w:r w:rsidR="00761A76">
        <w:t>for</w:t>
      </w:r>
      <w:r w:rsidR="00554248">
        <w:t xml:space="preserve"> the treatment of autoimmune diseases</w:t>
      </w:r>
      <w:r w:rsidR="00E55DB0">
        <w:t>, which typically requires frequent application</w:t>
      </w:r>
      <w:r w:rsidR="00554248">
        <w:t>.</w:t>
      </w:r>
      <w:hyperlink w:anchor="_ENREF_43" w:tooltip="Chandrashekara, 2012 #124" w:history="1">
        <w:r w:rsidR="00075A48">
          <w:fldChar w:fldCharType="begin"/>
        </w:r>
        <w:r w:rsidR="00075A48">
          <w:instrText xml:space="preserve"> ADDIN EN.CITE &lt;EndNote&gt;&lt;Cite&gt;&lt;Author&gt;Chandrashekara&lt;/Author&gt;&lt;Year&gt;2012&lt;/Year&gt;&lt;RecNum&gt;124&lt;/RecNum&gt;&lt;DisplayText&gt;&lt;style face="superscript"&gt;43&lt;/style&gt;&lt;/DisplayText&gt;&lt;record&gt;&lt;rec-number&gt;124&lt;/rec-number&gt;&lt;foreign-keys&gt;&lt;key app="EN" db-id="s9tdpazwgt05pee2rf3x2x2gtdvpdwx50stf" timestamp="1556239280"&gt;124&lt;/key&gt;&lt;/foreign-keys&gt;&lt;ref-type name="Journal Article"&gt;17&lt;/ref-type&gt;&lt;contributors&gt;&lt;authors&gt;&lt;author&gt;Chandrashekara, S.&lt;/author&gt;&lt;/authors&gt;&lt;/contributors&gt;&lt;titles&gt;&lt;title&gt;The treatment strategies of autoimmune disease may need a different approach from conventional protocol: a review&lt;/title&gt;&lt;secondary-title&gt;Indian Journal of Pharmacology&lt;/secondary-title&gt;&lt;/titles&gt;&lt;periodical&gt;&lt;full-title&gt;Indian Journal of Pharmacology&lt;/full-title&gt;&lt;abbr-1&gt;Indian J. Pharmacol.&lt;/abbr-1&gt;&lt;/periodical&gt;&lt;pages&gt;665-671&lt;/pages&gt;&lt;volume&gt;44&lt;/volume&gt;&lt;number&gt;6&lt;/number&gt;&lt;dates&gt;&lt;year&gt;2012&lt;/year&gt;&lt;pub-dates&gt;&lt;date&gt;Nov-Dec&lt;/date&gt;&lt;/pub-dates&gt;&lt;/dates&gt;&lt;publisher&gt;Medknow Publications &amp;amp; Media Pvt Ltd&lt;/publisher&gt;&lt;isbn&gt;1998-3751&amp;#xD;0253-7613&lt;/isbn&gt;&lt;accession-num&gt;23248391&lt;/accession-num&gt;&lt;label&gt;chronic dosing&lt;/label&gt;&lt;urls&gt;&lt;related-urls&gt;&lt;url&gt;https://www.ncbi.nlm.nih.gov/pubmed/23248391&lt;/url&gt;&lt;url&gt;https://www.ncbi.nlm.nih.gov/pmc/PMC3523489/&lt;/url&gt;&lt;/related-urls&gt;&lt;/urls&gt;&lt;electronic-resource-num&gt;10.4103/0253-7613.103235&lt;/electronic-resource-num&gt;&lt;remote-database-name&gt;PubMed&lt;/remote-database-name&gt;&lt;language&gt;eng&lt;/language&gt;&lt;/record&gt;&lt;/Cite&gt;&lt;/EndNote&gt;</w:instrText>
        </w:r>
        <w:r w:rsidR="00075A48">
          <w:fldChar w:fldCharType="separate"/>
        </w:r>
        <w:r w:rsidR="00075A48" w:rsidRPr="00347A0D">
          <w:rPr>
            <w:noProof/>
            <w:vertAlign w:val="superscript"/>
          </w:rPr>
          <w:t>43</w:t>
        </w:r>
        <w:r w:rsidR="00075A48">
          <w:fldChar w:fldCharType="end"/>
        </w:r>
      </w:hyperlink>
      <w:r w:rsidR="004617C1">
        <w:t xml:space="preserve"> Accordingly, t</w:t>
      </w:r>
      <w:r w:rsidR="000F613C">
        <w:t xml:space="preserve">his </w:t>
      </w:r>
      <w:r w:rsidR="00761A76">
        <w:t xml:space="preserve">prompted the exploration </w:t>
      </w:r>
      <w:r w:rsidR="000F613C">
        <w:t>of reversible inhibition of BTK as an alternative solution.</w:t>
      </w:r>
    </w:p>
    <w:p w14:paraId="1800C3DE" w14:textId="63369D1D" w:rsidR="00156D1A" w:rsidRPr="00EC142D" w:rsidRDefault="00A1488E" w:rsidP="00B151C9">
      <w:pPr>
        <w:pStyle w:val="Paragraph"/>
      </w:pPr>
      <w:r w:rsidRPr="00333468">
        <w:t>The inhibitor</w:t>
      </w:r>
      <w:r w:rsidR="00DE2C83">
        <w:t xml:space="preserve"> molecule</w:t>
      </w:r>
      <w:r w:rsidRPr="00333468">
        <w:t>s</w:t>
      </w:r>
      <w:r w:rsidR="00EE354F">
        <w:t xml:space="preserve"> </w:t>
      </w:r>
      <w:r w:rsidR="00FD7042">
        <w:t>investigated</w:t>
      </w:r>
      <w:r w:rsidR="00EE354F">
        <w:t xml:space="preserve"> by Taunton et al.</w:t>
      </w:r>
      <w:r w:rsidRPr="00333468">
        <w:t xml:space="preserve"> </w:t>
      </w:r>
      <w:r w:rsidR="006064F7">
        <w:t xml:space="preserve">resembled ibrutinib except that </w:t>
      </w:r>
      <w:r w:rsidR="00862328" w:rsidRPr="00333468">
        <w:t>cyanoacrylamide</w:t>
      </w:r>
      <w:r w:rsidR="006064F7">
        <w:t>s</w:t>
      </w:r>
      <w:r w:rsidR="00862328">
        <w:t xml:space="preserve"> </w:t>
      </w:r>
      <w:r w:rsidR="006064F7">
        <w:t xml:space="preserve">were used </w:t>
      </w:r>
      <w:r w:rsidR="00EB18CA">
        <w:t>in place</w:t>
      </w:r>
      <w:r w:rsidR="006064F7">
        <w:t xml:space="preserve"> of acrylamides</w:t>
      </w:r>
      <w:r w:rsidR="00E1064B">
        <w:t xml:space="preserve"> </w:t>
      </w:r>
      <w:r w:rsidR="00C369F2">
        <w:t xml:space="preserve">as warheads. </w:t>
      </w:r>
      <w:r w:rsidR="003B46B5">
        <w:t xml:space="preserve">This </w:t>
      </w:r>
      <w:r w:rsidR="00C369F2">
        <w:t>modification was</w:t>
      </w:r>
      <w:r w:rsidR="003B46B5">
        <w:t xml:space="preserve"> based on</w:t>
      </w:r>
      <w:r w:rsidR="00B4748F">
        <w:t xml:space="preserve"> </w:t>
      </w:r>
      <w:r w:rsidR="003B46B5">
        <w:t xml:space="preserve">observations </w:t>
      </w:r>
      <w:r w:rsidR="00C369F2">
        <w:t>made in</w:t>
      </w:r>
      <w:r w:rsidR="00EB18CA">
        <w:t xml:space="preserve"> </w:t>
      </w:r>
      <w:r w:rsidR="00B4748F">
        <w:t xml:space="preserve">earlier chemical experiments, </w:t>
      </w:r>
      <w:r w:rsidR="003B46B5">
        <w:t xml:space="preserve">where </w:t>
      </w:r>
      <w:r w:rsidR="00B4748F">
        <w:t>t</w:t>
      </w:r>
      <w:r w:rsidR="00C11174">
        <w:t xml:space="preserve">he </w:t>
      </w:r>
      <w:r w:rsidR="00B4748F">
        <w:t>installation</w:t>
      </w:r>
      <w:r w:rsidR="00C11174">
        <w:t xml:space="preserve"> of the nitrile groups </w:t>
      </w:r>
      <w:r w:rsidR="00B4748F">
        <w:t>at</w:t>
      </w:r>
      <w:r w:rsidR="008322D0">
        <w:t xml:space="preserve"> the</w:t>
      </w:r>
      <w:r w:rsidR="00B4748F">
        <w:t xml:space="preserve"> </w:t>
      </w:r>
      <m:oMath>
        <m:r>
          <w:rPr>
            <w:rFonts w:ascii="Cambria Math" w:hAnsi="Cambria Math"/>
          </w:rPr>
          <m:t>α</m:t>
        </m:r>
      </m:oMath>
      <w:r w:rsidR="00B4748F">
        <w:t xml:space="preserve"> position of acrylamide</w:t>
      </w:r>
      <w:r w:rsidR="00C369F2">
        <w:t>s</w:t>
      </w:r>
      <w:r w:rsidR="00B4748F">
        <w:t xml:space="preserve"> result</w:t>
      </w:r>
      <w:r w:rsidR="002F0DD1">
        <w:t>ed</w:t>
      </w:r>
      <w:r w:rsidR="00B4748F">
        <w:t xml:space="preserve"> in rapidly reversible</w:t>
      </w:r>
      <w:r w:rsidR="00C11174">
        <w:t xml:space="preserve"> Michael addition</w:t>
      </w:r>
      <w:r w:rsidR="00B4748F">
        <w:t>s</w:t>
      </w:r>
      <w:r w:rsidR="00C11174">
        <w:t>.</w:t>
      </w:r>
      <w:hyperlink w:anchor="_ENREF_6" w:tooltip="Serafimova, 2012 #128" w:history="1">
        <w:r w:rsidR="00075A48">
          <w:fldChar w:fldCharType="begin"/>
        </w:r>
        <w:r w:rsidR="00075A48">
          <w:instrText xml:space="preserve"> ADDIN EN.CITE &lt;EndNote&gt;&lt;Cite&gt;&lt;Author&gt;Serafimova&lt;/Author&gt;&lt;Year&gt;2012&lt;/Year&gt;&lt;RecNum&gt;128&lt;/RecNum&gt;&lt;DisplayText&gt;&lt;style face="superscript"&gt;6&lt;/style&gt;&lt;/DisplayText&gt;&lt;record&gt;&lt;rec-number&gt;128&lt;/rec-number&gt;&lt;foreign-keys&gt;&lt;key app="EN" db-id="s9tdpazwgt05pee2rf3x2x2gtdvpdwx50stf" timestamp="1556240024"&gt;128&lt;/key&gt;&lt;/foreign-keys&gt;&lt;ref-type name="Journal Article"&gt;17&lt;/ref-type&gt;&lt;contributors&gt;&lt;authors&gt;&lt;author&gt;Serafimova, Iana M.&lt;/author&gt;&lt;author&gt;Pufall, Miles A.&lt;/author&gt;&lt;author&gt;Krishnan, Shyam&lt;/author&gt;&lt;author&gt;Duda, Katarzyna&lt;/author&gt;&lt;author&gt;Cohen, Michael S.&lt;/author&gt;&lt;author&gt;Maglathlin, Rebecca L.&lt;/author&gt;&lt;author&gt;McFarland, Jesse M.&lt;/author&gt;&lt;author&gt;Miller, Rand M.&lt;/author&gt;&lt;author&gt;Frödin, Morten&lt;/author&gt;&lt;author&gt;Taunton, Jack&lt;/author&gt;&lt;/authors&gt;&lt;/contributors&gt;&lt;titles&gt;&lt;title&gt;Reversible targeting of noncatalytic cysteines with chemically tuned electrophiles&lt;/title&gt;&lt;secondary-title&gt;Nature Chemical Biology&lt;/secondary-title&gt;&lt;/titles&gt;&lt;periodical&gt;&lt;full-title&gt;Nature Chemical Biology&lt;/full-title&gt;&lt;abbr-1&gt;Nat. Chem. Biol.&lt;/abbr-1&gt;&lt;abbr-2&gt;Nat Chem Biol&lt;/abbr-2&gt;&lt;/periodical&gt;&lt;pages&gt;471-476&lt;/pages&gt;&lt;volume&gt;8&lt;/volume&gt;&lt;dates&gt;&lt;year&gt;2012&lt;/year&gt;&lt;pub-dates&gt;&lt;date&gt;04/01/online&lt;/date&gt;&lt;/pub-dates&gt;&lt;/dates&gt;&lt;publisher&gt;Nature Publishing Group, a division of Macmillan Publishers Limited. All Rights Reserved.&lt;/publisher&gt;&lt;label&gt;first reversible exp&lt;/label&gt;&lt;work-type&gt;Article&lt;/work-type&gt;&lt;urls&gt;&lt;related-urls&gt;&lt;url&gt;https://doi.org/10.1038/nchembio.925&lt;/url&gt;&lt;/related-urls&gt;&lt;/urls&gt;&lt;electronic-resource-num&gt;10.1038/nchembio.925&amp;#xD;https://www.nature.com/articles/nchembio.925#supplementary-information&lt;/electronic-resource-num&gt;&lt;/record&gt;&lt;/Cite&gt;&lt;/EndNote&gt;</w:instrText>
        </w:r>
        <w:r w:rsidR="00075A48">
          <w:fldChar w:fldCharType="separate"/>
        </w:r>
        <w:r w:rsidR="00075A48" w:rsidRPr="00347A0D">
          <w:rPr>
            <w:noProof/>
            <w:vertAlign w:val="superscript"/>
          </w:rPr>
          <w:t>6</w:t>
        </w:r>
        <w:r w:rsidR="00075A48">
          <w:fldChar w:fldCharType="end"/>
        </w:r>
      </w:hyperlink>
      <w:r w:rsidR="00C11174">
        <w:t xml:space="preserve"> </w:t>
      </w:r>
      <w:r w:rsidR="002E138A">
        <w:t xml:space="preserve">Quantum mechanical </w:t>
      </w:r>
      <w:r w:rsidR="00F63694">
        <w:t xml:space="preserve">(QM) </w:t>
      </w:r>
      <w:r w:rsidR="00577616">
        <w:t>calculations</w:t>
      </w:r>
      <w:r w:rsidR="00F63694">
        <w:t xml:space="preserve"> revealed</w:t>
      </w:r>
      <w:r w:rsidR="00577616">
        <w:t xml:space="preserve"> </w:t>
      </w:r>
      <w:r w:rsidR="002E138A">
        <w:t xml:space="preserve">that </w:t>
      </w:r>
      <w:r w:rsidR="00C369F2">
        <w:t>the reversibility arises</w:t>
      </w:r>
      <w:r w:rsidR="002E138A">
        <w:t xml:space="preserve"> because</w:t>
      </w:r>
      <w:r w:rsidR="00577616">
        <w:t xml:space="preserve"> the electron-withdrawing</w:t>
      </w:r>
      <w:r w:rsidR="008322D0">
        <w:t xml:space="preserve"> </w:t>
      </w:r>
      <m:oMath>
        <m:r>
          <w:rPr>
            <w:rFonts w:ascii="Cambria Math" w:hAnsi="Cambria Math"/>
          </w:rPr>
          <m:t>α</m:t>
        </m:r>
      </m:oMath>
      <w:r w:rsidR="00C369F2">
        <w:t>-CN</w:t>
      </w:r>
      <w:r w:rsidR="00577616">
        <w:t xml:space="preserve"> substituent </w:t>
      </w:r>
      <w:r w:rsidR="00AE0F74">
        <w:t xml:space="preserve">both </w:t>
      </w:r>
      <w:r w:rsidR="002E138A">
        <w:t xml:space="preserve">stabilises </w:t>
      </w:r>
      <w:r w:rsidR="00577616">
        <w:t xml:space="preserve">the anionic transition state </w:t>
      </w:r>
      <w:r w:rsidR="00264A4D">
        <w:t xml:space="preserve">(TS) </w:t>
      </w:r>
      <w:r w:rsidR="00577616">
        <w:t xml:space="preserve">and </w:t>
      </w:r>
      <w:r w:rsidR="002E138A">
        <w:t xml:space="preserve">destabilises </w:t>
      </w:r>
      <w:r w:rsidR="00577616">
        <w:t xml:space="preserve">the neutral adduct, </w:t>
      </w:r>
      <w:r w:rsidR="00AE0F74">
        <w:t>thus decreasing the</w:t>
      </w:r>
      <w:r w:rsidR="00A843F9">
        <w:t xml:space="preserve"> change in free energy,</w:t>
      </w:r>
      <w:r w:rsidR="00AE0F74">
        <w:t xml:space="preserve"> </w:t>
      </w:r>
      <m:oMath>
        <m:r>
          <m:rPr>
            <m:sty m:val="p"/>
          </m:rPr>
          <w:rPr>
            <w:rFonts w:ascii="Cambria Math" w:hAnsi="Cambria Math"/>
          </w:rPr>
          <m:t>Δ</m:t>
        </m:r>
        <m:r>
          <w:rPr>
            <w:rFonts w:ascii="Cambria Math" w:hAnsi="Cambria Math"/>
          </w:rPr>
          <m:t>G</m:t>
        </m:r>
      </m:oMath>
      <w:r w:rsidR="00AE0F74">
        <w:t xml:space="preserve"> for binding and accelerating the reverse reaction </w:t>
      </w:r>
      <w:r w:rsidR="00C369F2">
        <w:t>(</w:t>
      </w:r>
      <w:r w:rsidR="00AE0F74">
        <w:t>elimination of thiol</w:t>
      </w:r>
      <w:r w:rsidR="00C369F2">
        <w:t>)</w:t>
      </w:r>
      <w:r w:rsidR="00AE0F74">
        <w:t xml:space="preserve"> as </w:t>
      </w:r>
      <w:r w:rsidR="00402F11">
        <w:t>illustrated</w:t>
      </w:r>
      <w:r w:rsidR="0035300C">
        <w:t xml:space="preserve"> in Figure </w:t>
      </w:r>
      <w:r w:rsidR="000B5B15">
        <w:t>1.</w:t>
      </w:r>
      <w:r w:rsidR="00C0145B">
        <w:t>3</w:t>
      </w:r>
      <w:r w:rsidR="00AA1088">
        <w:t>.</w:t>
      </w:r>
      <w:hyperlink w:anchor="_ENREF_44" w:tooltip="Krenske, 2016 #105" w:history="1">
        <w:r w:rsidR="00075A48">
          <w:fldChar w:fldCharType="begin"/>
        </w:r>
        <w:r w:rsidR="00075A48">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075A48">
          <w:fldChar w:fldCharType="separate"/>
        </w:r>
        <w:r w:rsidR="00075A48" w:rsidRPr="00347A0D">
          <w:rPr>
            <w:noProof/>
            <w:vertAlign w:val="superscript"/>
          </w:rPr>
          <w:t>44</w:t>
        </w:r>
        <w:r w:rsidR="00075A48">
          <w:fldChar w:fldCharType="end"/>
        </w:r>
      </w:hyperlink>
      <w:r w:rsidR="00577616">
        <w:t xml:space="preserve"> </w:t>
      </w:r>
    </w:p>
    <w:p w14:paraId="02A6FCB7" w14:textId="51635D5E" w:rsidR="00EC142D" w:rsidRDefault="006B2C31" w:rsidP="00A843F9">
      <w:pPr>
        <w:jc w:val="center"/>
      </w:pPr>
      <w:r>
        <w:rPr>
          <w:noProof/>
          <w:lang w:val="en-AU"/>
        </w:rPr>
        <w:lastRenderedPageBreak/>
        <w:drawing>
          <wp:inline distT="0" distB="0" distL="0" distR="0" wp14:anchorId="2CE2F79D" wp14:editId="633B85CA">
            <wp:extent cx="5301341" cy="2762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versible and Irreversible Michael Addition Energy Profiles.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45672" cy="2785349"/>
                    </a:xfrm>
                    <a:prstGeom prst="rect">
                      <a:avLst/>
                    </a:prstGeom>
                  </pic:spPr>
                </pic:pic>
              </a:graphicData>
            </a:graphic>
          </wp:inline>
        </w:drawing>
      </w:r>
    </w:p>
    <w:p w14:paraId="33BEEF05" w14:textId="73D59A49" w:rsidR="00AE0F74" w:rsidRDefault="00AE0F74" w:rsidP="00A843F9">
      <w:pPr>
        <w:spacing w:after="240"/>
      </w:pPr>
      <w:r w:rsidRPr="00C03498">
        <w:rPr>
          <w:b/>
        </w:rPr>
        <w:t xml:space="preserve">Figure </w:t>
      </w:r>
      <w:r w:rsidR="00AB0AFA">
        <w:rPr>
          <w:b/>
        </w:rPr>
        <w:t>1.</w:t>
      </w:r>
      <w:r w:rsidR="00C11174">
        <w:rPr>
          <w:b/>
        </w:rPr>
        <w:t>3</w:t>
      </w:r>
      <w:r w:rsidRPr="00C03498">
        <w:rPr>
          <w:b/>
        </w:rPr>
        <w:t>.</w:t>
      </w:r>
      <w:r w:rsidRPr="00C03498">
        <w:t xml:space="preserve"> </w:t>
      </w:r>
      <w:r w:rsidR="00624030">
        <w:t xml:space="preserve">Representative </w:t>
      </w:r>
      <m:oMath>
        <m:r>
          <m:rPr>
            <m:sty m:val="p"/>
          </m:rPr>
          <w:rPr>
            <w:rFonts w:ascii="Cambria Math" w:hAnsi="Cambria Math"/>
          </w:rPr>
          <m:t>Δ</m:t>
        </m:r>
        <m:r>
          <w:rPr>
            <w:rFonts w:ascii="Cambria Math" w:hAnsi="Cambria Math"/>
          </w:rPr>
          <m:t>G</m:t>
        </m:r>
      </m:oMath>
      <w:r w:rsidR="00730C79">
        <w:t xml:space="preserve"> </w:t>
      </w:r>
      <w:r>
        <w:t>profiles for</w:t>
      </w:r>
      <w:r w:rsidR="00B50923">
        <w:t xml:space="preserve"> </w:t>
      </w:r>
      <w:r>
        <w:t>irreversible</w:t>
      </w:r>
      <w:r w:rsidR="00B50923">
        <w:t xml:space="preserve"> </w:t>
      </w:r>
      <w:r w:rsidR="008231F1">
        <w:t xml:space="preserve">and reversible </w:t>
      </w:r>
      <w:r>
        <w:t>Michael addition</w:t>
      </w:r>
      <w:r w:rsidR="00B50923">
        <w:t>s</w:t>
      </w:r>
      <w:r>
        <w:t>.</w:t>
      </w:r>
    </w:p>
    <w:p w14:paraId="331B4697" w14:textId="5C0CC712" w:rsidR="000F5DBD" w:rsidRDefault="00AE0F74" w:rsidP="000F5DBD">
      <w:pPr>
        <w:pStyle w:val="Paragraph"/>
      </w:pPr>
      <w:r>
        <w:t>By varying the electronic and steric environment around</w:t>
      </w:r>
      <w:r w:rsidRPr="00333468">
        <w:t xml:space="preserve"> the warhead</w:t>
      </w:r>
      <w:r>
        <w:t xml:space="preserve"> </w:t>
      </w:r>
      <w:r w:rsidR="00C369F2">
        <w:t xml:space="preserve">by </w:t>
      </w:r>
      <w:r>
        <w:t xml:space="preserve">using different </w:t>
      </w:r>
      <m:oMath>
        <m:r>
          <w:rPr>
            <w:rFonts w:ascii="Cambria Math" w:hAnsi="Cambria Math"/>
          </w:rPr>
          <m:t>β</m:t>
        </m:r>
      </m:oMath>
      <w:r w:rsidRPr="00333468">
        <w:t>-substituents</w:t>
      </w:r>
      <w:r>
        <w:t xml:space="preserve"> o</w:t>
      </w:r>
      <w:r w:rsidR="002E138A">
        <w:t>n</w:t>
      </w:r>
      <w:r>
        <w:t xml:space="preserve"> the </w:t>
      </w:r>
      <w:r w:rsidRPr="00333468">
        <w:t>cyanoacrylamide</w:t>
      </w:r>
      <w:r>
        <w:t xml:space="preserve">s, Taunton et al. </w:t>
      </w:r>
      <w:r w:rsidR="00C369F2">
        <w:t>developed</w:t>
      </w:r>
      <w:r>
        <w:t xml:space="preserve"> inhibitors exhibiting</w:t>
      </w:r>
      <w:r w:rsidRPr="00333468">
        <w:t xml:space="preserve"> </w:t>
      </w:r>
      <w:r>
        <w:t xml:space="preserve">RT ranging </w:t>
      </w:r>
      <w:r w:rsidR="008322D0">
        <w:t xml:space="preserve">from just minutes to one week. </w:t>
      </w:r>
      <w:r w:rsidR="00C369F2">
        <w:t>Key</w:t>
      </w:r>
      <w:r w:rsidR="00E1064B">
        <w:t xml:space="preserve"> examples are presented in Chart 1</w:t>
      </w:r>
      <w:r>
        <w:t>.</w:t>
      </w:r>
      <w:r w:rsidR="00730C79">
        <w:t>1.</w:t>
      </w:r>
      <w:r>
        <w:t xml:space="preserve"> </w:t>
      </w:r>
      <w:r w:rsidR="00F6146E">
        <w:t>Significantly,</w:t>
      </w:r>
      <w:r w:rsidR="0035300C">
        <w:t xml:space="preserve"> </w:t>
      </w:r>
      <w:r w:rsidR="0035300C" w:rsidRPr="008B6200">
        <w:t xml:space="preserve">long </w:t>
      </w:r>
      <w:r w:rsidR="0035300C">
        <w:t>RT</w:t>
      </w:r>
      <w:r w:rsidR="0035300C" w:rsidRPr="008B6200">
        <w:t xml:space="preserve"> </w:t>
      </w:r>
      <w:r w:rsidR="00F6146E">
        <w:t xml:space="preserve">was found </w:t>
      </w:r>
      <w:r w:rsidR="0035300C" w:rsidRPr="008B6200">
        <w:t xml:space="preserve">to </w:t>
      </w:r>
      <w:r w:rsidR="00F6146E">
        <w:t xml:space="preserve">translate into </w:t>
      </w:r>
      <w:r w:rsidR="0035300C" w:rsidRPr="008B6200">
        <w:t xml:space="preserve">durable </w:t>
      </w:r>
      <w:r w:rsidR="0035300C" w:rsidRPr="007C7501">
        <w:rPr>
          <w:i/>
        </w:rPr>
        <w:t>in vivo</w:t>
      </w:r>
      <w:r w:rsidR="0035300C" w:rsidRPr="008B6200">
        <w:t xml:space="preserve"> </w:t>
      </w:r>
      <w:r w:rsidR="00106887">
        <w:t xml:space="preserve">pharmacodynamic </w:t>
      </w:r>
      <w:r w:rsidR="00624030">
        <w:t>inhibition</w:t>
      </w:r>
      <w:r w:rsidR="0035300C">
        <w:t>, where</w:t>
      </w:r>
      <w:r w:rsidR="00F6146E">
        <w:t xml:space="preserve"> the longest-lived inhibitor,</w:t>
      </w:r>
      <w:r w:rsidR="0035300C">
        <w:t xml:space="preserve"> </w:t>
      </w:r>
      <w:r w:rsidR="0035300C">
        <w:rPr>
          <w:b/>
        </w:rPr>
        <w:t>9</w:t>
      </w:r>
      <w:r w:rsidR="00F6146E">
        <w:rPr>
          <w:bCs/>
        </w:rPr>
        <w:t>,</w:t>
      </w:r>
      <w:r w:rsidR="0035300C">
        <w:rPr>
          <w:b/>
        </w:rPr>
        <w:t xml:space="preserve"> </w:t>
      </w:r>
      <w:r w:rsidR="0035300C">
        <w:t xml:space="preserve">demonstrated </w:t>
      </w:r>
      <w:r w:rsidR="0035300C" w:rsidRPr="008B6200">
        <w:t xml:space="preserve">sustained </w:t>
      </w:r>
      <w:r w:rsidR="001C070E">
        <w:t>BTK occupancy</w:t>
      </w:r>
      <w:r w:rsidR="00F6146E">
        <w:t xml:space="preserve"> even</w:t>
      </w:r>
      <w:r w:rsidR="0035300C" w:rsidRPr="008B6200">
        <w:t xml:space="preserve"> after </w:t>
      </w:r>
      <w:r w:rsidR="0035300C">
        <w:t>clearance of unbound drugs</w:t>
      </w:r>
      <w:r w:rsidR="0035300C" w:rsidRPr="008B6200">
        <w:t xml:space="preserve"> from the systemic circulation</w:t>
      </w:r>
      <w:r w:rsidR="0035300C">
        <w:t xml:space="preserve"> in rodent models</w:t>
      </w:r>
      <w:r w:rsidR="008B6200" w:rsidRPr="008B6200">
        <w:t xml:space="preserve">. </w:t>
      </w:r>
      <w:r w:rsidR="00F6146E">
        <w:t>I</w:t>
      </w:r>
      <w:r w:rsidR="0060645A">
        <w:t xml:space="preserve">n </w:t>
      </w:r>
      <w:r w:rsidR="0035300C">
        <w:t>a</w:t>
      </w:r>
      <w:r w:rsidR="0060645A">
        <w:t xml:space="preserve"> recent review</w:t>
      </w:r>
      <w:r w:rsidR="00F6146E">
        <w:t xml:space="preserve"> article</w:t>
      </w:r>
      <w:r w:rsidR="0060645A">
        <w:t>,</w:t>
      </w:r>
      <w:r w:rsidR="00F6146E">
        <w:t xml:space="preserve"> Copeland</w:t>
      </w:r>
      <w:hyperlink w:anchor="_ENREF_45" w:tooltip="Copeland, 2015 #166" w:history="1">
        <w:r w:rsidR="00075A48">
          <w:fldChar w:fldCharType="begin"/>
        </w:r>
        <w:r w:rsidR="00075A48">
          <w:instrText xml:space="preserve"> ADDIN EN.CITE &lt;EndNote&gt;&lt;Cite&gt;&lt;Author&gt;Copeland&lt;/Author&gt;&lt;Year&gt;2015&lt;/Year&gt;&lt;RecNum&gt;166&lt;/RecNum&gt;&lt;DisplayText&gt;&lt;style face="superscript"&gt;45&lt;/style&gt;&lt;/DisplayText&gt;&lt;record&gt;&lt;rec-number&gt;166&lt;/rec-number&gt;&lt;foreign-keys&gt;&lt;key app="EN" db-id="s9tdpazwgt05pee2rf3x2x2gtdvpdwx50stf" timestamp="1556318269"&gt;166&lt;/key&gt;&lt;/foreign-keys&gt;&lt;ref-type name="Journal Article"&gt;17&lt;/ref-type&gt;&lt;contributors&gt;&lt;authors&gt;&lt;author&gt;Copeland, Robert A.&lt;/author&gt;&lt;/authors&gt;&lt;/contributors&gt;&lt;titles&gt;&lt;title&gt;The drug–target residence time model: a 10-year retrospective&lt;/title&gt;&lt;secondary-title&gt;Nature Reviews Drug Discovery&lt;/secondary-title&gt;&lt;/titles&gt;&lt;periodical&gt;&lt;full-title&gt;Nature Reviews Drug Discovery&lt;/full-title&gt;&lt;abbr-1&gt;Nat. Rev. Drug Discov.&lt;/abbr-1&gt;&lt;/periodical&gt;&lt;pages&gt;87-95&lt;/pages&gt;&lt;volume&gt;15&lt;/volume&gt;&lt;dates&gt;&lt;year&gt;2015&lt;/year&gt;&lt;pub-dates&gt;&lt;date&gt;12/18/online&lt;/date&gt;&lt;/pub-dates&gt;&lt;/dates&gt;&lt;publisher&gt;Nature Publishing Group, a division of Macmillan Publishers Limited. All Rights Reserved.&lt;/publisher&gt;&lt;label&gt;review, SKR&lt;/label&gt;&lt;work-type&gt;Perspective&lt;/work-type&gt;&lt;urls&gt;&lt;related-urls&gt;&lt;url&gt;https://doi.org/10.1038/nrd.2015.18&lt;/url&gt;&lt;/related-urls&gt;&lt;/urls&gt;&lt;electronic-resource-num&gt;10.1038/nrd.2015.18&lt;/electronic-resource-num&gt;&lt;/record&gt;&lt;/Cite&gt;&lt;/EndNote&gt;</w:instrText>
        </w:r>
        <w:r w:rsidR="00075A48">
          <w:fldChar w:fldCharType="separate"/>
        </w:r>
        <w:r w:rsidR="00075A48" w:rsidRPr="00347A0D">
          <w:rPr>
            <w:noProof/>
            <w:vertAlign w:val="superscript"/>
          </w:rPr>
          <w:t>45</w:t>
        </w:r>
        <w:r w:rsidR="00075A48">
          <w:fldChar w:fldCharType="end"/>
        </w:r>
      </w:hyperlink>
      <w:r w:rsidR="0060645A">
        <w:t xml:space="preserve"> </w:t>
      </w:r>
      <w:r w:rsidR="00F6146E">
        <w:t xml:space="preserve">commented </w:t>
      </w:r>
      <w:r w:rsidR="001673EA">
        <w:t xml:space="preserve">that </w:t>
      </w:r>
      <w:r w:rsidR="009211CF">
        <w:t xml:space="preserve">the </w:t>
      </w:r>
      <w:r w:rsidR="00136637">
        <w:t>achievement</w:t>
      </w:r>
      <w:r w:rsidR="0035300C">
        <w:t>s</w:t>
      </w:r>
      <w:r w:rsidR="008B6200" w:rsidRPr="008B6200">
        <w:t xml:space="preserve"> </w:t>
      </w:r>
      <w:r w:rsidR="00624030">
        <w:t xml:space="preserve">of </w:t>
      </w:r>
      <w:r w:rsidR="009211CF">
        <w:t>Taunton’s</w:t>
      </w:r>
      <w:r w:rsidR="009211CF" w:rsidRPr="008B6200">
        <w:t xml:space="preserve"> </w:t>
      </w:r>
      <w:r w:rsidR="009211CF">
        <w:t xml:space="preserve">group </w:t>
      </w:r>
      <w:r w:rsidR="0010052A">
        <w:t>unlocked</w:t>
      </w:r>
      <w:r w:rsidR="00136637">
        <w:t xml:space="preserve"> the </w:t>
      </w:r>
      <w:r w:rsidR="00AF238A">
        <w:t>possibility</w:t>
      </w:r>
      <w:r w:rsidR="008B6200" w:rsidRPr="008B6200">
        <w:t xml:space="preserve"> </w:t>
      </w:r>
      <w:r w:rsidR="001673EA">
        <w:t>of</w:t>
      </w:r>
      <w:r w:rsidR="00136637">
        <w:t xml:space="preserve"> </w:t>
      </w:r>
      <w:r w:rsidR="00AF238A">
        <w:t>systematically approach</w:t>
      </w:r>
      <w:r w:rsidR="001673EA">
        <w:t>ing</w:t>
      </w:r>
      <w:r w:rsidR="00AF238A">
        <w:t xml:space="preserve"> the holy grail of </w:t>
      </w:r>
      <w:r w:rsidR="0035300C">
        <w:t xml:space="preserve">covalent inhibitor design, i.e. </w:t>
      </w:r>
      <w:r w:rsidR="001673EA">
        <w:t>addressing</w:t>
      </w:r>
      <w:r w:rsidR="008B6200" w:rsidRPr="008B6200">
        <w:t xml:space="preserve"> the </w:t>
      </w:r>
      <w:r w:rsidR="00366FDA">
        <w:t>requirement to specifically inhibit certain proteins</w:t>
      </w:r>
      <w:r w:rsidR="008B6200" w:rsidRPr="008B6200">
        <w:t xml:space="preserve"> </w:t>
      </w:r>
      <w:r w:rsidR="00366FDA">
        <w:t xml:space="preserve">to treat </w:t>
      </w:r>
      <w:r w:rsidR="0072287C">
        <w:t xml:space="preserve">targeted </w:t>
      </w:r>
      <w:r w:rsidR="00366FDA">
        <w:t>diseases</w:t>
      </w:r>
      <w:r w:rsidR="008B6200" w:rsidRPr="008B6200">
        <w:t xml:space="preserve"> through </w:t>
      </w:r>
      <w:r w:rsidR="007A72BD">
        <w:t>rational</w:t>
      </w:r>
      <w:r w:rsidR="008B6200" w:rsidRPr="008B6200">
        <w:t xml:space="preserve"> </w:t>
      </w:r>
      <w:r w:rsidR="00AF238A">
        <w:t>tuning</w:t>
      </w:r>
      <w:r w:rsidR="008B6200" w:rsidRPr="008B6200">
        <w:t xml:space="preserve"> of </w:t>
      </w:r>
      <w:r w:rsidR="007A72BD">
        <w:t>the structural feature</w:t>
      </w:r>
      <w:r w:rsidR="008534C7">
        <w:t>s of the inhibitors</w:t>
      </w:r>
      <w:r w:rsidR="001673EA">
        <w:t xml:space="preserve"> and their binding interactions</w:t>
      </w:r>
      <w:r w:rsidR="007A72BD" w:rsidRPr="009211CF">
        <w:t>.</w:t>
      </w:r>
      <w:r w:rsidR="009211CF" w:rsidRPr="009211CF">
        <w:t xml:space="preserve"> </w:t>
      </w:r>
      <w:r w:rsidR="004915A9">
        <w:t xml:space="preserve">Following </w:t>
      </w:r>
      <w:r w:rsidR="001673EA">
        <w:t>Taunton’s</w:t>
      </w:r>
      <w:r w:rsidR="004915A9">
        <w:t xml:space="preserve"> pioneering</w:t>
      </w:r>
      <w:r w:rsidR="004915A9" w:rsidRPr="009211CF">
        <w:t xml:space="preserve"> work</w:t>
      </w:r>
      <w:r w:rsidR="00DB65F7">
        <w:t>, the incorporation of</w:t>
      </w:r>
      <w:r w:rsidR="00E163BC">
        <w:t xml:space="preserve"> structure-</w:t>
      </w:r>
      <w:r w:rsidR="00C03498" w:rsidRPr="009211CF">
        <w:t>kinetic relationships</w:t>
      </w:r>
      <w:r w:rsidR="00E163BC">
        <w:t xml:space="preserve"> (SKR)</w:t>
      </w:r>
      <w:r w:rsidR="001673EA">
        <w:t>,</w:t>
      </w:r>
      <w:r w:rsidR="00C03498" w:rsidRPr="009211CF">
        <w:t xml:space="preserve"> </w:t>
      </w:r>
      <w:r w:rsidR="001673EA">
        <w:t>distinct</w:t>
      </w:r>
      <w:r w:rsidR="00E163BC">
        <w:t xml:space="preserve"> from </w:t>
      </w:r>
      <w:r w:rsidR="00DB65F7">
        <w:t xml:space="preserve">the traditional </w:t>
      </w:r>
      <w:r w:rsidR="004255D9">
        <w:t>structure-affinity</w:t>
      </w:r>
      <w:r w:rsidR="004255D9" w:rsidRPr="009211CF">
        <w:t xml:space="preserve"> relationships</w:t>
      </w:r>
      <w:r w:rsidR="00E163BC">
        <w:t xml:space="preserve"> (SAR)</w:t>
      </w:r>
      <w:r w:rsidR="001673EA">
        <w:t>,</w:t>
      </w:r>
      <w:r w:rsidR="00E163BC">
        <w:t xml:space="preserve"> </w:t>
      </w:r>
      <w:r w:rsidR="00C03498" w:rsidRPr="009211CF">
        <w:t>in</w:t>
      </w:r>
      <w:r w:rsidR="001673EA">
        <w:t>to</w:t>
      </w:r>
      <w:r w:rsidR="00C03498" w:rsidRPr="009211CF">
        <w:t xml:space="preserve"> cell-based assays</w:t>
      </w:r>
      <w:r w:rsidR="00DB65F7">
        <w:t xml:space="preserve"> has been encouraged owing to the </w:t>
      </w:r>
      <w:r w:rsidR="001673EA">
        <w:t xml:space="preserve">increasing </w:t>
      </w:r>
      <w:r w:rsidR="00DB65F7">
        <w:t>awareness</w:t>
      </w:r>
      <w:r w:rsidR="00DB65F7" w:rsidRPr="009211CF">
        <w:t xml:space="preserve"> of</w:t>
      </w:r>
      <w:r w:rsidR="00DB65F7">
        <w:t xml:space="preserve"> </w:t>
      </w:r>
      <w:r w:rsidR="001673EA">
        <w:t xml:space="preserve">the importance of </w:t>
      </w:r>
      <w:r w:rsidR="00DB65F7">
        <w:t>binding</w:t>
      </w:r>
      <w:r w:rsidR="00DB65F7" w:rsidRPr="009211CF">
        <w:t xml:space="preserve"> kinetic</w:t>
      </w:r>
      <w:r w:rsidR="00DB65F7">
        <w:t>s in drug discovery</w:t>
      </w:r>
      <w:r w:rsidR="000A68BD">
        <w:t>.</w:t>
      </w:r>
      <w:r w:rsidR="00DB65F7">
        <w:fldChar w:fldCharType="begin">
          <w:fldData xml:space="preserve">PEVuZE5vdGU+PENpdGU+PEF1dGhvcj5HdW88L0F1dGhvcj48WWVhcj4yMDE1PC9ZZWFyPjxSZWNO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</w:fldData>
        </w:fldChar>
      </w:r>
      <w:r w:rsidR="00D23007">
        <w:instrText xml:space="preserve"> ADDIN EN.CITE </w:instrText>
      </w:r>
      <w:r w:rsidR="00D23007">
        <w:fldChar w:fldCharType="begin">
          <w:fldData xml:space="preserve">PEVuZE5vdGU+PENpdGU+PEF1dGhvcj5HdW88L0F1dGhvcj48WWVhcj4yMDE1PC9ZZWFyPjxSZWNO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</w:fldData>
        </w:fldChar>
      </w:r>
      <w:r w:rsidR="00D23007">
        <w:instrText xml:space="preserve"> ADDIN EN.CITE.DATA </w:instrText>
      </w:r>
      <w:r w:rsidR="00D23007">
        <w:fldChar w:fldCharType="end"/>
      </w:r>
      <w:r w:rsidR="00DB65F7">
        <w:fldChar w:fldCharType="separate"/>
      </w:r>
      <w:hyperlink w:anchor="_ENREF_24" w:tooltip="Vilums, 2013 #133" w:history="1">
        <w:r w:rsidR="00075A48" w:rsidRPr="00347A0D">
          <w:rPr>
            <w:noProof/>
            <w:vertAlign w:val="superscript"/>
          </w:rPr>
          <w:t>24</w:t>
        </w:r>
      </w:hyperlink>
      <w:r w:rsidR="00347A0D" w:rsidRPr="00347A0D">
        <w:rPr>
          <w:noProof/>
          <w:vertAlign w:val="superscript"/>
        </w:rPr>
        <w:t>,</w:t>
      </w:r>
      <w:hyperlink w:anchor="_ENREF_45" w:tooltip="Copeland, 2015 #166" w:history="1">
        <w:r w:rsidR="00075A48" w:rsidRPr="00347A0D">
          <w:rPr>
            <w:noProof/>
            <w:vertAlign w:val="superscript"/>
          </w:rPr>
          <w:t>45-56</w:t>
        </w:r>
      </w:hyperlink>
      <w:r w:rsidR="00DB65F7">
        <w:fldChar w:fldCharType="end"/>
      </w:r>
      <w:r w:rsidR="004915A9">
        <w:t xml:space="preserve"> </w:t>
      </w:r>
      <w:r w:rsidR="000A68BD">
        <w:t>M</w:t>
      </w:r>
      <w:r w:rsidR="00A831A8">
        <w:t>any research groups have followed up on the</w:t>
      </w:r>
      <w:r w:rsidR="000A68BD">
        <w:t>se</w:t>
      </w:r>
      <w:r w:rsidR="00A831A8">
        <w:t xml:space="preserve"> idea</w:t>
      </w:r>
      <w:r w:rsidR="000A68BD">
        <w:t>s</w:t>
      </w:r>
      <w:r w:rsidR="00A831A8">
        <w:t xml:space="preserve"> </w:t>
      </w:r>
      <w:r w:rsidR="000A68BD">
        <w:t xml:space="preserve">to </w:t>
      </w:r>
      <w:r w:rsidR="008C50E0">
        <w:t>advance</w:t>
      </w:r>
      <w:r w:rsidR="00A831A8">
        <w:t xml:space="preserve"> </w:t>
      </w:r>
      <w:r w:rsidR="008322D0">
        <w:t xml:space="preserve">the </w:t>
      </w:r>
      <w:r w:rsidR="008C50E0">
        <w:t>exploration</w:t>
      </w:r>
      <w:r w:rsidR="00A831A8" w:rsidRPr="009211CF">
        <w:t xml:space="preserve"> </w:t>
      </w:r>
      <w:r w:rsidR="00A831A8">
        <w:t>o</w:t>
      </w:r>
      <w:r w:rsidR="008C50E0">
        <w:t>f</w:t>
      </w:r>
      <w:r w:rsidR="00A831A8">
        <w:t xml:space="preserve"> </w:t>
      </w:r>
      <w:r w:rsidR="008C50E0">
        <w:t>kinase</w:t>
      </w:r>
      <w:r w:rsidR="00A831A8">
        <w:t xml:space="preserve"> inhibition </w:t>
      </w:r>
      <w:r w:rsidR="008C50E0">
        <w:t>by covalent means</w:t>
      </w:r>
      <w:r w:rsidR="004915A9">
        <w:t>.</w:t>
      </w:r>
      <w:hyperlink w:anchor="_ENREF_57" w:tooltip="Gupta, 2016 #243" w:history="1">
        <w:r w:rsidR="00075A48">
          <w:fldChar w:fldCharType="begin">
            <w:fldData xml:space="preserve">PEVuZE5vdGU+PENpdGU+PEF1dGhvcj5HdXB0YTwvQXV0aG9yPjxZZWFyPjIwMTY8L1llYXI+PFJl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</w:fldData>
          </w:fldChar>
        </w:r>
        <w:r w:rsidR="00075A48">
          <w:instrText xml:space="preserve"> ADDIN EN.CITE </w:instrText>
        </w:r>
        <w:r w:rsidR="00075A48">
          <w:fldChar w:fldCharType="begin">
            <w:fldData xml:space="preserve">PEVuZE5vdGU+PENpdGU+PEF1dGhvcj5HdXB0YTwvQXV0aG9yPjxZZWFyPjIwMTY8L1llYXI+PFJl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</w:fldData>
          </w:fldChar>
        </w:r>
        <w:r w:rsidR="00075A48">
          <w:instrText xml:space="preserve"> ADDIN EN.CITE.DATA </w:instrText>
        </w:r>
        <w:r w:rsidR="00075A48">
          <w:fldChar w:fldCharType="end"/>
        </w:r>
        <w:r w:rsidR="00075A48">
          <w:fldChar w:fldCharType="separate"/>
        </w:r>
        <w:r w:rsidR="00075A48" w:rsidRPr="00347A0D">
          <w:rPr>
            <w:noProof/>
            <w:vertAlign w:val="superscript"/>
          </w:rPr>
          <w:t>57-66</w:t>
        </w:r>
        <w:r w:rsidR="00075A48">
          <w:fldChar w:fldCharType="end"/>
        </w:r>
      </w:hyperlink>
      <w:hyperlink w:anchor="_ENREF_38" w:tooltip="Johnson, 2016 #182" w:history="1"/>
      <w:r w:rsidR="004915A9">
        <w:t xml:space="preserve"> </w:t>
      </w:r>
    </w:p>
    <w:p w14:paraId="30F20C16" w14:textId="5F6ABB75" w:rsidR="001F5B60" w:rsidRDefault="0073700D" w:rsidP="000F5DBD">
      <w:pPr>
        <w:pStyle w:val="TableHeading"/>
      </w:pPr>
      <w:r>
        <w:lastRenderedPageBreak/>
        <w:t>Chart</w:t>
      </w:r>
      <w:r w:rsidR="001F5B60" w:rsidRPr="00787630">
        <w:t xml:space="preserve"> </w:t>
      </w:r>
      <w:r w:rsidR="00AB0AFA">
        <w:t>1.</w:t>
      </w:r>
      <w:r w:rsidR="001F5B60" w:rsidRPr="00787630">
        <w:t xml:space="preserve">1. </w:t>
      </w:r>
      <w:r w:rsidR="0060612C" w:rsidRPr="00787630">
        <w:t>Structure</w:t>
      </w:r>
      <w:r w:rsidR="00312828">
        <w:t>s and Binding Data of Reversible Covalent Inhibitors of BTK D</w:t>
      </w:r>
      <w:r w:rsidR="0060612C" w:rsidRPr="00787630">
        <w:t>esigned by Taunton et al</w:t>
      </w:r>
      <w:r w:rsidR="001F5B60" w:rsidRPr="00787630">
        <w:t>.</w:t>
      </w:r>
      <w:hyperlink w:anchor="_ENREF_5" w:tooltip="Bradshaw, 2015 #103" w:history="1">
        <w:r w:rsidR="00075A48" w:rsidRPr="000F5DBD">
          <w:rPr>
            <w:b w:val="0"/>
            <w:bCs/>
          </w:rPr>
          <w:fldChar w:fldCharType="begin"/>
        </w:r>
        <w:r w:rsidR="00075A48">
          <w:rPr>
            <w:b w:val="0"/>
            <w:bCs/>
          </w:rPr>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075A48" w:rsidRPr="000F5DBD">
          <w:rPr>
            <w:b w:val="0"/>
            <w:bCs/>
          </w:rPr>
          <w:fldChar w:fldCharType="separate"/>
        </w:r>
        <w:r w:rsidR="00075A48" w:rsidRPr="000F5DBD">
          <w:rPr>
            <w:b w:val="0"/>
            <w:bCs/>
            <w:noProof/>
            <w:vertAlign w:val="superscript"/>
          </w:rPr>
          <w:t>5</w:t>
        </w:r>
        <w:r w:rsidR="00075A48" w:rsidRPr="000F5DBD">
          <w:rPr>
            <w:b w:val="0"/>
            <w:bCs/>
          </w:rPr>
          <w:fldChar w:fldCharType="end"/>
        </w:r>
      </w:hyperlink>
    </w:p>
    <w:p w14:paraId="51C7A3B6" w14:textId="3EBE85A0" w:rsidR="00E9023C" w:rsidRDefault="004C7147" w:rsidP="00A843F9">
      <w:pPr>
        <w:pStyle w:val="TableHeading"/>
        <w:jc w:val="center"/>
      </w:pPr>
      <w:r>
        <w:rPr>
          <w:noProof/>
          <w:lang w:val="en-AU"/>
        </w:rPr>
        <w:drawing>
          <wp:inline distT="0" distB="0" distL="0" distR="0" wp14:anchorId="2E1921AB" wp14:editId="68E04744">
            <wp:extent cx="5505450" cy="66835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ll Taunton Inhibitors and Experimental Data with Errors.tif"/>
                    <pic:cNvPicPr/>
                  </pic:nvPicPr>
                  <pic:blipFill>
                    <a:blip r:embed="rId20">
                      <a:extLst>
                        <a:ext uri="{28A0092B-C50C-407E-A947-70E740481C1C}">
                          <a14:useLocalDpi xmlns:a14="http://schemas.microsoft.com/office/drawing/2010/main" val="0"/>
                        </a:ext>
                      </a:extLst>
                    </a:blip>
                    <a:stretch>
                      <a:fillRect/>
                    </a:stretch>
                  </pic:blipFill>
                  <pic:spPr>
                    <a:xfrm>
                      <a:off x="0" y="0"/>
                      <a:ext cx="5507888" cy="6686553"/>
                    </a:xfrm>
                    <a:prstGeom prst="rect">
                      <a:avLst/>
                    </a:prstGeom>
                  </pic:spPr>
                </pic:pic>
              </a:graphicData>
            </a:graphic>
          </wp:inline>
        </w:drawing>
      </w:r>
    </w:p>
    <w:p w14:paraId="7C1D5BF5" w14:textId="252B7BE4" w:rsidR="003E0FD7" w:rsidRDefault="00D95A37" w:rsidP="000F5DBD">
      <w:pPr>
        <w:pStyle w:val="TableLegend"/>
        <w:spacing w:line="480" w:lineRule="auto"/>
      </w:pPr>
      <w:r>
        <w:rPr>
          <w:i/>
          <w:vertAlign w:val="superscript"/>
        </w:rPr>
        <w:t>a</w:t>
      </w:r>
      <w:r w:rsidR="001F5B60" w:rsidRPr="0060612C">
        <w:rPr>
          <w:b/>
        </w:rPr>
        <w:t xml:space="preserve">4 </w:t>
      </w:r>
      <w:r w:rsidR="001F5B60">
        <w:t xml:space="preserve">and </w:t>
      </w:r>
      <w:r w:rsidR="001F5B60" w:rsidRPr="0060612C">
        <w:rPr>
          <w:b/>
        </w:rPr>
        <w:t>5</w:t>
      </w:r>
      <w:r w:rsidR="00A941B5">
        <w:t xml:space="preserve"> have</w:t>
      </w:r>
      <w:r w:rsidR="001F5B60" w:rsidRPr="0067610C">
        <w:t xml:space="preserve"> R linker configurations</w:t>
      </w:r>
      <w:r w:rsidR="001F5B60">
        <w:t xml:space="preserve"> instead of S</w:t>
      </w:r>
      <w:r w:rsidR="001F5B60" w:rsidRPr="0067610C">
        <w:t>.</w:t>
      </w:r>
      <w:r w:rsidR="001F5B60">
        <w:t xml:space="preserve"> </w:t>
      </w:r>
      <w:r>
        <w:rPr>
          <w:i/>
          <w:vertAlign w:val="superscript"/>
        </w:rPr>
        <w:t>b</w:t>
      </w:r>
      <w:r w:rsidR="001F5B60" w:rsidRPr="0060612C">
        <w:rPr>
          <w:b/>
        </w:rPr>
        <w:t>5</w:t>
      </w:r>
      <w:r w:rsidR="00A941B5">
        <w:t xml:space="preserve"> contains</w:t>
      </w:r>
      <w:r w:rsidR="001F5B60" w:rsidRPr="0067610C">
        <w:t xml:space="preserve"> an acrylamide electrophile</w:t>
      </w:r>
      <w:r w:rsidR="001F5B60">
        <w:t xml:space="preserve"> instead of cyanoacrylamide. </w:t>
      </w:r>
      <w:r>
        <w:rPr>
          <w:i/>
          <w:vertAlign w:val="superscript"/>
        </w:rPr>
        <w:t>c</w:t>
      </w:r>
      <w:r w:rsidR="001F5B60" w:rsidRPr="0060612C">
        <w:rPr>
          <w:b/>
        </w:rPr>
        <w:t>6</w:t>
      </w:r>
      <w:r w:rsidR="001F5B60" w:rsidRPr="0067610C">
        <w:t xml:space="preserve"> </w:t>
      </w:r>
      <w:r w:rsidR="00A941B5">
        <w:t xml:space="preserve">does not contain </w:t>
      </w:r>
      <w:r w:rsidR="001673EA">
        <w:t xml:space="preserve">a </w:t>
      </w:r>
      <w:r w:rsidR="000E1870">
        <w:t>MA</w:t>
      </w:r>
      <w:r w:rsidR="001673EA">
        <w:t xml:space="preserve"> and is included for comparison</w:t>
      </w:r>
      <w:r w:rsidR="001F5B60" w:rsidRPr="0067610C">
        <w:t>.</w:t>
      </w:r>
      <w:bookmarkStart w:id="20" w:name="_Toc9001582"/>
      <w:bookmarkStart w:id="21" w:name="_Toc9001840"/>
      <w:bookmarkStart w:id="22" w:name="_Toc9119011"/>
    </w:p>
    <w:p w14:paraId="1103DAF4" w14:textId="5A10C76F" w:rsidR="008B6200" w:rsidRPr="009668E5" w:rsidRDefault="00D05C22" w:rsidP="00EC0804">
      <w:pPr>
        <w:pStyle w:val="Heading3"/>
      </w:pPr>
      <w:bookmarkStart w:id="23" w:name="_Toc22242511"/>
      <w:r>
        <w:lastRenderedPageBreak/>
        <w:t>Questions Emerging from</w:t>
      </w:r>
      <w:r w:rsidR="0056533D">
        <w:t xml:space="preserve"> Previous Work</w:t>
      </w:r>
      <w:r w:rsidR="00F45217">
        <w:t>.</w:t>
      </w:r>
      <w:bookmarkEnd w:id="20"/>
      <w:bookmarkEnd w:id="21"/>
      <w:bookmarkEnd w:id="22"/>
      <w:bookmarkEnd w:id="23"/>
      <w:r w:rsidR="009668E5">
        <w:fldChar w:fldCharType="begin"/>
      </w:r>
      <w:r w:rsidR="009668E5">
        <w:instrText xml:space="preserve"> HYPERLINK \l "_ENREF_20" \o "Bauer, 2015 #234" </w:instrText>
      </w:r>
      <w:r w:rsidR="009668E5">
        <w:fldChar w:fldCharType="end"/>
      </w:r>
      <w:hyperlink w:anchor="_ENREF_18" w:tooltip="Vilums, 2013 #133" w:history="1"/>
    </w:p>
    <w:p w14:paraId="728282D6" w14:textId="112DA407" w:rsidR="00543E57" w:rsidRDefault="001673EA" w:rsidP="00B151C9">
      <w:pPr>
        <w:pStyle w:val="Paragraph"/>
      </w:pPr>
      <w:r>
        <w:t>It is</w:t>
      </w:r>
      <w:r w:rsidR="0009397D" w:rsidRPr="008322D0">
        <w:t xml:space="preserve"> unclear </w:t>
      </w:r>
      <w:r w:rsidR="005E3392">
        <w:t>is how</w:t>
      </w:r>
      <w:r w:rsidR="005E3392" w:rsidRPr="008322D0">
        <w:t xml:space="preserve"> </w:t>
      </w:r>
      <w:r w:rsidR="0009397D" w:rsidRPr="008322D0">
        <w:t xml:space="preserve">the </w:t>
      </w:r>
      <w:r w:rsidR="005E3392">
        <w:t xml:space="preserve">different structural components </w:t>
      </w:r>
      <w:r>
        <w:t xml:space="preserve">of cyanoacrylamides </w:t>
      </w:r>
      <w:r w:rsidR="00543E57">
        <w:t>govern the reversibility</w:t>
      </w:r>
      <w:r w:rsidR="005E3392">
        <w:t xml:space="preserve"> of their binding to </w:t>
      </w:r>
      <w:r>
        <w:t xml:space="preserve">kinases such as </w:t>
      </w:r>
      <w:r w:rsidR="005E3392">
        <w:t>BTK</w:t>
      </w:r>
      <w:r w:rsidR="0009397D" w:rsidRPr="008322D0">
        <w:t>.</w:t>
      </w:r>
      <w:r w:rsidR="0009397D">
        <w:t xml:space="preserve"> </w:t>
      </w:r>
      <w:r>
        <w:t xml:space="preserve">The overall reversibility of binding depends on a combination of multiple effects, including the overall </w:t>
      </w:r>
      <m:oMath>
        <m:r>
          <m:rPr>
            <m:sty m:val="p"/>
          </m:rPr>
          <w:rPr>
            <w:rFonts w:ascii="Cambria Math" w:hAnsi="Cambria Math"/>
          </w:rPr>
          <m:t>Δ</m:t>
        </m:r>
        <m:r>
          <w:rPr>
            <w:rFonts w:ascii="Cambria Math" w:hAnsi="Cambria Math"/>
          </w:rPr>
          <m:t>G</m:t>
        </m:r>
      </m:oMath>
      <w:r w:rsidR="00EB1459">
        <w:t xml:space="preserve"> for the addition and the rate constants for binding and release. These properties are also fundamentally important to the selectivity of an acrylamide across different kinases. For example</w:t>
      </w:r>
      <w:r w:rsidR="00543E57" w:rsidRPr="00543E57">
        <w:t xml:space="preserve">, </w:t>
      </w:r>
      <w:r w:rsidR="00543E57" w:rsidRPr="00543E57">
        <w:rPr>
          <w:b/>
        </w:rPr>
        <w:t>9</w:t>
      </w:r>
      <w:r w:rsidR="00543E57" w:rsidRPr="00543E57">
        <w:t xml:space="preserve"> </w:t>
      </w:r>
      <w:r w:rsidR="002460B6">
        <w:t>ha</w:t>
      </w:r>
      <w:r w:rsidR="00EB1459">
        <w:t>s</w:t>
      </w:r>
      <w:r w:rsidR="002460B6">
        <w:t xml:space="preserve"> also been found to show</w:t>
      </w:r>
      <w:r w:rsidR="00543E57" w:rsidRPr="00543E57">
        <w:t xml:space="preserve"> exceptional selectivity for BTK over other kinases</w:t>
      </w:r>
      <w:r w:rsidR="00EB1459">
        <w:t>, yet</w:t>
      </w:r>
      <w:r w:rsidR="002460B6">
        <w:t xml:space="preserve"> </w:t>
      </w:r>
      <w:r w:rsidR="005E3392">
        <w:t>t</w:t>
      </w:r>
      <w:r w:rsidR="002460B6">
        <w:t>he molecular basis for</w:t>
      </w:r>
      <w:r w:rsidR="001F4FEC">
        <w:t xml:space="preserve"> the</w:t>
      </w:r>
      <w:r w:rsidR="002460B6">
        <w:t xml:space="preserve"> </w:t>
      </w:r>
      <w:r w:rsidR="005E3392">
        <w:t>selectivity</w:t>
      </w:r>
      <w:r w:rsidR="002460B6">
        <w:t xml:space="preserve"> is yet to be uncovered.</w:t>
      </w:r>
    </w:p>
    <w:p w14:paraId="63ED8321" w14:textId="2A84E203" w:rsidR="00AB03EF" w:rsidRDefault="006F6962" w:rsidP="00B151C9">
      <w:pPr>
        <w:pStyle w:val="Paragraph"/>
      </w:pPr>
      <w:r>
        <w:t>In a</w:t>
      </w:r>
      <w:r w:rsidR="00560F80" w:rsidRPr="00D35E31">
        <w:t xml:space="preserve"> computational study</w:t>
      </w:r>
      <w:r>
        <w:t>,</w:t>
      </w:r>
      <w:r w:rsidR="00970725" w:rsidRPr="00D35E31">
        <w:t xml:space="preserve"> </w:t>
      </w:r>
      <w:r w:rsidR="00560F80">
        <w:t xml:space="preserve">Taunton et al. </w:t>
      </w:r>
      <w:r w:rsidR="00EB1459">
        <w:t>discover</w:t>
      </w:r>
      <w:r w:rsidR="00560F80">
        <w:t>ed</w:t>
      </w:r>
      <w:hyperlink w:anchor="_ENREF_67" w:tooltip="Krishnan, 2014 #242" w:history="1">
        <w:r w:rsidR="00075A48" w:rsidRPr="00D35E31">
          <w:fldChar w:fldCharType="begin"/>
        </w:r>
        <w:r w:rsidR="00075A48">
          <w:instrText xml:space="preserve"> ADDIN EN.CITE &lt;EndNote&gt;&lt;Cite&gt;&lt;Author&gt;Krishnan&lt;/Author&gt;&lt;Year&gt;2014&lt;/Year&gt;&lt;RecNum&gt;242&lt;/RecNum&gt;&lt;DisplayText&gt;&lt;style face="superscript"&gt;67&lt;/style&gt;&lt;/DisplayText&gt;&lt;record&gt;&lt;rec-number&gt;242&lt;/rec-number&gt;&lt;foreign-keys&gt;&lt;key app="EN" db-id="s9tdpazwgt05pee2rf3x2x2gtdvpdwx50stf" timestamp="1556848980"&gt;242&lt;/key&gt;&lt;/foreign-keys&gt;&lt;ref-type name="Journal Article"&gt;17&lt;/ref-type&gt;&lt;contributors&gt;&lt;authors&gt;&lt;author&gt;Krishnan, Shyam&lt;/author&gt;&lt;author&gt;Miller, Rand M.&lt;/author&gt;&lt;author&gt;Tian, Boxue&lt;/author&gt;&lt;author&gt;Mullins, R. Dyche&lt;/author&gt;&lt;author&gt;Jacobson, Matthew P.&lt;/author&gt;&lt;author&gt;Taunton, Jack&lt;/author&gt;&lt;/authors&gt;&lt;/contributors&gt;&lt;titles&gt;&lt;title&gt;Design of Reversible, Cysteine-Targeted Michael Acceptors Guided by Kinetic and Computational Analysis&lt;/title&gt;&lt;secondary-title&gt;Journal of the American Chemical Society&lt;/secondary-title&gt;&lt;/titles&gt;&lt;periodical&gt;&lt;full-title&gt;Journal of the American Chemical Society&lt;/full-title&gt;&lt;abbr-1&gt;J. Am. Chem. Soc.&lt;/abbr-1&gt;&lt;abbr-2&gt;J Am Chem Soc&lt;/abbr-2&gt;&lt;/periodical&gt;&lt;pages&gt;12624-12630&lt;/pages&gt;&lt;volume&gt;136&lt;/volume&gt;&lt;number&gt;36&lt;/number&gt;&lt;dates&gt;&lt;year&gt;2014&lt;/year&gt;&lt;pub-dates&gt;&lt;date&gt;2014/09/10&lt;/date&gt;&lt;/pub-dates&gt;&lt;/dates&gt;&lt;publisher&gt;American Chemical Society&lt;/publisher&gt;&lt;isbn&gt;0002-7863&lt;/isbn&gt;&lt;label&gt;H affinity&lt;/label&gt;&lt;urls&gt;&lt;related-urls&gt;&lt;url&gt;https://doi.org/10.1021/ja505194w&lt;/url&gt;&lt;/related-urls&gt;&lt;/urls&gt;&lt;electronic-resource-num&gt;10.1021/ja505194w&lt;/electronic-resource-num&gt;&lt;/record&gt;&lt;/Cite&gt;&lt;/EndNote&gt;</w:instrText>
        </w:r>
        <w:r w:rsidR="00075A48" w:rsidRPr="00D35E31">
          <w:fldChar w:fldCharType="separate"/>
        </w:r>
        <w:r w:rsidR="00075A48" w:rsidRPr="00347A0D">
          <w:rPr>
            <w:noProof/>
            <w:vertAlign w:val="superscript"/>
          </w:rPr>
          <w:t>67</w:t>
        </w:r>
        <w:r w:rsidR="00075A48" w:rsidRPr="00D35E31">
          <w:fldChar w:fldCharType="end"/>
        </w:r>
      </w:hyperlink>
      <w:r w:rsidR="00560F80">
        <w:t xml:space="preserve"> an inverse correlation between the </w:t>
      </w:r>
      <m:oMath>
        <m:r>
          <w:rPr>
            <w:rFonts w:ascii="Cambria Math" w:hAnsi="Cambria Math"/>
          </w:rPr>
          <m:t>β</m:t>
        </m:r>
      </m:oMath>
      <w:r w:rsidR="00560F80">
        <w:t>-elimination rate</w:t>
      </w:r>
      <w:r w:rsidR="00986BA6">
        <w:t>s</w:t>
      </w:r>
      <w:r w:rsidR="00560F80">
        <w:t xml:space="preserve"> of </w:t>
      </w:r>
      <w:r>
        <w:t>thiol</w:t>
      </w:r>
      <w:r w:rsidR="00986BA6">
        <w:t xml:space="preserve"> adducts</w:t>
      </w:r>
      <w:r w:rsidR="00560F80">
        <w:t xml:space="preserve"> and the proton affinit</w:t>
      </w:r>
      <w:r w:rsidR="00986BA6">
        <w:t>ies</w:t>
      </w:r>
      <w:r w:rsidR="00560F80">
        <w:t xml:space="preserve"> of the </w:t>
      </w:r>
      <w:r w:rsidR="00986BA6">
        <w:t xml:space="preserve">intermediate enolate </w:t>
      </w:r>
      <w:r w:rsidR="00560F80">
        <w:t>carbanion</w:t>
      </w:r>
      <w:r w:rsidR="00986BA6">
        <w:t>s</w:t>
      </w:r>
      <w:r w:rsidR="00EB1459">
        <w:t>. This</w:t>
      </w:r>
      <w:r w:rsidR="00560F80">
        <w:t xml:space="preserve"> suggest</w:t>
      </w:r>
      <w:r w:rsidR="00EB1459">
        <w:t>ed that it may be</w:t>
      </w:r>
      <w:r w:rsidR="00560F80">
        <w:t xml:space="preserve"> possib</w:t>
      </w:r>
      <w:r w:rsidR="00EB1459">
        <w:t>le to</w:t>
      </w:r>
      <w:r w:rsidR="00560F80">
        <w:t xml:space="preserve"> </w:t>
      </w:r>
      <w:r w:rsidR="00EB1459">
        <w:t>use</w:t>
      </w:r>
      <w:r w:rsidR="00560F80">
        <w:t xml:space="preserve"> computed proton affinities to predictably tune the intrinsic reversibility of </w:t>
      </w:r>
      <w:r w:rsidR="00EB1459">
        <w:t>acrylamide</w:t>
      </w:r>
      <w:r w:rsidR="00560F80">
        <w:t xml:space="preserve"> thiol addition</w:t>
      </w:r>
      <w:r w:rsidR="00EB1459">
        <w:t>s</w:t>
      </w:r>
      <w:r w:rsidR="003F7655">
        <w:t xml:space="preserve">. In spite of this, </w:t>
      </w:r>
      <w:r w:rsidR="00560F80">
        <w:t xml:space="preserve">examination of the experimental data in Chart 1, especially the comparison between the RT of </w:t>
      </w:r>
      <w:r w:rsidR="007075DD">
        <w:t>diastereomers</w:t>
      </w:r>
      <w:r w:rsidR="00560F80">
        <w:t xml:space="preserve"> </w:t>
      </w:r>
      <w:r w:rsidR="00F41985" w:rsidRPr="0060612C">
        <w:rPr>
          <w:b/>
        </w:rPr>
        <w:t>4</w:t>
      </w:r>
      <w:r w:rsidR="00F41985">
        <w:t xml:space="preserve"> and </w:t>
      </w:r>
      <w:r w:rsidR="00F41985" w:rsidRPr="0060612C">
        <w:rPr>
          <w:b/>
        </w:rPr>
        <w:t>7</w:t>
      </w:r>
      <w:r w:rsidR="00F41985">
        <w:t>,</w:t>
      </w:r>
      <w:r w:rsidR="003F7655">
        <w:t xml:space="preserve"> </w:t>
      </w:r>
      <w:r w:rsidR="0060612C">
        <w:t xml:space="preserve">reveals </w:t>
      </w:r>
      <w:r w:rsidR="00560F80">
        <w:t>that</w:t>
      </w:r>
      <w:r w:rsidR="00986BA6">
        <w:t xml:space="preserve"> acidity is not the only important criterion</w:t>
      </w:r>
      <w:r w:rsidR="00130533">
        <w:t xml:space="preserve"> that determines the </w:t>
      </w:r>
      <m:oMath>
        <m:r>
          <w:rPr>
            <w:rFonts w:ascii="Cambria Math" w:hAnsi="Cambria Math"/>
          </w:rPr>
          <m:t>β</m:t>
        </m:r>
      </m:oMath>
      <w:r w:rsidR="00130533">
        <w:t>-elimination rates</w:t>
      </w:r>
      <w:r w:rsidR="00986BA6">
        <w:t>;</w:t>
      </w:r>
      <w:r w:rsidR="00560F80">
        <w:t xml:space="preserve"> </w:t>
      </w:r>
      <w:r w:rsidR="00F41985">
        <w:t>other factors such as steric hindrance</w:t>
      </w:r>
      <w:r w:rsidR="00986BA6">
        <w:t>, the</w:t>
      </w:r>
      <w:r w:rsidR="00F41985">
        <w:t xml:space="preserve"> </w:t>
      </w:r>
      <w:r w:rsidR="00781352">
        <w:t>impact of substituents on the</w:t>
      </w:r>
      <w:r w:rsidR="00F41985">
        <w:t xml:space="preserve"> </w:t>
      </w:r>
      <w:r w:rsidR="00781352">
        <w:t xml:space="preserve">overall </w:t>
      </w:r>
      <w:r w:rsidR="0060612C">
        <w:t>electrophilicity</w:t>
      </w:r>
      <w:r w:rsidR="00781352">
        <w:rPr>
          <w:rStyle w:val="CommentReference"/>
        </w:rPr>
        <w:t xml:space="preserve">, </w:t>
      </w:r>
      <w:r w:rsidR="00986BA6">
        <w:t>and</w:t>
      </w:r>
      <w:r w:rsidR="00130533">
        <w:t>, importantly,</w:t>
      </w:r>
      <w:r w:rsidR="00986BA6">
        <w:t xml:space="preserve"> interactions with the BTK binding site,</w:t>
      </w:r>
      <w:r w:rsidR="00F41985">
        <w:t xml:space="preserve"> </w:t>
      </w:r>
      <w:r w:rsidR="00986BA6">
        <w:t xml:space="preserve">must </w:t>
      </w:r>
      <w:r w:rsidR="00560F80">
        <w:t xml:space="preserve">also contribute to </w:t>
      </w:r>
      <w:r w:rsidR="00F41985">
        <w:t xml:space="preserve">determining </w:t>
      </w:r>
      <w:r w:rsidR="00130533">
        <w:t>the</w:t>
      </w:r>
      <w:r w:rsidR="00F41985">
        <w:t xml:space="preserve"> </w:t>
      </w:r>
      <w:r w:rsidR="00C8135D">
        <w:t xml:space="preserve">overall </w:t>
      </w:r>
      <w:r w:rsidR="0060612C">
        <w:t>behaviour</w:t>
      </w:r>
      <w:r w:rsidR="00130533">
        <w:t xml:space="preserve"> of a given acrylamide</w:t>
      </w:r>
      <w:r w:rsidR="003F7655">
        <w:t>.</w:t>
      </w:r>
      <w:r w:rsidR="00F41985">
        <w:t xml:space="preserve"> </w:t>
      </w:r>
      <w:r w:rsidR="00560F80">
        <w:t xml:space="preserve">Unravelling the factors </w:t>
      </w:r>
      <w:r w:rsidR="00130533">
        <w:t>that determine</w:t>
      </w:r>
      <w:r w:rsidR="00560F80">
        <w:t xml:space="preserve"> the RT</w:t>
      </w:r>
      <w:r w:rsidR="00BE5AD5">
        <w:t xml:space="preserve"> of </w:t>
      </w:r>
      <w:r w:rsidR="00130533">
        <w:t>acrylamide</w:t>
      </w:r>
      <w:r w:rsidR="00BE5AD5">
        <w:t xml:space="preserve"> inhibitors</w:t>
      </w:r>
      <w:r w:rsidR="00560F80">
        <w:t xml:space="preserve"> </w:t>
      </w:r>
      <w:r w:rsidR="00986BA6">
        <w:t>is</w:t>
      </w:r>
      <w:r w:rsidR="00560F80">
        <w:t xml:space="preserve"> expected to be useful </w:t>
      </w:r>
      <w:r w:rsidR="00130533">
        <w:t>for</w:t>
      </w:r>
      <w:r w:rsidR="00560F80">
        <w:t xml:space="preserve"> understanding not only BTK inhibition but also </w:t>
      </w:r>
      <w:r w:rsidR="00986BA6">
        <w:t xml:space="preserve">for </w:t>
      </w:r>
      <w:r w:rsidR="00560F80">
        <w:t>designing inhibitors of related cysteine-containing enzymes</w:t>
      </w:r>
      <w:r w:rsidR="00AB03EF">
        <w:t xml:space="preserve"> and predicting the selectivity of a given inhibitor against a range of kinases</w:t>
      </w:r>
      <w:r w:rsidR="00277EAB">
        <w:t xml:space="preserve">. </w:t>
      </w:r>
    </w:p>
    <w:p w14:paraId="28700977" w14:textId="5890E606" w:rsidR="00791103" w:rsidRDefault="00AB03EF" w:rsidP="00791103">
      <w:pPr>
        <w:pStyle w:val="Paragraph"/>
      </w:pPr>
      <w:r>
        <w:t>P</w:t>
      </w:r>
      <w:r w:rsidR="00F41985">
        <w:t>rior to the</w:t>
      </w:r>
      <w:r w:rsidR="00560F80">
        <w:t>ir</w:t>
      </w:r>
      <w:r w:rsidR="00F41985">
        <w:t xml:space="preserve"> computational work, </w:t>
      </w:r>
      <w:r w:rsidR="00560F80">
        <w:t xml:space="preserve">Taunton’s group </w:t>
      </w:r>
      <w:r w:rsidR="00277EAB">
        <w:t>had already</w:t>
      </w:r>
      <w:r w:rsidR="00180C2D">
        <w:t xml:space="preserve"> </w:t>
      </w:r>
      <w:r w:rsidR="00F469F8">
        <w:t>proposed s</w:t>
      </w:r>
      <w:r w:rsidR="007D1A60" w:rsidRPr="00333468">
        <w:t>everal</w:t>
      </w:r>
      <w:r w:rsidR="00986BA6">
        <w:t xml:space="preserve"> other</w:t>
      </w:r>
      <w:r w:rsidR="007D1A60" w:rsidRPr="00333468">
        <w:t xml:space="preserve"> hypotheses</w:t>
      </w:r>
      <w:r w:rsidR="003C506E">
        <w:t xml:space="preserve"> to explain the observed trends of drug-target RT</w:t>
      </w:r>
      <w:r w:rsidR="007D1A60" w:rsidRPr="00333468">
        <w:t xml:space="preserve"> based on the </w:t>
      </w:r>
      <w:r w:rsidR="00905324">
        <w:t>examination</w:t>
      </w:r>
      <w:r w:rsidR="007D1A60" w:rsidRPr="00333468">
        <w:t xml:space="preserve"> o</w:t>
      </w:r>
      <w:r>
        <w:t>f</w:t>
      </w:r>
      <w:r w:rsidR="007D1A60" w:rsidRPr="00333468">
        <w:t xml:space="preserve"> </w:t>
      </w:r>
      <w:r w:rsidR="00905324">
        <w:t>a</w:t>
      </w:r>
      <w:r w:rsidR="007D1A60" w:rsidRPr="00333468">
        <w:t xml:space="preserve"> </w:t>
      </w:r>
      <w:r w:rsidR="00905324">
        <w:t>co-</w:t>
      </w:r>
      <w:r w:rsidR="007D1A60" w:rsidRPr="00333468">
        <w:t>crystal structure</w:t>
      </w:r>
      <w:r w:rsidR="00905324">
        <w:t xml:space="preserve"> of BTK</w:t>
      </w:r>
      <w:r w:rsidR="00BB41DF">
        <w:t>, with its Cys481</w:t>
      </w:r>
      <w:r w:rsidR="00905324">
        <w:t xml:space="preserve"> covalently bonded to </w:t>
      </w:r>
      <w:r w:rsidR="00B763BD">
        <w:rPr>
          <w:b/>
        </w:rPr>
        <w:t xml:space="preserve">3 </w:t>
      </w:r>
      <w:r w:rsidR="00560F80">
        <w:t>a</w:t>
      </w:r>
      <w:r w:rsidR="00251EC4">
        <w:t xml:space="preserve">s depicted </w:t>
      </w:r>
      <w:r w:rsidR="00BB41DF">
        <w:t>in Figure</w:t>
      </w:r>
      <w:r w:rsidR="00251EC4" w:rsidRPr="00C0145B">
        <w:t xml:space="preserve"> </w:t>
      </w:r>
      <w:r w:rsidR="000B5B15">
        <w:t>1.</w:t>
      </w:r>
      <w:r w:rsidR="00C0145B" w:rsidRPr="00C0145B">
        <w:t>4</w:t>
      </w:r>
      <w:r w:rsidR="00560F80">
        <w:t xml:space="preserve">. </w:t>
      </w:r>
      <w:r w:rsidR="00560F80" w:rsidRPr="00312828">
        <w:t>T</w:t>
      </w:r>
      <w:r w:rsidR="0081099D" w:rsidRPr="00312828">
        <w:t>he</w:t>
      </w:r>
      <w:r w:rsidR="00312828" w:rsidRPr="00312828">
        <w:t xml:space="preserve">y </w:t>
      </w:r>
      <w:r w:rsidR="004F0CC3">
        <w:lastRenderedPageBreak/>
        <w:t>identified</w:t>
      </w:r>
      <w:r w:rsidR="00032C59">
        <w:t xml:space="preserve"> two</w:t>
      </w:r>
      <w:r w:rsidR="00032C59" w:rsidRPr="00905324">
        <w:t xml:space="preserve"> hydrophobic patches</w:t>
      </w:r>
      <w:r w:rsidR="00032C59">
        <w:t xml:space="preserve"> in the vicinity of the </w:t>
      </w:r>
      <w:r w:rsidR="00032C59" w:rsidRPr="00BB41DF">
        <w:rPr>
          <w:i/>
          <w:iCs/>
        </w:rPr>
        <w:t>tert</w:t>
      </w:r>
      <w:r w:rsidR="00032C59">
        <w:t>-butyl group</w:t>
      </w:r>
      <w:r w:rsidR="00032C59" w:rsidRPr="00905324">
        <w:t xml:space="preserve"> </w:t>
      </w:r>
      <w:r w:rsidR="00032C59">
        <w:t>of</w:t>
      </w:r>
      <w:r w:rsidR="00B763BD">
        <w:t xml:space="preserve"> </w:t>
      </w:r>
      <w:r w:rsidR="00B763BD">
        <w:rPr>
          <w:b/>
        </w:rPr>
        <w:t>3</w:t>
      </w:r>
      <w:r w:rsidR="004F0CC3">
        <w:rPr>
          <w:b/>
        </w:rPr>
        <w:t xml:space="preserve"> </w:t>
      </w:r>
      <w:r w:rsidR="004F0CC3">
        <w:rPr>
          <w:bCs/>
        </w:rPr>
        <w:t xml:space="preserve">and claimed that </w:t>
      </w:r>
      <w:r w:rsidR="004F0CC3">
        <w:t>t</w:t>
      </w:r>
      <w:r w:rsidR="004F0CC3" w:rsidRPr="00905324">
        <w:t>he hydrophobic interactions</w:t>
      </w:r>
      <w:r w:rsidR="004F0CC3">
        <w:t xml:space="preserve"> contributed to the stabilisation of the covalent adduct</w:t>
      </w:r>
      <w:r w:rsidR="00A1488E" w:rsidRPr="00312828">
        <w:t>.</w:t>
      </w:r>
      <w:r w:rsidR="00560F80">
        <w:t xml:space="preserve"> </w:t>
      </w:r>
      <w:r w:rsidR="00A21A08">
        <w:t>T</w:t>
      </w:r>
      <w:r>
        <w:t>he alignment</w:t>
      </w:r>
      <w:r w:rsidR="00032C59" w:rsidRPr="008338C9">
        <w:t xml:space="preserve"> between the C=O </w:t>
      </w:r>
      <m:oMath>
        <m:r>
          <w:rPr>
            <w:rFonts w:ascii="Cambria Math" w:hAnsi="Cambria Math"/>
          </w:rPr>
          <m:t>π</m:t>
        </m:r>
      </m:oMath>
      <w:r w:rsidR="00032C59" w:rsidRPr="008338C9">
        <w:t xml:space="preserve"> bond and </w:t>
      </w:r>
      <w:r w:rsidR="00543E57">
        <w:t>the C</w:t>
      </w:r>
      <m:oMath>
        <m:r>
          <w:rPr>
            <w:rFonts w:ascii="Cambria Math" w:hAnsi="Cambria Math"/>
          </w:rPr>
          <m:t>α</m:t>
        </m:r>
      </m:oMath>
      <w:r w:rsidR="00032C59" w:rsidRPr="008338C9">
        <w:t>-H bond</w:t>
      </w:r>
      <w:r w:rsidR="00032C59">
        <w:t xml:space="preserve"> was </w:t>
      </w:r>
      <w:r>
        <w:t xml:space="preserve">not perpendicular, which led Taunton et al. to </w:t>
      </w:r>
      <w:r w:rsidR="00032C59">
        <w:t>propose</w:t>
      </w:r>
      <w:r>
        <w:t xml:space="preserve"> that</w:t>
      </w:r>
      <w:r w:rsidR="00032C59">
        <w:t xml:space="preserve"> </w:t>
      </w:r>
      <w:r w:rsidR="00032C59" w:rsidRPr="008338C9">
        <w:t>the acidity of the hydrogen</w:t>
      </w:r>
      <w:r>
        <w:t xml:space="preserve"> was lowered,</w:t>
      </w:r>
      <w:r w:rsidR="00032C59" w:rsidRPr="008338C9">
        <w:t xml:space="preserve"> both thermodynamically and kinetically.</w:t>
      </w:r>
      <w:hyperlink w:anchor="_ENREF_5" w:tooltip="Bradshaw, 2015 #103" w:history="1">
        <w:r w:rsidR="00075A48">
          <w:fldChar w:fldCharType="begin"/>
        </w:r>
        <w:r w:rsidR="00075A48">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075A48">
          <w:fldChar w:fldCharType="separate"/>
        </w:r>
        <w:r w:rsidR="00075A48" w:rsidRPr="00347A0D">
          <w:rPr>
            <w:noProof/>
            <w:vertAlign w:val="superscript"/>
          </w:rPr>
          <w:t>5</w:t>
        </w:r>
        <w:r w:rsidR="00075A48">
          <w:fldChar w:fldCharType="end"/>
        </w:r>
      </w:hyperlink>
      <w:r w:rsidR="00032C59">
        <w:t xml:space="preserve"> </w:t>
      </w:r>
      <w:r w:rsidR="00A21A08">
        <w:t>Furthermore, it was suggested</w:t>
      </w:r>
      <w:r w:rsidR="00A21A08" w:rsidRPr="00312828">
        <w:t xml:space="preserve"> </w:t>
      </w:r>
      <w:r w:rsidR="00A21A08">
        <w:t>that the C</w:t>
      </w:r>
      <m:oMath>
        <m:r>
          <w:rPr>
            <w:rFonts w:ascii="Cambria Math" w:hAnsi="Cambria Math"/>
          </w:rPr>
          <m:t>α</m:t>
        </m:r>
      </m:oMath>
      <w:r w:rsidR="00A21A08" w:rsidRPr="00312828">
        <w:t xml:space="preserve"> </w:t>
      </w:r>
      <w:r w:rsidR="00A21A08">
        <w:t>hydrogen, which needs to be removed as the first step of</w:t>
      </w:r>
      <w:r w:rsidR="00A21A08" w:rsidRPr="00312828">
        <w:t xml:space="preserve"> thiol elimination</w:t>
      </w:r>
      <w:r w:rsidR="00A21A08">
        <w:t>,</w:t>
      </w:r>
      <w:r w:rsidR="00A21A08" w:rsidRPr="00312828">
        <w:t xml:space="preserve"> </w:t>
      </w:r>
      <w:r w:rsidR="00A21A08">
        <w:t>was shielded from potential base species as a result of the orientation of the capping group and piperidine amide to minimise torsional strains and steric clashes. However, the</w:t>
      </w:r>
      <w:r w:rsidR="00A21A08" w:rsidRPr="00905324">
        <w:t xml:space="preserve"> base </w:t>
      </w:r>
      <w:r w:rsidR="00791103">
        <w:t xml:space="preserve">catalyst </w:t>
      </w:r>
      <w:r w:rsidR="00A21A08">
        <w:t xml:space="preserve">was </w:t>
      </w:r>
      <w:r w:rsidR="00730C79">
        <w:t>un</w:t>
      </w:r>
      <w:r w:rsidR="00A21A08">
        <w:t>identified</w:t>
      </w:r>
      <w:r w:rsidR="00A21A08" w:rsidRPr="00234AFA">
        <w:t>.</w:t>
      </w:r>
      <w:r w:rsidR="00A21A08">
        <w:t xml:space="preserve"> </w:t>
      </w:r>
      <w:r w:rsidR="00791103">
        <w:t>If the base is in fact an external one, t</w:t>
      </w:r>
      <w:r w:rsidR="00730C79">
        <w:t>he</w:t>
      </w:r>
      <w:r w:rsidR="00A21A08" w:rsidRPr="00312828">
        <w:t xml:space="preserve"> </w:t>
      </w:r>
      <w:r w:rsidR="00F46509" w:rsidRPr="00312828">
        <w:t>solvent-exposed</w:t>
      </w:r>
      <w:r w:rsidR="00F46509">
        <w:t xml:space="preserve"> </w:t>
      </w:r>
      <w:r w:rsidR="00791103" w:rsidRPr="00C03498">
        <w:t>Cα</w:t>
      </w:r>
      <w:r w:rsidR="00A21A08" w:rsidRPr="00312828">
        <w:t xml:space="preserve"> hydrogen </w:t>
      </w:r>
      <w:r w:rsidR="00F46509">
        <w:t>would be</w:t>
      </w:r>
      <w:r w:rsidR="00A21A08">
        <w:t xml:space="preserve"> readily accessible</w:t>
      </w:r>
      <w:r w:rsidR="00730C79">
        <w:t xml:space="preserve"> to </w:t>
      </w:r>
      <w:r w:rsidR="00791103">
        <w:t>it</w:t>
      </w:r>
      <w:r w:rsidR="00A21A08">
        <w:t>,</w:t>
      </w:r>
      <w:r w:rsidR="00730C79">
        <w:t xml:space="preserve"> </w:t>
      </w:r>
      <w:r w:rsidR="00A21A08">
        <w:t>leaving the argument of Taunton et al. on shaky ground.</w:t>
      </w:r>
      <w:r w:rsidR="00791103">
        <w:t xml:space="preserve"> </w:t>
      </w:r>
    </w:p>
    <w:p w14:paraId="2B46DDB3" w14:textId="1A6C0FA5" w:rsidR="00771C1C" w:rsidRDefault="00E457B8" w:rsidP="00791103">
      <w:pPr>
        <w:pStyle w:val="Paragraph"/>
      </w:pPr>
      <w:r>
        <w:t>It</w:t>
      </w:r>
      <w:r w:rsidR="0009397D" w:rsidRPr="00234AFA">
        <w:t xml:space="preserve"> </w:t>
      </w:r>
      <w:r w:rsidR="00A21A08">
        <w:t>should</w:t>
      </w:r>
      <w:r>
        <w:t xml:space="preserve"> be </w:t>
      </w:r>
      <w:r w:rsidR="00A21A08">
        <w:t>noted</w:t>
      </w:r>
      <w:r>
        <w:t xml:space="preserve"> that X-ray structures </w:t>
      </w:r>
      <w:r w:rsidR="00096346">
        <w:t>merely present</w:t>
      </w:r>
      <w:r>
        <w:t xml:space="preserve"> a</w:t>
      </w:r>
      <w:r w:rsidR="00096346">
        <w:t xml:space="preserve">n average, static </w:t>
      </w:r>
      <w:r w:rsidR="00AB03EF">
        <w:t>representation</w:t>
      </w:r>
      <w:r>
        <w:t xml:space="preserve"> of </w:t>
      </w:r>
      <w:r w:rsidR="00AB03EF">
        <w:t>what is really a</w:t>
      </w:r>
      <w:r>
        <w:t xml:space="preserve"> dynamic, structurally </w:t>
      </w:r>
      <w:r w:rsidR="00096346">
        <w:t>diverse</w:t>
      </w:r>
      <w:r>
        <w:t xml:space="preserve"> ensemble in</w:t>
      </w:r>
      <w:r w:rsidR="00096346">
        <w:t xml:space="preserve"> the</w:t>
      </w:r>
      <w:r>
        <w:t xml:space="preserve"> crystal.</w:t>
      </w:r>
      <w:r w:rsidR="004340F5">
        <w:fldChar w:fldCharType="begin">
          <w:fldData xml:space="preserve">PEVuZE5vdGU+PENpdGU+PEF1dGhvcj5DaHJ1c3pjejwvQXV0aG9yPjxZZWFyPjIwMDg8L1llYXI+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</w:fldData>
        </w:fldChar>
      </w:r>
      <w:r w:rsidR="00D23007">
        <w:instrText xml:space="preserve"> ADDIN EN.CITE </w:instrText>
      </w:r>
      <w:r w:rsidR="00D23007">
        <w:fldChar w:fldCharType="begin">
          <w:fldData xml:space="preserve">PEVuZE5vdGU+PENpdGU+PEF1dGhvcj5DaHJ1c3pjejwvQXV0aG9yPjxZZWFyPjIwMDg8L1llYXI+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</w:fldData>
        </w:fldChar>
      </w:r>
      <w:r w:rsidR="00D23007">
        <w:instrText xml:space="preserve"> ADDIN EN.CITE.DATA </w:instrText>
      </w:r>
      <w:r w:rsidR="00D23007">
        <w:fldChar w:fldCharType="end"/>
      </w:r>
      <w:r w:rsidR="004340F5">
        <w:fldChar w:fldCharType="separate"/>
      </w:r>
      <w:hyperlink w:anchor="_ENREF_68" w:tooltip="Chruszcz, 2008 #282" w:history="1">
        <w:r w:rsidR="00075A48" w:rsidRPr="00347A0D">
          <w:rPr>
            <w:noProof/>
            <w:vertAlign w:val="superscript"/>
          </w:rPr>
          <w:t>68</w:t>
        </w:r>
      </w:hyperlink>
      <w:r w:rsidR="00347A0D" w:rsidRPr="00347A0D">
        <w:rPr>
          <w:noProof/>
          <w:vertAlign w:val="superscript"/>
        </w:rPr>
        <w:t>,</w:t>
      </w:r>
      <w:hyperlink w:anchor="_ENREF_69" w:tooltip="Kruschel, 2009 #283" w:history="1">
        <w:r w:rsidR="00075A48" w:rsidRPr="00347A0D">
          <w:rPr>
            <w:noProof/>
            <w:vertAlign w:val="superscript"/>
          </w:rPr>
          <w:t>69</w:t>
        </w:r>
      </w:hyperlink>
      <w:r w:rsidR="004340F5">
        <w:fldChar w:fldCharType="end"/>
      </w:r>
      <w:r w:rsidR="002617D9" w:rsidRPr="00234AFA">
        <w:t xml:space="preserve"> </w:t>
      </w:r>
      <w:r w:rsidR="00D94D5E">
        <w:t>This</w:t>
      </w:r>
      <w:r w:rsidR="00955581">
        <w:t xml:space="preserve"> limitation </w:t>
      </w:r>
      <w:r w:rsidR="00AB03EF">
        <w:t>means that the</w:t>
      </w:r>
      <w:r w:rsidR="00986BA6">
        <w:t xml:space="preserve"> </w:t>
      </w:r>
      <w:r w:rsidR="00D94D5E">
        <w:t>X-ray structure</w:t>
      </w:r>
      <w:r w:rsidR="00AB03EF">
        <w:t xml:space="preserve"> should be interpreted with some caution</w:t>
      </w:r>
      <w:r w:rsidR="00522AB6">
        <w:t xml:space="preserve"> and </w:t>
      </w:r>
      <w:r w:rsidR="00AB03EF">
        <w:t>other</w:t>
      </w:r>
      <w:r w:rsidR="00254065">
        <w:t xml:space="preserve"> measures </w:t>
      </w:r>
      <w:r w:rsidR="00AB03EF">
        <w:t xml:space="preserve">should be employed </w:t>
      </w:r>
      <w:r w:rsidR="00254065">
        <w:t>to better understand the protein dynamics</w:t>
      </w:r>
      <w:r w:rsidR="00D94D5E">
        <w:t>.</w:t>
      </w:r>
      <w:r w:rsidR="004340F5">
        <w:fldChar w:fldCharType="begin">
          <w:fldData xml:space="preserve">PEVuZE5vdGU+PENpdGU+PEF1dGhvcj5IZW56bGVyLVdpbGRtYW48L0F1dGhvcj48WWVhcj4yMDA3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</w:fldData>
        </w:fldChar>
      </w:r>
      <w:r w:rsidR="00D23007">
        <w:instrText xml:space="preserve"> ADDIN EN.CITE </w:instrText>
      </w:r>
      <w:r w:rsidR="00D23007">
        <w:fldChar w:fldCharType="begin">
          <w:fldData xml:space="preserve">PEVuZE5vdGU+PENpdGU+PEF1dGhvcj5IZW56bGVyLVdpbGRtYW48L0F1dGhvcj48WWVhcj4yMDA3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</w:fldData>
        </w:fldChar>
      </w:r>
      <w:r w:rsidR="00D23007">
        <w:instrText xml:space="preserve"> ADDIN EN.CITE.DATA </w:instrText>
      </w:r>
      <w:r w:rsidR="00D23007">
        <w:fldChar w:fldCharType="end"/>
      </w:r>
      <w:r w:rsidR="004340F5">
        <w:fldChar w:fldCharType="separate"/>
      </w:r>
      <w:hyperlink w:anchor="_ENREF_70" w:tooltip="Henzler-Wildman, 2007 #281" w:history="1">
        <w:r w:rsidR="00075A48" w:rsidRPr="00347A0D">
          <w:rPr>
            <w:noProof/>
            <w:vertAlign w:val="superscript"/>
          </w:rPr>
          <w:t>70</w:t>
        </w:r>
      </w:hyperlink>
      <w:r w:rsidR="00347A0D" w:rsidRPr="00347A0D">
        <w:rPr>
          <w:noProof/>
          <w:vertAlign w:val="superscript"/>
        </w:rPr>
        <w:t>,</w:t>
      </w:r>
      <w:hyperlink w:anchor="_ENREF_71" w:tooltip="Kuzmanic, 2014 #280" w:history="1">
        <w:r w:rsidR="00075A48" w:rsidRPr="00347A0D">
          <w:rPr>
            <w:noProof/>
            <w:vertAlign w:val="superscript"/>
          </w:rPr>
          <w:t>71</w:t>
        </w:r>
      </w:hyperlink>
      <w:r w:rsidR="004340F5">
        <w:fldChar w:fldCharType="end"/>
      </w:r>
      <w:hyperlink w:anchor="_ENREF_69" w:tooltip="Kuzmanic, 2014 #280" w:history="1"/>
      <w:r w:rsidR="00D94D5E">
        <w:t xml:space="preserve"> </w:t>
      </w:r>
      <w:r w:rsidR="00AB03EF">
        <w:t>S</w:t>
      </w:r>
      <w:r w:rsidR="00986BA6">
        <w:t>imulations</w:t>
      </w:r>
      <w:r w:rsidR="00986BA6" w:rsidRPr="00333468">
        <w:t xml:space="preserve"> </w:t>
      </w:r>
      <w:r w:rsidR="00560F80" w:rsidRPr="00333468">
        <w:t>at</w:t>
      </w:r>
      <w:r w:rsidR="00BE5AD5">
        <w:t xml:space="preserve"> an</w:t>
      </w:r>
      <w:r w:rsidR="00560F80" w:rsidRPr="00333468">
        <w:t xml:space="preserve"> atomistic </w:t>
      </w:r>
      <w:r w:rsidR="00560F80">
        <w:t>level</w:t>
      </w:r>
      <w:r w:rsidR="00AB03EF">
        <w:t xml:space="preserve"> would accomplish this goal</w:t>
      </w:r>
      <w:r w:rsidR="00560F80" w:rsidRPr="00333468">
        <w:t>.</w:t>
      </w:r>
    </w:p>
    <w:p w14:paraId="4EB4CA36" w14:textId="6930D50D" w:rsidR="00F94803" w:rsidRDefault="00C8437B" w:rsidP="00AB33A7">
      <w:pPr>
        <w:jc w:val="center"/>
      </w:pPr>
      <w:r w:rsidRPr="00F70816">
        <w:rPr>
          <w:noProof/>
          <w:lang w:val="en-AU"/>
        </w:rPr>
        <w:drawing>
          <wp:inline distT="0" distB="0" distL="0" distR="0" wp14:anchorId="75FBF15D" wp14:editId="042DABA8">
            <wp:extent cx="2731390" cy="2162907"/>
            <wp:effectExtent l="0" t="0" r="0" b="8890"/>
            <wp:docPr id="3" name="Picture 3" descr="E:\Honours\BTK_4h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Honours\BTK_4hyf.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2977" cy="2180001"/>
                    </a:xfrm>
                    <a:prstGeom prst="rect">
                      <a:avLst/>
                    </a:prstGeom>
                    <a:noFill/>
                    <a:ln>
                      <a:noFill/>
                    </a:ln>
                  </pic:spPr>
                </pic:pic>
              </a:graphicData>
            </a:graphic>
          </wp:inline>
        </w:drawing>
      </w:r>
    </w:p>
    <w:p w14:paraId="20378C4F" w14:textId="1D74CC05" w:rsidR="003E0FD7" w:rsidRDefault="00BE5E4B" w:rsidP="000F5DBD">
      <w:r w:rsidRPr="00C03498">
        <w:rPr>
          <w:b/>
        </w:rPr>
        <w:t xml:space="preserve">Figure </w:t>
      </w:r>
      <w:r w:rsidR="00AB0AFA">
        <w:rPr>
          <w:b/>
        </w:rPr>
        <w:t>1.</w:t>
      </w:r>
      <w:r w:rsidR="00C11174">
        <w:rPr>
          <w:b/>
        </w:rPr>
        <w:t>4</w:t>
      </w:r>
      <w:r w:rsidRPr="00C03498">
        <w:rPr>
          <w:b/>
        </w:rPr>
        <w:t>.</w:t>
      </w:r>
      <w:r w:rsidR="00A21A08">
        <w:t xml:space="preserve"> C</w:t>
      </w:r>
      <w:r w:rsidRPr="00C03498">
        <w:t xml:space="preserve">rystal structure of </w:t>
      </w:r>
      <w:r w:rsidR="00AB03EF">
        <w:t>BTK bound to the</w:t>
      </w:r>
      <w:r w:rsidRPr="00C03498">
        <w:t xml:space="preserve"> reversible covalent inhibitor </w:t>
      </w:r>
      <w:r w:rsidR="00AB03EF">
        <w:rPr>
          <w:b/>
          <w:bCs/>
        </w:rPr>
        <w:t xml:space="preserve">3 </w:t>
      </w:r>
      <w:r w:rsidR="00AB03EF">
        <w:t>(</w:t>
      </w:r>
      <w:r w:rsidRPr="00C03498">
        <w:t>2.2</w:t>
      </w:r>
      <w:r w:rsidR="00BB41DF">
        <w:t xml:space="preserve"> </w:t>
      </w:r>
      <w:r w:rsidRPr="00C03498">
        <w:t>Å resolution</w:t>
      </w:r>
      <w:r w:rsidR="00AB03EF">
        <w:t>)</w:t>
      </w:r>
      <w:r w:rsidRPr="00C03498">
        <w:t>.</w:t>
      </w:r>
      <w:hyperlink w:anchor="_ENREF_5" w:tooltip="Bradshaw, 2015 #103" w:history="1">
        <w:r w:rsidR="00075A48" w:rsidRPr="00C03498">
          <w:fldChar w:fldCharType="begin"/>
        </w:r>
        <w:r w:rsidR="00075A48">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075A48" w:rsidRPr="00C03498">
          <w:fldChar w:fldCharType="separate"/>
        </w:r>
        <w:r w:rsidR="00075A48" w:rsidRPr="00347A0D">
          <w:rPr>
            <w:noProof/>
            <w:vertAlign w:val="superscript"/>
          </w:rPr>
          <w:t>5</w:t>
        </w:r>
        <w:r w:rsidR="00075A48" w:rsidRPr="00C03498">
          <w:fldChar w:fldCharType="end"/>
        </w:r>
      </w:hyperlink>
      <w:r w:rsidRPr="00C03498">
        <w:t xml:space="preserve"> The covalent bond between Cβ</w:t>
      </w:r>
      <w:r w:rsidR="00C03498" w:rsidRPr="00C03498">
        <w:t xml:space="preserve"> and Cys481</w:t>
      </w:r>
      <w:r w:rsidRPr="00C03498">
        <w:t xml:space="preserve">, </w:t>
      </w:r>
      <w:r w:rsidR="00986BA6">
        <w:t xml:space="preserve">the acidic </w:t>
      </w:r>
      <w:r w:rsidRPr="00C03498">
        <w:t xml:space="preserve">Cα </w:t>
      </w:r>
      <w:r w:rsidR="00986BA6">
        <w:t xml:space="preserve">hydrogen, </w:t>
      </w:r>
      <w:r w:rsidRPr="00C03498">
        <w:t xml:space="preserve">and </w:t>
      </w:r>
      <w:r w:rsidR="00C03498">
        <w:t xml:space="preserve">the </w:t>
      </w:r>
      <w:r w:rsidRPr="00C03498">
        <w:t>hydrogen bonds</w:t>
      </w:r>
      <w:r w:rsidR="00AB03EF">
        <w:t xml:space="preserve"> that</w:t>
      </w:r>
      <w:r w:rsidRPr="00C03498">
        <w:t xml:space="preserve"> </w:t>
      </w:r>
      <w:r w:rsidR="00DB6DCF">
        <w:t>possibly</w:t>
      </w:r>
      <w:r w:rsidR="00C03498">
        <w:t xml:space="preserve"> contribut</w:t>
      </w:r>
      <w:r w:rsidR="00AB03EF">
        <w:t>e</w:t>
      </w:r>
      <w:r w:rsidR="00C03498">
        <w:t xml:space="preserve"> to stabilis</w:t>
      </w:r>
      <w:r w:rsidR="00AB03EF">
        <w:t>ing the covalent adduct are</w:t>
      </w:r>
      <w:r w:rsidR="00BE5AD5">
        <w:t xml:space="preserve"> </w:t>
      </w:r>
      <w:r w:rsidRPr="00C03498">
        <w:t>indicated</w:t>
      </w:r>
      <w:bookmarkStart w:id="24" w:name="_Toc9001583"/>
      <w:bookmarkStart w:id="25" w:name="_Toc9119012"/>
      <w:r w:rsidR="000F5DBD">
        <w:t>.</w:t>
      </w:r>
    </w:p>
    <w:p w14:paraId="08D90ED0" w14:textId="50BFCE35" w:rsidR="001F0F93" w:rsidRPr="001F0F93" w:rsidRDefault="00116399" w:rsidP="00EC0804">
      <w:pPr>
        <w:pStyle w:val="Heading3"/>
      </w:pPr>
      <w:bookmarkStart w:id="26" w:name="_Toc22242512"/>
      <w:r>
        <w:lastRenderedPageBreak/>
        <w:t xml:space="preserve">Previous </w:t>
      </w:r>
      <w:r w:rsidR="00560904">
        <w:t>Computational Studies of</w:t>
      </w:r>
      <w:r w:rsidR="001F0F93">
        <w:t xml:space="preserve"> BTK.</w:t>
      </w:r>
      <w:bookmarkEnd w:id="24"/>
      <w:bookmarkEnd w:id="25"/>
      <w:bookmarkEnd w:id="26"/>
      <w:r w:rsidR="001F0F93">
        <w:fldChar w:fldCharType="begin"/>
      </w:r>
      <w:r w:rsidR="001F0F93">
        <w:instrText xml:space="preserve"> HYPERLINK \l "_ENREF_20" \o "Bauer, 2015 #234" </w:instrText>
      </w:r>
      <w:r w:rsidR="001F0F93">
        <w:fldChar w:fldCharType="end"/>
      </w:r>
      <w:hyperlink w:anchor="_ENREF_18" w:tooltip="Vilums, 2013 #133" w:history="1"/>
    </w:p>
    <w:p w14:paraId="272FC9CA" w14:textId="713D0A13" w:rsidR="007D10EC" w:rsidRDefault="00560904" w:rsidP="000F5DBD">
      <w:pPr>
        <w:pStyle w:val="Paragraph"/>
      </w:pPr>
      <w:r>
        <w:t xml:space="preserve">Numerous computational studies have been performed on BTK, in many cases using </w:t>
      </w:r>
      <w:r w:rsidR="00254065">
        <w:t>molecular dynamics (</w:t>
      </w:r>
      <w:r w:rsidR="00234AFA">
        <w:t>MD</w:t>
      </w:r>
      <w:r w:rsidR="00254065">
        <w:t>)</w:t>
      </w:r>
      <w:r>
        <w:t xml:space="preserve"> simulations</w:t>
      </w:r>
      <w:r w:rsidR="0068295D">
        <w:t xml:space="preserve">. For instance, </w:t>
      </w:r>
      <w:r w:rsidR="00A21A08">
        <w:t xml:space="preserve">a </w:t>
      </w:r>
      <w:r w:rsidR="0068295D">
        <w:t xml:space="preserve">combination of </w:t>
      </w:r>
      <w:r w:rsidR="006F6962">
        <w:t xml:space="preserve">MD simulations and </w:t>
      </w:r>
      <w:r w:rsidR="0068295D">
        <w:t xml:space="preserve">3D quantitative structure-activity relationship (QSAR) models </w:t>
      </w:r>
      <w:r w:rsidR="00A45674">
        <w:t>have been used to screen</w:t>
      </w:r>
      <w:r w:rsidR="00D87074">
        <w:t xml:space="preserve"> noncovalent </w:t>
      </w:r>
      <w:r w:rsidR="0068295D">
        <w:t>BTK inhibitors</w:t>
      </w:r>
      <w:r w:rsidR="00D87074">
        <w:t xml:space="preserve"> based on binding </w:t>
      </w:r>
      <w:r w:rsidR="006F6962">
        <w:t>affinities</w:t>
      </w:r>
      <w:r w:rsidR="0068295D">
        <w:t>.</w:t>
      </w:r>
      <w:hyperlink w:anchor="_ENREF_72" w:tooltip="Sakthivel, 2018 #196" w:history="1">
        <w:r w:rsidR="00075A48">
          <w:fldChar w:fldCharType="begin">
            <w:fldData xml:space="preserve">PEVuZE5vdGU+PENpdGU+PEF1dGhvcj5TYWt0aGl2ZWw8L0F1dGhvcj48WWVhcj4yMDE4PC9ZZWFy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</w:fldData>
          </w:fldChar>
        </w:r>
        <w:r w:rsidR="00075A48">
          <w:instrText xml:space="preserve"> ADDIN EN.CITE </w:instrText>
        </w:r>
        <w:r w:rsidR="00075A48">
          <w:fldChar w:fldCharType="begin">
            <w:fldData xml:space="preserve">PEVuZE5vdGU+PENpdGU+PEF1dGhvcj5TYWt0aGl2ZWw8L0F1dGhvcj48WWVhcj4yMDE4PC9ZZWFy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</w:fldData>
          </w:fldChar>
        </w:r>
        <w:r w:rsidR="00075A48">
          <w:instrText xml:space="preserve"> ADDIN EN.CITE.DATA </w:instrText>
        </w:r>
        <w:r w:rsidR="00075A48">
          <w:fldChar w:fldCharType="end"/>
        </w:r>
        <w:r w:rsidR="00075A48">
          <w:fldChar w:fldCharType="separate"/>
        </w:r>
        <w:r w:rsidR="00075A48" w:rsidRPr="00347A0D">
          <w:rPr>
            <w:noProof/>
            <w:vertAlign w:val="superscript"/>
          </w:rPr>
          <w:t>72-76</w:t>
        </w:r>
        <w:r w:rsidR="00075A48">
          <w:fldChar w:fldCharType="end"/>
        </w:r>
      </w:hyperlink>
      <w:hyperlink w:anchor="_ENREF_34" w:tooltip="Ratzon, 2017 #194" w:history="1"/>
      <w:r w:rsidR="0068295D">
        <w:t xml:space="preserve"> Related MD studies have </w:t>
      </w:r>
      <w:r w:rsidR="00A45674">
        <w:t>helped</w:t>
      </w:r>
      <w:r w:rsidR="0068295D">
        <w:t xml:space="preserve"> to improve the understanding of the biological functions of different domains </w:t>
      </w:r>
      <w:r w:rsidR="006F6962">
        <w:t xml:space="preserve">of </w:t>
      </w:r>
      <w:r w:rsidR="0068295D">
        <w:t>BTK</w:t>
      </w:r>
      <w:r>
        <w:t>,</w:t>
      </w:r>
      <w:r w:rsidR="00B25997">
        <w:fldChar w:fldCharType="begin">
          <w:fldData xml:space="preserve">PEVuZE5vdGU+PENpdGU+PEF1dGhvcj5TdWx0YW48L0F1dGhvcj48WWVhcj4yMDE3PC9ZZWFyPjxS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</w:fldData>
        </w:fldChar>
      </w:r>
      <w:r w:rsidR="00D23007">
        <w:instrText xml:space="preserve"> ADDIN EN.CITE </w:instrText>
      </w:r>
      <w:r w:rsidR="00D23007">
        <w:fldChar w:fldCharType="begin">
          <w:fldData xml:space="preserve">PEVuZE5vdGU+PENpdGU+PEF1dGhvcj5TdWx0YW48L0F1dGhvcj48WWVhcj4yMDE3PC9ZZWFyPjxS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</w:fldData>
        </w:fldChar>
      </w:r>
      <w:r w:rsidR="00D23007">
        <w:instrText xml:space="preserve"> ADDIN EN.CITE.DATA </w:instrText>
      </w:r>
      <w:r w:rsidR="00D23007">
        <w:fldChar w:fldCharType="end"/>
      </w:r>
      <w:r w:rsidR="00B25997">
        <w:fldChar w:fldCharType="separate"/>
      </w:r>
      <w:hyperlink w:anchor="_ENREF_77" w:tooltip="Sultan, 2017 #163" w:history="1">
        <w:r w:rsidR="00075A48" w:rsidRPr="00347A0D">
          <w:rPr>
            <w:noProof/>
            <w:vertAlign w:val="superscript"/>
          </w:rPr>
          <w:t>77</w:t>
        </w:r>
      </w:hyperlink>
      <w:r w:rsidR="00347A0D" w:rsidRPr="00347A0D">
        <w:rPr>
          <w:noProof/>
          <w:vertAlign w:val="superscript"/>
        </w:rPr>
        <w:t>,</w:t>
      </w:r>
      <w:hyperlink w:anchor="_ENREF_78" w:tooltip="Lu, 2013 #193" w:history="1">
        <w:r w:rsidR="00075A48" w:rsidRPr="00347A0D">
          <w:rPr>
            <w:noProof/>
            <w:vertAlign w:val="superscript"/>
          </w:rPr>
          <w:t>78</w:t>
        </w:r>
      </w:hyperlink>
      <w:r w:rsidR="00B25997">
        <w:fldChar w:fldCharType="end"/>
      </w:r>
      <w:r w:rsidR="0068295D">
        <w:t xml:space="preserve"> </w:t>
      </w:r>
      <w:r w:rsidR="002327DD">
        <w:t xml:space="preserve">the </w:t>
      </w:r>
      <w:r w:rsidR="0068295D">
        <w:t>feature</w:t>
      </w:r>
      <w:r>
        <w:t xml:space="preserve">s </w:t>
      </w:r>
      <w:r w:rsidR="00116399">
        <w:t xml:space="preserve">involved in BTK changing from an </w:t>
      </w:r>
      <w:r>
        <w:t xml:space="preserve">inactive </w:t>
      </w:r>
      <w:r w:rsidR="00116399">
        <w:t xml:space="preserve">to an active </w:t>
      </w:r>
      <w:r>
        <w:t>state</w:t>
      </w:r>
      <w:hyperlink w:anchor="_ENREF_79" w:tooltip="Boyken, 2014 #195" w:history="1">
        <w:r w:rsidR="00075A48">
          <w:fldChar w:fldCharType="begin"/>
        </w:r>
        <w:r w:rsidR="00075A48">
          <w:instrText xml:space="preserve"> ADDIN EN.CITE &lt;EndNote&gt;&lt;Cite&gt;&lt;Author&gt;Boyken&lt;/Author&gt;&lt;Year&gt;2014&lt;/Year&gt;&lt;RecNum&gt;195&lt;/RecNum&gt;&lt;DisplayText&gt;&lt;style face="superscript"&gt;79&lt;/style&gt;&lt;/DisplayText&gt;&lt;record&gt;&lt;rec-number&gt;195&lt;/rec-number&gt;&lt;foreign-keys&gt;&lt;key app="EN" db-id="s9tdpazwgt05pee2rf3x2x2gtdvpdwx50stf" timestamp="1556502045"&gt;195&lt;/key&gt;&lt;/foreign-keys&gt;&lt;ref-type name="Journal Article"&gt;17&lt;/ref-type&gt;&lt;contributors&gt;&lt;authors&gt;&lt;author&gt;Boyken, Scott E.&lt;/author&gt;&lt;author&gt;Chopra, Nikita&lt;/author&gt;&lt;author&gt;Xie, Qian&lt;/author&gt;&lt;author&gt;Joseph, Raji E.&lt;/author&gt;&lt;author&gt;Wales, Thomas E.&lt;/author&gt;&lt;author&gt;Fulton, D. Bruce&lt;/author&gt;&lt;author&gt;Engen, John R.&lt;/author&gt;&lt;author&gt;Jernigan, Robert L.&lt;/author&gt;&lt;author&gt;Andreotti, Amy H.&lt;/author&gt;&lt;/authors&gt;&lt;/contributors&gt;&lt;titles&gt;&lt;title&gt;A Conserved Isoleucine Maintains the Inactive State of Bruton&amp;apos;s Tyrosine Kinase&lt;/title&gt;&lt;secondary-title&gt;Journal of Molecular Biology&lt;/secondary-title&gt;&lt;/titles&gt;&lt;periodical&gt;&lt;full-title&gt;Journal of Molecular Biology&lt;/full-title&gt;&lt;abbr-1&gt;J. Mol. Biol.&lt;/abbr-1&gt;&lt;abbr-2&gt;J Mol Biol&lt;/abbr-2&gt;&lt;/periodical&gt;&lt;pages&gt;3656-3669&lt;/pages&gt;&lt;volume&gt;426&lt;/volume&gt;&lt;number&gt;21&lt;/number&gt;&lt;keywords&gt;&lt;keyword&gt;Tec kinase regulation&lt;/keyword&gt;&lt;keyword&gt;molecular dynamics&lt;/keyword&gt;&lt;keyword&gt;catalytic activity&lt;/keyword&gt;&lt;keyword&gt;active/inactive conformational equilibrium&lt;/keyword&gt;&lt;keyword&gt;isoleucine/leucine&lt;/keyword&gt;&lt;/keywords&gt;&lt;dates&gt;&lt;year&gt;2014&lt;/year&gt;&lt;pub-dates&gt;&lt;date&gt;2014/10/23/&lt;/date&gt;&lt;/pub-dates&gt;&lt;/dates&gt;&lt;isbn&gt;0022-2836&lt;/isbn&gt;&lt;label&gt;feature&lt;/label&gt;&lt;urls&gt;&lt;related-urls&gt;&lt;url&gt;http://www.sciencedirect.com/science/article/pii/S0022283614004616&lt;/url&gt;&lt;/related-urls&gt;&lt;/urls&gt;&lt;electronic-resource-num&gt;https://doi.org/10.1016/j.jmb.2014.08.018&lt;/electronic-resource-num&gt;&lt;/record&gt;&lt;/Cite&gt;&lt;/EndNote&gt;</w:instrText>
        </w:r>
        <w:r w:rsidR="00075A48">
          <w:fldChar w:fldCharType="separate"/>
        </w:r>
        <w:r w:rsidR="00075A48" w:rsidRPr="00347A0D">
          <w:rPr>
            <w:noProof/>
            <w:vertAlign w:val="superscript"/>
          </w:rPr>
          <w:t>79</w:t>
        </w:r>
        <w:r w:rsidR="00075A48">
          <w:fldChar w:fldCharType="end"/>
        </w:r>
      </w:hyperlink>
      <w:r w:rsidR="0068295D">
        <w:t xml:space="preserve"> and </w:t>
      </w:r>
      <w:r w:rsidR="002327DD">
        <w:t xml:space="preserve">the </w:t>
      </w:r>
      <w:r w:rsidR="0068295D">
        <w:t>interactions of BTK with</w:t>
      </w:r>
      <w:r>
        <w:t xml:space="preserve"> </w:t>
      </w:r>
      <w:r w:rsidR="00437906">
        <w:t>its natural substrates,</w:t>
      </w:r>
      <w:r w:rsidR="00437906" w:rsidRPr="00560904">
        <w:t xml:space="preserve"> </w:t>
      </w:r>
      <w:proofErr w:type="spellStart"/>
      <w:r w:rsidRPr="00560904">
        <w:t>phosphatidylinositols</w:t>
      </w:r>
      <w:proofErr w:type="spellEnd"/>
      <w:r w:rsidR="00437906">
        <w:t>.</w:t>
      </w:r>
      <w:r w:rsidR="0068295D">
        <w:fldChar w:fldCharType="begin">
          <w:fldData xml:space="preserve">PEVuZE5vdGU+PENpdGU+PEF1dGhvcj5XYW5nPC9BdXRob3I+PFllYXI+MjAxNTwvWWVhcj48UmVj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=
</w:fldData>
        </w:fldChar>
      </w:r>
      <w:r w:rsidR="00D23007">
        <w:instrText xml:space="preserve"> ADDIN EN.CITE </w:instrText>
      </w:r>
      <w:r w:rsidR="00D23007">
        <w:fldChar w:fldCharType="begin">
          <w:fldData xml:space="preserve">PEVuZE5vdGU+PENpdGU+PEF1dGhvcj5XYW5nPC9BdXRob3I+PFllYXI+MjAxNTwvWWVhcj48UmVj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=
</w:fldData>
        </w:fldChar>
      </w:r>
      <w:r w:rsidR="00D23007">
        <w:instrText xml:space="preserve"> ADDIN EN.CITE.DATA </w:instrText>
      </w:r>
      <w:r w:rsidR="00D23007">
        <w:fldChar w:fldCharType="end"/>
      </w:r>
      <w:r w:rsidR="0068295D">
        <w:fldChar w:fldCharType="separate"/>
      </w:r>
      <w:hyperlink w:anchor="_ENREF_78" w:tooltip="Lu, 2013 #193" w:history="1">
        <w:r w:rsidR="00075A48" w:rsidRPr="00347A0D">
          <w:rPr>
            <w:noProof/>
            <w:vertAlign w:val="superscript"/>
          </w:rPr>
          <w:t>78</w:t>
        </w:r>
      </w:hyperlink>
      <w:r w:rsidR="00347A0D" w:rsidRPr="00347A0D">
        <w:rPr>
          <w:noProof/>
          <w:vertAlign w:val="superscript"/>
        </w:rPr>
        <w:t>,</w:t>
      </w:r>
      <w:hyperlink w:anchor="_ENREF_80" w:tooltip="Wang, 2015 #200" w:history="1">
        <w:r w:rsidR="00075A48" w:rsidRPr="00347A0D">
          <w:rPr>
            <w:noProof/>
            <w:vertAlign w:val="superscript"/>
          </w:rPr>
          <w:t>80</w:t>
        </w:r>
      </w:hyperlink>
      <w:r w:rsidR="0068295D">
        <w:fldChar w:fldCharType="end"/>
      </w:r>
      <w:hyperlink w:anchor="_ENREF_40" w:tooltip="Lu, 2013 #193" w:history="1"/>
      <w:hyperlink w:anchor="_ENREF_79" w:tooltip="Sultan, 2017 #163" w:history="1"/>
      <w:r w:rsidR="0068295D" w:rsidRPr="001517D4">
        <w:t xml:space="preserve"> </w:t>
      </w:r>
      <w:r w:rsidR="00810C58">
        <w:t>To date, o</w:t>
      </w:r>
      <w:r w:rsidR="0068295D" w:rsidRPr="001517D4">
        <w:t xml:space="preserve">nly </w:t>
      </w:r>
      <w:r w:rsidR="001517D4">
        <w:t>a single</w:t>
      </w:r>
      <w:r w:rsidR="0068295D" w:rsidRPr="001517D4">
        <w:t xml:space="preserve"> study </w:t>
      </w:r>
      <w:r w:rsidR="001517D4">
        <w:t>associated with</w:t>
      </w:r>
      <w:r w:rsidR="0068295D" w:rsidRPr="001517D4">
        <w:t xml:space="preserve"> BTK </w:t>
      </w:r>
      <w:r w:rsidR="001517D4">
        <w:t xml:space="preserve">has </w:t>
      </w:r>
      <w:r w:rsidR="00A570E6">
        <w:t>utilised</w:t>
      </w:r>
      <w:r w:rsidR="0068295D" w:rsidRPr="001517D4">
        <w:t xml:space="preserve"> </w:t>
      </w:r>
      <w:r w:rsidR="00F63694">
        <w:t>QM</w:t>
      </w:r>
      <w:r w:rsidR="0068295D" w:rsidRPr="001517D4">
        <w:t xml:space="preserve"> calculations</w:t>
      </w:r>
      <w:r w:rsidR="00A570E6">
        <w:t>.</w:t>
      </w:r>
      <w:hyperlink w:anchor="_ENREF_72" w:tooltip="Sakthivel, 2018 #196" w:history="1">
        <w:r w:rsidR="00075A48" w:rsidRPr="001517D4">
          <w:fldChar w:fldCharType="begin"/>
        </w:r>
        <w:r w:rsidR="00075A48">
          <w:instrText xml:space="preserve"> ADDIN EN.CITE &lt;EndNote&gt;&lt;Cite&gt;&lt;Author&gt;Sakthivel&lt;/Author&gt;&lt;Year&gt;2018&lt;/Year&gt;&lt;RecNum&gt;196&lt;/RecNum&gt;&lt;DisplayText&gt;&lt;style face="superscript"&gt;72&lt;/style&gt;&lt;/DisplayText&gt;&lt;record&gt;&lt;rec-number&gt;196&lt;/rec-number&gt;&lt;foreign-keys&gt;&lt;key app="EN" db-id="s9tdpazwgt05pee2rf3x2x2gtdvpdwx50stf" timestamp="1556502047"&gt;196&lt;/key&gt;&lt;/foreign-keys&gt;&lt;ref-type name="Journal Article"&gt;17&lt;/ref-type&gt;&lt;contributors&gt;&lt;authors&gt;&lt;author&gt;Sakthivel, Seethalakshmi&lt;/author&gt;&lt;author&gt;Habeeb, S. K. M.&lt;/author&gt;&lt;/authors&gt;&lt;/contributors&gt;&lt;titles&gt;&lt;title&gt;Combined pharmacophore, virtual screening and molecular dynamics studies to identify Bruton’s tyrosine kinase inhibitors&lt;/title&gt;&lt;secondary-title&gt;Journal of Biomolecular Structure and Dynamics&lt;/secondary-title&gt;&lt;/titles&gt;&lt;periodical&gt;&lt;full-title&gt;Journal of Biomolecular Structure and Dynamics&lt;/full-title&gt;&lt;abbr-1&gt;J. Biomol. Struct. Dyn.&lt;/abbr-1&gt;&lt;abbr-2&gt;J Biomol Struct Dyn&lt;/abbr-2&gt;&lt;/periodical&gt;&lt;pages&gt;4320-4337&lt;/pages&gt;&lt;volume&gt;36&lt;/volume&gt;&lt;number&gt;16&lt;/number&gt;&lt;dates&gt;&lt;year&gt;2018&lt;/year&gt;&lt;pub-dates&gt;&lt;date&gt;2018/12/10&lt;/date&gt;&lt;/pub-dates&gt;&lt;/dates&gt;&lt;publisher&gt;Taylor &amp;amp; Francis&lt;/publisher&gt;&lt;isbn&gt;0739-1102&lt;/isbn&gt;&lt;label&gt;QM-MD&lt;/label&gt;&lt;urls&gt;&lt;related-urls&gt;&lt;url&gt;https://doi.org/10.1080/07391102.2017.1415821&lt;/url&gt;&lt;/related-urls&gt;&lt;/urls&gt;&lt;electronic-resource-num&gt;10.1080/07391102.2017.1415821&lt;/electronic-resource-num&gt;&lt;/record&gt;&lt;/Cite&gt;&lt;/EndNote&gt;</w:instrText>
        </w:r>
        <w:r w:rsidR="00075A48" w:rsidRPr="001517D4">
          <w:fldChar w:fldCharType="separate"/>
        </w:r>
        <w:r w:rsidR="00075A48" w:rsidRPr="00347A0D">
          <w:rPr>
            <w:noProof/>
            <w:vertAlign w:val="superscript"/>
          </w:rPr>
          <w:t>72</w:t>
        </w:r>
        <w:r w:rsidR="00075A48" w:rsidRPr="001517D4">
          <w:fldChar w:fldCharType="end"/>
        </w:r>
      </w:hyperlink>
      <w:r w:rsidR="00810C58">
        <w:t xml:space="preserve"> </w:t>
      </w:r>
      <w:r w:rsidR="007338D4">
        <w:t>Th</w:t>
      </w:r>
      <w:r w:rsidR="00437906">
        <w:t>at</w:t>
      </w:r>
      <w:r w:rsidR="0068295D" w:rsidRPr="001517D4">
        <w:t xml:space="preserve"> work employed density functional theory (DFT) to </w:t>
      </w:r>
      <w:r w:rsidR="00437906">
        <w:t>calculate</w:t>
      </w:r>
      <w:r w:rsidR="0068295D" w:rsidRPr="001517D4">
        <w:t xml:space="preserve"> the electronic excitation energy</w:t>
      </w:r>
      <w:r w:rsidR="00DB6DCF">
        <w:t xml:space="preserve"> of </w:t>
      </w:r>
      <w:r w:rsidR="006F6962">
        <w:t>BTK-</w:t>
      </w:r>
      <w:r w:rsidR="00DB6DCF">
        <w:t>targeting inhibitors</w:t>
      </w:r>
      <w:r w:rsidR="0068295D" w:rsidRPr="001517D4">
        <w:t>.</w:t>
      </w:r>
      <w:r w:rsidR="00B754DA">
        <w:t xml:space="preserve"> T</w:t>
      </w:r>
      <w:r w:rsidR="0068295D">
        <w:t xml:space="preserve">he functional and basis set combination chosen for the geometry optimisations of the </w:t>
      </w:r>
      <w:r w:rsidR="00DB6DCF">
        <w:t xml:space="preserve">detected </w:t>
      </w:r>
      <w:r w:rsidR="0068295D">
        <w:t xml:space="preserve">hits was the B3LYP/6-31G*, which </w:t>
      </w:r>
      <w:r w:rsidR="00BE5E4B">
        <w:t>is</w:t>
      </w:r>
      <w:r w:rsidR="0068295D">
        <w:t xml:space="preserve"> notorious for its poor treatment of London dispersion</w:t>
      </w:r>
      <w:r w:rsidR="00B754DA">
        <w:t>.</w:t>
      </w:r>
      <w:r w:rsidR="002327DD">
        <w:fldChar w:fldCharType="begin">
          <w:fldData xml:space="preserve">PEVuZE5vdGU+PENpdGU+PEF1dGhvcj5TbWl0aDwvQXV0aG9yPjxZZWFyPjIwMTM8L1llYXI+PFJl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</w:fldData>
        </w:fldChar>
      </w:r>
      <w:r w:rsidR="00D23007">
        <w:instrText xml:space="preserve"> ADDIN EN.CITE </w:instrText>
      </w:r>
      <w:r w:rsidR="00D23007">
        <w:fldChar w:fldCharType="begin">
          <w:fldData xml:space="preserve">PEVuZE5vdGU+PENpdGU+PEF1dGhvcj5TbWl0aDwvQXV0aG9yPjxZZWFyPjIwMTM8L1llYXI+PFJl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</w:fldData>
        </w:fldChar>
      </w:r>
      <w:r w:rsidR="00D23007">
        <w:instrText xml:space="preserve"> ADDIN EN.CITE.DATA </w:instrText>
      </w:r>
      <w:r w:rsidR="00D23007">
        <w:fldChar w:fldCharType="end"/>
      </w:r>
      <w:r w:rsidR="002327DD">
        <w:fldChar w:fldCharType="separate"/>
      </w:r>
      <w:hyperlink w:anchor="_ENREF_81" w:tooltip="Smith, 2013 #106" w:history="1">
        <w:r w:rsidR="00075A48" w:rsidRPr="00347A0D">
          <w:rPr>
            <w:noProof/>
            <w:vertAlign w:val="superscript"/>
          </w:rPr>
          <w:t>81</w:t>
        </w:r>
      </w:hyperlink>
      <w:r w:rsidR="00347A0D" w:rsidRPr="00347A0D">
        <w:rPr>
          <w:noProof/>
          <w:vertAlign w:val="superscript"/>
        </w:rPr>
        <w:t>,</w:t>
      </w:r>
      <w:hyperlink w:anchor="_ENREF_82" w:tooltip="Kruse, 2012 #202" w:history="1">
        <w:r w:rsidR="00075A48" w:rsidRPr="00347A0D">
          <w:rPr>
            <w:noProof/>
            <w:vertAlign w:val="superscript"/>
          </w:rPr>
          <w:t>82</w:t>
        </w:r>
      </w:hyperlink>
      <w:r w:rsidR="002327DD">
        <w:fldChar w:fldCharType="end"/>
      </w:r>
      <w:hyperlink w:anchor="_ENREF_77" w:tooltip="Kruse, 2012 #202" w:history="1"/>
      <w:r w:rsidR="002327DD" w:rsidRPr="002327DD">
        <w:t xml:space="preserve"> </w:t>
      </w:r>
      <w:r w:rsidR="00B763BD">
        <w:t>Fortunately</w:t>
      </w:r>
      <w:r w:rsidR="00B754DA">
        <w:t xml:space="preserve">, this suboptimal choice was </w:t>
      </w:r>
      <w:r w:rsidR="00437906">
        <w:t xml:space="preserve">somewhat </w:t>
      </w:r>
      <w:r w:rsidR="00C8437B">
        <w:t xml:space="preserve">attenuated </w:t>
      </w:r>
      <w:r w:rsidR="00B754DA">
        <w:t xml:space="preserve">by the fact that </w:t>
      </w:r>
      <w:r w:rsidR="00437906">
        <w:t xml:space="preserve">the study </w:t>
      </w:r>
      <w:r w:rsidR="00B754DA">
        <w:t xml:space="preserve">only </w:t>
      </w:r>
      <w:r w:rsidR="00437906">
        <w:t xml:space="preserve">focused on </w:t>
      </w:r>
      <w:r w:rsidR="00B754DA">
        <w:t xml:space="preserve">the </w:t>
      </w:r>
      <w:r w:rsidR="00437906">
        <w:t>structures</w:t>
      </w:r>
      <w:r w:rsidR="00B754DA">
        <w:t xml:space="preserve"> of the </w:t>
      </w:r>
      <w:r w:rsidR="00437906">
        <w:t>inhibitors</w:t>
      </w:r>
      <w:r w:rsidR="00B754DA">
        <w:t xml:space="preserve"> </w:t>
      </w:r>
      <w:r w:rsidR="00437906">
        <w:t>and not their thiol adducts</w:t>
      </w:r>
      <w:r w:rsidR="00B754DA">
        <w:t xml:space="preserve">, </w:t>
      </w:r>
      <w:r w:rsidR="00437906">
        <w:t>thus avoiding</w:t>
      </w:r>
      <w:r w:rsidR="00B754DA">
        <w:t xml:space="preserve"> </w:t>
      </w:r>
      <w:r w:rsidR="00437906">
        <w:t>problems associated with</w:t>
      </w:r>
      <w:r w:rsidR="00781352">
        <w:t xml:space="preserve"> spurious charge-transfer complexes</w:t>
      </w:r>
      <w:r w:rsidR="00B754DA">
        <w:t xml:space="preserve">. </w:t>
      </w:r>
      <w:r w:rsidR="00781352">
        <w:t>The limitations of the standard DFT methods in the modelling of thiol additions</w:t>
      </w:r>
      <w:r w:rsidR="00B754DA">
        <w:t xml:space="preserve"> will be discussed further in the following methodology section</w:t>
      </w:r>
      <w:r w:rsidR="002327DD">
        <w:t>.</w:t>
      </w:r>
      <w:r w:rsidR="0068295D">
        <w:t xml:space="preserve"> </w:t>
      </w:r>
      <w:r w:rsidR="00A570E6">
        <w:t>Taken together,</w:t>
      </w:r>
      <w:r w:rsidR="00437906">
        <w:t xml:space="preserve"> however, the body of computational work reported thus far</w:t>
      </w:r>
      <w:r w:rsidR="00A570E6">
        <w:t xml:space="preserve"> </w:t>
      </w:r>
      <w:r w:rsidR="00437906">
        <w:t>illustrates the</w:t>
      </w:r>
      <w:r w:rsidR="00A570E6">
        <w:t xml:space="preserve"> many possibilities </w:t>
      </w:r>
      <w:r w:rsidR="00437906">
        <w:t>for</w:t>
      </w:r>
      <w:r w:rsidR="00A570E6">
        <w:t xml:space="preserve"> gaining atomistic insight int</w:t>
      </w:r>
      <w:r w:rsidR="002327DD">
        <w:t>o BTK inhibition using appropriate</w:t>
      </w:r>
      <w:r w:rsidR="00A570E6">
        <w:t xml:space="preserve"> computational tools.</w:t>
      </w:r>
    </w:p>
    <w:p w14:paraId="6948C4FC" w14:textId="77777777" w:rsidR="007D10EC" w:rsidRDefault="007D10EC">
      <w:pPr>
        <w:adjustRightInd/>
        <w:spacing w:after="160" w:line="259" w:lineRule="auto"/>
        <w:jc w:val="left"/>
      </w:pPr>
      <w:r>
        <w:br w:type="page"/>
      </w:r>
    </w:p>
    <w:p w14:paraId="14007BF0" w14:textId="43A8704F" w:rsidR="005D16CC" w:rsidRDefault="00B57D2D" w:rsidP="00EC0804">
      <w:pPr>
        <w:pStyle w:val="Heading2"/>
      </w:pPr>
      <w:bookmarkStart w:id="27" w:name="_Toc22242513"/>
      <w:bookmarkStart w:id="28" w:name="_Toc9001585"/>
      <w:r w:rsidRPr="004C3BBE">
        <w:lastRenderedPageBreak/>
        <w:t>Objectives</w:t>
      </w:r>
      <w:bookmarkEnd w:id="27"/>
    </w:p>
    <w:p w14:paraId="1673DB2F" w14:textId="6724339B" w:rsidR="00CB0EA9" w:rsidRDefault="005D16CC" w:rsidP="00B151C9">
      <w:pPr>
        <w:pStyle w:val="Paragraph"/>
      </w:pPr>
      <w:r>
        <w:t>The ultimate goal of the present work is to e</w:t>
      </w:r>
      <w:r w:rsidRPr="00333468">
        <w:t xml:space="preserve">lucidate </w:t>
      </w:r>
      <w:r>
        <w:t xml:space="preserve">the </w:t>
      </w:r>
      <w:r w:rsidRPr="00333468">
        <w:t>factors that affect the</w:t>
      </w:r>
      <w:r>
        <w:t xml:space="preserve"> </w:t>
      </w:r>
      <w:r w:rsidRPr="00333468">
        <w:t>kinetics and thermodynamics of thiol addition</w:t>
      </w:r>
      <w:r w:rsidR="00185D27">
        <w:t>s</w:t>
      </w:r>
      <w:r>
        <w:t xml:space="preserve"> in the context of the binding of </w:t>
      </w:r>
      <w:r w:rsidRPr="00333468">
        <w:t xml:space="preserve">cyanoacrylamide-containing </w:t>
      </w:r>
      <w:r w:rsidR="000E1870">
        <w:t>MAs</w:t>
      </w:r>
      <w:r w:rsidR="00F16F19">
        <w:t xml:space="preserve"> to </w:t>
      </w:r>
      <w:r w:rsidR="00F16F19" w:rsidRPr="00333468">
        <w:t xml:space="preserve">Cys481 </w:t>
      </w:r>
      <w:r w:rsidR="00F16F19">
        <w:t xml:space="preserve">of </w:t>
      </w:r>
      <w:r w:rsidR="00F16F19" w:rsidRPr="00333468">
        <w:t>BTK</w:t>
      </w:r>
      <w:r w:rsidRPr="00333468">
        <w:t>.</w:t>
      </w:r>
      <w:r>
        <w:t xml:space="preserve"> </w:t>
      </w:r>
      <w:r w:rsidR="0052657F">
        <w:t>The intention is to perform the first</w:t>
      </w:r>
      <w:r w:rsidR="00185D27">
        <w:t xml:space="preserve"> ever</w:t>
      </w:r>
      <w:r w:rsidR="0052657F">
        <w:t xml:space="preserve"> study of BTK binding site environmental effects on the reactivities of the</w:t>
      </w:r>
      <w:r w:rsidR="00185D27">
        <w:t>se</w:t>
      </w:r>
      <w:r w:rsidR="0052657F">
        <w:t xml:space="preserve"> inhibitor molecules</w:t>
      </w:r>
      <w:r w:rsidR="00CB0EA9">
        <w:t>.</w:t>
      </w:r>
      <w:r w:rsidR="0052657F">
        <w:t xml:space="preserve"> </w:t>
      </w:r>
      <w:r w:rsidR="00CB0EA9">
        <w:t>It is</w:t>
      </w:r>
      <w:r w:rsidR="0052657F">
        <w:t xml:space="preserve"> hope</w:t>
      </w:r>
      <w:r w:rsidR="00CB0EA9">
        <w:t>d</w:t>
      </w:r>
      <w:r w:rsidR="0052657F">
        <w:t xml:space="preserve"> that a deeper</w:t>
      </w:r>
      <w:r w:rsidR="0052657F" w:rsidRPr="00333468">
        <w:t xml:space="preserve"> un</w:t>
      </w:r>
      <w:r w:rsidR="0052657F">
        <w:t xml:space="preserve">derstanding of the binding interactions </w:t>
      </w:r>
      <w:r w:rsidR="00185D27" w:rsidRPr="00642393">
        <w:t xml:space="preserve">will </w:t>
      </w:r>
      <w:r w:rsidR="0052657F">
        <w:t>e</w:t>
      </w:r>
      <w:r w:rsidR="0052657F" w:rsidRPr="00333468">
        <w:t xml:space="preserve">nable </w:t>
      </w:r>
      <w:r w:rsidR="0052657F">
        <w:t xml:space="preserve">more rational design of BTK inhibitors in the future. </w:t>
      </w:r>
      <w:r w:rsidR="007D2E06">
        <w:t xml:space="preserve">Such </w:t>
      </w:r>
      <w:r w:rsidR="00BE5AD5">
        <w:t xml:space="preserve">an </w:t>
      </w:r>
      <w:r w:rsidR="007D2E06">
        <w:t xml:space="preserve">understanding </w:t>
      </w:r>
      <w:r w:rsidR="00A45674">
        <w:t>could</w:t>
      </w:r>
      <w:r w:rsidR="007D2E06">
        <w:t xml:space="preserve"> </w:t>
      </w:r>
      <w:r w:rsidR="00185D27">
        <w:t xml:space="preserve">also </w:t>
      </w:r>
      <w:r w:rsidR="007D2E06">
        <w:t>facilitate the</w:t>
      </w:r>
      <w:r w:rsidR="007D2E06" w:rsidRPr="00333468">
        <w:t xml:space="preserve"> design of reversible</w:t>
      </w:r>
      <w:r w:rsidR="007D2E06">
        <w:t xml:space="preserve"> covalent</w:t>
      </w:r>
      <w:r w:rsidR="007D2E06" w:rsidRPr="00333468">
        <w:t xml:space="preserve"> </w:t>
      </w:r>
      <w:r w:rsidR="007D2E06">
        <w:t xml:space="preserve">inhibitors for other </w:t>
      </w:r>
      <w:r w:rsidR="007D2E06" w:rsidRPr="00333468">
        <w:t>kinases</w:t>
      </w:r>
      <w:r w:rsidR="007D2E06">
        <w:t xml:space="preserve">. </w:t>
      </w:r>
    </w:p>
    <w:p w14:paraId="6AD53E70" w14:textId="4A2F5F9D" w:rsidR="00CB0EA9" w:rsidRDefault="00CB0EA9" w:rsidP="00B151C9">
      <w:pPr>
        <w:pStyle w:val="Paragraph"/>
      </w:pPr>
      <w:r>
        <w:t>In this project, these goals were approached in the following way:</w:t>
      </w:r>
    </w:p>
    <w:p w14:paraId="74BA4A2C" w14:textId="7E136CC3" w:rsidR="00CB0EA9" w:rsidRDefault="00CB0EA9" w:rsidP="00B151C9">
      <w:pPr>
        <w:pStyle w:val="Paragraph"/>
        <w:numPr>
          <w:ilvl w:val="0"/>
          <w:numId w:val="42"/>
        </w:numPr>
      </w:pPr>
      <w:r>
        <w:t xml:space="preserve">performing QM calculations to determine the intrinsic reactivities of different cyanoacrylamide warheads towards a model thiol, </w:t>
      </w:r>
      <w:r w:rsidR="00544D78">
        <w:t>and</w:t>
      </w:r>
    </w:p>
    <w:p w14:paraId="7E3CE854" w14:textId="017ACCED" w:rsidR="00CB0EA9" w:rsidRDefault="00544D78" w:rsidP="00B151C9">
      <w:pPr>
        <w:pStyle w:val="Paragraph"/>
        <w:numPr>
          <w:ilvl w:val="0"/>
          <w:numId w:val="42"/>
        </w:numPr>
      </w:pPr>
      <w:r>
        <w:t xml:space="preserve">conducting </w:t>
      </w:r>
      <w:r w:rsidR="00CB0EA9">
        <w:t xml:space="preserve">MD studies to explore the impact of </w:t>
      </w:r>
      <w:r w:rsidR="00CB0EA9" w:rsidRPr="00333468">
        <w:t xml:space="preserve">residues </w:t>
      </w:r>
      <w:r w:rsidR="00CB0EA9">
        <w:t xml:space="preserve">near BTK </w:t>
      </w:r>
      <w:r w:rsidR="00A86D45">
        <w:t>active</w:t>
      </w:r>
      <w:r w:rsidR="00CB0EA9">
        <w:t xml:space="preserve"> site o</w:t>
      </w:r>
      <w:r w:rsidR="00CB0EA9" w:rsidRPr="00333468">
        <w:t xml:space="preserve">n the </w:t>
      </w:r>
      <w:r w:rsidR="00A86D45">
        <w:t>binding</w:t>
      </w:r>
      <w:r w:rsidR="00CB0EA9" w:rsidRPr="00333468">
        <w:t xml:space="preserve"> of the </w:t>
      </w:r>
      <w:r w:rsidR="00CB0EA9">
        <w:t>inhibitors.</w:t>
      </w:r>
    </w:p>
    <w:p w14:paraId="4D8FBC34" w14:textId="7432A202" w:rsidR="003E0FD7" w:rsidRPr="00137148" w:rsidRDefault="007D2E06" w:rsidP="00B151C9">
      <w:pPr>
        <w:pStyle w:val="Paragraph"/>
      </w:pPr>
      <w:r>
        <w:t xml:space="preserve">Given the importance of the tunability of </w:t>
      </w:r>
      <w:r w:rsidRPr="00491823">
        <w:rPr>
          <w:i/>
        </w:rPr>
        <w:t>in vivo</w:t>
      </w:r>
      <w:r>
        <w:t xml:space="preserve"> RT, </w:t>
      </w:r>
      <w:r w:rsidR="0088000E">
        <w:t>the results of these computations</w:t>
      </w:r>
      <w:r>
        <w:t xml:space="preserve"> </w:t>
      </w:r>
      <w:r w:rsidR="0088000E">
        <w:t>are anticipated to</w:t>
      </w:r>
      <w:r w:rsidRPr="00642393">
        <w:t xml:space="preserve"> </w:t>
      </w:r>
      <w:r>
        <w:t xml:space="preserve">contribute to the advancement of the still </w:t>
      </w:r>
      <w:r w:rsidR="00185D27">
        <w:t xml:space="preserve">maturing </w:t>
      </w:r>
      <w:r>
        <w:t xml:space="preserve">field of protein kinase </w:t>
      </w:r>
      <w:r w:rsidR="00185D27">
        <w:t xml:space="preserve">covalent </w:t>
      </w:r>
      <w:r>
        <w:t>inhibitor discovery.</w:t>
      </w:r>
      <w:r>
        <w:fldChar w:fldCharType="begin">
          <w:fldData xml:space="preserve">PEVuZE5vdGU+PENpdGU+PEF1dGhvcj5GZXJndXNvbjwvQXV0aG9yPjxZZWFyPjIwMTg8L1llYXI+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dGhvcj5GZWRvcm92PC9BdXRob3I+PFllYXI+MjAxMDwvWWVhcj48UmVjTnVtPjIwNzwvUmVjTnVt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</w:fldData>
        </w:fldChar>
      </w:r>
      <w:r w:rsidR="00D23007">
        <w:instrText xml:space="preserve"> ADDIN EN.CITE </w:instrText>
      </w:r>
      <w:r w:rsidR="00D23007">
        <w:fldChar w:fldCharType="begin">
          <w:fldData xml:space="preserve">PEVuZE5vdGU+PENpdGU+PEF1dGhvcj5GZXJndXNvbjwvQXV0aG9yPjxZZWFyPjIwMTg8L1llYXI+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dGhvcj5GZWRvcm92PC9BdXRob3I+PFllYXI+MjAxMDwvWWVhcj48UmVjTnVtPjIwNzwvUmVjTnVt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</w:fldData>
        </w:fldChar>
      </w:r>
      <w:r w:rsidR="00D23007">
        <w:instrText xml:space="preserve"> ADDIN EN.CITE.DATA </w:instrText>
      </w:r>
      <w:r w:rsidR="00D23007">
        <w:fldChar w:fldCharType="end"/>
      </w:r>
      <w:r>
        <w:fldChar w:fldCharType="separate"/>
      </w:r>
      <w:hyperlink w:anchor="_ENREF_48" w:tooltip="Ferguson, 2018 #173" w:history="1">
        <w:r w:rsidR="00075A48" w:rsidRPr="00347A0D">
          <w:rPr>
            <w:noProof/>
            <w:vertAlign w:val="superscript"/>
          </w:rPr>
          <w:t>48</w:t>
        </w:r>
      </w:hyperlink>
      <w:r w:rsidR="00347A0D" w:rsidRPr="00347A0D">
        <w:rPr>
          <w:noProof/>
          <w:vertAlign w:val="superscript"/>
        </w:rPr>
        <w:t>,</w:t>
      </w:r>
      <w:hyperlink w:anchor="_ENREF_83" w:tooltip="Fedorov, 2010 #207" w:history="1">
        <w:r w:rsidR="00075A48" w:rsidRPr="00347A0D">
          <w:rPr>
            <w:noProof/>
            <w:vertAlign w:val="superscript"/>
          </w:rPr>
          <w:t>83</w:t>
        </w:r>
      </w:hyperlink>
      <w:r w:rsidR="00347A0D" w:rsidRPr="00347A0D">
        <w:rPr>
          <w:noProof/>
          <w:vertAlign w:val="superscript"/>
        </w:rPr>
        <w:t>,</w:t>
      </w:r>
      <w:hyperlink w:anchor="_ENREF_84" w:tooltip="Botta, 2014 #208" w:history="1">
        <w:r w:rsidR="00075A48" w:rsidRPr="00347A0D">
          <w:rPr>
            <w:noProof/>
            <w:vertAlign w:val="superscript"/>
          </w:rPr>
          <w:t>84</w:t>
        </w:r>
      </w:hyperlink>
      <w:r>
        <w:fldChar w:fldCharType="end"/>
      </w:r>
      <w:r w:rsidR="007C7501">
        <w:t xml:space="preserve"> </w:t>
      </w:r>
      <w:bookmarkStart w:id="29" w:name="_Toc9119014"/>
      <w:r w:rsidR="0052657F">
        <w:br w:type="page"/>
      </w:r>
      <w:bookmarkStart w:id="30" w:name="_Toc9001586"/>
      <w:bookmarkStart w:id="31" w:name="_Toc9119016"/>
      <w:bookmarkEnd w:id="28"/>
      <w:bookmarkEnd w:id="29"/>
    </w:p>
    <w:p w14:paraId="52736F90" w14:textId="1276A499" w:rsidR="00B57D2D" w:rsidRDefault="002C7A08" w:rsidP="00B151C9">
      <w:pPr>
        <w:pStyle w:val="Heading1"/>
      </w:pPr>
      <w:bookmarkStart w:id="32" w:name="_Toc22242514"/>
      <w:bookmarkEnd w:id="30"/>
      <w:bookmarkEnd w:id="31"/>
      <w:r>
        <w:lastRenderedPageBreak/>
        <w:t xml:space="preserve">QUANTUM CHEMICAL </w:t>
      </w:r>
      <w:r w:rsidRPr="00B151C9">
        <w:t>CHARACTERISATION</w:t>
      </w:r>
      <w:r>
        <w:t xml:space="preserve"> </w:t>
      </w:r>
      <w:r w:rsidR="001B1674">
        <w:t>OF THE INTRINSIC REACTIVIT</w:t>
      </w:r>
      <w:r>
        <w:t>IES</w:t>
      </w:r>
      <w:r w:rsidR="001B1674">
        <w:t xml:space="preserve"> OF COVALENT INHIBITORS</w:t>
      </w:r>
      <w:r w:rsidR="00B57D2D">
        <w:t>.</w:t>
      </w:r>
      <w:bookmarkEnd w:id="32"/>
      <w:r w:rsidR="00B57D2D">
        <w:t xml:space="preserve"> </w:t>
      </w:r>
    </w:p>
    <w:p w14:paraId="65D8BF84" w14:textId="79E97BDF" w:rsidR="00B151C9" w:rsidRPr="00347A0D" w:rsidRDefault="00B151C9" w:rsidP="00EC0804">
      <w:pPr>
        <w:pStyle w:val="Paragraph"/>
      </w:pPr>
      <w:r>
        <w:t xml:space="preserve">The following chapter aims to study the intrinsic reactivities of the acrylamide inhibitors investigated by Taunton through </w:t>
      </w:r>
      <w:r w:rsidRPr="00B151C9">
        <w:t>QM</w:t>
      </w:r>
      <w:r>
        <w:t xml:space="preserve"> calculations. The </w:t>
      </w:r>
      <w:r w:rsidR="00AA07C6">
        <w:t xml:space="preserve">topics covered include conformational analysis </w:t>
      </w:r>
      <w:r>
        <w:t xml:space="preserve">of the relevant species, </w:t>
      </w:r>
      <w:r w:rsidR="00AA07C6">
        <w:t>benchmarking of</w:t>
      </w:r>
      <w:r>
        <w:t xml:space="preserve"> QM methods against similar compounds, </w:t>
      </w:r>
      <w:r w:rsidR="00AA07C6">
        <w:t xml:space="preserve">calculation of </w:t>
      </w:r>
      <w:r>
        <w:t xml:space="preserve">thermodynamic and kinetic </w:t>
      </w:r>
      <w:r w:rsidR="00AA07C6">
        <w:t>parameters using the chosen method</w:t>
      </w:r>
      <w:r>
        <w:t xml:space="preserve">, and </w:t>
      </w:r>
      <w:r w:rsidR="00AA07C6">
        <w:t>investigation on the</w:t>
      </w:r>
      <w:r>
        <w:t xml:space="preserve"> correlations between some </w:t>
      </w:r>
      <w:r w:rsidR="00AA07C6">
        <w:t>molecular properties</w:t>
      </w:r>
      <w:r>
        <w:t xml:space="preserve"> and the calculated addition barriers.</w:t>
      </w:r>
    </w:p>
    <w:p w14:paraId="04E3986A" w14:textId="3F7FBBB2" w:rsidR="00B151C9" w:rsidRPr="00B151C9" w:rsidRDefault="00BE7E54" w:rsidP="00EC0804">
      <w:pPr>
        <w:pStyle w:val="Heading2"/>
      </w:pPr>
      <w:bookmarkStart w:id="33" w:name="_Toc22242515"/>
      <w:r>
        <w:t>Methods</w:t>
      </w:r>
      <w:bookmarkEnd w:id="33"/>
    </w:p>
    <w:p w14:paraId="693414E3" w14:textId="15316E24" w:rsidR="00E70395" w:rsidRPr="00E70395" w:rsidRDefault="00E70395" w:rsidP="000F5DBD">
      <w:pPr>
        <w:pStyle w:val="Heading3"/>
        <w:spacing w:before="0"/>
      </w:pPr>
      <w:bookmarkStart w:id="34" w:name="_Toc22242516"/>
      <w:r>
        <w:t>Choice of Michael Acceptors</w:t>
      </w:r>
      <w:bookmarkEnd w:id="34"/>
    </w:p>
    <w:p w14:paraId="29712E85" w14:textId="456F1529" w:rsidR="00AB33A7" w:rsidRDefault="002C7A08" w:rsidP="00B151C9">
      <w:pPr>
        <w:pStyle w:val="Paragraph"/>
      </w:pPr>
      <w:r>
        <w:t>From Taunton’s set of inhibitors, six</w:t>
      </w:r>
      <w:r w:rsidR="000D0BE0">
        <w:t xml:space="preserve"> </w:t>
      </w:r>
      <w:r>
        <w:t>examples</w:t>
      </w:r>
      <w:r w:rsidR="000D0BE0">
        <w:t xml:space="preserve"> were selected </w:t>
      </w:r>
      <w:r>
        <w:t>for detailed</w:t>
      </w:r>
      <w:r w:rsidR="000D0BE0">
        <w:t xml:space="preserve"> </w:t>
      </w:r>
      <w:r>
        <w:t>study</w:t>
      </w:r>
      <w:r w:rsidR="000D0BE0">
        <w:t xml:space="preserve"> to reveal </w:t>
      </w:r>
      <w:r>
        <w:t>how</w:t>
      </w:r>
      <w:r w:rsidR="000D0BE0">
        <w:t xml:space="preserve"> </w:t>
      </w:r>
      <w:r w:rsidR="000D0BE0" w:rsidRPr="00DC74B0">
        <w:t xml:space="preserve">structural factors </w:t>
      </w:r>
      <w:r>
        <w:t>determine</w:t>
      </w:r>
      <w:r w:rsidR="000D0BE0" w:rsidRPr="00DC74B0">
        <w:t xml:space="preserve"> the intrinsic reactivities of </w:t>
      </w:r>
      <w:r>
        <w:t>acrylamide</w:t>
      </w:r>
      <w:r w:rsidR="000D0BE0" w:rsidRPr="00DC74B0">
        <w:t xml:space="preserve"> warheads</w:t>
      </w:r>
      <w:r w:rsidR="006833B8">
        <w:t xml:space="preserve"> (Figure 2.1)</w:t>
      </w:r>
      <w:r w:rsidR="000D0BE0">
        <w:t>.</w:t>
      </w:r>
      <w:r>
        <w:t xml:space="preserve"> </w:t>
      </w:r>
    </w:p>
    <w:p w14:paraId="55E3CE4A" w14:textId="2A5F3EF5" w:rsidR="00A843F9" w:rsidRDefault="001479EE" w:rsidP="00A843F9">
      <w:pPr>
        <w:pStyle w:val="Paragraph"/>
        <w:ind w:firstLine="0"/>
        <w:jc w:val="center"/>
      </w:pPr>
      <w:r w:rsidRPr="001479EE">
        <w:rPr>
          <w:noProof/>
          <w:lang w:val="en-AU"/>
        </w:rPr>
        <w:object w:dxaOrig="6916" w:dyaOrig="6782" w14:anchorId="331BA275">
          <v:shape id="_x0000_i1028" type="#_x0000_t75" alt="" style="width:207pt;height:201.75pt;mso-width-percent:0;mso-height-percent:0;mso-width-percent:0;mso-height-percent:0" o:ole="">
            <v:imagedata r:id="rId22" o:title=""/>
          </v:shape>
          <o:OLEObject Type="Embed" ProgID="ChemDraw.Document.6.0" ShapeID="_x0000_i1028" DrawAspect="Content" ObjectID="_1633040629" r:id="rId23"/>
        </w:object>
      </w:r>
    </w:p>
    <w:p w14:paraId="0A2B20B2" w14:textId="1262C0C9" w:rsidR="00AB33A7" w:rsidRDefault="00AB33A7" w:rsidP="00A843F9">
      <w:pPr>
        <w:pStyle w:val="Paragraph"/>
        <w:spacing w:after="240"/>
        <w:ind w:firstLine="0"/>
      </w:pPr>
      <w:r w:rsidRPr="00C03498">
        <w:rPr>
          <w:b/>
        </w:rPr>
        <w:t xml:space="preserve">Figure </w:t>
      </w:r>
      <w:r w:rsidR="00AB0AFA">
        <w:rPr>
          <w:b/>
        </w:rPr>
        <w:t>2.1</w:t>
      </w:r>
      <w:r w:rsidRPr="00C03498">
        <w:rPr>
          <w:b/>
        </w:rPr>
        <w:t>.</w:t>
      </w:r>
      <w:r w:rsidR="000414CD">
        <w:t xml:space="preserve"> The acrylamide inhibitors chosen for detailed study.</w:t>
      </w:r>
      <w:hyperlink w:anchor="_ENREF_5" w:tooltip="Bradshaw, 2015 #4" w:history="1"/>
      <w:r w:rsidRPr="00C03498">
        <w:t xml:space="preserve"> </w:t>
      </w:r>
    </w:p>
    <w:p w14:paraId="13357F24" w14:textId="1A2683E4" w:rsidR="000B1617" w:rsidRDefault="002C7A08" w:rsidP="00B843C2">
      <w:pPr>
        <w:pStyle w:val="Paragraph"/>
      </w:pPr>
      <w:r>
        <w:t>First, acrylamide</w:t>
      </w:r>
      <w:r w:rsidR="000D0BE0">
        <w:t xml:space="preserve"> </w:t>
      </w:r>
      <w:r w:rsidR="000D0BE0" w:rsidRPr="00945837">
        <w:rPr>
          <w:b/>
        </w:rPr>
        <w:t>3</w:t>
      </w:r>
      <w:r w:rsidR="000D0BE0">
        <w:t xml:space="preserve"> was chosen due to the availability of </w:t>
      </w:r>
      <w:r>
        <w:t>its</w:t>
      </w:r>
      <w:r w:rsidR="000D0BE0">
        <w:t xml:space="preserve"> </w:t>
      </w:r>
      <w:r>
        <w:t>co-</w:t>
      </w:r>
      <w:r w:rsidR="000D0BE0">
        <w:t xml:space="preserve">crystal structure </w:t>
      </w:r>
      <w:r>
        <w:t xml:space="preserve">with BTK. The related acrylamide </w:t>
      </w:r>
      <w:r w:rsidR="000D0BE0" w:rsidRPr="00945837">
        <w:rPr>
          <w:b/>
        </w:rPr>
        <w:t>1</w:t>
      </w:r>
      <w:r>
        <w:rPr>
          <w:bCs/>
        </w:rPr>
        <w:t xml:space="preserve">, with a methyl group in place of the </w:t>
      </w:r>
      <w:r w:rsidRPr="002C7A08">
        <w:rPr>
          <w:bCs/>
          <w:i/>
          <w:iCs/>
        </w:rPr>
        <w:t>tert</w:t>
      </w:r>
      <w:r>
        <w:rPr>
          <w:bCs/>
        </w:rPr>
        <w:t>-butyl</w:t>
      </w:r>
      <w:r w:rsidR="000D0BE0" w:rsidRPr="00945837">
        <w:rPr>
          <w:b/>
        </w:rPr>
        <w:t xml:space="preserve"> </w:t>
      </w:r>
      <w:r>
        <w:rPr>
          <w:bCs/>
        </w:rPr>
        <w:t xml:space="preserve">of </w:t>
      </w:r>
      <w:r>
        <w:rPr>
          <w:b/>
        </w:rPr>
        <w:t>3</w:t>
      </w:r>
      <w:r>
        <w:rPr>
          <w:bCs/>
        </w:rPr>
        <w:t>,</w:t>
      </w:r>
      <w:r>
        <w:rPr>
          <w:b/>
        </w:rPr>
        <w:t xml:space="preserve"> </w:t>
      </w:r>
      <w:r w:rsidR="000D0BE0">
        <w:t xml:space="preserve">was chosen </w:t>
      </w:r>
      <w:r>
        <w:t xml:space="preserve">to compare with </w:t>
      </w:r>
      <w:r>
        <w:rPr>
          <w:b/>
          <w:bCs/>
        </w:rPr>
        <w:t>3</w:t>
      </w:r>
      <w:r w:rsidR="000D0BE0">
        <w:t xml:space="preserve">. The </w:t>
      </w:r>
      <w:r>
        <w:t xml:space="preserve">pair of </w:t>
      </w:r>
      <w:r w:rsidR="007075DD">
        <w:t>diastereomers</w:t>
      </w:r>
      <w:r w:rsidR="000D0BE0">
        <w:t xml:space="preserve"> </w:t>
      </w:r>
      <w:r w:rsidR="000D0BE0" w:rsidRPr="00945837">
        <w:rPr>
          <w:b/>
        </w:rPr>
        <w:t>4</w:t>
      </w:r>
      <w:r w:rsidR="000D0BE0">
        <w:t xml:space="preserve"> and </w:t>
      </w:r>
      <w:r w:rsidR="000D0BE0" w:rsidRPr="00945837">
        <w:rPr>
          <w:b/>
        </w:rPr>
        <w:t>7</w:t>
      </w:r>
      <w:r w:rsidR="000D0BE0">
        <w:t xml:space="preserve"> </w:t>
      </w:r>
      <w:r>
        <w:t xml:space="preserve">were next chosen to explore </w:t>
      </w:r>
      <w:r w:rsidR="000D0BE0">
        <w:t>the effect of the</w:t>
      </w:r>
      <w:r w:rsidR="00B843C2">
        <w:t xml:space="preserve"> </w:t>
      </w:r>
      <w:r>
        <w:lastRenderedPageBreak/>
        <w:t>different configurations of the</w:t>
      </w:r>
      <w:r w:rsidR="000D0BE0">
        <w:t xml:space="preserve"> stereogenic centre </w:t>
      </w:r>
      <w:r>
        <w:t>in</w:t>
      </w:r>
      <w:r w:rsidR="000D0BE0">
        <w:t xml:space="preserve"> the linkers. </w:t>
      </w:r>
      <w:r>
        <w:t xml:space="preserve">Inhibitor </w:t>
      </w:r>
      <w:r>
        <w:rPr>
          <w:b/>
        </w:rPr>
        <w:t>9</w:t>
      </w:r>
      <w:r>
        <w:t xml:space="preserve"> was chosen as it displayed the longest RT out of those studied by Taunton. Finally, t</w:t>
      </w:r>
      <w:r w:rsidR="000D0BE0">
        <w:t xml:space="preserve">he acrylamide </w:t>
      </w:r>
      <w:r w:rsidR="000D0BE0">
        <w:rPr>
          <w:b/>
        </w:rPr>
        <w:t>5</w:t>
      </w:r>
      <w:r>
        <w:rPr>
          <w:bCs/>
        </w:rPr>
        <w:t>, lacking a cyano group,</w:t>
      </w:r>
      <w:r w:rsidR="000D0BE0">
        <w:t xml:space="preserve"> was </w:t>
      </w:r>
      <w:r>
        <w:t>included</w:t>
      </w:r>
      <w:r w:rsidR="000D0BE0">
        <w:t xml:space="preserve"> as a control</w:t>
      </w:r>
      <w:r>
        <w:t>,</w:t>
      </w:r>
      <w:r w:rsidR="000D0BE0">
        <w:t xml:space="preserve"> as it exhibited irreversible BTK inhibition. As the computational expenses grow exponentially with increasing number of </w:t>
      </w:r>
      <w:r w:rsidR="00A45674">
        <w:t>electrons</w:t>
      </w:r>
      <w:r w:rsidR="000D0BE0">
        <w:t xml:space="preserve">, the scaffolds of the inhibitors were truncated </w:t>
      </w:r>
      <w:r>
        <w:t xml:space="preserve">to </w:t>
      </w:r>
      <w:r w:rsidR="00A86D45">
        <w:t>piperidine</w:t>
      </w:r>
      <w:r>
        <w:t xml:space="preserve"> groups.</w:t>
      </w:r>
      <w:r w:rsidR="000D0BE0">
        <w:t xml:space="preserve"> </w:t>
      </w:r>
      <w:r>
        <w:t>T</w:t>
      </w:r>
      <w:r w:rsidR="000D0BE0">
        <w:t xml:space="preserve">heir effects on the </w:t>
      </w:r>
      <w:r>
        <w:t xml:space="preserve">intrinsic </w:t>
      </w:r>
      <w:r w:rsidR="000D0BE0">
        <w:t>reactivity are likely to be minimal</w:t>
      </w:r>
      <w:r>
        <w:t>, due to their remoteness from the electrophilic centre</w:t>
      </w:r>
      <w:r w:rsidR="000D0BE0">
        <w:t xml:space="preserve">. The truncated inhibitors will be differentiated from the original molecule by adding the prefix </w:t>
      </w:r>
      <w:r w:rsidR="000D0BE0">
        <w:rPr>
          <w:b/>
        </w:rPr>
        <w:t>R</w:t>
      </w:r>
      <w:r w:rsidR="000D0BE0">
        <w:t xml:space="preserve"> to the compound number, </w:t>
      </w:r>
      <w:r>
        <w:t xml:space="preserve">e.g. </w:t>
      </w:r>
      <w:r>
        <w:rPr>
          <w:b/>
          <w:bCs/>
        </w:rPr>
        <w:t xml:space="preserve">R3 </w:t>
      </w:r>
      <w:r>
        <w:t xml:space="preserve">is the model for </w:t>
      </w:r>
      <w:r>
        <w:rPr>
          <w:b/>
          <w:bCs/>
        </w:rPr>
        <w:t>3</w:t>
      </w:r>
      <w:r>
        <w:t>. As</w:t>
      </w:r>
      <w:r w:rsidR="000D0BE0">
        <w:t xml:space="preserve"> a special case</w:t>
      </w:r>
      <w:r>
        <w:t>, the truncated forms</w:t>
      </w:r>
      <w:r w:rsidR="000D0BE0">
        <w:t xml:space="preserve"> of</w:t>
      </w:r>
      <w:r>
        <w:t xml:space="preserve"> </w:t>
      </w:r>
      <w:r>
        <w:rPr>
          <w:b/>
        </w:rPr>
        <w:t>4</w:t>
      </w:r>
      <w:r>
        <w:t xml:space="preserve"> and </w:t>
      </w:r>
      <w:r>
        <w:rPr>
          <w:b/>
        </w:rPr>
        <w:t xml:space="preserve">7 </w:t>
      </w:r>
      <w:r>
        <w:rPr>
          <w:bCs/>
        </w:rPr>
        <w:t>are identical and are labelled</w:t>
      </w:r>
      <w:r w:rsidR="000D0BE0">
        <w:t xml:space="preserve"> </w:t>
      </w:r>
      <w:r w:rsidR="000D0BE0">
        <w:rPr>
          <w:b/>
        </w:rPr>
        <w:t>R</w:t>
      </w:r>
      <w:r w:rsidR="000D0BE0" w:rsidRPr="008C0D97">
        <w:rPr>
          <w:b/>
        </w:rPr>
        <w:t>4</w:t>
      </w:r>
      <w:r w:rsidR="000B4542">
        <w:rPr>
          <w:b/>
        </w:rPr>
        <w:t>(</w:t>
      </w:r>
      <w:r w:rsidR="000D0BE0" w:rsidRPr="008C0D97">
        <w:rPr>
          <w:b/>
        </w:rPr>
        <w:t>7</w:t>
      </w:r>
      <w:r w:rsidR="000B4542">
        <w:rPr>
          <w:b/>
        </w:rPr>
        <w:t>)</w:t>
      </w:r>
      <w:r w:rsidR="000D0BE0">
        <w:t>.</w:t>
      </w:r>
      <w:r w:rsidR="00E70395">
        <w:t xml:space="preserve"> The thiol was modelled as meth</w:t>
      </w:r>
      <w:r w:rsidR="004F5F84">
        <w:t>ane</w:t>
      </w:r>
      <w:r w:rsidR="00E70395">
        <w:t>thiol (MeSH)</w:t>
      </w:r>
      <w:r w:rsidR="00AF636A">
        <w:t xml:space="preserve"> for the sake of simplicity</w:t>
      </w:r>
      <w:r w:rsidR="00E70395">
        <w:t>.</w:t>
      </w:r>
    </w:p>
    <w:p w14:paraId="5360160D" w14:textId="77777777" w:rsidR="00034A80" w:rsidRPr="0033179D" w:rsidRDefault="00034A80" w:rsidP="00EC0804">
      <w:pPr>
        <w:pStyle w:val="Heading3"/>
      </w:pPr>
      <w:bookmarkStart w:id="35" w:name="_Toc22242517"/>
      <w:r w:rsidRPr="00B151C9">
        <w:t>Properties</w:t>
      </w:r>
      <w:r>
        <w:t xml:space="preserve"> of Interest</w:t>
      </w:r>
      <w:bookmarkEnd w:id="35"/>
    </w:p>
    <w:p w14:paraId="283AE0AB" w14:textId="4F817AA1" w:rsidR="00034A80" w:rsidRDefault="00034A80" w:rsidP="00B151C9">
      <w:pPr>
        <w:pStyle w:val="Paragraph"/>
      </w:pPr>
      <w:r>
        <w:t xml:space="preserve">The application of statistical mechanics to QM systems allows the derivation of thermodynamic quantities including Gibbs free energy, </w:t>
      </w:r>
      <m:oMath>
        <m:r>
          <w:rPr>
            <w:rFonts w:ascii="Cambria Math" w:hAnsi="Cambria Math"/>
          </w:rPr>
          <m:t>G</m:t>
        </m:r>
      </m:oMath>
      <w:r>
        <w:t xml:space="preserve"> from the partition functions.</w:t>
      </w:r>
      <w:hyperlink w:anchor="_ENREF_85" w:tooltip="Wereszczynski, 2012 #192" w:history="1">
        <w:r w:rsidR="00075A48">
          <w:fldChar w:fldCharType="begin"/>
        </w:r>
        <w:r w:rsidR="00075A48">
          <w:instrText xml:space="preserve"> ADDIN EN.CITE &lt;EndNote&gt;&lt;Cite&gt;&lt;Author&gt;Wereszczynski&lt;/Author&gt;&lt;Year&gt;2012&lt;/Year&gt;&lt;RecNum&gt;192&lt;/RecNum&gt;&lt;DisplayText&gt;&lt;style face="superscript"&gt;85&lt;/style&gt;&lt;/DisplayText&gt;&lt;record&gt;&lt;rec-number&gt;192&lt;/rec-number&gt;&lt;foreign-keys&gt;&lt;key app="EN" db-id="s9tdpazwgt05pee2rf3x2x2gtdvpdwx50stf" timestamp="1556500394"&gt;192&lt;/key&gt;&lt;/foreign-keys&gt;&lt;ref-type name="Journal Article"&gt;17&lt;/ref-type&gt;&lt;contributors&gt;&lt;authors&gt;&lt;author&gt;Wereszczynski, Jeff&lt;/author&gt;&lt;author&gt;McCammon, J. Andrew&lt;/author&gt;&lt;/authors&gt;&lt;/contributors&gt;&lt;titles&gt;&lt;title&gt;Statistical mechanics and molecular dynamics in evaluating thermodynamic properties of biomolecular recognition&lt;/title&gt;&lt;secondary-title&gt;Quarterly Reviews of Biophysics&lt;/secondary-title&gt;&lt;/titles&gt;&lt;periodical&gt;&lt;full-title&gt;Quarterly Reviews of Biophysics&lt;/full-title&gt;&lt;abbr-1&gt;Q. Rev. Biophys.&lt;/abbr-1&gt;&lt;abbr-2&gt;Q Rev Biophys&lt;/abbr-2&gt;&lt;/periodical&gt;&lt;pages&gt;1-25&lt;/pages&gt;&lt;volume&gt;45&lt;/volume&gt;&lt;number&gt;1&lt;/number&gt;&lt;edition&gt;2011/11/15&lt;/edition&gt;&lt;dates&gt;&lt;year&gt;2012&lt;/year&gt;&lt;/dates&gt;&lt;isbn&gt;1469-8994&amp;#xD;0033-5835&lt;/isbn&gt;&lt;accession-num&gt;22082669&lt;/accession-num&gt;&lt;label&gt;thermo&lt;/label&gt;&lt;urls&gt;&lt;related-urls&gt;&lt;url&gt;https://www.ncbi.nlm.nih.gov/pubmed/22082669&lt;/url&gt;&lt;url&gt;https://www.ncbi.nlm.nih.gov/pmc/PMC3291752/&lt;/url&gt;&lt;/related-urls&gt;&lt;/urls&gt;&lt;electronic-resource-num&gt;10.1017/S0033583511000096&lt;/electronic-resource-num&gt;&lt;remote-database-name&gt;PubMed&lt;/remote-database-name&gt;&lt;language&gt;eng&lt;/language&gt;&lt;/record&gt;&lt;/Cite&gt;&lt;/EndNote&gt;</w:instrText>
        </w:r>
        <w:r w:rsidR="00075A48">
          <w:fldChar w:fldCharType="separate"/>
        </w:r>
        <w:r w:rsidR="00075A48" w:rsidRPr="00347A0D">
          <w:rPr>
            <w:noProof/>
            <w:vertAlign w:val="superscript"/>
          </w:rPr>
          <w:t>85</w:t>
        </w:r>
        <w:r w:rsidR="00075A48">
          <w:fldChar w:fldCharType="end"/>
        </w:r>
      </w:hyperlink>
      <w:r>
        <w:t xml:space="preserve"> The free energy </w:t>
      </w:r>
      <w:r w:rsidRPr="00333468">
        <w:t>barrier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Pr="00333468">
        <w:t>) and free energy change</w:t>
      </w:r>
      <w:r>
        <w:t xml:space="preserve"> </w:t>
      </w:r>
      <w:r w:rsidRPr="00333468">
        <w:t>(</w:t>
      </w:r>
      <m:oMath>
        <m:r>
          <m:rPr>
            <m:sty m:val="p"/>
          </m:rPr>
          <w:rPr>
            <w:rFonts w:ascii="Cambria Math" w:hAnsi="Cambria Math"/>
          </w:rPr>
          <m:t>Δ</m:t>
        </m:r>
        <m:r>
          <w:rPr>
            <w:rFonts w:ascii="Cambria Math" w:hAnsi="Cambria Math"/>
          </w:rPr>
          <m:t>G</m:t>
        </m:r>
      </m:oMath>
      <w:r>
        <w:t>)</w:t>
      </w:r>
      <w:r w:rsidRPr="00333468">
        <w:t xml:space="preserve"> </w:t>
      </w:r>
      <w:r>
        <w:t>for a thiol</w:t>
      </w:r>
      <w:r w:rsidR="00B843C2">
        <w:t>-Michael addition/elimination</w:t>
      </w:r>
      <w:r>
        <w:t xml:space="preserve"> can therefore be estimated from QM calculations on reactants, TS and products. The rate constant for thiol elimination (off-rate),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can be computed using the Eyring equation:</w:t>
      </w:r>
      <w:hyperlink w:anchor="_ENREF_86" w:tooltip="Eyring, 1935 #137" w:history="1">
        <w:r w:rsidR="00075A48">
          <w:fldChar w:fldCharType="begin"/>
        </w:r>
        <w:r w:rsidR="00075A48">
          <w:instrText xml:space="preserve"> ADDIN EN.CITE &lt;EndNote&gt;&lt;Cite&gt;&lt;Author&gt;Eyring&lt;/Author&gt;&lt;Year&gt;1935&lt;/Year&gt;&lt;RecNum&gt;137&lt;/RecNum&gt;&lt;DisplayText&gt;&lt;style face="superscript"&gt;86&lt;/style&gt;&lt;/DisplayText&gt;&lt;record&gt;&lt;rec-number&gt;137&lt;/rec-number&gt;&lt;foreign-keys&gt;&lt;key app="EN" db-id="s9tdpazwgt05pee2rf3x2x2gtdvpdwx50stf" timestamp="1556243482"&gt;137&lt;/key&gt;&lt;/foreign-keys&gt;&lt;ref-type name="Journal Article"&gt;17&lt;/ref-type&gt;&lt;contributors&gt;&lt;authors&gt;&lt;author&gt;Eyring, Henry&lt;/author&gt;&lt;/authors&gt;&lt;/contributors&gt;&lt;titles&gt;&lt;title&gt;The Activated Complex in Chemical Reactions&lt;/title&gt;&lt;secondary-title&gt;The Journal of Chemical Physics&lt;/secondary-title&gt;&lt;/titles&gt;&lt;periodical&gt;&lt;full-title&gt;The Journal of Chemical Physics&lt;/full-title&gt;&lt;abbr-1&gt;J. Chem. Phys.&lt;/abbr-1&gt;&lt;abbr-2&gt;J Chem Phys&lt;/abbr-2&gt;&lt;/periodical&gt;&lt;pages&gt;107-115&lt;/pages&gt;&lt;volume&gt;3&lt;/volume&gt;&lt;number&gt;2&lt;/number&gt;&lt;dates&gt;&lt;year&gt;1935&lt;/year&gt;&lt;pub-dates&gt;&lt;date&gt;1935/02/01&lt;/date&gt;&lt;/pub-dates&gt;&lt;/dates&gt;&lt;publisher&gt;American Institute of Physics&lt;/publisher&gt;&lt;isbn&gt;0021-9606&lt;/isbn&gt;&lt;label&gt;Eyring&lt;/label&gt;&lt;urls&gt;&lt;related-urls&gt;&lt;url&gt;https://doi.org/10.1063/1.1749604&lt;/url&gt;&lt;/related-urls&gt;&lt;/urls&gt;&lt;electronic-resource-num&gt;10.1063/1.1749604&lt;/electronic-resource-num&gt;&lt;access-date&gt;2019/04/25&lt;/access-date&gt;&lt;/record&gt;&lt;/Cite&gt;&lt;/EndNote&gt;</w:instrText>
        </w:r>
        <w:r w:rsidR="00075A48">
          <w:fldChar w:fldCharType="separate"/>
        </w:r>
        <w:r w:rsidR="00075A48" w:rsidRPr="00347A0D">
          <w:rPr>
            <w:noProof/>
            <w:vertAlign w:val="superscript"/>
          </w:rPr>
          <w:t>86</w:t>
        </w:r>
        <w:r w:rsidR="00075A48">
          <w:fldChar w:fldCharType="end"/>
        </w:r>
      </w:hyperlink>
    </w:p>
    <w:tbl>
      <w:tblPr>
        <w:tblStyle w:val="TableGrid"/>
        <w:tblW w:w="0" w:type="auto"/>
        <w:tblLook w:val="04A0" w:firstRow="1" w:lastRow="0" w:firstColumn="1" w:lastColumn="0" w:noHBand="0" w:noVBand="1"/>
      </w:tblPr>
      <w:tblGrid>
        <w:gridCol w:w="6068"/>
        <w:gridCol w:w="299"/>
        <w:gridCol w:w="2993"/>
      </w:tblGrid>
      <w:tr w:rsidR="00034A80" w14:paraId="5D2BCC1D" w14:textId="77777777" w:rsidTr="00B151C9">
        <w:tc>
          <w:tcPr>
            <w:tcW w:w="6237" w:type="dxa"/>
            <w:tcBorders>
              <w:top w:val="nil"/>
              <w:left w:val="nil"/>
              <w:bottom w:val="nil"/>
              <w:right w:val="nil"/>
            </w:tcBorders>
            <w:vAlign w:val="center"/>
          </w:tcPr>
          <w:p w14:paraId="75C9C1D5" w14:textId="77777777" w:rsidR="00034A80" w:rsidRPr="00490D40" w:rsidRDefault="00915437" w:rsidP="00B151C9">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off</m:t>
                    </m:r>
                  </m:sub>
                </m:sSub>
                <m:r>
                  <m:rPr>
                    <m:sty m:val="p"/>
                  </m:rPr>
                  <w:rPr>
                    <w:rFonts w:ascii="Cambria Math" w:hAnsi="Cambria Math"/>
                  </w:rPr>
                  <m:t>=</m:t>
                </m:r>
                <m:f>
                  <m:fPr>
                    <m:ctrlPr>
                      <w:rPr>
                        <w:rFonts w:ascii="Cambria Math" w:hAnsi="Cambria Math"/>
                      </w:rPr>
                    </m:ctrlPr>
                  </m:fPr>
                  <m:num>
                    <m:r>
                      <w:rPr>
                        <w:rFonts w:ascii="Cambria Math" w:hAnsi="Cambria Math"/>
                      </w:rPr>
                      <m:t>κ</m:t>
                    </m:r>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T</m:t>
                    </m:r>
                  </m:num>
                  <m:den>
                    <m:r>
                      <w:rPr>
                        <w:rFonts w:ascii="Cambria Math" w:hAnsi="Cambria Math"/>
                      </w:rPr>
                      <m:t>h</m:t>
                    </m:r>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Δ</m:t>
                        </m:r>
                        <m:sSubSup>
                          <m:sSubSupPr>
                            <m:ctrlPr>
                              <w:rPr>
                                <w:rFonts w:ascii="Cambria Math" w:hAnsi="Cambria Math"/>
                              </w:rPr>
                            </m:ctrlPr>
                          </m:sSubSupPr>
                          <m:e>
                            <m:r>
                              <w:rPr>
                                <w:rFonts w:ascii="Cambria Math" w:hAnsi="Cambria Math"/>
                              </w:rPr>
                              <m:t>G</m:t>
                            </m:r>
                          </m:e>
                          <m:sub>
                            <m:r>
                              <w:rPr>
                                <w:rFonts w:ascii="Cambria Math" w:hAnsi="Cambria Math"/>
                              </w:rPr>
                              <m:t>reverse</m:t>
                            </m:r>
                          </m:sub>
                          <m:sup>
                            <m:r>
                              <m:rPr>
                                <m:sty m:val="p"/>
                              </m:rPr>
                              <w:rPr>
                                <w:rFonts w:ascii="Cambria Math" w:hAnsi="Cambria Math"/>
                              </w:rPr>
                              <m:t>‡</m:t>
                            </m:r>
                          </m:sup>
                        </m:sSubSup>
                      </m:num>
                      <m:den>
                        <m:r>
                          <w:rPr>
                            <w:rFonts w:ascii="Cambria Math" w:hAnsi="Cambria Math"/>
                          </w:rPr>
                          <m:t>RT</m:t>
                        </m:r>
                      </m:den>
                    </m:f>
                  </m:sup>
                </m:sSup>
              </m:oMath>
            </m:oMathPara>
          </w:p>
        </w:tc>
        <w:tc>
          <w:tcPr>
            <w:tcW w:w="302" w:type="dxa"/>
            <w:tcBorders>
              <w:top w:val="nil"/>
              <w:left w:val="nil"/>
              <w:bottom w:val="nil"/>
              <w:right w:val="nil"/>
            </w:tcBorders>
          </w:tcPr>
          <w:p w14:paraId="581DEDAE" w14:textId="77777777" w:rsidR="00034A80" w:rsidRDefault="00034A80" w:rsidP="00B151C9"/>
        </w:tc>
        <w:tc>
          <w:tcPr>
            <w:tcW w:w="3099" w:type="dxa"/>
            <w:tcBorders>
              <w:top w:val="nil"/>
              <w:left w:val="nil"/>
              <w:bottom w:val="nil"/>
              <w:right w:val="nil"/>
            </w:tcBorders>
            <w:vAlign w:val="center"/>
          </w:tcPr>
          <w:p w14:paraId="0F341C3B" w14:textId="77777777" w:rsidR="00034A80" w:rsidRDefault="00034A80" w:rsidP="009B571E">
            <w:pPr>
              <w:jc w:val="right"/>
            </w:pPr>
            <w:r>
              <w:t>(2)</w:t>
            </w:r>
          </w:p>
        </w:tc>
      </w:tr>
    </w:tbl>
    <w:p w14:paraId="744255B7" w14:textId="378A5B67" w:rsidR="00034A80" w:rsidRDefault="00034A80" w:rsidP="00B151C9">
      <w:r>
        <w:t xml:space="preserve">where </w:t>
      </w:r>
      <m:oMath>
        <m:r>
          <w:rPr>
            <w:rFonts w:ascii="Cambria Math" w:hAnsi="Cambria Math"/>
          </w:rPr>
          <m:t>κ</m:t>
        </m:r>
      </m:oMath>
      <w:r>
        <w:t xml:space="preserve"> is a transmission coefficient, which reflects the </w:t>
      </w:r>
      <w:r w:rsidRPr="00DE7C38">
        <w:t xml:space="preserve">fraction of the </w:t>
      </w:r>
      <w:r>
        <w:t>molecules overcoming the activation barrier that</w:t>
      </w:r>
      <w:r w:rsidRPr="00DE7C38">
        <w:t xml:space="preserve"> proceeds to the product without recrossing the </w:t>
      </w:r>
      <w:r>
        <w:t xml:space="preserve">TS, </w:t>
      </w:r>
      <m:oMath>
        <m:sSub>
          <m:sSubPr>
            <m:ctrlPr>
              <w:rPr>
                <w:rFonts w:ascii="Cambria Math" w:hAnsi="Cambria Math"/>
                <w:i/>
              </w:rPr>
            </m:ctrlPr>
          </m:sSubPr>
          <m:e>
            <m:r>
              <w:rPr>
                <w:rFonts w:ascii="Cambria Math" w:hAnsi="Cambria Math"/>
              </w:rPr>
              <m:t>k</m:t>
            </m:r>
          </m:e>
          <m:sub>
            <m:r>
              <w:rPr>
                <w:rFonts w:ascii="Cambria Math" w:hAnsi="Cambria Math"/>
              </w:rPr>
              <m:t>B</m:t>
            </m:r>
          </m:sub>
        </m:sSub>
      </m:oMath>
      <w:r>
        <w:t xml:space="preserve"> is Boltzmann’s constant, </w:t>
      </w:r>
      <m:oMath>
        <m:r>
          <w:rPr>
            <w:rFonts w:ascii="Cambria Math" w:hAnsi="Cambria Math"/>
          </w:rPr>
          <m:t>T</m:t>
        </m:r>
      </m:oMath>
      <w:r>
        <w:t xml:space="preserve"> is absolute temperature, </w:t>
      </w:r>
      <m:oMath>
        <m:r>
          <w:rPr>
            <w:rFonts w:ascii="Cambria Math" w:hAnsi="Cambria Math"/>
          </w:rPr>
          <m:t>h</m:t>
        </m:r>
      </m:oMath>
      <w:r>
        <w:t xml:space="preserve"> is Planck’s constant,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r>
              <w:rPr>
                <w:rFonts w:ascii="Cambria Math" w:hAnsi="Cambria Math"/>
              </w:rPr>
              <m:t>reverse</m:t>
            </m:r>
          </m:sub>
          <m:sup>
            <m:r>
              <w:rPr>
                <w:rFonts w:ascii="Cambria Math" w:hAnsi="Cambria Math"/>
              </w:rPr>
              <m:t>‡</m:t>
            </m:r>
          </m:sup>
        </m:sSubSup>
      </m:oMath>
      <w:r>
        <w:t xml:space="preserve"> is the elimination activation barrier calculated by DFT, and </w:t>
      </w:r>
      <m:oMath>
        <m:r>
          <w:rPr>
            <w:rFonts w:ascii="Cambria Math" w:hAnsi="Cambria Math"/>
          </w:rPr>
          <m:t>R</m:t>
        </m:r>
      </m:oMath>
      <w:r>
        <w:t xml:space="preserve"> is gas constant, respectively. Assuming that the no-recrossing assumption of the TS theory</w:t>
      </w:r>
      <w:hyperlink w:anchor="_ENREF_86" w:tooltip="Eyring, 1935 #137" w:history="1">
        <w:r w:rsidR="00075A48">
          <w:fldChar w:fldCharType="begin"/>
        </w:r>
        <w:r w:rsidR="00075A48">
          <w:instrText xml:space="preserve"> ADDIN EN.CITE &lt;EndNote&gt;&lt;Cite&gt;&lt;Author&gt;Eyring&lt;/Author&gt;&lt;Year&gt;1935&lt;/Year&gt;&lt;RecNum&gt;137&lt;/RecNum&gt;&lt;DisplayText&gt;&lt;style face="superscript"&gt;86&lt;/style&gt;&lt;/DisplayText&gt;&lt;record&gt;&lt;rec-number&gt;137&lt;/rec-number&gt;&lt;foreign-keys&gt;&lt;key app="EN" db-id="s9tdpazwgt05pee2rf3x2x2gtdvpdwx50stf" timestamp="1556243482"&gt;137&lt;/key&gt;&lt;/foreign-keys&gt;&lt;ref-type name="Journal Article"&gt;17&lt;/ref-type&gt;&lt;contributors&gt;&lt;authors&gt;&lt;author&gt;Eyring, Henry&lt;/author&gt;&lt;/authors&gt;&lt;/contributors&gt;&lt;titles&gt;&lt;title&gt;The Activated Complex in Chemical Reactions&lt;/title&gt;&lt;secondary-title&gt;The Journal of Chemical Physics&lt;/secondary-title&gt;&lt;/titles&gt;&lt;periodical&gt;&lt;full-title&gt;The Journal of Chemical Physics&lt;/full-title&gt;&lt;abbr-1&gt;J. Chem. Phys.&lt;/abbr-1&gt;&lt;abbr-2&gt;J Chem Phys&lt;/abbr-2&gt;&lt;/periodical&gt;&lt;pages&gt;107-115&lt;/pages&gt;&lt;volume&gt;3&lt;/volume&gt;&lt;number&gt;2&lt;/number&gt;&lt;dates&gt;&lt;year&gt;1935&lt;/year&gt;&lt;pub-dates&gt;&lt;date&gt;1935/02/01&lt;/date&gt;&lt;/pub-dates&gt;&lt;/dates&gt;&lt;publisher&gt;American Institute of Physics&lt;/publisher&gt;&lt;isbn&gt;0021-9606&lt;/isbn&gt;&lt;label&gt;Eyring&lt;/label&gt;&lt;urls&gt;&lt;related-urls&gt;&lt;url&gt;https://doi.org/10.1063/1.1749604&lt;/url&gt;&lt;/related-urls&gt;&lt;/urls&gt;&lt;electronic-resource-num&gt;10.1063/1.1749604&lt;/electronic-resource-num&gt;&lt;access-date&gt;2019/04/25&lt;/access-date&gt;&lt;/record&gt;&lt;/Cite&gt;&lt;/EndNote&gt;</w:instrText>
        </w:r>
        <w:r w:rsidR="00075A48">
          <w:fldChar w:fldCharType="separate"/>
        </w:r>
        <w:r w:rsidR="00075A48" w:rsidRPr="00347A0D">
          <w:rPr>
            <w:noProof/>
            <w:vertAlign w:val="superscript"/>
          </w:rPr>
          <w:t>86</w:t>
        </w:r>
        <w:r w:rsidR="00075A48">
          <w:fldChar w:fldCharType="end"/>
        </w:r>
      </w:hyperlink>
      <w:hyperlink w:anchor="_ENREF_97" w:tooltip="Eyring, 1935 #325" w:history="1"/>
      <w:r>
        <w:t xml:space="preserve"> is held, a value of 1 is typically assigned to </w:t>
      </w:r>
      <m:oMath>
        <m:r>
          <w:rPr>
            <w:rFonts w:ascii="Cambria Math" w:hAnsi="Cambria Math"/>
          </w:rPr>
          <m:t>κ</m:t>
        </m:r>
      </m:oMath>
      <w:r>
        <w:t>. The calculated results</w:t>
      </w:r>
      <w:r w:rsidR="00B843C2">
        <w:t xml:space="preserve"> </w:t>
      </w:r>
      <w:r>
        <w:lastRenderedPageBreak/>
        <w:t xml:space="preserve">can be compared with the experimentally measured half-life,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t xml:space="preserve">, which is related to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xml:space="preserve"> by a</w:t>
      </w:r>
      <w:r w:rsidR="0015094F">
        <w:t xml:space="preserve"> </w:t>
      </w:r>
      <w:r w:rsidR="00B843C2">
        <w:t xml:space="preserve">factor </w:t>
      </w:r>
      <w:r>
        <w:t xml:space="preserve">of </w:t>
      </w:r>
      <m:oMath>
        <m:r>
          <m:rPr>
            <m:sty m:val="p"/>
          </m:rPr>
          <w:rPr>
            <w:rFonts w:ascii="Cambria Math" w:hAnsi="Cambria Math"/>
          </w:rPr>
          <m:t>ln⁡</m:t>
        </m:r>
        <m:r>
          <w:rPr>
            <w:rFonts w:ascii="Cambria Math" w:hAnsi="Cambria Math"/>
          </w:rPr>
          <m:t>(2)</m:t>
        </m:r>
      </m:oMath>
      <w:r>
        <w:t xml:space="preserve"> for first order reactions as shown in equation (3):</w:t>
      </w:r>
    </w:p>
    <w:tbl>
      <w:tblPr>
        <w:tblStyle w:val="TableGrid"/>
        <w:tblW w:w="0" w:type="auto"/>
        <w:tblLook w:val="04A0" w:firstRow="1" w:lastRow="0" w:firstColumn="1" w:lastColumn="0" w:noHBand="0" w:noVBand="1"/>
      </w:tblPr>
      <w:tblGrid>
        <w:gridCol w:w="6055"/>
        <w:gridCol w:w="299"/>
        <w:gridCol w:w="3006"/>
      </w:tblGrid>
      <w:tr w:rsidR="00034A80" w14:paraId="3D915D3C" w14:textId="77777777" w:rsidTr="00B151C9">
        <w:tc>
          <w:tcPr>
            <w:tcW w:w="6237" w:type="dxa"/>
            <w:tcBorders>
              <w:top w:val="nil"/>
              <w:left w:val="nil"/>
              <w:bottom w:val="nil"/>
              <w:right w:val="nil"/>
            </w:tcBorders>
            <w:vAlign w:val="center"/>
          </w:tcPr>
          <w:p w14:paraId="2FDF3DE0" w14:textId="77777777" w:rsidR="00034A80" w:rsidRPr="00490D40" w:rsidRDefault="00915437" w:rsidP="00B151C9">
            <m:oMathPara>
              <m:oMathParaPr>
                <m:jc m:val="center"/>
              </m:oMathParaPr>
              <m:oMath>
                <m:sSub>
                  <m:sSubPr>
                    <m:ctrlPr>
                      <w:rPr>
                        <w:rFonts w:ascii="Cambria Math" w:hAnsi="Cambria Math"/>
                      </w:rPr>
                    </m:ctrlPr>
                  </m:sSubPr>
                  <m:e>
                    <m:r>
                      <w:rPr>
                        <w:rFonts w:ascii="Cambria Math" w:hAnsi="Cambria Math"/>
                      </w:rPr>
                      <m:t>t</m:t>
                    </m:r>
                  </m:e>
                  <m:sub>
                    <m:r>
                      <m:rPr>
                        <m:sty m:val="p"/>
                      </m:rPr>
                      <w:rPr>
                        <w:rFonts w:ascii="Cambria Math" w:hAnsi="Cambria Math"/>
                      </w:rPr>
                      <m:t>1/2</m:t>
                    </m:r>
                  </m:sub>
                </m:sSub>
                <m:r>
                  <m:rPr>
                    <m:sty m:val="p"/>
                  </m:rPr>
                  <w:rPr>
                    <w:rFonts w:ascii="Cambria Math" w:hAnsi="Cambria Math"/>
                  </w:rPr>
                  <m:t>=</m:t>
                </m:r>
                <m:r>
                  <w:rPr>
                    <w:rFonts w:ascii="Cambria Math" w:hAnsi="Cambria Math"/>
                  </w:rPr>
                  <m:t>τ</m:t>
                </m:r>
                <m:r>
                  <m:rPr>
                    <m:sty m:val="p"/>
                  </m:rPr>
                  <w:rPr>
                    <w:rFonts w:ascii="Cambria Math" w:hAnsi="Cambria Math"/>
                  </w:rPr>
                  <m:t>ln⁡(2)</m:t>
                </m:r>
              </m:oMath>
            </m:oMathPara>
          </w:p>
        </w:tc>
        <w:tc>
          <w:tcPr>
            <w:tcW w:w="302" w:type="dxa"/>
            <w:tcBorders>
              <w:top w:val="nil"/>
              <w:left w:val="nil"/>
              <w:bottom w:val="nil"/>
              <w:right w:val="nil"/>
            </w:tcBorders>
          </w:tcPr>
          <w:p w14:paraId="22557F89" w14:textId="77777777" w:rsidR="00034A80" w:rsidRDefault="00034A80" w:rsidP="00B151C9"/>
        </w:tc>
        <w:tc>
          <w:tcPr>
            <w:tcW w:w="3099" w:type="dxa"/>
            <w:tcBorders>
              <w:top w:val="nil"/>
              <w:left w:val="nil"/>
              <w:bottom w:val="nil"/>
              <w:right w:val="nil"/>
            </w:tcBorders>
            <w:vAlign w:val="center"/>
          </w:tcPr>
          <w:p w14:paraId="450A7759" w14:textId="77777777" w:rsidR="00034A80" w:rsidRDefault="00034A80" w:rsidP="009B571E">
            <w:pPr>
              <w:jc w:val="right"/>
            </w:pPr>
            <w:r>
              <w:t>(3)</w:t>
            </w:r>
          </w:p>
        </w:tc>
      </w:tr>
    </w:tbl>
    <w:p w14:paraId="2515A69E" w14:textId="32AEBB46" w:rsidR="00034A80" w:rsidRDefault="00034A80" w:rsidP="000F5DBD">
      <w:r>
        <w:t>T</w:t>
      </w:r>
      <w:r w:rsidRPr="00DC74B0">
        <w:t>he</w:t>
      </w:r>
      <w:r>
        <w:t xml:space="preserve"> </w:t>
      </w:r>
      <m:oMath>
        <m:r>
          <m:rPr>
            <m:sty m:val="p"/>
          </m:rPr>
          <w:rPr>
            <w:rFonts w:ascii="Cambria Math" w:hAnsi="Cambria Math"/>
          </w:rPr>
          <m:t>Δ</m:t>
        </m:r>
        <m:r>
          <w:rPr>
            <w:rFonts w:ascii="Cambria Math" w:hAnsi="Cambria Math"/>
          </w:rPr>
          <m:t>G</m:t>
        </m:r>
      </m:oMath>
      <w:r>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w:t>
      </w:r>
      <m:oMath>
        <m:sSub>
          <m:sSubPr>
            <m:ctrlPr>
              <w:rPr>
                <w:rFonts w:ascii="Cambria Math" w:hAnsi="Cambria Math"/>
              </w:rPr>
            </m:ctrlPr>
          </m:sSubPr>
          <m:e>
            <m:r>
              <w:rPr>
                <w:rFonts w:ascii="Cambria Math" w:hAnsi="Cambria Math"/>
              </w:rPr>
              <m:t>k</m:t>
            </m:r>
          </m:e>
          <m:sub>
            <m:r>
              <w:rPr>
                <w:rFonts w:ascii="Cambria Math" w:hAnsi="Cambria Math"/>
              </w:rPr>
              <m:t>off</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sidRPr="00DC74B0">
        <w:t xml:space="preserve"> values </w:t>
      </w:r>
      <w:r>
        <w:t xml:space="preserve">were calculated </w:t>
      </w:r>
      <w:r w:rsidRPr="00DC74B0">
        <w:t>for thiol additions to Taunton’s cyanoacrylamide warheads (</w:t>
      </w:r>
      <w:r w:rsidR="006833B8">
        <w:t>Figure 2.1</w:t>
      </w:r>
      <w:r w:rsidRPr="00DC74B0">
        <w:t>).</w:t>
      </w:r>
    </w:p>
    <w:p w14:paraId="0D1B38D7" w14:textId="77777777" w:rsidR="00034A80" w:rsidRPr="00B357A5" w:rsidRDefault="00034A80" w:rsidP="00EC0804">
      <w:pPr>
        <w:pStyle w:val="Heading3"/>
      </w:pPr>
      <w:bookmarkStart w:id="36" w:name="_Toc22242518"/>
      <w:r>
        <w:t>Conformational Sampling</w:t>
      </w:r>
      <w:bookmarkEnd w:id="36"/>
    </w:p>
    <w:p w14:paraId="68603F02" w14:textId="77777777" w:rsidR="00034A80" w:rsidRDefault="00034A80" w:rsidP="00A948C6">
      <w:pPr>
        <w:pStyle w:val="Paragraph"/>
      </w:pPr>
      <w:r>
        <w:t>The reactivity of a molecule is</w:t>
      </w:r>
      <w:r w:rsidRPr="00203071">
        <w:t xml:space="preserve"> </w:t>
      </w:r>
      <w:r>
        <w:t xml:space="preserve">highly dependent on its geometry. Since molecules at any temperature constantly undergo changes in their molecular geometries, e.g. through vibrations, measured properties are an average over the ensemble of all possible states. The properties are predominantly determined by the </w:t>
      </w:r>
      <w:r w:rsidRPr="0033179D">
        <w:t xml:space="preserve">lowest energy </w:t>
      </w:r>
      <w:r>
        <w:t>conformers as the conformational population follows a Boltzmann distribution as shown in equation (4):</w:t>
      </w:r>
    </w:p>
    <w:tbl>
      <w:tblPr>
        <w:tblStyle w:val="TableGrid"/>
        <w:tblW w:w="0" w:type="auto"/>
        <w:tblLook w:val="04A0" w:firstRow="1" w:lastRow="0" w:firstColumn="1" w:lastColumn="0" w:noHBand="0" w:noVBand="1"/>
      </w:tblPr>
      <w:tblGrid>
        <w:gridCol w:w="6064"/>
        <w:gridCol w:w="299"/>
        <w:gridCol w:w="2997"/>
      </w:tblGrid>
      <w:tr w:rsidR="00034A80" w14:paraId="32E91CD6" w14:textId="77777777" w:rsidTr="00B151C9">
        <w:tc>
          <w:tcPr>
            <w:tcW w:w="6237" w:type="dxa"/>
            <w:tcBorders>
              <w:top w:val="nil"/>
              <w:left w:val="nil"/>
              <w:bottom w:val="nil"/>
              <w:right w:val="nil"/>
            </w:tcBorders>
            <w:vAlign w:val="center"/>
          </w:tcPr>
          <w:p w14:paraId="4F5E24B0" w14:textId="77777777" w:rsidR="00034A80" w:rsidRPr="00393475" w:rsidRDefault="00915437" w:rsidP="00A948C6">
            <m:oMathPara>
              <m:oMathParaPr>
                <m:jc m:val="center"/>
              </m:oMathParaP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N</m:t>
                        </m:r>
                      </m:e>
                      <m:sub>
                        <m:r>
                          <m:rPr>
                            <m:sty m:val="p"/>
                          </m:rPr>
                          <w:rPr>
                            <w:rFonts w:ascii="Cambria Math" w:hAnsi="Cambria Math"/>
                          </w:rPr>
                          <m:t>total</m:t>
                        </m:r>
                      </m:sub>
                    </m:sSub>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w:rPr>
                            <w:rFonts w:ascii="Cambria Math" w:hAnsi="Cambria Math"/>
                          </w:rPr>
                          <m:t>RT</m:t>
                        </m:r>
                      </m:sup>
                    </m:sSup>
                  </m:num>
                  <m:den>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r>
                              <w:rPr>
                                <w:rFonts w:ascii="Cambria Math" w:hAnsi="Cambria Math"/>
                              </w:rPr>
                              <m:t>RT</m:t>
                            </m:r>
                          </m:sup>
                        </m:sSup>
                      </m:e>
                    </m:nary>
                  </m:den>
                </m:f>
                <m:r>
                  <m:rPr>
                    <m:sty m:val="p"/>
                  </m:rPr>
                  <w:rPr>
                    <w:rFonts w:ascii="Cambria Math" w:hAnsi="Cambria Math"/>
                  </w:rPr>
                  <m:t xml:space="preserve"> </m:t>
                </m:r>
              </m:oMath>
            </m:oMathPara>
          </w:p>
        </w:tc>
        <w:tc>
          <w:tcPr>
            <w:tcW w:w="302" w:type="dxa"/>
            <w:tcBorders>
              <w:top w:val="nil"/>
              <w:left w:val="nil"/>
              <w:bottom w:val="nil"/>
              <w:right w:val="nil"/>
            </w:tcBorders>
          </w:tcPr>
          <w:p w14:paraId="69B26288" w14:textId="77777777" w:rsidR="00034A80" w:rsidRDefault="00034A80" w:rsidP="00A948C6"/>
        </w:tc>
        <w:tc>
          <w:tcPr>
            <w:tcW w:w="3099" w:type="dxa"/>
            <w:tcBorders>
              <w:top w:val="nil"/>
              <w:left w:val="nil"/>
              <w:bottom w:val="nil"/>
              <w:right w:val="nil"/>
            </w:tcBorders>
            <w:vAlign w:val="center"/>
          </w:tcPr>
          <w:p w14:paraId="7B7AD923" w14:textId="77777777" w:rsidR="00034A80" w:rsidRDefault="00034A80" w:rsidP="009B571E">
            <w:pPr>
              <w:jc w:val="right"/>
            </w:pPr>
            <w:r>
              <w:t>(4)</w:t>
            </w:r>
          </w:p>
        </w:tc>
      </w:tr>
    </w:tbl>
    <w:p w14:paraId="340400CE" w14:textId="77777777" w:rsidR="00034A80" w:rsidRDefault="00034A80" w:rsidP="00A948C6">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034F5F">
        <w:t xml:space="preserve"> is the expected number of particles in the single-particle microstate </w:t>
      </w:r>
      <m:oMath>
        <m:r>
          <w:rPr>
            <w:rFonts w:ascii="Cambria Math" w:hAnsi="Cambria Math"/>
          </w:rPr>
          <m:t>i</m:t>
        </m:r>
      </m:oMath>
      <w:r>
        <w:t xml:space="preserve">, </w:t>
      </w:r>
      <m:oMath>
        <m:sSub>
          <m:sSubPr>
            <m:ctrlPr>
              <w:rPr>
                <w:rFonts w:ascii="Cambria Math" w:hAnsi="Cambria Math"/>
                <w:i/>
              </w:rPr>
            </m:ctrlPr>
          </m:sSubPr>
          <m:e>
            <m:r>
              <w:rPr>
                <w:rFonts w:ascii="Cambria Math" w:hAnsi="Cambria Math"/>
              </w:rPr>
              <m:t>N</m:t>
            </m:r>
          </m:e>
          <m:sub>
            <m:r>
              <m:rPr>
                <m:sty m:val="p"/>
              </m:rPr>
              <w:rPr>
                <w:rFonts w:ascii="Cambria Math" w:hAnsi="Cambria Math"/>
              </w:rPr>
              <m:t>total</m:t>
            </m:r>
          </m:sub>
        </m:sSub>
      </m:oMath>
      <w:r>
        <w:t xml:space="preserve"> is the </w:t>
      </w:r>
      <w:r w:rsidRPr="00034F5F">
        <w:t>total number of particles in the system</w:t>
      </w:r>
      <w:r>
        <w:t xml:space="preserv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is the </w:t>
      </w:r>
      <w:r w:rsidRPr="00034F5F">
        <w:t xml:space="preserve">energy of microstate </w:t>
      </w:r>
      <m:oMath>
        <m:r>
          <w:rPr>
            <w:rFonts w:ascii="Cambria Math" w:hAnsi="Cambria Math"/>
          </w:rPr>
          <m:t>i</m:t>
        </m:r>
      </m:oMath>
      <w:r>
        <w:t xml:space="preserve">, </w:t>
      </w:r>
      <m:oMath>
        <m:r>
          <w:rPr>
            <w:rFonts w:ascii="Cambria Math" w:hAnsi="Cambria Math"/>
          </w:rPr>
          <m:t>R</m:t>
        </m:r>
      </m:oMath>
      <w:r>
        <w:t xml:space="preserve"> is gas constant, </w:t>
      </w:r>
      <m:oMath>
        <m:r>
          <w:rPr>
            <w:rFonts w:ascii="Cambria Math" w:hAnsi="Cambria Math"/>
          </w:rPr>
          <m:t>T</m:t>
        </m:r>
      </m:oMath>
      <w:r>
        <w:t xml:space="preserve"> is the </w:t>
      </w:r>
      <w:r w:rsidRPr="000C5247">
        <w:t>equilibrium temperature of the system</w:t>
      </w:r>
      <w:r>
        <w:t xml:space="preserve">, and </w:t>
      </w:r>
      <m:oMath>
        <m:r>
          <w:rPr>
            <w:rFonts w:ascii="Cambria Math" w:hAnsi="Cambria Math"/>
          </w:rPr>
          <m:t>M</m:t>
        </m:r>
      </m:oMath>
      <w:r>
        <w:t xml:space="preserve"> is the total number of microstates. As such, t</w:t>
      </w:r>
      <w:r w:rsidRPr="0033179D">
        <w:t xml:space="preserve">he </w:t>
      </w:r>
      <w:r>
        <w:t>most important</w:t>
      </w:r>
      <w:r w:rsidRPr="0033179D">
        <w:t xml:space="preserve"> </w:t>
      </w:r>
      <w:r>
        <w:t>conformers</w:t>
      </w:r>
      <w:r w:rsidRPr="0033179D">
        <w:t xml:space="preserve"> for the </w:t>
      </w:r>
      <w:r>
        <w:t xml:space="preserve">key </w:t>
      </w:r>
      <w:r w:rsidRPr="0033179D">
        <w:t xml:space="preserve">species involved </w:t>
      </w:r>
      <w:r>
        <w:t>in a reaction, namely reactants, TS structures and products,</w:t>
      </w:r>
      <w:r w:rsidRPr="0033179D">
        <w:t xml:space="preserve"> need to be </w:t>
      </w:r>
      <w:r w:rsidRPr="00203071">
        <w:t xml:space="preserve">identified </w:t>
      </w:r>
      <w:r>
        <w:t xml:space="preserve">prior to the calculation of the thermodynamic parameters. </w:t>
      </w:r>
    </w:p>
    <w:p w14:paraId="20404DDC" w14:textId="73B43DB7" w:rsidR="00034A80" w:rsidRPr="000D0BE0" w:rsidRDefault="00034A80" w:rsidP="003D3336">
      <w:pPr>
        <w:pStyle w:val="Paragraph"/>
      </w:pPr>
      <w:r>
        <w:t>The conformational searching essential to the identification of the ground state conformers was guided by molecular mechanics (MM) to enable efficient exploration of the large conformational space</w:t>
      </w:r>
      <w:r w:rsidRPr="0033179D">
        <w:t xml:space="preserve">. </w:t>
      </w:r>
      <w:r>
        <w:t>This was done for each species using mixed torsional/low-mode sampling (MTLMS) method in the MacroModel software,</w:t>
      </w:r>
      <w:hyperlink w:anchor="_ENREF_87" w:tooltip=", 2009 #139" w:history="1">
        <w:r w:rsidR="00075A48">
          <w:fldChar w:fldCharType="begin"/>
        </w:r>
        <w:r w:rsidR="00075A48">
          <w:instrText xml:space="preserve"> ADDIN EN.CITE &lt;EndNote&gt;&lt;Cite&gt;&lt;Year&gt;2009&lt;/Year&gt;&lt;RecNum&gt;139&lt;/RecNum&gt;&lt;DisplayText&gt;&lt;style face="superscript"&gt;87&lt;/style&gt;&lt;/DisplayText&gt;&lt;record&gt;&lt;rec-number&gt;139&lt;/rec-number&gt;&lt;foreign-keys&gt;&lt;key app="EN" db-id="s9tdpazwgt05pee2rf3x2x2gtdvpdwx50stf" timestamp="1556243922"&gt;139&lt;/key&gt;&lt;/foreign-keys&gt;&lt;ref-type name="Computer Program"&gt;9&lt;/ref-type&gt;&lt;contributors&gt;&lt;/contributors&gt;&lt;titles&gt;&lt;title&gt;MacroModel, version 9.7&lt;/title&gt;&lt;/titles&gt;&lt;dates&gt;&lt;year&gt;2009&lt;/year&gt;&lt;/dates&gt;&lt;pub-location&gt;LLC, New York, NY&lt;/pub-location&gt;&lt;publisher&gt;Schrödinger&lt;/publisher&gt;&lt;label&gt;MacroModel&lt;/label&gt;&lt;urls&gt;&lt;/urls&gt;&lt;/record&gt;&lt;/Cite&gt;&lt;/EndNote&gt;</w:instrText>
        </w:r>
        <w:r w:rsidR="00075A48">
          <w:fldChar w:fldCharType="separate"/>
        </w:r>
        <w:r w:rsidR="00075A48" w:rsidRPr="00347A0D">
          <w:rPr>
            <w:noProof/>
            <w:vertAlign w:val="superscript"/>
          </w:rPr>
          <w:t>87</w:t>
        </w:r>
        <w:r w:rsidR="00075A48">
          <w:fldChar w:fldCharType="end"/>
        </w:r>
      </w:hyperlink>
      <w:r>
        <w:t xml:space="preserve"> which has been demonstrated to be a</w:t>
      </w:r>
      <w:r w:rsidR="00120230">
        <w:t xml:space="preserve">n effective </w:t>
      </w:r>
      <w:r>
        <w:t>sampling method for flexible compounds.</w:t>
      </w:r>
      <w:hyperlink w:anchor="_ENREF_88" w:tooltip="Chen, 2013 #292" w:history="1">
        <w:r w:rsidR="00075A48">
          <w:fldChar w:fldCharType="begin"/>
        </w:r>
        <w:r w:rsidR="00075A48">
          <w:instrText xml:space="preserve"> ADDIN EN.CITE &lt;EndNote&gt;&lt;Cite&gt;&lt;Author&gt;Chen&lt;/Author&gt;&lt;Year&gt;2013&lt;/Year&gt;&lt;RecNum&gt;292&lt;/RecNum&gt;&lt;DisplayText&gt;&lt;style face="superscript"&gt;88&lt;/style&gt;&lt;/DisplayText&gt;&lt;record&gt;&lt;rec-number&gt;292&lt;/rec-number&gt;&lt;foreign-keys&gt;&lt;key app="EN" db-id="s9tdpazwgt05pee2rf3x2x2gtdvpdwx50stf" timestamp="1562292223"&gt;292&lt;/key&gt;&lt;/foreign-keys&gt;&lt;ref-type name="Journal Article"&gt;17&lt;/ref-type&gt;&lt;contributors&gt;&lt;authors&gt;&lt;author&gt;Chen, I. Jen&lt;/author&gt;&lt;author&gt;Foloppe, Nicolas&lt;/author&gt;&lt;/authors&gt;&lt;/contributors&gt;&lt;titles&gt;&lt;title&gt;Tackling the conformational sampling of larger flexible compounds and macrocycles in pharmacology and drug discovery&lt;/title&gt;&lt;secondary-title&gt;Bioorganic &amp;amp; Medicinal Chemistry&lt;/secondary-title&gt;&lt;/titles&gt;&lt;periodical&gt;&lt;full-title&gt;Bioorganic &amp;amp; Medicinal Chemistry&lt;/full-title&gt;&lt;abbr-1&gt;Biorg. Med. Chem.&lt;/abbr-1&gt;&lt;abbr-2&gt;Biorg Med Chem&lt;/abbr-2&gt;&lt;/periodical&gt;&lt;pages&gt;7898-7920&lt;/pages&gt;&lt;volume&gt;21&lt;/volume&gt;&lt;number&gt;24&lt;/number&gt;&lt;keywords&gt;&lt;keyword&gt;Bioactive structures&lt;/keyword&gt;&lt;keyword&gt;Conformational sampling&lt;/keyword&gt;&lt;keyword&gt;Computational chemistry&lt;/keyword&gt;&lt;keyword&gt;Drug discovery&lt;/keyword&gt;&lt;keyword&gt;Flexible compounds&lt;/keyword&gt;&lt;keyword&gt;Global energy minimum&lt;/keyword&gt;&lt;keyword&gt;Low-mode&lt;/keyword&gt;&lt;keyword&gt;Macrocycles&lt;/keyword&gt;&lt;/keywords&gt;&lt;dates&gt;&lt;year&gt;2013&lt;/year&gt;&lt;pub-dates&gt;&lt;date&gt;2013/12/15/&lt;/date&gt;&lt;/pub-dates&gt;&lt;/dates&gt;&lt;isbn&gt;0968-0896&lt;/isbn&gt;&lt;label&gt;MTLMS&lt;/label&gt;&lt;urls&gt;&lt;related-urls&gt;&lt;url&gt;http://www.sciencedirect.com/science/article/pii/S0968089613008596&lt;/url&gt;&lt;/related-urls&gt;&lt;/urls&gt;&lt;electronic-resource-num&gt;https://doi.org/10.1016/j.bmc.2013.10.003&lt;/electronic-resource-num&gt;&lt;/record&gt;&lt;/Cite&gt;&lt;/EndNote&gt;</w:instrText>
        </w:r>
        <w:r w:rsidR="00075A48">
          <w:fldChar w:fldCharType="separate"/>
        </w:r>
        <w:r w:rsidR="00075A48" w:rsidRPr="00347A0D">
          <w:rPr>
            <w:noProof/>
            <w:vertAlign w:val="superscript"/>
          </w:rPr>
          <w:t>88</w:t>
        </w:r>
        <w:r w:rsidR="00075A48">
          <w:fldChar w:fldCharType="end"/>
        </w:r>
      </w:hyperlink>
      <w:r>
        <w:t xml:space="preserve"> For thiol adducts, all possible diastereomers were </w:t>
      </w:r>
      <w:r>
        <w:lastRenderedPageBreak/>
        <w:t>constructed and the lowest energy diastereomer was used for analysis.</w:t>
      </w:r>
      <w:r w:rsidR="00120230">
        <w:t xml:space="preserve"> </w:t>
      </w:r>
      <w:hyperlink w:anchor="_ENREF_89" w:tooltip="Barron, 1991 #295" w:history="1"/>
      <w:r>
        <w:t xml:space="preserve">For TSs, </w:t>
      </w:r>
      <w:r>
        <w:rPr>
          <w:i/>
        </w:rPr>
        <w:t>syn</w:t>
      </w:r>
      <w:r>
        <w:t xml:space="preserve"> (C-S-C=C dihedral angle &lt; 90º) and </w:t>
      </w:r>
      <w:r>
        <w:rPr>
          <w:i/>
        </w:rPr>
        <w:t>anti</w:t>
      </w:r>
      <w:r>
        <w:t xml:space="preserve"> (C-S-C=C dihedral angle &gt; 90º) </w:t>
      </w:r>
      <w:r w:rsidRPr="002D1DBB">
        <w:t>conformations for thiol</w:t>
      </w:r>
      <w:r>
        <w:t>ate</w:t>
      </w:r>
      <w:r w:rsidRPr="002D1DBB">
        <w:t xml:space="preserve"> </w:t>
      </w:r>
      <w:r>
        <w:t>attack on</w:t>
      </w:r>
      <w:r w:rsidRPr="002D1DBB">
        <w:t xml:space="preserve"> both </w:t>
      </w:r>
      <w:r w:rsidRPr="002D1DBB">
        <w:rPr>
          <w:i/>
        </w:rPr>
        <w:t>Re</w:t>
      </w:r>
      <w:r w:rsidRPr="002D1DBB">
        <w:t xml:space="preserve"> and </w:t>
      </w:r>
      <w:r w:rsidRPr="002D1DBB">
        <w:rPr>
          <w:i/>
        </w:rPr>
        <w:t>Si</w:t>
      </w:r>
      <w:r w:rsidRPr="002D1DBB">
        <w:t xml:space="preserve"> faces </w:t>
      </w:r>
      <w:r>
        <w:t xml:space="preserve">of the </w:t>
      </w:r>
      <w:r w:rsidR="000E1870">
        <w:t>MA</w:t>
      </w:r>
      <w:r>
        <w:t xml:space="preserve"> </w:t>
      </w:r>
      <w:r w:rsidRPr="002D1DBB">
        <w:t xml:space="preserve">were </w:t>
      </w:r>
      <w:r>
        <w:t>calculated. The molecular interactions were described using the (</w:t>
      </w:r>
      <w:r w:rsidRPr="00706EB6">
        <w:t>Optimized Potentials for Liquid Simulations</w:t>
      </w:r>
      <w:r>
        <w:t xml:space="preserve"> Version 3 Extended) OPLS3e force field.</w:t>
      </w:r>
      <w:hyperlink w:anchor="_ENREF_89" w:tooltip="Roos, 2019 #138" w:history="1">
        <w:r w:rsidR="00075A48">
          <w:fldChar w:fldCharType="begin"/>
        </w:r>
        <w:r w:rsidR="00075A48">
          <w:instrText xml:space="preserve"> ADDIN EN.CITE &lt;EndNote&gt;&lt;Cite&gt;&lt;Author&gt;Roos&lt;/Author&gt;&lt;Year&gt;2019&lt;/Year&gt;&lt;RecNum&gt;138&lt;/RecNum&gt;&lt;DisplayText&gt;&lt;style face="superscript"&gt;89&lt;/style&gt;&lt;/DisplayText&gt;&lt;record&gt;&lt;rec-number&gt;138&lt;/rec-number&gt;&lt;foreign-keys&gt;&lt;key app="EN" db-id="s9tdpazwgt05pee2rf3x2x2gtdvpdwx50stf" timestamp="1556243780"&gt;138&lt;/key&gt;&lt;/foreign-keys&gt;&lt;ref-type name="Journal Article"&gt;17&lt;/ref-type&gt;&lt;contributors&gt;&lt;authors&gt;&lt;author&gt;Roos, Katarina&lt;/author&gt;&lt;author&gt;Wu, Chuanjie&lt;/author&gt;&lt;author&gt;Damm, Wolfgang&lt;/author&gt;&lt;author&gt;Reboul, Mark&lt;/author&gt;&lt;author&gt;Stevenson, James M.&lt;/author&gt;&lt;author&gt;Lu, Chao&lt;/author&gt;&lt;author&gt;Dahlgren, Markus K.&lt;/author&gt;&lt;author&gt;Mondal, Sayan&lt;/author&gt;&lt;author&gt;Chen, Wei&lt;/author&gt;&lt;author&gt;Wang, Lingle&lt;/author&gt;&lt;author&gt;Abel, Robert&lt;/author&gt;&lt;author&gt;Friesner, Richard A.&lt;/author&gt;&lt;author&gt;Harder, Edward D.&lt;/author&gt;&lt;/authors&gt;&lt;/contributors&gt;&lt;titles&gt;&lt;title&gt;OPLS3e: Extending Force Field Coverage for Drug-Like Small Molecules&lt;/title&gt;&lt;secondary-title&gt;Journal of Chemical Theory and Computation&lt;/secondary-title&gt;&lt;/titles&gt;&lt;periodical&gt;&lt;full-title&gt;Journal of Chemical Theory and Computation&lt;/full-title&gt;&lt;abbr-1&gt;J. Chem. Theory Comput.&lt;/abbr-1&gt;&lt;/periodical&gt;&lt;pages&gt;1863-1874&lt;/pages&gt;&lt;volume&gt;15&lt;/volume&gt;&lt;number&gt;3&lt;/number&gt;&lt;dates&gt;&lt;year&gt;2019&lt;/year&gt;&lt;pub-dates&gt;&lt;date&gt;2019/03/12&lt;/date&gt;&lt;/pub-dates&gt;&lt;/dates&gt;&lt;publisher&gt;American Chemical Society&lt;/publisher&gt;&lt;isbn&gt;1549-9618&lt;/isbn&gt;&lt;label&gt;OPLS3e&lt;/label&gt;&lt;urls&gt;&lt;related-urls&gt;&lt;url&gt;https://doi.org/10.1021/acs.jctc.8b01026&lt;/url&gt;&lt;/related-urls&gt;&lt;/urls&gt;&lt;electronic-resource-num&gt;10.1021/acs.jctc.8b01026&lt;/electronic-resource-num&gt;&lt;/record&gt;&lt;/Cite&gt;&lt;/EndNote&gt;</w:instrText>
        </w:r>
        <w:r w:rsidR="00075A48">
          <w:fldChar w:fldCharType="separate"/>
        </w:r>
        <w:r w:rsidR="00075A48" w:rsidRPr="00120230">
          <w:rPr>
            <w:noProof/>
            <w:vertAlign w:val="superscript"/>
          </w:rPr>
          <w:t>89</w:t>
        </w:r>
        <w:r w:rsidR="00075A48">
          <w:fldChar w:fldCharType="end"/>
        </w:r>
      </w:hyperlink>
      <w:r>
        <w:t xml:space="preserve"> Benchmarking of </w:t>
      </w:r>
      <w:r w:rsidR="00A86D45">
        <w:t>other</w:t>
      </w:r>
      <w:r>
        <w:t xml:space="preserve"> force field</w:t>
      </w:r>
      <w:r w:rsidR="00BD6961">
        <w:t>s</w:t>
      </w:r>
      <w:r>
        <w:t xml:space="preserve"> was conducted and is discussed in Appendix</w:t>
      </w:r>
      <w:r w:rsidR="0011570F">
        <w:t xml:space="preserve"> 6.2.1</w:t>
      </w:r>
      <w:r>
        <w:t xml:space="preserve">. The implicit Generalised Born model augmented with the hydrophobic solvent accessible surface area (GBSA) was employed to simulate infinitely diluted aqueous solution. The S-C bonds to be formed in TS were constrained during the samplings. </w:t>
      </w:r>
    </w:p>
    <w:p w14:paraId="3E7852A5" w14:textId="538568B1" w:rsidR="00B25B2F" w:rsidRPr="00B25B2F" w:rsidRDefault="002C7A08" w:rsidP="00EC0804">
      <w:pPr>
        <w:pStyle w:val="Heading3"/>
      </w:pPr>
      <w:bookmarkStart w:id="37" w:name="_Toc22242519"/>
      <w:r>
        <w:t>Factors Influencing Choice of</w:t>
      </w:r>
      <w:r w:rsidR="00B25B2F">
        <w:t xml:space="preserve"> QM Methods</w:t>
      </w:r>
      <w:bookmarkEnd w:id="37"/>
    </w:p>
    <w:p w14:paraId="1BC913C0" w14:textId="1D78F243" w:rsidR="000B1617" w:rsidRDefault="002C7A08" w:rsidP="00EA6D11">
      <w:pPr>
        <w:pStyle w:val="Paragraph"/>
      </w:pPr>
      <w:r>
        <w:t>Historically, the</w:t>
      </w:r>
      <w:r w:rsidR="00EE1D8F">
        <w:t xml:space="preserve"> first computational studies of thiol</w:t>
      </w:r>
      <w:r w:rsidR="00A04921">
        <w:t>-Michael</w:t>
      </w:r>
      <w:r w:rsidR="00EE1D8F">
        <w:t xml:space="preserve"> additions using </w:t>
      </w:r>
      <w:r w:rsidR="00EE1D8F" w:rsidRPr="007C7501">
        <w:rPr>
          <w:i/>
        </w:rPr>
        <w:t>ab initio</w:t>
      </w:r>
      <w:r w:rsidR="00EE1D8F">
        <w:t xml:space="preserve"> methods </w:t>
      </w:r>
      <w:r w:rsidR="00A45674">
        <w:t xml:space="preserve">were performed </w:t>
      </w:r>
      <w:r w:rsidR="00EE1D8F">
        <w:t>by Kollman et al</w:t>
      </w:r>
      <w:r w:rsidR="00E70395">
        <w:t>. in 1995</w:t>
      </w:r>
      <w:r w:rsidR="00EE1D8F">
        <w:t>.</w:t>
      </w:r>
      <w:hyperlink w:anchor="_ENREF_90" w:tooltip="Thomas, 1995 #154" w:history="1">
        <w:r w:rsidR="00075A48">
          <w:fldChar w:fldCharType="begin"/>
        </w:r>
        <w:r w:rsidR="00075A48">
          <w:instrText xml:space="preserve"> ADDIN EN.CITE &lt;EndNote&gt;&lt;Cite&gt;&lt;Author&gt;Thomas&lt;/Author&gt;&lt;Year&gt;1995&lt;/Year&gt;&lt;RecNum&gt;154&lt;/RecNum&gt;&lt;DisplayText&gt;&lt;style face="superscript"&gt;90&lt;/style&gt;&lt;/DisplayText&gt;&lt;record&gt;&lt;rec-number&gt;154&lt;/rec-number&gt;&lt;foreign-keys&gt;&lt;key app="EN" db-id="s9tdpazwgt05pee2rf3x2x2gtdvpdwx50stf" timestamp="1556254525"&gt;154&lt;/key&gt;&lt;/foreign-keys&gt;&lt;ref-type name="Journal Article"&gt;17&lt;/ref-type&gt;&lt;contributors&gt;&lt;authors&gt;&lt;author&gt;Thomas, Bert E.&lt;/author&gt;&lt;author&gt;Kollman, Peter A.&lt;/author&gt;&lt;/authors&gt;&lt;/contributors&gt;&lt;titles&gt;&lt;title&gt;An ab initio molecular orbital study of the first step of the catalytic mechanism of thymidylate synthase: the Michael addition of sulfur and oxygen nucleophiles&lt;/title&gt;&lt;secondary-title&gt;The Journal of Organic Chemistry&lt;/secondary-title&gt;&lt;/titles&gt;&lt;periodical&gt;&lt;full-title&gt;The Journal of Organic Chemistry&lt;/full-title&gt;&lt;abbr-1&gt;J. Org. Chem.&lt;/abbr-1&gt;&lt;abbr-2&gt;J Org Chem&lt;/abbr-2&gt;&lt;/periodical&gt;&lt;pages&gt;8375-8381&lt;/pages&gt;&lt;volume&gt;60&lt;/volume&gt;&lt;number&gt;26&lt;/number&gt;&lt;dates&gt;&lt;year&gt;1995&lt;/year&gt;&lt;pub-dates&gt;&lt;date&gt;1995/12/01&lt;/date&gt;&lt;/pub-dates&gt;&lt;/dates&gt;&lt;publisher&gt;American Chemical Society&lt;/publisher&gt;&lt;isbn&gt;0022-3263&lt;/isbn&gt;&lt;label&gt;first comp.&lt;/label&gt;&lt;urls&gt;&lt;related-urls&gt;&lt;url&gt;https://doi.org/10.1021/jo00131a012&lt;/url&gt;&lt;/related-urls&gt;&lt;/urls&gt;&lt;electronic-resource-num&gt;10.1021/jo00131a012&lt;/electronic-resource-num&gt;&lt;/record&gt;&lt;/Cite&gt;&lt;/EndNote&gt;</w:instrText>
        </w:r>
        <w:r w:rsidR="00075A48">
          <w:fldChar w:fldCharType="separate"/>
        </w:r>
        <w:r w:rsidR="00075A48" w:rsidRPr="00120230">
          <w:rPr>
            <w:noProof/>
            <w:vertAlign w:val="superscript"/>
          </w:rPr>
          <w:t>90</w:t>
        </w:r>
        <w:r w:rsidR="00075A48">
          <w:fldChar w:fldCharType="end"/>
        </w:r>
      </w:hyperlink>
      <w:r w:rsidR="00EE1D8F">
        <w:t xml:space="preserve"> Subsequently, several related studies</w:t>
      </w:r>
      <w:hyperlink w:anchor="_ENREF_91" w:tooltip="Wang, 2013 #156" w:history="1">
        <w:r w:rsidR="00075A48">
          <w:fldChar w:fldCharType="begin">
            <w:fldData xml:space="preserve">PEVuZE5vdGU+PENpdGU+PEF1dGhvcj5XYW5nPC9BdXRob3I+PFllYXI+MjAxMzwvWWVhcj48UmVj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</w:fldData>
          </w:fldChar>
        </w:r>
        <w:r w:rsidR="00075A48">
          <w:instrText xml:space="preserve"> ADDIN EN.CITE </w:instrText>
        </w:r>
        <w:r w:rsidR="00075A48">
          <w:fldChar w:fldCharType="begin">
            <w:fldData xml:space="preserve">PEVuZE5vdGU+PENpdGU+PEF1dGhvcj5XYW5nPC9BdXRob3I+PFllYXI+MjAxMzwvWWVhcj48UmVj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</w:fldData>
          </w:fldChar>
        </w:r>
        <w:r w:rsidR="00075A48">
          <w:instrText xml:space="preserve"> ADDIN EN.CITE.DATA </w:instrText>
        </w:r>
        <w:r w:rsidR="00075A48">
          <w:fldChar w:fldCharType="end"/>
        </w:r>
        <w:r w:rsidR="00075A48">
          <w:fldChar w:fldCharType="separate"/>
        </w:r>
        <w:r w:rsidR="00075A48" w:rsidRPr="00120230">
          <w:rPr>
            <w:noProof/>
            <w:vertAlign w:val="superscript"/>
          </w:rPr>
          <w:t>91-93</w:t>
        </w:r>
        <w:r w:rsidR="00075A48">
          <w:fldChar w:fldCharType="end"/>
        </w:r>
      </w:hyperlink>
      <w:r w:rsidR="00EE1D8F">
        <w:t xml:space="preserve"> have been conducted using DFT methods instead due to their more favourable computational cost</w:t>
      </w:r>
      <w:r>
        <w:t>-</w:t>
      </w:r>
      <w:r w:rsidR="00EE1D8F">
        <w:t>to</w:t>
      </w:r>
      <w:r>
        <w:t>-</w:t>
      </w:r>
      <w:r w:rsidR="00EE1D8F">
        <w:t>accuracy ratio.</w:t>
      </w:r>
      <w:hyperlink w:anchor="_ENREF_94" w:tooltip="Martell, 2002 #159" w:history="1">
        <w:r w:rsidR="00075A48">
          <w:fldChar w:fldCharType="begin"/>
        </w:r>
        <w:r w:rsidR="00075A48">
          <w:instrText xml:space="preserve"> ADDIN EN.CITE &lt;EndNote&gt;&lt;Cite&gt;&lt;Author&gt;Martell&lt;/Author&gt;&lt;Year&gt;2002&lt;/Year&gt;&lt;RecNum&gt;159&lt;/RecNum&gt;&lt;DisplayText&gt;&lt;style face="superscript"&gt;94&lt;/style&gt;&lt;/DisplayText&gt;&lt;record&gt;&lt;rec-number&gt;159&lt;/rec-number&gt;&lt;foreign-keys&gt;&lt;key app="EN" db-id="s9tdpazwgt05pee2rf3x2x2gtdvpdwx50stf" timestamp="1556257987"&gt;159&lt;/key&gt;&lt;/foreign-keys&gt;&lt;ref-type name="Journal Article"&gt;17&lt;/ref-type&gt;&lt;contributors&gt;&lt;authors&gt;&lt;author&gt;Martell, Jaime M.&lt;/author&gt;&lt;author&gt;Beaton, Paul T.&lt;/author&gt;&lt;author&gt;Holmes, Bert E.&lt;/author&gt;&lt;/authors&gt;&lt;/contributors&gt;&lt;titles&gt;&lt;title&gt;Comparisons between Density Functional Theory and Conventional ab Initio Methods for 1,2-Elimination of HF from 1,1,1-Trifluoroethane:  Test Case Study for HF Elimination from Fluoroalkanes&lt;/title&gt;&lt;secondary-title&gt;The Journal of Physical Chemistry A&lt;/secondary-title&gt;&lt;/titles&gt;&lt;periodical&gt;&lt;full-title&gt;The Journal of Physical Chemistry A&lt;/full-title&gt;&lt;abbr-1&gt;J. Phys. Chem. A&lt;/abbr-1&gt;&lt;abbr-2&gt;J Phys Chem A&lt;/abbr-2&gt;&lt;/periodical&gt;&lt;pages&gt;8471-8478&lt;/pages&gt;&lt;volume&gt;106&lt;/volume&gt;&lt;number&gt;36&lt;/number&gt;&lt;dates&gt;&lt;year&gt;2002&lt;/year&gt;&lt;pub-dates&gt;&lt;date&gt;2002/09/01&lt;/date&gt;&lt;/pub-dates&gt;&lt;/dates&gt;&lt;publisher&gt;American Chemical Society&lt;/publisher&gt;&lt;isbn&gt;1089-5639&lt;/isbn&gt;&lt;label&gt;DFT vs HF&lt;/label&gt;&lt;urls&gt;&lt;related-urls&gt;&lt;url&gt;https://doi.org/10.1021/jp020931s&lt;/url&gt;&lt;/related-urls&gt;&lt;/urls&gt;&lt;electronic-resource-num&gt;10.1021/jp020931s&lt;/electronic-resource-num&gt;&lt;/record&gt;&lt;/Cite&gt;&lt;/EndNote&gt;</w:instrText>
        </w:r>
        <w:r w:rsidR="00075A48">
          <w:fldChar w:fldCharType="separate"/>
        </w:r>
        <w:r w:rsidR="00075A48" w:rsidRPr="00120230">
          <w:rPr>
            <w:noProof/>
            <w:vertAlign w:val="superscript"/>
          </w:rPr>
          <w:t>94</w:t>
        </w:r>
        <w:r w:rsidR="00075A48">
          <w:fldChar w:fldCharType="end"/>
        </w:r>
      </w:hyperlink>
      <w:r w:rsidR="00EE1D8F">
        <w:t xml:space="preserve"> </w:t>
      </w:r>
      <w:r>
        <w:t>A</w:t>
      </w:r>
      <w:r w:rsidR="00EE1D8F">
        <w:t xml:space="preserve"> critical </w:t>
      </w:r>
      <w:r>
        <w:t>observation</w:t>
      </w:r>
      <w:r w:rsidR="00EE1D8F">
        <w:t xml:space="preserve"> was made by Smith et al.</w:t>
      </w:r>
      <w:hyperlink w:anchor="_ENREF_81" w:tooltip="Smith, 2013 #106" w:history="1">
        <w:r w:rsidR="00075A48">
          <w:fldChar w:fldCharType="begin"/>
        </w:r>
        <w:r w:rsidR="00075A48">
          <w:instrText xml:space="preserve"> ADDIN EN.CITE &lt;EndNote&gt;&lt;Cite&gt;&lt;Author&gt;Smith&lt;/Author&gt;&lt;Year&gt;2013&lt;/Year&gt;&lt;RecNum&gt;106&lt;/RecNum&gt;&lt;DisplayText&gt;&lt;style face="superscript"&gt;81&lt;/style&gt;&lt;/DisplayText&gt;&lt;record&gt;&lt;rec-number&gt;106&lt;/rec-number&gt;&lt;foreign-keys&gt;&lt;key app="EN" db-id="s9tdpazwgt05pee2rf3x2x2gtdvpdwx50stf" timestamp="1551342955"&gt;106&lt;/key&gt;&lt;/foreign-keys&gt;&lt;ref-type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Computation&lt;/full-title&gt;&lt;abbr-1&gt;J. Chem. Theory Comput.&lt;/abbr-1&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075A48">
          <w:fldChar w:fldCharType="separate"/>
        </w:r>
        <w:r w:rsidR="00075A48" w:rsidRPr="00347A0D">
          <w:rPr>
            <w:noProof/>
            <w:vertAlign w:val="superscript"/>
          </w:rPr>
          <w:t>81</w:t>
        </w:r>
        <w:r w:rsidR="00075A48">
          <w:fldChar w:fldCharType="end"/>
        </w:r>
      </w:hyperlink>
      <w:r w:rsidR="00EE1D8F">
        <w:t xml:space="preserve"> who noted that several popular DFT functionals </w:t>
      </w:r>
      <w:r>
        <w:t>give</w:t>
      </w:r>
      <w:r w:rsidR="00EE1D8F">
        <w:t xml:space="preserve"> spurious results for thiol</w:t>
      </w:r>
      <w:r>
        <w:t>-Michael</w:t>
      </w:r>
      <w:r w:rsidR="00EE1D8F">
        <w:t xml:space="preserve"> additions</w:t>
      </w:r>
      <w:r>
        <w:t>,</w:t>
      </w:r>
      <w:r w:rsidR="00EE1D8F">
        <w:t xml:space="preserve"> due to delocalisation errors, where </w:t>
      </w:r>
      <w:r>
        <w:t xml:space="preserve">the inconsistent correction of the self-repulsion in the dominant Coulomb functional leads to </w:t>
      </w:r>
      <w:r w:rsidR="00EE1D8F">
        <w:t>an artificial spreading of the electron density.</w:t>
      </w:r>
      <w:hyperlink w:anchor="_ENREF_95" w:tooltip="Cohen, 2008 #160" w:history="1">
        <w:r w:rsidR="00075A48">
          <w:fldChar w:fldCharType="begin"/>
        </w:r>
        <w:r w:rsidR="00075A48">
          <w:instrText xml:space="preserve"> ADDIN EN.CITE &lt;EndNote&gt;&lt;Cite&gt;&lt;Author&gt;Cohen&lt;/Author&gt;&lt;Year&gt;2008&lt;/Year&gt;&lt;RecNum&gt;160&lt;/RecNum&gt;&lt;DisplayText&gt;&lt;style face="superscript"&gt;95&lt;/style&gt;&lt;/DisplayText&gt;&lt;record&gt;&lt;rec-number&gt;160&lt;/rec-number&gt;&lt;foreign-keys&gt;&lt;key app="EN" db-id="s9tdpazwgt05pee2rf3x2x2gtdvpdwx50stf" timestamp="1556258605"&gt;160&lt;/key&gt;&lt;/foreign-keys&gt;&lt;ref-type name="Journal Article"&gt;17&lt;/ref-type&gt;&lt;contributors&gt;&lt;authors&gt;&lt;author&gt;Cohen, Aron J.&lt;/author&gt;&lt;author&gt;Mori-Sánchez, Paula&lt;/author&gt;&lt;author&gt;Yang, Weitao&lt;/author&gt;&lt;/authors&gt;&lt;/contributors&gt;&lt;titles&gt;&lt;title&gt;Insights into Current Limitations of Density Functional Theory&lt;/title&gt;&lt;secondary-title&gt;Science&lt;/secondary-title&gt;&lt;/titles&gt;&lt;periodical&gt;&lt;full-title&gt;Science&lt;/full-title&gt;&lt;/periodical&gt;&lt;pages&gt;792-794&lt;/pages&gt;&lt;volume&gt;321&lt;/volume&gt;&lt;number&gt;5890&lt;/number&gt;&lt;dates&gt;&lt;year&gt;2008&lt;/year&gt;&lt;/dates&gt;&lt;label&gt;delocalisation error&lt;/label&gt;&lt;urls&gt;&lt;related-urls&gt;&lt;url&gt;http://science.sciencemag.org/content/321/5890/792.abstract&lt;/url&gt;&lt;/related-urls&gt;&lt;/urls&gt;&lt;electronic-resource-num&gt;10.1126/science.1158722&lt;/electronic-resource-num&gt;&lt;/record&gt;&lt;/Cite&gt;&lt;/EndNote&gt;</w:instrText>
        </w:r>
        <w:r w:rsidR="00075A48">
          <w:fldChar w:fldCharType="separate"/>
        </w:r>
        <w:r w:rsidR="00075A48" w:rsidRPr="00120230">
          <w:rPr>
            <w:noProof/>
            <w:vertAlign w:val="superscript"/>
          </w:rPr>
          <w:t>95</w:t>
        </w:r>
        <w:r w:rsidR="00075A48">
          <w:fldChar w:fldCharType="end"/>
        </w:r>
      </w:hyperlink>
      <w:r w:rsidR="00EE1D8F">
        <w:t xml:space="preserve"> In fact, artefactual charge-transfer complexes stabilised by </w:t>
      </w:r>
      <w:r>
        <w:t>this</w:t>
      </w:r>
      <w:r w:rsidR="00EE1D8F">
        <w:t xml:space="preserve"> excessively delocalised electron density had led </w:t>
      </w:r>
      <w:r>
        <w:t>other</w:t>
      </w:r>
      <w:r w:rsidR="00EE1D8F">
        <w:t xml:space="preserve"> researchers unaware of the problem to propose alternative mechanisms for thiol addition</w:t>
      </w:r>
      <w:r w:rsidR="00AF636A">
        <w:t>.</w:t>
      </w:r>
      <w:r w:rsidR="000414CD">
        <w:fldChar w:fldCharType="begin">
          <w:fldData xml:space="preserve">PEVuZE5vdGU+PENpdGU+PEF1dGhvcj5QZXJlaXJhPC9BdXRob3I+PFllYXI+MjAxMzwvWWVhcj48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</w:fldData>
        </w:fldChar>
      </w:r>
      <w:r w:rsidR="00D23007">
        <w:instrText xml:space="preserve"> ADDIN EN.CITE </w:instrText>
      </w:r>
      <w:r w:rsidR="00D23007">
        <w:fldChar w:fldCharType="begin">
          <w:fldData xml:space="preserve">PEVuZE5vdGU+PENpdGU+PEF1dGhvcj5QZXJlaXJhPC9BdXRob3I+PFllYXI+MjAxMzwvWWVhcj48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</w:fldData>
        </w:fldChar>
      </w:r>
      <w:r w:rsidR="00D23007">
        <w:instrText xml:space="preserve"> ADDIN EN.CITE.DATA </w:instrText>
      </w:r>
      <w:r w:rsidR="00D23007">
        <w:fldChar w:fldCharType="end"/>
      </w:r>
      <w:r w:rsidR="000414CD">
        <w:fldChar w:fldCharType="separate"/>
      </w:r>
      <w:hyperlink w:anchor="_ENREF_96" w:tooltip="Pereira, 2013 #161" w:history="1">
        <w:r w:rsidR="00075A48" w:rsidRPr="00120230">
          <w:rPr>
            <w:noProof/>
            <w:vertAlign w:val="superscript"/>
          </w:rPr>
          <w:t>96</w:t>
        </w:r>
      </w:hyperlink>
      <w:r w:rsidR="00120230" w:rsidRPr="00120230">
        <w:rPr>
          <w:noProof/>
          <w:vertAlign w:val="superscript"/>
        </w:rPr>
        <w:t>,</w:t>
      </w:r>
      <w:hyperlink w:anchor="_ENREF_97" w:tooltip="Mulliner, 2011 #155" w:history="1">
        <w:r w:rsidR="00075A48" w:rsidRPr="00120230">
          <w:rPr>
            <w:noProof/>
            <w:vertAlign w:val="superscript"/>
          </w:rPr>
          <w:t>97</w:t>
        </w:r>
      </w:hyperlink>
      <w:r w:rsidR="000414CD">
        <w:fldChar w:fldCharType="end"/>
      </w:r>
      <w:hyperlink w:anchor="_ENREF_98" w:tooltip="Mulliner, 2011 #91" w:history="1"/>
      <w:r w:rsidR="00EE1D8F">
        <w:t xml:space="preserve"> </w:t>
      </w:r>
      <w:r w:rsidR="00A904C7">
        <w:t>Proper</w:t>
      </w:r>
      <w:r w:rsidR="00EE1D8F">
        <w:t xml:space="preserve"> </w:t>
      </w:r>
      <w:r w:rsidR="00A904C7">
        <w:t>selection</w:t>
      </w:r>
      <w:r w:rsidR="00EE1D8F">
        <w:t xml:space="preserve"> of </w:t>
      </w:r>
      <w:r w:rsidR="00A904C7">
        <w:t xml:space="preserve">a </w:t>
      </w:r>
      <w:r w:rsidR="00EE1D8F">
        <w:t>QM method</w:t>
      </w:r>
      <w:r w:rsidR="003D3336">
        <w:t xml:space="preserve"> that mitigates the delocalisation errors</w:t>
      </w:r>
      <w:r w:rsidR="00EE1D8F">
        <w:t xml:space="preserve"> is </w:t>
      </w:r>
      <w:r w:rsidR="00A904C7">
        <w:t xml:space="preserve">therefore </w:t>
      </w:r>
      <w:r w:rsidR="00EE1D8F">
        <w:t xml:space="preserve">critical to gaining reliable insights into the intrinsic properties of </w:t>
      </w:r>
      <w:r w:rsidR="00A904C7">
        <w:t>thiol-Michael</w:t>
      </w:r>
      <w:r w:rsidR="00EE1D8F">
        <w:t xml:space="preserve"> reactions. </w:t>
      </w:r>
    </w:p>
    <w:p w14:paraId="018E1BBF" w14:textId="5967F8C7" w:rsidR="002E1A27" w:rsidRDefault="00A86D45" w:rsidP="002E1A27">
      <w:pPr>
        <w:pStyle w:val="Paragraph"/>
        <w:rPr>
          <w:bCs/>
        </w:rPr>
      </w:pPr>
      <w:r>
        <w:t xml:space="preserve">To choose a suitable combination of functional and basis set for the single point energy (SPE) calculations, a benchmarking study of ten different methods was carried out, as shown in Table 2.1. </w:t>
      </w:r>
      <w:r w:rsidR="002E1A27">
        <w:t>R</w:t>
      </w:r>
      <w:r w:rsidR="002E1A27" w:rsidRPr="003A69C9">
        <w:t>ange-separated functionals,</w:t>
      </w:r>
      <w:hyperlink w:anchor="_ENREF_98" w:tooltip="Chai, 2008 #201" w:history="1">
        <w:r w:rsidR="00075A48">
          <w:fldChar w:fldCharType="begin">
            <w:fldData xml:space="preserve">PEVuZE5vdGU+PENpdGU+PEF1dGhvcj5DaGFpPC9BdXRob3I+PFllYXI+MjAwODwvWWVhcj48UmVj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</w:fldData>
          </w:fldChar>
        </w:r>
        <w:r w:rsidR="00075A48">
          <w:instrText xml:space="preserve"> ADDIN EN.CITE </w:instrText>
        </w:r>
        <w:r w:rsidR="00075A48">
          <w:fldChar w:fldCharType="begin">
            <w:fldData xml:space="preserve">PEVuZE5vdGU+PENpdGU+PEF1dGhvcj5DaGFpPC9BdXRob3I+PFllYXI+MjAwODwvWWVhcj48UmVj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</w:fldData>
          </w:fldChar>
        </w:r>
        <w:r w:rsidR="00075A48">
          <w:instrText xml:space="preserve"> ADDIN EN.CITE.DATA </w:instrText>
        </w:r>
        <w:r w:rsidR="00075A48">
          <w:fldChar w:fldCharType="end"/>
        </w:r>
        <w:r w:rsidR="00075A48">
          <w:fldChar w:fldCharType="separate"/>
        </w:r>
        <w:r w:rsidR="00075A48" w:rsidRPr="00120230">
          <w:rPr>
            <w:noProof/>
            <w:vertAlign w:val="superscript"/>
          </w:rPr>
          <w:t>98-101</w:t>
        </w:r>
        <w:r w:rsidR="00075A48">
          <w:fldChar w:fldCharType="end"/>
        </w:r>
      </w:hyperlink>
      <w:r w:rsidR="002E1A27" w:rsidRPr="003A69C9">
        <w:t xml:space="preserve"> which </w:t>
      </w:r>
      <w:r w:rsidR="002E1A27">
        <w:t>incorporate</w:t>
      </w:r>
      <w:r w:rsidR="002E1A27" w:rsidRPr="003A69C9">
        <w:t xml:space="preserve"> a greater proportion of Hartree-</w:t>
      </w:r>
      <w:r w:rsidR="002E1A27" w:rsidRPr="003A69C9">
        <w:lastRenderedPageBreak/>
        <w:t xml:space="preserve">Fock (HF) exchange at long-range while maintaining the </w:t>
      </w:r>
      <w:r w:rsidR="002E1A27">
        <w:t>typical</w:t>
      </w:r>
      <w:r w:rsidR="002E1A27" w:rsidRPr="003A69C9">
        <w:t xml:space="preserve"> generalised gradient approximation (GGA) functional at short distance,</w:t>
      </w:r>
      <w:r w:rsidR="002E1A27">
        <w:t xml:space="preserve"> have </w:t>
      </w:r>
      <w:r w:rsidR="003D3336">
        <w:t xml:space="preserve">been </w:t>
      </w:r>
      <w:r w:rsidR="002E1A27">
        <w:t>proven</w:t>
      </w:r>
      <w:r w:rsidR="002E1A27" w:rsidRPr="0033179D">
        <w:t xml:space="preserve"> to be effective in correcting the aforesaid error</w:t>
      </w:r>
      <w:r w:rsidR="002E1A27">
        <w:t>. This was witnessed in a gas phase study of thiol addition</w:t>
      </w:r>
      <w:r w:rsidR="00B843C2">
        <w:t>s</w:t>
      </w:r>
      <w:r w:rsidR="002E1A27">
        <w:t xml:space="preserve"> from the highly accurate results returned by </w:t>
      </w:r>
      <w:r w:rsidR="002E1A27" w:rsidRPr="00AC07F2">
        <w:sym w:font="Symbol" w:char="F077"/>
      </w:r>
      <w:r w:rsidR="002E1A27" w:rsidRPr="00AC07F2">
        <w:t>B97X-D</w:t>
      </w:r>
      <w:r w:rsidR="002E1A27">
        <w:t>/</w:t>
      </w:r>
      <w:r w:rsidR="002E1A27" w:rsidRPr="00AC07F2">
        <w:rPr>
          <w:bCs/>
        </w:rPr>
        <w:t>aug-cc-pVT</w:t>
      </w:r>
      <w:r w:rsidR="002E1A27">
        <w:rPr>
          <w:bCs/>
        </w:rPr>
        <w:t xml:space="preserve">Z </w:t>
      </w:r>
      <w:r w:rsidR="002E1A27">
        <w:t>in comparison to CCSD(T)/</w:t>
      </w:r>
      <w:r w:rsidR="002E1A27" w:rsidRPr="00AC07F2">
        <w:rPr>
          <w:bCs/>
        </w:rPr>
        <w:t>aug-cc-pVTZ</w:t>
      </w:r>
      <w:r w:rsidR="002E1A27">
        <w:t>//MP2/</w:t>
      </w:r>
      <w:r w:rsidR="002E1A27" w:rsidRPr="00AC07F2">
        <w:rPr>
          <w:bCs/>
        </w:rPr>
        <w:t>aug-cc-pVTZ</w:t>
      </w:r>
      <w:r w:rsidR="002E1A27">
        <w:t xml:space="preserve"> </w:t>
      </w:r>
      <w:r w:rsidR="00354877">
        <w:t>results</w:t>
      </w:r>
      <w:r w:rsidR="002E1A27" w:rsidRPr="0033179D">
        <w:t>.</w:t>
      </w:r>
      <w:hyperlink w:anchor="_ENREF_81" w:tooltip="Smith, 2013 #106" w:history="1">
        <w:r w:rsidR="00075A48" w:rsidRPr="0033179D">
          <w:fldChar w:fldCharType="begin"/>
        </w:r>
        <w:r w:rsidR="00075A48">
          <w:instrText xml:space="preserve"> ADDIN EN.CITE &lt;EndNote&gt;&lt;Cite&gt;&lt;Author&gt;Smith&lt;/Author&gt;&lt;Year&gt;2013&lt;/Year&gt;&lt;RecNum&gt;106&lt;/RecNum&gt;&lt;DisplayText&gt;&lt;style face="superscript"&gt;81&lt;/style&gt;&lt;/DisplayText&gt;&lt;record&gt;&lt;rec-number&gt;106&lt;/rec-number&gt;&lt;foreign-keys&gt;&lt;key app="EN" db-id="s9tdpazwgt05pee2rf3x2x2gtdvpdwx50stf" timestamp="1551342955"&gt;106&lt;/key&gt;&lt;/foreign-keys&gt;&lt;ref-type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Computation&lt;/full-title&gt;&lt;abbr-1&gt;J. Chem. Theory Comput.&lt;/abbr-1&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075A48" w:rsidRPr="0033179D">
          <w:fldChar w:fldCharType="separate"/>
        </w:r>
        <w:r w:rsidR="00075A48" w:rsidRPr="00347A0D">
          <w:rPr>
            <w:noProof/>
            <w:vertAlign w:val="superscript"/>
          </w:rPr>
          <w:t>81</w:t>
        </w:r>
        <w:r w:rsidR="00075A48" w:rsidRPr="0033179D">
          <w:fldChar w:fldCharType="end"/>
        </w:r>
      </w:hyperlink>
      <w:r w:rsidR="002E1A27">
        <w:t xml:space="preserve"> </w:t>
      </w:r>
      <w:r w:rsidR="0042564A">
        <w:t>The</w:t>
      </w:r>
      <w:r>
        <w:t xml:space="preserve"> methods </w:t>
      </w:r>
      <w:r w:rsidRPr="00AC07F2">
        <w:rPr>
          <w:bCs/>
        </w:rPr>
        <w:t>SCS-MP2</w:t>
      </w:r>
      <w:r>
        <w:rPr>
          <w:bCs/>
        </w:rPr>
        <w:t>/6-31+G</w:t>
      </w:r>
      <w:r w:rsidRPr="00AC07F2">
        <w:rPr>
          <w:bCs/>
        </w:rPr>
        <w:t>(d)</w:t>
      </w:r>
      <w:r>
        <w:rPr>
          <w:bCs/>
        </w:rPr>
        <w:t xml:space="preserve">, </w:t>
      </w:r>
      <w:r>
        <w:t>B2PLYP-D/</w:t>
      </w:r>
      <w:r>
        <w:rPr>
          <w:bCs/>
        </w:rPr>
        <w:t>6-31+G</w:t>
      </w:r>
      <w:r w:rsidRPr="00AC07F2">
        <w:rPr>
          <w:bCs/>
        </w:rPr>
        <w:t>(d)</w:t>
      </w:r>
      <w:r>
        <w:rPr>
          <w:bCs/>
        </w:rPr>
        <w:t xml:space="preserve"> and M06-2X/6-311G</w:t>
      </w:r>
      <w:r w:rsidRPr="00AC07F2">
        <w:rPr>
          <w:bCs/>
        </w:rPr>
        <w:t>(</w:t>
      </w:r>
      <w:r>
        <w:rPr>
          <w:bCs/>
        </w:rPr>
        <w:t>2</w:t>
      </w:r>
      <w:r w:rsidRPr="00AC07F2">
        <w:rPr>
          <w:bCs/>
        </w:rPr>
        <w:t>d,p)</w:t>
      </w:r>
      <w:r>
        <w:rPr>
          <w:bCs/>
        </w:rPr>
        <w:t xml:space="preserve"> </w:t>
      </w:r>
      <w:r w:rsidRPr="00AE1494">
        <w:t>ha</w:t>
      </w:r>
      <w:r w:rsidR="0042564A">
        <w:t xml:space="preserve">d also </w:t>
      </w:r>
      <w:r>
        <w:t xml:space="preserve">performed well in a solution phase study of thiol-Michael additions, as judged by comparison to high level </w:t>
      </w:r>
      <w:r w:rsidRPr="003D3336">
        <w:rPr>
          <w:i/>
        </w:rPr>
        <w:t>ab initio</w:t>
      </w:r>
      <w:r>
        <w:t xml:space="preserve"> CBS-QB3 calculations</w:t>
      </w:r>
      <w:r w:rsidR="00EA6D11">
        <w:t>.</w:t>
      </w:r>
      <w:hyperlink w:anchor="_ENREF_102" w:tooltip="Krenske, 2011 #287" w:history="1">
        <w:r w:rsidR="00075A48">
          <w:fldChar w:fldCharType="begin"/>
        </w:r>
        <w:r w:rsidR="00075A48">
          <w:instrText xml:space="preserve"> ADDIN EN.CITE &lt;EndNote&gt;&lt;Cite&gt;&lt;Author&gt;Krenske&lt;/Author&gt;&lt;Year&gt;2011&lt;/Year&gt;&lt;RecNum&gt;287&lt;/RecNum&gt;&lt;DisplayText&gt;&lt;style face="superscript"&gt;102&lt;/style&gt;&lt;/DisplayText&gt;&lt;record&gt;&lt;rec-number&gt;287&lt;/rec-number&gt;&lt;foreign-keys&gt;&lt;key app="EN" db-id="s9tdpazwgt05pee2rf3x2x2gtdvpdwx50stf" timestamp="1561355233"&gt;287&lt;/key&gt;&lt;/foreign-keys&gt;&lt;ref-type name="Journal Article"&gt;17&lt;/ref-type&gt;&lt;contributors&gt;&lt;authors&gt;&lt;author&gt;Krenske, Elizabeth H.&lt;/author&gt;&lt;author&gt;Petter, Russell C.&lt;/author&gt;&lt;author&gt;Zhu, Zhendong&lt;/author&gt;&lt;author&gt;Houk, K. N.&lt;/author&gt;&lt;/authors&gt;&lt;/contributors&gt;&lt;titles&gt;&lt;title&gt;Transition States and Energetics of Nucleophilic Additions of Thiols to Substituted α,β-Unsaturated Ketones: Substituent Effects Involve Enone Stabilization, Product Branching, and Solvation&lt;/title&gt;&lt;secondary-title&gt;The Journal of Organic Chemistry&lt;/secondary-title&gt;&lt;/titles&gt;&lt;periodical&gt;&lt;full-title&gt;The Journal of Organic Chemistry&lt;/full-title&gt;&lt;abbr-1&gt;J. Org. Chem.&lt;/abbr-1&gt;&lt;abbr-2&gt;J Org Chem&lt;/abbr-2&gt;&lt;/periodical&gt;&lt;pages&gt;5074-5081&lt;/pages&gt;&lt;volume&gt;76&lt;/volume&gt;&lt;number&gt;12&lt;/number&gt;&lt;dates&gt;&lt;year&gt;2011&lt;/year&gt;&lt;pub-dates&gt;&lt;date&gt;2011/06/17&lt;/date&gt;&lt;/pub-dates&gt;&lt;/dates&gt;&lt;publisher&gt;American Chemical Society&lt;/publisher&gt;&lt;isbn&gt;0022-3263&lt;/isbn&gt;&lt;label&gt;benchmarking&lt;/label&gt;&lt;urls&gt;&lt;related-urls&gt;&lt;url&gt;https://doi.org/10.1021/jo200761w&lt;/url&gt;&lt;/related-urls&gt;&lt;/urls&gt;&lt;electronic-resource-num&gt;10.1021/jo200761w&lt;/electronic-resource-num&gt;&lt;/record&gt;&lt;/Cite&gt;&lt;/EndNote&gt;</w:instrText>
        </w:r>
        <w:r w:rsidR="00075A48">
          <w:fldChar w:fldCharType="separate"/>
        </w:r>
        <w:r w:rsidR="00075A48" w:rsidRPr="002E1A27">
          <w:rPr>
            <w:noProof/>
            <w:vertAlign w:val="superscript"/>
          </w:rPr>
          <w:t>102</w:t>
        </w:r>
        <w:r w:rsidR="00075A48">
          <w:fldChar w:fldCharType="end"/>
        </w:r>
      </w:hyperlink>
      <w:r w:rsidR="0042564A">
        <w:t xml:space="preserve"> </w:t>
      </w:r>
      <w:r w:rsidR="002E1A27">
        <w:t xml:space="preserve">Later, </w:t>
      </w:r>
      <w:r w:rsidRPr="00AC07F2">
        <w:rPr>
          <w:bCs/>
        </w:rPr>
        <w:t>M06-2X</w:t>
      </w:r>
      <w:r>
        <w:rPr>
          <w:bCs/>
        </w:rPr>
        <w:t>/6-311+G</w:t>
      </w:r>
      <w:r w:rsidRPr="00AC07F2">
        <w:rPr>
          <w:bCs/>
        </w:rPr>
        <w:t>(d,p)</w:t>
      </w:r>
      <w:r>
        <w:rPr>
          <w:bCs/>
        </w:rPr>
        <w:t xml:space="preserve"> was found to best describe the </w:t>
      </w:r>
      <w:r w:rsidR="00354877">
        <w:rPr>
          <w:bCs/>
        </w:rPr>
        <w:t>energetics</w:t>
      </w:r>
      <w:r>
        <w:rPr>
          <w:bCs/>
        </w:rPr>
        <w:t xml:space="preserve"> </w:t>
      </w:r>
      <w:r w:rsidR="003D3336">
        <w:t>of</w:t>
      </w:r>
      <w:r w:rsidR="00B843C2">
        <w:t xml:space="preserve"> thiol</w:t>
      </w:r>
      <w:r>
        <w:t xml:space="preserve"> addition to cyanoacrylamides </w:t>
      </w:r>
      <w:r w:rsidR="003D3336">
        <w:t>in solution compared</w:t>
      </w:r>
      <w:r>
        <w:t xml:space="preserve"> to experimental data.</w:t>
      </w:r>
      <w:hyperlink w:anchor="_ENREF_44" w:tooltip="Krenske, 2016 #105" w:history="1">
        <w:r w:rsidR="00075A48">
          <w:fldChar w:fldCharType="begin"/>
        </w:r>
        <w:r w:rsidR="00075A48">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075A48">
          <w:fldChar w:fldCharType="separate"/>
        </w:r>
        <w:r w:rsidR="00075A48" w:rsidRPr="00347A0D">
          <w:rPr>
            <w:noProof/>
            <w:vertAlign w:val="superscript"/>
          </w:rPr>
          <w:t>44</w:t>
        </w:r>
        <w:r w:rsidR="00075A48">
          <w:fldChar w:fldCharType="end"/>
        </w:r>
      </w:hyperlink>
      <w:r>
        <w:t xml:space="preserve"> Combinations of these functionals with basis set</w:t>
      </w:r>
      <w:r w:rsidR="00EA6D11">
        <w:t xml:space="preserve">s of </w:t>
      </w:r>
      <w:r w:rsidR="00B843C2">
        <w:t>varying</w:t>
      </w:r>
      <w:r w:rsidR="00EA6D11">
        <w:t xml:space="preserve"> sizes </w:t>
      </w:r>
      <w:r>
        <w:rPr>
          <w:bCs/>
        </w:rPr>
        <w:t>were</w:t>
      </w:r>
      <w:r w:rsidR="00B843C2">
        <w:rPr>
          <w:bCs/>
        </w:rPr>
        <w:t xml:space="preserve"> thus</w:t>
      </w:r>
      <w:r>
        <w:rPr>
          <w:bCs/>
        </w:rPr>
        <w:t xml:space="preserve"> tested. It was expected that the performance of the DFT methods (</w:t>
      </w:r>
      <w:r w:rsidRPr="00AC07F2">
        <w:rPr>
          <w:bCs/>
        </w:rPr>
        <w:t>M06-2</w:t>
      </w:r>
      <w:r>
        <w:rPr>
          <w:bCs/>
        </w:rPr>
        <w:t xml:space="preserve">X and </w:t>
      </w:r>
      <w:r w:rsidRPr="00AC07F2">
        <w:sym w:font="Symbol" w:char="F077"/>
      </w:r>
      <w:r w:rsidRPr="00AC07F2">
        <w:t>B97X-D</w:t>
      </w:r>
      <w:r>
        <w:rPr>
          <w:bCs/>
        </w:rPr>
        <w:t xml:space="preserve">) would not necessarily scale with the size of the basis set, while the </w:t>
      </w:r>
      <w:r>
        <w:rPr>
          <w:bCs/>
          <w:i/>
          <w:iCs/>
        </w:rPr>
        <w:t>ab initio</w:t>
      </w:r>
      <w:r>
        <w:rPr>
          <w:bCs/>
        </w:rPr>
        <w:t xml:space="preserve"> (</w:t>
      </w:r>
      <w:r w:rsidRPr="00AC07F2">
        <w:rPr>
          <w:bCs/>
        </w:rPr>
        <w:t>SCS-MP2</w:t>
      </w:r>
      <w:r>
        <w:rPr>
          <w:bCs/>
        </w:rPr>
        <w:t>) calculations should increase in accuracy as a complete basis set is approached.</w:t>
      </w:r>
    </w:p>
    <w:p w14:paraId="0CDFB02E" w14:textId="2D51E5F8" w:rsidR="00A86D45" w:rsidRPr="00B843C2" w:rsidRDefault="00A86D45" w:rsidP="0015094F">
      <w:pPr>
        <w:pStyle w:val="TableHeading"/>
        <w:spacing w:before="240"/>
        <w:rPr>
          <w:bCs/>
        </w:rPr>
      </w:pPr>
      <w:r>
        <w:t>Table</w:t>
      </w:r>
      <w:r w:rsidRPr="001F77DE">
        <w:t xml:space="preserve"> </w:t>
      </w:r>
      <w:r>
        <w:t>2.</w:t>
      </w:r>
      <w:r w:rsidRPr="00673BAD">
        <w:t xml:space="preserve">1. </w:t>
      </w:r>
      <w:r>
        <w:t>Combinations of functionals and basis sets chosen for benchmarking.</w:t>
      </w:r>
    </w:p>
    <w:tbl>
      <w:tblPr>
        <w:tblStyle w:val="PlainTable5"/>
        <w:tblW w:w="9360" w:type="dxa"/>
        <w:jc w:val="center"/>
        <w:tblLayout w:type="fixed"/>
        <w:tblLook w:val="04A0" w:firstRow="1" w:lastRow="0" w:firstColumn="1" w:lastColumn="0" w:noHBand="0" w:noVBand="1"/>
      </w:tblPr>
      <w:tblGrid>
        <w:gridCol w:w="1560"/>
        <w:gridCol w:w="1560"/>
        <w:gridCol w:w="1560"/>
        <w:gridCol w:w="1560"/>
        <w:gridCol w:w="1560"/>
        <w:gridCol w:w="1560"/>
      </w:tblGrid>
      <w:tr w:rsidR="003E628D" w:rsidRPr="00293F9C" w14:paraId="76F81E4E" w14:textId="51148B11" w:rsidTr="003E628D">
        <w:trPr>
          <w:cnfStyle w:val="100000000000" w:firstRow="1" w:lastRow="0" w:firstColumn="0" w:lastColumn="0" w:oddVBand="0" w:evenVBand="0" w:oddHBand="0" w:evenHBand="0" w:firstRowFirstColumn="0" w:firstRowLastColumn="0" w:lastRowFirstColumn="0" w:lastRowLastColumn="0"/>
          <w:trHeight w:val="485"/>
          <w:jc w:val="center"/>
        </w:trPr>
        <w:tc>
          <w:tcPr>
            <w:cnfStyle w:val="001000000100" w:firstRow="0" w:lastRow="0" w:firstColumn="1" w:lastColumn="0" w:oddVBand="0" w:evenVBand="0" w:oddHBand="0" w:evenHBand="0" w:firstRowFirstColumn="1" w:firstRowLastColumn="0" w:lastRowFirstColumn="0" w:lastRowLastColumn="0"/>
            <w:tcW w:w="1560" w:type="dxa"/>
            <w:tcBorders>
              <w:top w:val="single" w:sz="12" w:space="0" w:color="auto"/>
              <w:bottom w:val="single" w:sz="12" w:space="0" w:color="auto"/>
            </w:tcBorders>
            <w:shd w:val="clear" w:color="auto" w:fill="DEEAF6" w:themeFill="accent5" w:themeFillTint="33"/>
            <w:vAlign w:val="center"/>
          </w:tcPr>
          <w:p w14:paraId="7C768004" w14:textId="77777777" w:rsidR="003E628D" w:rsidRPr="009B571E" w:rsidRDefault="003E628D" w:rsidP="003D3336">
            <w:pPr>
              <w:spacing w:line="240" w:lineRule="auto"/>
              <w:jc w:val="center"/>
              <w:rPr>
                <w:i w:val="0"/>
                <w:lang w:val="en-AU"/>
              </w:rPr>
            </w:pPr>
            <w:r w:rsidRPr="009B571E">
              <w:rPr>
                <w:i w:val="0"/>
                <w:lang w:val="en-AU"/>
              </w:rPr>
              <w:t>Method</w:t>
            </w:r>
          </w:p>
        </w:tc>
        <w:tc>
          <w:tcPr>
            <w:tcW w:w="1560" w:type="dxa"/>
            <w:tcBorders>
              <w:top w:val="single" w:sz="12" w:space="0" w:color="auto"/>
              <w:bottom w:val="single" w:sz="12" w:space="0" w:color="auto"/>
            </w:tcBorders>
            <w:shd w:val="clear" w:color="auto" w:fill="DEEAF6" w:themeFill="accent5" w:themeFillTint="33"/>
            <w:vAlign w:val="center"/>
          </w:tcPr>
          <w:p w14:paraId="691A1934" w14:textId="77777777" w:rsidR="003E628D" w:rsidRPr="009B571E" w:rsidRDefault="003E628D" w:rsidP="003D3336">
            <w:pPr>
              <w:spacing w:line="240" w:lineRule="auto"/>
              <w:jc w:val="center"/>
              <w:cnfStyle w:val="100000000000" w:firstRow="1" w:lastRow="0" w:firstColumn="0" w:lastColumn="0" w:oddVBand="0" w:evenVBand="0" w:oddHBand="0" w:evenHBand="0" w:firstRowFirstColumn="0" w:firstRowLastColumn="0" w:lastRowFirstColumn="0" w:lastRowLastColumn="0"/>
              <w:rPr>
                <w:i w:val="0"/>
              </w:rPr>
            </w:pPr>
            <w:r w:rsidRPr="009B571E">
              <w:rPr>
                <w:i w:val="0"/>
              </w:rPr>
              <w:t>Functional</w:t>
            </w:r>
          </w:p>
        </w:tc>
        <w:tc>
          <w:tcPr>
            <w:tcW w:w="1560" w:type="dxa"/>
            <w:tcBorders>
              <w:top w:val="single" w:sz="12" w:space="0" w:color="auto"/>
              <w:bottom w:val="single" w:sz="12" w:space="0" w:color="auto"/>
              <w:right w:val="double" w:sz="4" w:space="0" w:color="auto"/>
            </w:tcBorders>
            <w:shd w:val="clear" w:color="auto" w:fill="DEEAF6" w:themeFill="accent5" w:themeFillTint="33"/>
            <w:vAlign w:val="center"/>
          </w:tcPr>
          <w:p w14:paraId="2945D48E" w14:textId="77777777" w:rsidR="003E628D" w:rsidRPr="009B571E" w:rsidRDefault="003E628D" w:rsidP="003D3336">
            <w:pPr>
              <w:spacing w:line="240" w:lineRule="auto"/>
              <w:jc w:val="center"/>
              <w:cnfStyle w:val="100000000000" w:firstRow="1" w:lastRow="0" w:firstColumn="0" w:lastColumn="0" w:oddVBand="0" w:evenVBand="0" w:oddHBand="0" w:evenHBand="0" w:firstRowFirstColumn="0" w:firstRowLastColumn="0" w:lastRowFirstColumn="0" w:lastRowLastColumn="0"/>
              <w:rPr>
                <w:i w:val="0"/>
              </w:rPr>
            </w:pPr>
            <w:r w:rsidRPr="009B571E">
              <w:rPr>
                <w:i w:val="0"/>
              </w:rPr>
              <w:t>Basis set</w:t>
            </w:r>
          </w:p>
        </w:tc>
        <w:tc>
          <w:tcPr>
            <w:tcW w:w="1560" w:type="dxa"/>
            <w:tcBorders>
              <w:top w:val="single" w:sz="12" w:space="0" w:color="auto"/>
              <w:left w:val="double" w:sz="4" w:space="0" w:color="auto"/>
              <w:bottom w:val="single" w:sz="12" w:space="0" w:color="auto"/>
            </w:tcBorders>
            <w:shd w:val="clear" w:color="auto" w:fill="DEEAF6" w:themeFill="accent5" w:themeFillTint="33"/>
            <w:vAlign w:val="center"/>
          </w:tcPr>
          <w:p w14:paraId="29CEDF6D" w14:textId="2271EE8E" w:rsidR="003E628D" w:rsidRPr="009B571E" w:rsidRDefault="003E628D" w:rsidP="003D3336">
            <w:pPr>
              <w:spacing w:line="240" w:lineRule="auto"/>
              <w:jc w:val="center"/>
              <w:cnfStyle w:val="100000000000" w:firstRow="1" w:lastRow="0" w:firstColumn="0" w:lastColumn="0" w:oddVBand="0" w:evenVBand="0" w:oddHBand="0" w:evenHBand="0" w:firstRowFirstColumn="0" w:firstRowLastColumn="0" w:lastRowFirstColumn="0" w:lastRowLastColumn="0"/>
              <w:rPr>
                <w:i w:val="0"/>
              </w:rPr>
            </w:pPr>
            <w:r w:rsidRPr="009B571E">
              <w:rPr>
                <w:i w:val="0"/>
                <w:lang w:val="en-AU"/>
              </w:rPr>
              <w:t>Method</w:t>
            </w:r>
          </w:p>
        </w:tc>
        <w:tc>
          <w:tcPr>
            <w:tcW w:w="1560" w:type="dxa"/>
            <w:tcBorders>
              <w:top w:val="single" w:sz="12" w:space="0" w:color="auto"/>
              <w:bottom w:val="single" w:sz="12" w:space="0" w:color="auto"/>
            </w:tcBorders>
            <w:shd w:val="clear" w:color="auto" w:fill="DEEAF6" w:themeFill="accent5" w:themeFillTint="33"/>
            <w:vAlign w:val="center"/>
          </w:tcPr>
          <w:p w14:paraId="5B731DB2" w14:textId="16C99BF5" w:rsidR="003E628D" w:rsidRPr="009B571E" w:rsidRDefault="003E628D" w:rsidP="003D3336">
            <w:pPr>
              <w:spacing w:line="240" w:lineRule="auto"/>
              <w:jc w:val="center"/>
              <w:cnfStyle w:val="100000000000" w:firstRow="1" w:lastRow="0" w:firstColumn="0" w:lastColumn="0" w:oddVBand="0" w:evenVBand="0" w:oddHBand="0" w:evenHBand="0" w:firstRowFirstColumn="0" w:firstRowLastColumn="0" w:lastRowFirstColumn="0" w:lastRowLastColumn="0"/>
              <w:rPr>
                <w:i w:val="0"/>
              </w:rPr>
            </w:pPr>
            <w:r w:rsidRPr="009B571E">
              <w:rPr>
                <w:i w:val="0"/>
              </w:rPr>
              <w:t>Functional</w:t>
            </w:r>
          </w:p>
        </w:tc>
        <w:tc>
          <w:tcPr>
            <w:tcW w:w="1560" w:type="dxa"/>
            <w:tcBorders>
              <w:top w:val="single" w:sz="12" w:space="0" w:color="auto"/>
              <w:bottom w:val="single" w:sz="12" w:space="0" w:color="auto"/>
            </w:tcBorders>
            <w:shd w:val="clear" w:color="auto" w:fill="DEEAF6" w:themeFill="accent5" w:themeFillTint="33"/>
            <w:vAlign w:val="center"/>
          </w:tcPr>
          <w:p w14:paraId="1C27ED56" w14:textId="4F70C970" w:rsidR="003E628D" w:rsidRPr="009B571E" w:rsidRDefault="003E628D" w:rsidP="003D3336">
            <w:pPr>
              <w:spacing w:line="240" w:lineRule="auto"/>
              <w:jc w:val="center"/>
              <w:cnfStyle w:val="100000000000" w:firstRow="1" w:lastRow="0" w:firstColumn="0" w:lastColumn="0" w:oddVBand="0" w:evenVBand="0" w:oddHBand="0" w:evenHBand="0" w:firstRowFirstColumn="0" w:firstRowLastColumn="0" w:lastRowFirstColumn="0" w:lastRowLastColumn="0"/>
              <w:rPr>
                <w:i w:val="0"/>
              </w:rPr>
            </w:pPr>
            <w:r w:rsidRPr="009B571E">
              <w:rPr>
                <w:i w:val="0"/>
              </w:rPr>
              <w:t>Basis set</w:t>
            </w:r>
          </w:p>
        </w:tc>
      </w:tr>
      <w:tr w:rsidR="003E628D" w:rsidRPr="003E4D16" w14:paraId="2CB03586" w14:textId="42C8ADC5" w:rsidTr="003E628D">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auto"/>
              <w:bottom w:val="single" w:sz="12" w:space="0" w:color="auto"/>
              <w:right w:val="single" w:sz="4" w:space="0" w:color="auto"/>
            </w:tcBorders>
            <w:shd w:val="clear" w:color="auto" w:fill="auto"/>
            <w:vAlign w:val="center"/>
          </w:tcPr>
          <w:p w14:paraId="27AF848F" w14:textId="77777777" w:rsidR="003E628D" w:rsidRPr="009B571E" w:rsidRDefault="003E628D" w:rsidP="003D3336">
            <w:pPr>
              <w:spacing w:line="240" w:lineRule="auto"/>
              <w:jc w:val="center"/>
              <w:rPr>
                <w:b/>
                <w:i w:val="0"/>
              </w:rPr>
            </w:pPr>
            <w:r w:rsidRPr="009B571E">
              <w:rPr>
                <w:b/>
                <w:i w:val="0"/>
              </w:rPr>
              <w:t>A</w:t>
            </w:r>
          </w:p>
        </w:tc>
        <w:tc>
          <w:tcPr>
            <w:tcW w:w="1560" w:type="dxa"/>
            <w:tcBorders>
              <w:top w:val="single" w:sz="12" w:space="0" w:color="auto"/>
              <w:left w:val="single" w:sz="4" w:space="0" w:color="auto"/>
              <w:bottom w:val="single" w:sz="12" w:space="0" w:color="auto"/>
            </w:tcBorders>
            <w:shd w:val="clear" w:color="auto" w:fill="auto"/>
            <w:vAlign w:val="center"/>
          </w:tcPr>
          <w:p w14:paraId="137D1CEC" w14:textId="77777777" w:rsidR="003E628D" w:rsidRPr="00294A3A"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rPr>
                <w:i/>
                <w:vertAlign w:val="superscript"/>
                <w:lang w:val="en-AU"/>
              </w:rPr>
            </w:pPr>
            <w:r w:rsidRPr="00AC07F2">
              <w:rPr>
                <w:bCs/>
              </w:rPr>
              <w:t>SCS-MP2</w:t>
            </w:r>
          </w:p>
        </w:tc>
        <w:tc>
          <w:tcPr>
            <w:tcW w:w="1560" w:type="dxa"/>
            <w:tcBorders>
              <w:top w:val="single" w:sz="12" w:space="0" w:color="auto"/>
              <w:left w:val="nil"/>
              <w:bottom w:val="single" w:sz="12" w:space="0" w:color="auto"/>
              <w:right w:val="double" w:sz="4" w:space="0" w:color="auto"/>
            </w:tcBorders>
            <w:shd w:val="clear" w:color="auto" w:fill="auto"/>
            <w:vAlign w:val="center"/>
          </w:tcPr>
          <w:p w14:paraId="41CB3B56" w14:textId="77777777" w:rsidR="003E628D" w:rsidRPr="00B3556C"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pPr>
            <w:r w:rsidRPr="00AC07F2">
              <w:rPr>
                <w:bCs/>
              </w:rPr>
              <w:t>6-311G(2d,p)</w:t>
            </w:r>
          </w:p>
        </w:tc>
        <w:tc>
          <w:tcPr>
            <w:tcW w:w="1560" w:type="dxa"/>
            <w:tcBorders>
              <w:top w:val="single" w:sz="12" w:space="0" w:color="auto"/>
              <w:left w:val="double" w:sz="4" w:space="0" w:color="auto"/>
              <w:bottom w:val="single" w:sz="12" w:space="0" w:color="auto"/>
              <w:right w:val="single" w:sz="4" w:space="0" w:color="auto"/>
            </w:tcBorders>
            <w:shd w:val="clear" w:color="auto" w:fill="auto"/>
            <w:vAlign w:val="center"/>
          </w:tcPr>
          <w:p w14:paraId="37BF1000" w14:textId="0A8BA3F2" w:rsidR="003E628D" w:rsidRPr="003E628D"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rPr>
                <w:bCs/>
              </w:rPr>
            </w:pPr>
            <w:r w:rsidRPr="003E628D">
              <w:rPr>
                <w:b/>
              </w:rPr>
              <w:t>F</w:t>
            </w:r>
          </w:p>
        </w:tc>
        <w:tc>
          <w:tcPr>
            <w:tcW w:w="1560" w:type="dxa"/>
            <w:tcBorders>
              <w:top w:val="single" w:sz="12" w:space="0" w:color="auto"/>
              <w:left w:val="single" w:sz="4" w:space="0" w:color="auto"/>
              <w:bottom w:val="single" w:sz="12" w:space="0" w:color="auto"/>
            </w:tcBorders>
            <w:shd w:val="clear" w:color="auto" w:fill="auto"/>
            <w:vAlign w:val="center"/>
          </w:tcPr>
          <w:p w14:paraId="44AD43A4" w14:textId="18AF266F" w:rsidR="003E628D" w:rsidRPr="00AC07F2"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1560" w:type="dxa"/>
            <w:tcBorders>
              <w:top w:val="single" w:sz="12" w:space="0" w:color="auto"/>
              <w:left w:val="nil"/>
              <w:bottom w:val="single" w:sz="12" w:space="0" w:color="auto"/>
            </w:tcBorders>
            <w:shd w:val="clear" w:color="auto" w:fill="auto"/>
            <w:vAlign w:val="center"/>
          </w:tcPr>
          <w:p w14:paraId="27BF3AE1" w14:textId="12621DCF" w:rsidR="003E628D" w:rsidRPr="00AC07F2"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rPr>
                <w:bCs/>
              </w:rPr>
            </w:pPr>
            <w:r>
              <w:rPr>
                <w:bCs/>
              </w:rPr>
              <w:t>6-311+G</w:t>
            </w:r>
            <w:r w:rsidRPr="00AC07F2">
              <w:rPr>
                <w:bCs/>
              </w:rPr>
              <w:t>(d,p)</w:t>
            </w:r>
          </w:p>
        </w:tc>
      </w:tr>
      <w:tr w:rsidR="003E628D" w:rsidRPr="003E4D16" w14:paraId="46319F35" w14:textId="6E429B2F" w:rsidTr="003E628D">
        <w:trPr>
          <w:trHeight w:val="534"/>
          <w:jc w:val="center"/>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auto"/>
              <w:bottom w:val="single" w:sz="12" w:space="0" w:color="auto"/>
              <w:right w:val="single" w:sz="4" w:space="0" w:color="auto"/>
            </w:tcBorders>
            <w:shd w:val="clear" w:color="auto" w:fill="auto"/>
            <w:vAlign w:val="center"/>
          </w:tcPr>
          <w:p w14:paraId="7F022301" w14:textId="77777777" w:rsidR="003E628D" w:rsidRPr="009B571E" w:rsidRDefault="003E628D" w:rsidP="003D3336">
            <w:pPr>
              <w:spacing w:line="240" w:lineRule="auto"/>
              <w:jc w:val="center"/>
              <w:rPr>
                <w:b/>
                <w:i w:val="0"/>
              </w:rPr>
            </w:pPr>
            <w:r w:rsidRPr="009B571E">
              <w:rPr>
                <w:b/>
                <w:i w:val="0"/>
              </w:rPr>
              <w:t>B</w:t>
            </w:r>
          </w:p>
        </w:tc>
        <w:tc>
          <w:tcPr>
            <w:tcW w:w="1560" w:type="dxa"/>
            <w:tcBorders>
              <w:top w:val="single" w:sz="12" w:space="0" w:color="auto"/>
              <w:left w:val="single" w:sz="4" w:space="0" w:color="auto"/>
              <w:bottom w:val="single" w:sz="12" w:space="0" w:color="auto"/>
            </w:tcBorders>
            <w:shd w:val="clear" w:color="auto" w:fill="auto"/>
            <w:vAlign w:val="center"/>
          </w:tcPr>
          <w:p w14:paraId="1005C897" w14:textId="77777777" w:rsidR="003E628D" w:rsidRPr="00B3556C" w:rsidRDefault="003E628D" w:rsidP="003D3336">
            <w:pPr>
              <w:spacing w:line="240" w:lineRule="auto"/>
              <w:jc w:val="center"/>
              <w:cnfStyle w:val="000000000000" w:firstRow="0" w:lastRow="0" w:firstColumn="0" w:lastColumn="0" w:oddVBand="0" w:evenVBand="0" w:oddHBand="0" w:evenHBand="0" w:firstRowFirstColumn="0" w:firstRowLastColumn="0" w:lastRowFirstColumn="0" w:lastRowLastColumn="0"/>
            </w:pPr>
            <w:r w:rsidRPr="00AC07F2">
              <w:t>B2PLYP-</w:t>
            </w:r>
            <w:r>
              <w:t>D</w:t>
            </w:r>
          </w:p>
        </w:tc>
        <w:tc>
          <w:tcPr>
            <w:tcW w:w="1560" w:type="dxa"/>
            <w:tcBorders>
              <w:top w:val="single" w:sz="12" w:space="0" w:color="auto"/>
              <w:left w:val="nil"/>
              <w:bottom w:val="single" w:sz="12" w:space="0" w:color="auto"/>
              <w:right w:val="double" w:sz="4" w:space="0" w:color="auto"/>
            </w:tcBorders>
            <w:shd w:val="clear" w:color="auto" w:fill="auto"/>
            <w:vAlign w:val="center"/>
          </w:tcPr>
          <w:p w14:paraId="48ECF9A2" w14:textId="77777777" w:rsidR="003E628D" w:rsidRPr="00B3556C" w:rsidRDefault="003E628D" w:rsidP="003D3336">
            <w:pPr>
              <w:spacing w:line="240" w:lineRule="auto"/>
              <w:jc w:val="center"/>
              <w:cnfStyle w:val="000000000000" w:firstRow="0" w:lastRow="0" w:firstColumn="0" w:lastColumn="0" w:oddVBand="0" w:evenVBand="0" w:oddHBand="0" w:evenHBand="0" w:firstRowFirstColumn="0" w:firstRowLastColumn="0" w:lastRowFirstColumn="0" w:lastRowLastColumn="0"/>
            </w:pPr>
            <w:r>
              <w:rPr>
                <w:bCs/>
              </w:rPr>
              <w:t>6-31+G</w:t>
            </w:r>
            <w:r w:rsidRPr="00AC07F2">
              <w:rPr>
                <w:bCs/>
              </w:rPr>
              <w:t>(d)</w:t>
            </w:r>
          </w:p>
        </w:tc>
        <w:tc>
          <w:tcPr>
            <w:tcW w:w="1560" w:type="dxa"/>
            <w:tcBorders>
              <w:top w:val="single" w:sz="12" w:space="0" w:color="auto"/>
              <w:left w:val="double" w:sz="4" w:space="0" w:color="auto"/>
              <w:bottom w:val="single" w:sz="12" w:space="0" w:color="auto"/>
              <w:right w:val="single" w:sz="4" w:space="0" w:color="auto"/>
            </w:tcBorders>
            <w:shd w:val="clear" w:color="auto" w:fill="auto"/>
            <w:vAlign w:val="center"/>
          </w:tcPr>
          <w:p w14:paraId="18E793ED" w14:textId="591E4B7D" w:rsidR="003E628D" w:rsidRPr="003E628D" w:rsidRDefault="003E628D" w:rsidP="003D3336">
            <w:pPr>
              <w:spacing w:line="240" w:lineRule="auto"/>
              <w:jc w:val="center"/>
              <w:cnfStyle w:val="000000000000" w:firstRow="0" w:lastRow="0" w:firstColumn="0" w:lastColumn="0" w:oddVBand="0" w:evenVBand="0" w:oddHBand="0" w:evenHBand="0" w:firstRowFirstColumn="0" w:firstRowLastColumn="0" w:lastRowFirstColumn="0" w:lastRowLastColumn="0"/>
              <w:rPr>
                <w:bCs/>
              </w:rPr>
            </w:pPr>
            <w:r w:rsidRPr="003E628D">
              <w:rPr>
                <w:b/>
              </w:rPr>
              <w:t>G</w:t>
            </w:r>
          </w:p>
        </w:tc>
        <w:tc>
          <w:tcPr>
            <w:tcW w:w="1560" w:type="dxa"/>
            <w:tcBorders>
              <w:top w:val="single" w:sz="12" w:space="0" w:color="auto"/>
              <w:left w:val="single" w:sz="4" w:space="0" w:color="auto"/>
              <w:bottom w:val="single" w:sz="12" w:space="0" w:color="auto"/>
            </w:tcBorders>
            <w:shd w:val="clear" w:color="auto" w:fill="auto"/>
            <w:vAlign w:val="center"/>
          </w:tcPr>
          <w:p w14:paraId="5BD0F29B" w14:textId="7A42EA93" w:rsidR="003E628D" w:rsidRDefault="003E628D" w:rsidP="003D3336">
            <w:pPr>
              <w:spacing w:line="240" w:lineRule="auto"/>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1560" w:type="dxa"/>
            <w:tcBorders>
              <w:top w:val="single" w:sz="12" w:space="0" w:color="auto"/>
              <w:left w:val="nil"/>
              <w:bottom w:val="single" w:sz="12" w:space="0" w:color="auto"/>
            </w:tcBorders>
            <w:shd w:val="clear" w:color="auto" w:fill="auto"/>
            <w:vAlign w:val="center"/>
          </w:tcPr>
          <w:p w14:paraId="0C4844ED" w14:textId="742E0661" w:rsidR="003E628D" w:rsidRDefault="003E628D" w:rsidP="003D3336">
            <w:pPr>
              <w:spacing w:line="240" w:lineRule="auto"/>
              <w:jc w:val="center"/>
              <w:cnfStyle w:val="000000000000" w:firstRow="0" w:lastRow="0" w:firstColumn="0" w:lastColumn="0" w:oddVBand="0" w:evenVBand="0" w:oddHBand="0" w:evenHBand="0" w:firstRowFirstColumn="0" w:firstRowLastColumn="0" w:lastRowFirstColumn="0" w:lastRowLastColumn="0"/>
              <w:rPr>
                <w:bCs/>
              </w:rPr>
            </w:pPr>
            <w:r w:rsidRPr="00AC07F2">
              <w:t>aug-cc-pVTZ</w:t>
            </w:r>
          </w:p>
        </w:tc>
      </w:tr>
      <w:tr w:rsidR="003E628D" w:rsidRPr="003E4D16" w14:paraId="52749310" w14:textId="4B88EC79" w:rsidTr="003E628D">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auto"/>
              <w:bottom w:val="single" w:sz="12" w:space="0" w:color="auto"/>
              <w:right w:val="single" w:sz="4" w:space="0" w:color="auto"/>
            </w:tcBorders>
            <w:shd w:val="clear" w:color="auto" w:fill="auto"/>
            <w:vAlign w:val="center"/>
          </w:tcPr>
          <w:p w14:paraId="78B5888C" w14:textId="77777777" w:rsidR="003E628D" w:rsidRPr="009B571E" w:rsidRDefault="003E628D" w:rsidP="003D3336">
            <w:pPr>
              <w:spacing w:line="240" w:lineRule="auto"/>
              <w:jc w:val="center"/>
              <w:rPr>
                <w:b/>
                <w:i w:val="0"/>
              </w:rPr>
            </w:pPr>
            <w:r w:rsidRPr="009B571E">
              <w:rPr>
                <w:b/>
                <w:i w:val="0"/>
              </w:rPr>
              <w:t>C</w:t>
            </w:r>
          </w:p>
        </w:tc>
        <w:tc>
          <w:tcPr>
            <w:tcW w:w="1560" w:type="dxa"/>
            <w:tcBorders>
              <w:top w:val="single" w:sz="12" w:space="0" w:color="auto"/>
              <w:left w:val="single" w:sz="4" w:space="0" w:color="auto"/>
              <w:bottom w:val="single" w:sz="12" w:space="0" w:color="auto"/>
            </w:tcBorders>
            <w:shd w:val="clear" w:color="auto" w:fill="auto"/>
            <w:vAlign w:val="center"/>
          </w:tcPr>
          <w:p w14:paraId="674449F5" w14:textId="77777777" w:rsidR="003E628D" w:rsidRPr="00B3556C"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pPr>
            <w:r w:rsidRPr="00AC07F2">
              <w:rPr>
                <w:bCs/>
              </w:rPr>
              <w:t>B2PLYP-D</w:t>
            </w:r>
          </w:p>
        </w:tc>
        <w:tc>
          <w:tcPr>
            <w:tcW w:w="1560" w:type="dxa"/>
            <w:tcBorders>
              <w:top w:val="single" w:sz="12" w:space="0" w:color="auto"/>
              <w:left w:val="nil"/>
              <w:bottom w:val="single" w:sz="12" w:space="0" w:color="auto"/>
              <w:right w:val="double" w:sz="4" w:space="0" w:color="auto"/>
            </w:tcBorders>
            <w:shd w:val="clear" w:color="auto" w:fill="auto"/>
            <w:vAlign w:val="center"/>
          </w:tcPr>
          <w:p w14:paraId="41D639CF" w14:textId="77777777" w:rsidR="003E628D" w:rsidRPr="00B3556C"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pPr>
            <w:r w:rsidRPr="00AC07F2">
              <w:rPr>
                <w:bCs/>
              </w:rPr>
              <w:t>6-311G(2d,p)</w:t>
            </w:r>
          </w:p>
        </w:tc>
        <w:tc>
          <w:tcPr>
            <w:tcW w:w="1560" w:type="dxa"/>
            <w:tcBorders>
              <w:top w:val="single" w:sz="12" w:space="0" w:color="auto"/>
              <w:left w:val="double" w:sz="4" w:space="0" w:color="auto"/>
              <w:bottom w:val="single" w:sz="12" w:space="0" w:color="auto"/>
              <w:right w:val="single" w:sz="4" w:space="0" w:color="auto"/>
            </w:tcBorders>
            <w:shd w:val="clear" w:color="auto" w:fill="auto"/>
            <w:vAlign w:val="center"/>
          </w:tcPr>
          <w:p w14:paraId="5A96CC1E" w14:textId="24B7B68B" w:rsidR="003E628D" w:rsidRPr="003E628D"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rPr>
                <w:bCs/>
              </w:rPr>
            </w:pPr>
            <w:r w:rsidRPr="003E628D">
              <w:rPr>
                <w:b/>
              </w:rPr>
              <w:t>H</w:t>
            </w:r>
          </w:p>
        </w:tc>
        <w:tc>
          <w:tcPr>
            <w:tcW w:w="1560" w:type="dxa"/>
            <w:tcBorders>
              <w:top w:val="single" w:sz="12" w:space="0" w:color="auto"/>
              <w:left w:val="single" w:sz="4" w:space="0" w:color="auto"/>
              <w:bottom w:val="single" w:sz="12" w:space="0" w:color="auto"/>
            </w:tcBorders>
            <w:shd w:val="clear" w:color="auto" w:fill="auto"/>
            <w:vAlign w:val="center"/>
          </w:tcPr>
          <w:p w14:paraId="3E61557D" w14:textId="36E2BD5A" w:rsidR="003E628D" w:rsidRPr="00AC07F2"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rPr>
                <w:bCs/>
              </w:rPr>
            </w:pPr>
            <w:r w:rsidRPr="00AC07F2">
              <w:t>M06-2X</w:t>
            </w:r>
          </w:p>
        </w:tc>
        <w:tc>
          <w:tcPr>
            <w:tcW w:w="1560" w:type="dxa"/>
            <w:tcBorders>
              <w:top w:val="single" w:sz="12" w:space="0" w:color="auto"/>
              <w:left w:val="nil"/>
              <w:bottom w:val="single" w:sz="12" w:space="0" w:color="auto"/>
            </w:tcBorders>
            <w:shd w:val="clear" w:color="auto" w:fill="auto"/>
            <w:vAlign w:val="center"/>
          </w:tcPr>
          <w:p w14:paraId="5EE4B685" w14:textId="3386EAC8" w:rsidR="003E628D" w:rsidRPr="00AC07F2"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rPr>
                <w:bCs/>
              </w:rPr>
            </w:pPr>
            <w:r>
              <w:t>6-311G</w:t>
            </w:r>
            <w:r w:rsidRPr="00AC07F2">
              <w:t>(d,p)</w:t>
            </w:r>
          </w:p>
        </w:tc>
      </w:tr>
      <w:tr w:rsidR="003E628D" w:rsidRPr="003E4D16" w14:paraId="79264110" w14:textId="073B00FC" w:rsidTr="003E628D">
        <w:trPr>
          <w:trHeight w:val="534"/>
          <w:jc w:val="center"/>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auto"/>
              <w:bottom w:val="single" w:sz="12" w:space="0" w:color="auto"/>
              <w:right w:val="single" w:sz="4" w:space="0" w:color="auto"/>
            </w:tcBorders>
            <w:shd w:val="clear" w:color="auto" w:fill="auto"/>
            <w:vAlign w:val="center"/>
          </w:tcPr>
          <w:p w14:paraId="5D3AB6FC" w14:textId="77777777" w:rsidR="003E628D" w:rsidRPr="009B571E" w:rsidRDefault="003E628D" w:rsidP="003D3336">
            <w:pPr>
              <w:spacing w:line="240" w:lineRule="auto"/>
              <w:jc w:val="center"/>
              <w:rPr>
                <w:b/>
                <w:i w:val="0"/>
              </w:rPr>
            </w:pPr>
            <w:r w:rsidRPr="009B571E">
              <w:rPr>
                <w:b/>
                <w:i w:val="0"/>
              </w:rPr>
              <w:t>D</w:t>
            </w:r>
          </w:p>
        </w:tc>
        <w:tc>
          <w:tcPr>
            <w:tcW w:w="1560" w:type="dxa"/>
            <w:tcBorders>
              <w:top w:val="single" w:sz="12" w:space="0" w:color="auto"/>
              <w:left w:val="single" w:sz="4" w:space="0" w:color="auto"/>
              <w:bottom w:val="single" w:sz="12" w:space="0" w:color="auto"/>
            </w:tcBorders>
            <w:shd w:val="clear" w:color="auto" w:fill="auto"/>
            <w:vAlign w:val="center"/>
          </w:tcPr>
          <w:p w14:paraId="308ACA26" w14:textId="77777777" w:rsidR="003E628D" w:rsidRPr="00B3556C" w:rsidRDefault="003E628D" w:rsidP="003D3336">
            <w:pPr>
              <w:spacing w:line="240" w:lineRule="auto"/>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1560" w:type="dxa"/>
            <w:tcBorders>
              <w:top w:val="single" w:sz="12" w:space="0" w:color="auto"/>
              <w:left w:val="nil"/>
              <w:bottom w:val="single" w:sz="12" w:space="0" w:color="auto"/>
              <w:right w:val="double" w:sz="4" w:space="0" w:color="auto"/>
            </w:tcBorders>
            <w:shd w:val="clear" w:color="auto" w:fill="auto"/>
            <w:vAlign w:val="center"/>
          </w:tcPr>
          <w:p w14:paraId="5779DD29" w14:textId="77777777" w:rsidR="003E628D" w:rsidRPr="00B3556C" w:rsidRDefault="003E628D" w:rsidP="003D3336">
            <w:pPr>
              <w:spacing w:line="240" w:lineRule="auto"/>
              <w:jc w:val="center"/>
              <w:cnfStyle w:val="000000000000" w:firstRow="0" w:lastRow="0" w:firstColumn="0" w:lastColumn="0" w:oddVBand="0" w:evenVBand="0" w:oddHBand="0" w:evenHBand="0" w:firstRowFirstColumn="0" w:firstRowLastColumn="0" w:lastRowFirstColumn="0" w:lastRowLastColumn="0"/>
            </w:pPr>
            <w:r>
              <w:t>6-311G</w:t>
            </w:r>
            <w:r w:rsidRPr="00AC07F2">
              <w:t>(d,p)</w:t>
            </w:r>
          </w:p>
        </w:tc>
        <w:tc>
          <w:tcPr>
            <w:tcW w:w="1560" w:type="dxa"/>
            <w:tcBorders>
              <w:top w:val="single" w:sz="12" w:space="0" w:color="auto"/>
              <w:left w:val="double" w:sz="4" w:space="0" w:color="auto"/>
              <w:bottom w:val="single" w:sz="12" w:space="0" w:color="auto"/>
              <w:right w:val="single" w:sz="4" w:space="0" w:color="auto"/>
            </w:tcBorders>
            <w:shd w:val="clear" w:color="auto" w:fill="auto"/>
            <w:vAlign w:val="center"/>
          </w:tcPr>
          <w:p w14:paraId="30599C5D" w14:textId="59E9C043" w:rsidR="003E628D" w:rsidRPr="003E628D" w:rsidRDefault="003E628D" w:rsidP="003D3336">
            <w:pPr>
              <w:spacing w:line="240" w:lineRule="auto"/>
              <w:jc w:val="center"/>
              <w:cnfStyle w:val="000000000000" w:firstRow="0" w:lastRow="0" w:firstColumn="0" w:lastColumn="0" w:oddVBand="0" w:evenVBand="0" w:oddHBand="0" w:evenHBand="0" w:firstRowFirstColumn="0" w:firstRowLastColumn="0" w:lastRowFirstColumn="0" w:lastRowLastColumn="0"/>
            </w:pPr>
            <w:r w:rsidRPr="003E628D">
              <w:rPr>
                <w:b/>
              </w:rPr>
              <w:t>I</w:t>
            </w:r>
          </w:p>
        </w:tc>
        <w:tc>
          <w:tcPr>
            <w:tcW w:w="1560" w:type="dxa"/>
            <w:tcBorders>
              <w:top w:val="single" w:sz="12" w:space="0" w:color="auto"/>
              <w:left w:val="single" w:sz="4" w:space="0" w:color="auto"/>
              <w:bottom w:val="single" w:sz="12" w:space="0" w:color="auto"/>
            </w:tcBorders>
            <w:shd w:val="clear" w:color="auto" w:fill="auto"/>
            <w:vAlign w:val="center"/>
          </w:tcPr>
          <w:p w14:paraId="65BAD3DA" w14:textId="7781C0B9" w:rsidR="003E628D" w:rsidRDefault="003E628D" w:rsidP="003D3336">
            <w:pPr>
              <w:spacing w:line="240" w:lineRule="auto"/>
              <w:jc w:val="center"/>
              <w:cnfStyle w:val="000000000000" w:firstRow="0" w:lastRow="0" w:firstColumn="0" w:lastColumn="0" w:oddVBand="0" w:evenVBand="0" w:oddHBand="0" w:evenHBand="0" w:firstRowFirstColumn="0" w:firstRowLastColumn="0" w:lastRowFirstColumn="0" w:lastRowLastColumn="0"/>
            </w:pPr>
            <w:r w:rsidRPr="00AC07F2">
              <w:rPr>
                <w:bCs/>
              </w:rPr>
              <w:t>M06-2</w:t>
            </w:r>
            <w:r>
              <w:rPr>
                <w:bCs/>
              </w:rPr>
              <w:t>X</w:t>
            </w:r>
          </w:p>
        </w:tc>
        <w:tc>
          <w:tcPr>
            <w:tcW w:w="1560" w:type="dxa"/>
            <w:tcBorders>
              <w:top w:val="single" w:sz="12" w:space="0" w:color="auto"/>
              <w:left w:val="nil"/>
              <w:bottom w:val="single" w:sz="12" w:space="0" w:color="auto"/>
            </w:tcBorders>
            <w:shd w:val="clear" w:color="auto" w:fill="auto"/>
            <w:vAlign w:val="center"/>
          </w:tcPr>
          <w:p w14:paraId="7DA16FE7" w14:textId="47CB791C" w:rsidR="003E628D" w:rsidRDefault="003E628D" w:rsidP="003D3336">
            <w:pPr>
              <w:spacing w:line="240" w:lineRule="auto"/>
              <w:jc w:val="center"/>
              <w:cnfStyle w:val="000000000000" w:firstRow="0" w:lastRow="0" w:firstColumn="0" w:lastColumn="0" w:oddVBand="0" w:evenVBand="0" w:oddHBand="0" w:evenHBand="0" w:firstRowFirstColumn="0" w:firstRowLastColumn="0" w:lastRowFirstColumn="0" w:lastRowLastColumn="0"/>
            </w:pPr>
            <w:r w:rsidRPr="00AC07F2">
              <w:rPr>
                <w:bCs/>
              </w:rPr>
              <w:t>6-311G(2d,p)</w:t>
            </w:r>
          </w:p>
        </w:tc>
      </w:tr>
      <w:tr w:rsidR="003E628D" w:rsidRPr="003E4D16" w14:paraId="054D0D3C" w14:textId="354EDF23" w:rsidTr="003E628D">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auto"/>
              <w:bottom w:val="single" w:sz="12" w:space="0" w:color="auto"/>
              <w:right w:val="single" w:sz="4" w:space="0" w:color="auto"/>
            </w:tcBorders>
            <w:shd w:val="clear" w:color="auto" w:fill="auto"/>
            <w:vAlign w:val="center"/>
          </w:tcPr>
          <w:p w14:paraId="4B9AF47A" w14:textId="77777777" w:rsidR="003E628D" w:rsidRPr="009B571E" w:rsidRDefault="003E628D" w:rsidP="003D3336">
            <w:pPr>
              <w:spacing w:line="240" w:lineRule="auto"/>
              <w:jc w:val="center"/>
              <w:rPr>
                <w:b/>
                <w:i w:val="0"/>
              </w:rPr>
            </w:pPr>
            <w:r w:rsidRPr="009B571E">
              <w:rPr>
                <w:b/>
                <w:i w:val="0"/>
              </w:rPr>
              <w:t>E</w:t>
            </w:r>
          </w:p>
        </w:tc>
        <w:tc>
          <w:tcPr>
            <w:tcW w:w="1560" w:type="dxa"/>
            <w:tcBorders>
              <w:top w:val="single" w:sz="12" w:space="0" w:color="auto"/>
              <w:left w:val="single" w:sz="4" w:space="0" w:color="auto"/>
              <w:bottom w:val="single" w:sz="12" w:space="0" w:color="auto"/>
            </w:tcBorders>
            <w:shd w:val="clear" w:color="auto" w:fill="auto"/>
            <w:vAlign w:val="center"/>
          </w:tcPr>
          <w:p w14:paraId="12A1DB4B" w14:textId="77777777" w:rsidR="003E628D" w:rsidRPr="00B3556C"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1560" w:type="dxa"/>
            <w:tcBorders>
              <w:top w:val="single" w:sz="12" w:space="0" w:color="auto"/>
              <w:left w:val="nil"/>
              <w:bottom w:val="single" w:sz="12" w:space="0" w:color="auto"/>
              <w:right w:val="double" w:sz="4" w:space="0" w:color="auto"/>
            </w:tcBorders>
            <w:shd w:val="clear" w:color="auto" w:fill="auto"/>
            <w:vAlign w:val="center"/>
          </w:tcPr>
          <w:p w14:paraId="66668018" w14:textId="77777777" w:rsidR="003E628D" w:rsidRPr="00B3556C"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pPr>
            <w:r w:rsidRPr="00AC07F2">
              <w:rPr>
                <w:bCs/>
              </w:rPr>
              <w:t>6-311G(2d,p)</w:t>
            </w:r>
          </w:p>
        </w:tc>
        <w:tc>
          <w:tcPr>
            <w:tcW w:w="1560" w:type="dxa"/>
            <w:tcBorders>
              <w:top w:val="single" w:sz="12" w:space="0" w:color="auto"/>
              <w:left w:val="double" w:sz="4" w:space="0" w:color="auto"/>
              <w:bottom w:val="single" w:sz="12" w:space="0" w:color="auto"/>
              <w:right w:val="single" w:sz="4" w:space="0" w:color="auto"/>
            </w:tcBorders>
            <w:shd w:val="clear" w:color="auto" w:fill="auto"/>
            <w:vAlign w:val="center"/>
          </w:tcPr>
          <w:p w14:paraId="6D29B03B" w14:textId="63F20368" w:rsidR="003E628D" w:rsidRPr="003E628D"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rPr>
                <w:bCs/>
              </w:rPr>
            </w:pPr>
            <w:r w:rsidRPr="003E628D">
              <w:rPr>
                <w:b/>
              </w:rPr>
              <w:t>J</w:t>
            </w:r>
          </w:p>
        </w:tc>
        <w:tc>
          <w:tcPr>
            <w:tcW w:w="1560" w:type="dxa"/>
            <w:tcBorders>
              <w:top w:val="single" w:sz="12" w:space="0" w:color="auto"/>
              <w:left w:val="single" w:sz="4" w:space="0" w:color="auto"/>
              <w:bottom w:val="single" w:sz="12" w:space="0" w:color="auto"/>
            </w:tcBorders>
            <w:shd w:val="clear" w:color="auto" w:fill="auto"/>
            <w:vAlign w:val="center"/>
          </w:tcPr>
          <w:p w14:paraId="7AFF3692" w14:textId="56799D9F" w:rsidR="003E628D" w:rsidRPr="00AC07F2"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rPr>
                <w:bCs/>
              </w:rPr>
            </w:pPr>
            <w:r w:rsidRPr="00AC07F2">
              <w:rPr>
                <w:bCs/>
              </w:rPr>
              <w:t>M06-2X</w:t>
            </w:r>
          </w:p>
        </w:tc>
        <w:tc>
          <w:tcPr>
            <w:tcW w:w="1560" w:type="dxa"/>
            <w:tcBorders>
              <w:top w:val="single" w:sz="12" w:space="0" w:color="auto"/>
              <w:left w:val="nil"/>
              <w:bottom w:val="single" w:sz="12" w:space="0" w:color="auto"/>
            </w:tcBorders>
            <w:shd w:val="clear" w:color="auto" w:fill="auto"/>
            <w:vAlign w:val="center"/>
          </w:tcPr>
          <w:p w14:paraId="2DD3230C" w14:textId="12A0CBBC" w:rsidR="003E628D" w:rsidRPr="00AC07F2"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rPr>
                <w:bCs/>
              </w:rPr>
            </w:pPr>
            <w:r>
              <w:rPr>
                <w:bCs/>
              </w:rPr>
              <w:t>6-311+G</w:t>
            </w:r>
            <w:r w:rsidRPr="00AC07F2">
              <w:rPr>
                <w:bCs/>
              </w:rPr>
              <w:t>(d,p)</w:t>
            </w:r>
          </w:p>
        </w:tc>
      </w:tr>
    </w:tbl>
    <w:p w14:paraId="0D9A9A72" w14:textId="77777777" w:rsidR="0015094F" w:rsidRDefault="0015094F" w:rsidP="00D9353D">
      <w:bookmarkStart w:id="38" w:name="_Toc22242520"/>
    </w:p>
    <w:p w14:paraId="74DAF813" w14:textId="0391DB66" w:rsidR="00B25B2F" w:rsidRDefault="00B25B2F" w:rsidP="0015094F">
      <w:pPr>
        <w:pStyle w:val="Heading3"/>
        <w:spacing w:before="0"/>
      </w:pPr>
      <w:r>
        <w:t>Calculation of Gibbs Free Energy</w:t>
      </w:r>
      <w:bookmarkEnd w:id="38"/>
    </w:p>
    <w:p w14:paraId="77991AFC" w14:textId="2372DEC4" w:rsidR="001F3F80" w:rsidRDefault="00A200BE" w:rsidP="00BD6961">
      <w:pPr>
        <w:pStyle w:val="Paragraph"/>
      </w:pPr>
      <w:r>
        <w:t>After conformational sampling, low-energy</w:t>
      </w:r>
      <w:r w:rsidRPr="002D1DBB">
        <w:t xml:space="preserve"> structures</w:t>
      </w:r>
      <w:r w:rsidR="009B571E">
        <w:t xml:space="preserve"> </w:t>
      </w:r>
      <w:r w:rsidR="00B843C2">
        <w:t xml:space="preserve">of mean absolute deviation (MAD) </w:t>
      </w:r>
      <w:r w:rsidR="009B571E">
        <w:t>within an energy window of 5 kcal/mol</w:t>
      </w:r>
      <w:r w:rsidRPr="002D1DBB">
        <w:t xml:space="preserve"> were then QM optimised </w:t>
      </w:r>
      <w:r w:rsidR="00F315A9">
        <w:t xml:space="preserve">at M06-2X/6-31+G(d) level of </w:t>
      </w:r>
      <w:r w:rsidR="00F315A9">
        <w:lastRenderedPageBreak/>
        <w:t xml:space="preserve">theory </w:t>
      </w:r>
      <w:r w:rsidRPr="002D1DBB">
        <w:t xml:space="preserve">and </w:t>
      </w:r>
      <w:r>
        <w:t xml:space="preserve">finally ranked according to their QM energies. </w:t>
      </w:r>
      <w:r w:rsidR="00434758">
        <w:t>T</w:t>
      </w:r>
      <w:r w:rsidR="00945837" w:rsidRPr="0033179D">
        <w:t xml:space="preserve">he </w:t>
      </w:r>
      <w:r w:rsidR="00E95130">
        <w:t>thermodynamic parameter of interest,</w:t>
      </w:r>
      <w:r w:rsidR="00F315A9">
        <w:t xml:space="preserve"> enthalpy, </w:t>
      </w:r>
      <m:oMath>
        <m:r>
          <w:rPr>
            <w:rFonts w:ascii="Cambria Math" w:hAnsi="Cambria Math"/>
          </w:rPr>
          <m:t>H</m:t>
        </m:r>
      </m:oMath>
      <w:r w:rsidR="00F315A9">
        <w:t xml:space="preserve">, entropy, </w:t>
      </w:r>
      <m:oMath>
        <m:r>
          <w:rPr>
            <w:rFonts w:ascii="Cambria Math" w:hAnsi="Cambria Math" w:hint="eastAsia"/>
          </w:rPr>
          <m:t>S</m:t>
        </m:r>
      </m:oMath>
      <w:r w:rsidR="00F315A9" w:rsidRPr="00F315A9">
        <w:rPr>
          <w:i/>
          <w:iCs/>
        </w:rPr>
        <w:t xml:space="preserve"> </w:t>
      </w:r>
      <w:r w:rsidR="00F315A9">
        <w:t>and</w:t>
      </w:r>
      <w:r w:rsidR="00A86D45">
        <w:t xml:space="preserve"> free energy,</w:t>
      </w:r>
      <w:r w:rsidR="00E95130">
        <w:t xml:space="preserve"> </w:t>
      </w:r>
      <m:oMath>
        <m:r>
          <w:rPr>
            <w:rFonts w:ascii="Cambria Math" w:hAnsi="Cambria Math"/>
          </w:rPr>
          <m:t>G</m:t>
        </m:r>
      </m:oMath>
      <w:r w:rsidR="00E95130">
        <w:t xml:space="preserve">, </w:t>
      </w:r>
      <w:r w:rsidR="00F315A9">
        <w:t>were obtained from the QM vibrational frequencies using the harmonic oscillator approximation</w:t>
      </w:r>
      <w:r w:rsidR="00F315A9">
        <w:rPr>
          <w:lang w:val="en-AU"/>
        </w:rPr>
        <w:t>.</w:t>
      </w:r>
      <w:r w:rsidR="00F315A9">
        <w:t xml:space="preserve"> </w:t>
      </w:r>
      <w:r w:rsidR="00434758" w:rsidRPr="0033179D">
        <w:t>T</w:t>
      </w:r>
      <w:r w:rsidR="00434758">
        <w:t xml:space="preserve">he geometry reoptimisation </w:t>
      </w:r>
      <w:r w:rsidR="00F53E8A">
        <w:t>aimed to rank</w:t>
      </w:r>
      <w:r w:rsidR="00273AB0">
        <w:t xml:space="preserve"> the energetic stability of the conformers to identify the most stable conformation</w:t>
      </w:r>
      <w:r w:rsidR="00434758">
        <w:t xml:space="preserve">. </w:t>
      </w:r>
      <w:r>
        <w:t>Due to</w:t>
      </w:r>
      <w:r w:rsidR="00C23A7E">
        <w:t xml:space="preserve"> the </w:t>
      </w:r>
      <w:r w:rsidR="00273AB0">
        <w:t>large number of conformers to be optimised</w:t>
      </w:r>
      <w:r>
        <w:t>,</w:t>
      </w:r>
      <w:r w:rsidR="00273AB0">
        <w:t xml:space="preserve"> </w:t>
      </w:r>
      <w:r>
        <w:t>the geometry optimisations were performed using a single QM method known to be capable of</w:t>
      </w:r>
      <w:r w:rsidR="00F53E8A">
        <w:t xml:space="preserve"> captur</w:t>
      </w:r>
      <w:r>
        <w:t>ing</w:t>
      </w:r>
      <w:r w:rsidR="00F53E8A">
        <w:t xml:space="preserve"> the essential components of thiol addition systems </w:t>
      </w:r>
      <w:r>
        <w:t>at</w:t>
      </w:r>
      <w:r w:rsidR="00F53E8A">
        <w:t xml:space="preserve"> reasonably low computing resource </w:t>
      </w:r>
      <w:r>
        <w:t>cost</w:t>
      </w:r>
      <w:r w:rsidR="00C23A7E">
        <w:t xml:space="preserve">. </w:t>
      </w:r>
      <w:r>
        <w:t>In</w:t>
      </w:r>
      <w:r w:rsidR="001F18C0">
        <w:t xml:space="preserve"> a previous benchmarking done on </w:t>
      </w:r>
      <w:r>
        <w:t>related</w:t>
      </w:r>
      <w:r w:rsidR="001F18C0">
        <w:t xml:space="preserve"> thiol addition</w:t>
      </w:r>
      <w:r>
        <w:t>s to acrylamides</w:t>
      </w:r>
      <w:r w:rsidR="001F18C0">
        <w:t>,</w:t>
      </w:r>
      <w:hyperlink w:anchor="_ENREF_44" w:tooltip="Krenske, 2016 #105" w:history="1">
        <w:r w:rsidR="00075A48">
          <w:fldChar w:fldCharType="begin"/>
        </w:r>
        <w:r w:rsidR="00075A48">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075A48">
          <w:fldChar w:fldCharType="separate"/>
        </w:r>
        <w:r w:rsidR="00075A48" w:rsidRPr="00347A0D">
          <w:rPr>
            <w:noProof/>
            <w:vertAlign w:val="superscript"/>
          </w:rPr>
          <w:t>44</w:t>
        </w:r>
        <w:r w:rsidR="00075A48">
          <w:fldChar w:fldCharType="end"/>
        </w:r>
      </w:hyperlink>
      <w:r w:rsidR="001F18C0">
        <w:t xml:space="preserve"> the M06-2X/6-31+G(d) </w:t>
      </w:r>
      <w:r w:rsidR="00F53E8A">
        <w:t xml:space="preserve">method </w:t>
      </w:r>
      <w:r w:rsidR="001F18C0">
        <w:t>had been found to yield rather accurate values of</w:t>
      </w:r>
      <w:r w:rsidR="00E95130">
        <w:t xml:space="preserve"> </w:t>
      </w:r>
      <m:oMath>
        <m:r>
          <w:rPr>
            <w:rFonts w:ascii="Cambria Math" w:hAnsi="Cambria Math"/>
          </w:rPr>
          <m:t>G</m:t>
        </m:r>
      </m:oMath>
      <w:r>
        <w:t xml:space="preserve">. This method was </w:t>
      </w:r>
      <w:r w:rsidR="001F18C0">
        <w:t>therefore employed here</w:t>
      </w:r>
      <w:r>
        <w:t xml:space="preserve"> for geometry optimisations</w:t>
      </w:r>
      <w:r w:rsidR="001F18C0">
        <w:t>.</w:t>
      </w:r>
      <w:r w:rsidR="00C77EC4">
        <w:t xml:space="preserve"> </w:t>
      </w:r>
      <w:r w:rsidR="00434758">
        <w:t xml:space="preserve">Once the most stable </w:t>
      </w:r>
      <w:r w:rsidR="00434758" w:rsidRPr="001F3F80">
        <w:t>conformer for each species was identified</w:t>
      </w:r>
      <w:r>
        <w:t xml:space="preserve"> at this level</w:t>
      </w:r>
      <w:r w:rsidR="00434758" w:rsidRPr="001F3F80">
        <w:t xml:space="preserve">, </w:t>
      </w:r>
      <m:oMath>
        <m:r>
          <w:rPr>
            <w:rFonts w:ascii="Cambria Math" w:hAnsi="Cambria Math"/>
          </w:rPr>
          <m:t>G</m:t>
        </m:r>
      </m:oMath>
      <w:r w:rsidR="001F3F80" w:rsidRPr="001F3F80">
        <w:t xml:space="preserve"> </w:t>
      </w:r>
      <w:r w:rsidR="001F3F80">
        <w:t xml:space="preserve">values </w:t>
      </w:r>
      <w:r w:rsidR="001F3F80" w:rsidRPr="001F3F80">
        <w:t xml:space="preserve">at a higher level of theory </w:t>
      </w:r>
      <w:r>
        <w:t>were then</w:t>
      </w:r>
      <w:r w:rsidR="001F3F80" w:rsidRPr="001F3F80">
        <w:t xml:space="preserve"> </w:t>
      </w:r>
      <w:r>
        <w:t>obtained by computing</w:t>
      </w:r>
      <w:r w:rsidR="001F3F80" w:rsidRPr="001F3F80">
        <w:t xml:space="preserve"> </w:t>
      </w:r>
      <w:r w:rsidR="00F53E8A">
        <w:t>the</w:t>
      </w:r>
      <w:r>
        <w:t xml:space="preserve"> single point</w:t>
      </w:r>
      <w:r w:rsidR="001F3F80" w:rsidRPr="001F3F80">
        <w:t xml:space="preserve"> </w:t>
      </w:r>
      <w:r>
        <w:t>(fixed geometr</w:t>
      </w:r>
      <w:r w:rsidR="00A86D45">
        <w:t>y</w:t>
      </w:r>
      <w:r>
        <w:t xml:space="preserve">) </w:t>
      </w:r>
      <m:oMath>
        <m:r>
          <w:rPr>
            <w:rFonts w:ascii="Cambria Math" w:hAnsi="Cambria Math"/>
          </w:rPr>
          <m:t>E</m:t>
        </m:r>
      </m:oMath>
      <w:r w:rsidR="001F3F80">
        <w:t xml:space="preserve"> </w:t>
      </w:r>
      <w:r w:rsidR="00F53E8A">
        <w:t xml:space="preserve">values </w:t>
      </w:r>
      <w:r w:rsidR="006F36B8">
        <w:t xml:space="preserve">and adding the thermochemical correction from the lower-level calculation, </w:t>
      </w:r>
      <w:r w:rsidR="001F3F80">
        <w:t>as shown in</w:t>
      </w:r>
      <w:r w:rsidR="005573AB">
        <w:t xml:space="preserve"> equation (5</w:t>
      </w:r>
      <w:r w:rsidR="001F3F80" w:rsidRPr="001F3F80">
        <w:t>):</w:t>
      </w:r>
    </w:p>
    <w:tbl>
      <w:tblPr>
        <w:tblStyle w:val="TableGrid"/>
        <w:tblW w:w="0" w:type="auto"/>
        <w:tblLook w:val="04A0" w:firstRow="1" w:lastRow="0" w:firstColumn="1" w:lastColumn="0" w:noHBand="0" w:noVBand="1"/>
      </w:tblPr>
      <w:tblGrid>
        <w:gridCol w:w="6050"/>
        <w:gridCol w:w="299"/>
        <w:gridCol w:w="3011"/>
      </w:tblGrid>
      <w:tr w:rsidR="001F3F80" w14:paraId="2FB1309F" w14:textId="77777777" w:rsidTr="00C80F1A">
        <w:tc>
          <w:tcPr>
            <w:tcW w:w="6050" w:type="dxa"/>
            <w:tcBorders>
              <w:top w:val="nil"/>
              <w:left w:val="nil"/>
              <w:bottom w:val="nil"/>
              <w:right w:val="nil"/>
            </w:tcBorders>
            <w:vAlign w:val="center"/>
          </w:tcPr>
          <w:p w14:paraId="47AD3526" w14:textId="4691E831" w:rsidR="001F3F80" w:rsidRPr="00393475" w:rsidRDefault="00915437" w:rsidP="00B151C9">
            <m:oMathPara>
              <m:oMathParaPr>
                <m:jc m:val="center"/>
              </m:oMathParaPr>
              <m:oMath>
                <m:sSub>
                  <m:sSubPr>
                    <m:ctrlPr>
                      <w:rPr>
                        <w:rFonts w:ascii="Cambria Math" w:hAnsi="Cambria Math"/>
                      </w:rPr>
                    </m:ctrlPr>
                  </m:sSubPr>
                  <m:e>
                    <m:r>
                      <w:rPr>
                        <w:rFonts w:ascii="Cambria Math" w:hAnsi="Cambria Math"/>
                      </w:rPr>
                      <m:t>G</m:t>
                    </m:r>
                  </m:e>
                  <m:sub>
                    <m:r>
                      <w:rPr>
                        <w:rFonts w:ascii="Cambria Math" w:hAnsi="Cambria Math"/>
                      </w:rPr>
                      <m:t>HL</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HL</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LL</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LL</m:t>
                        </m:r>
                      </m:sub>
                    </m:sSub>
                  </m:e>
                </m:d>
              </m:oMath>
            </m:oMathPara>
          </w:p>
        </w:tc>
        <w:tc>
          <w:tcPr>
            <w:tcW w:w="299" w:type="dxa"/>
            <w:tcBorders>
              <w:top w:val="nil"/>
              <w:left w:val="nil"/>
              <w:bottom w:val="nil"/>
              <w:right w:val="nil"/>
            </w:tcBorders>
          </w:tcPr>
          <w:p w14:paraId="5ADCD988" w14:textId="77777777" w:rsidR="001F3F80" w:rsidRDefault="001F3F80" w:rsidP="00B151C9"/>
        </w:tc>
        <w:tc>
          <w:tcPr>
            <w:tcW w:w="3011" w:type="dxa"/>
            <w:tcBorders>
              <w:top w:val="nil"/>
              <w:left w:val="nil"/>
              <w:bottom w:val="nil"/>
              <w:right w:val="nil"/>
            </w:tcBorders>
            <w:vAlign w:val="center"/>
          </w:tcPr>
          <w:p w14:paraId="6592115E" w14:textId="5F691571" w:rsidR="001F3F80" w:rsidRDefault="005573AB" w:rsidP="005573AB">
            <w:pPr>
              <w:jc w:val="right"/>
            </w:pPr>
            <w:r>
              <w:t>(5</w:t>
            </w:r>
            <w:r w:rsidR="001F3F80">
              <w:t>)</w:t>
            </w:r>
          </w:p>
        </w:tc>
      </w:tr>
    </w:tbl>
    <w:p w14:paraId="6ED5032F" w14:textId="7D72C2B4" w:rsidR="00A04921" w:rsidRDefault="001F3F80" w:rsidP="00A948C6">
      <w:r>
        <w:t xml:space="preserve">where </w:t>
      </w:r>
      <m:oMath>
        <m:r>
          <w:rPr>
            <w:rFonts w:ascii="Cambria Math" w:hAnsi="Cambria Math"/>
          </w:rPr>
          <m:t>HL</m:t>
        </m:r>
      </m:oMath>
      <w:r>
        <w:t xml:space="preserve"> and </w:t>
      </w:r>
      <m:oMath>
        <m:r>
          <w:rPr>
            <w:rFonts w:ascii="Cambria Math" w:hAnsi="Cambria Math"/>
          </w:rPr>
          <m:t>LL</m:t>
        </m:r>
      </m:oMath>
      <w:r>
        <w:t xml:space="preserve"> correspond to higher and lower level</w:t>
      </w:r>
      <w:r w:rsidR="006F36B8">
        <w:t>s</w:t>
      </w:r>
      <w:r>
        <w:t xml:space="preserve"> of theory, respectively. </w:t>
      </w:r>
    </w:p>
    <w:p w14:paraId="2E217F81" w14:textId="6B230D74" w:rsidR="00577A7D" w:rsidRDefault="00ED354D" w:rsidP="00B843C2">
      <w:pPr>
        <w:pStyle w:val="Paragraph"/>
      </w:pPr>
      <w:r>
        <w:t xml:space="preserve">The </w:t>
      </w:r>
      <w:r w:rsidR="007B3A9E">
        <w:t>Gaussian 16</w:t>
      </w:r>
      <w:hyperlink w:anchor="_ENREF_103" w:tooltip="Frisch, 2016 #271" w:history="1">
        <w:r w:rsidR="00075A48">
          <w:fldChar w:fldCharType="begin">
            <w:fldData xml:space="preserve">PEVuZE5vdGU+PENpdGU+PEF1dGhvcj5GcmlzY2g8L0F1dGhvcj48WWVhcj4yMDE2PC9ZZWFyPjxS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</w:fldData>
          </w:fldChar>
        </w:r>
        <w:r w:rsidR="00075A48">
          <w:instrText xml:space="preserve"> ADDIN EN.CITE </w:instrText>
        </w:r>
        <w:r w:rsidR="00075A48">
          <w:fldChar w:fldCharType="begin">
            <w:fldData xml:space="preserve">PEVuZE5vdGU+PENpdGU+PEF1dGhvcj5GcmlzY2g8L0F1dGhvcj48WWVhcj4yMDE2PC9ZZWFyPjxS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</w:fldData>
          </w:fldChar>
        </w:r>
        <w:r w:rsidR="00075A48">
          <w:instrText xml:space="preserve"> ADDIN EN.CITE.DATA </w:instrText>
        </w:r>
        <w:r w:rsidR="00075A48">
          <w:fldChar w:fldCharType="end"/>
        </w:r>
        <w:r w:rsidR="00075A48">
          <w:fldChar w:fldCharType="separate"/>
        </w:r>
        <w:r w:rsidR="00075A48" w:rsidRPr="002E1A27">
          <w:rPr>
            <w:noProof/>
            <w:vertAlign w:val="superscript"/>
          </w:rPr>
          <w:t>103</w:t>
        </w:r>
        <w:r w:rsidR="00075A48">
          <w:fldChar w:fldCharType="end"/>
        </w:r>
      </w:hyperlink>
      <w:r w:rsidR="007B3A9E">
        <w:t xml:space="preserve"> </w:t>
      </w:r>
      <w:r>
        <w:t xml:space="preserve">software </w:t>
      </w:r>
      <w:r w:rsidR="007B3A9E">
        <w:t>was used to carry out all DFT calculations</w:t>
      </w:r>
      <w:r>
        <w:t xml:space="preserve">. </w:t>
      </w:r>
      <w:r w:rsidR="00485368">
        <w:t xml:space="preserve">The </w:t>
      </w:r>
      <w:r w:rsidR="00EA6D11">
        <w:t xml:space="preserve">solution phase energies were calculated by employing </w:t>
      </w:r>
      <w:r w:rsidR="00485368">
        <w:t>conductor-like polarisable continuum model (CPCM)</w:t>
      </w:r>
      <w:hyperlink w:anchor="_ENREF_104" w:tooltip="Cossi, 2003 #346" w:history="1">
        <w:r w:rsidR="00075A48">
          <w:fldChar w:fldCharType="begin"/>
        </w:r>
        <w:r w:rsidR="00075A48">
          <w:instrText xml:space="preserve"> ADDIN EN.CITE &lt;EndNote&gt;&lt;Cite&gt;&lt;Author&gt;Cossi&lt;/Author&gt;&lt;Year&gt;2003&lt;/Year&gt;&lt;RecNum&gt;346&lt;/RecNum&gt;&lt;DisplayText&gt;&lt;style face="superscript"&gt;104&lt;/style&gt;&lt;/DisplayText&gt;&lt;record&gt;&lt;rec-number&gt;346&lt;/rec-number&gt;&lt;foreign-keys&gt;&lt;key app="EN" db-id="s9tdpazwgt05pee2rf3x2x2gtdvpdwx50stf" timestamp="1571182768"&gt;346&lt;/key&gt;&lt;/foreign-keys&gt;&lt;ref-type name="Journal Article"&gt;17&lt;/ref-type&gt;&lt;contributors&gt;&lt;authors&gt;&lt;author&gt;Cossi, Maurizio&lt;/author&gt;&lt;author&gt;Rega, Nadia&lt;/author&gt;&lt;author&gt;Scalmani, Giovanni&lt;/author&gt;&lt;author&gt;Barone, Vincenzo&lt;/author&gt;&lt;/authors&gt;&lt;/contributors&gt;&lt;titles&gt;&lt;title&gt;Energies, structures, and electronic properties of molecules in solution with the C-PCM solvation model&lt;/title&gt;&lt;secondary-title&gt;Journal of Computational Chemistry&lt;/secondary-title&gt;&lt;/titles&gt;&lt;periodical&gt;&lt;full-title&gt;Journal of Computational Chemistry&lt;/full-title&gt;&lt;abbr-1&gt;J. Comput. Chem.&lt;/abbr-1&gt;&lt;abbr-2&gt;J Comput Chem&lt;/abbr-2&gt;&lt;/periodical&gt;&lt;pages&gt;669-681&lt;/pages&gt;&lt;volume&gt;24&lt;/volume&gt;&lt;number&gt;6&lt;/number&gt;&lt;keywords&gt;&lt;keyword&gt;solvation&lt;/keyword&gt;&lt;keyword&gt;conductor-like model&lt;/keyword&gt;&lt;keyword&gt;C-PCM&lt;/keyword&gt;&lt;/keywords&gt;&lt;dates&gt;&lt;year&gt;2003&lt;/year&gt;&lt;pub-dates&gt;&lt;date&gt;2003/04/30&lt;/date&gt;&lt;/pub-dates&gt;&lt;/dates&gt;&lt;publisher&gt;John Wiley &amp;amp; Sons, Ltd&lt;/publisher&gt;&lt;isbn&gt;0192-8651&lt;/isbn&gt;&lt;label&gt;CPCM&lt;/label&gt;&lt;urls&gt;&lt;related-urls&gt;&lt;url&gt;https://doi.org/10.1002/jcc.10189&lt;/url&gt;&lt;/related-urls&gt;&lt;/urls&gt;&lt;electronic-resource-num&gt;10.1002/jcc.10189&lt;/electronic-resource-num&gt;&lt;access-date&gt;2019/10/15&lt;/access-date&gt;&lt;/record&gt;&lt;/Cite&gt;&lt;/EndNote&gt;</w:instrText>
        </w:r>
        <w:r w:rsidR="00075A48">
          <w:fldChar w:fldCharType="separate"/>
        </w:r>
        <w:r w:rsidR="00075A48" w:rsidRPr="002E1A27">
          <w:rPr>
            <w:noProof/>
            <w:vertAlign w:val="superscript"/>
          </w:rPr>
          <w:t>104</w:t>
        </w:r>
        <w:r w:rsidR="00075A48">
          <w:fldChar w:fldCharType="end"/>
        </w:r>
      </w:hyperlink>
      <w:r w:rsidR="00485368">
        <w:t xml:space="preserve"> implicit solvent model due to its better performance in a previous reported benchmarking effort.</w:t>
      </w:r>
      <w:hyperlink w:anchor="_ENREF_44" w:tooltip="Krenske, 2016 #105" w:history="1">
        <w:r w:rsidR="00075A48">
          <w:fldChar w:fldCharType="begin"/>
        </w:r>
        <w:r w:rsidR="00075A48">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075A48">
          <w:fldChar w:fldCharType="separate"/>
        </w:r>
        <w:r w:rsidR="00075A48" w:rsidRPr="005573AB">
          <w:rPr>
            <w:noProof/>
            <w:vertAlign w:val="superscript"/>
          </w:rPr>
          <w:t>44</w:t>
        </w:r>
        <w:r w:rsidR="00075A48">
          <w:fldChar w:fldCharType="end"/>
        </w:r>
      </w:hyperlink>
      <w:r w:rsidR="00485368">
        <w:t xml:space="preserve"> </w:t>
      </w:r>
      <w:r>
        <w:t>The</w:t>
      </w:r>
      <w:r w:rsidR="007B3A9E">
        <w:t xml:space="preserve"> </w:t>
      </w:r>
      <w:r w:rsidR="005573AB">
        <w:t>“UltraF</w:t>
      </w:r>
      <w:r w:rsidR="007B3A9E">
        <w:t>ine</w:t>
      </w:r>
      <w:r w:rsidR="005573AB">
        <w:t>”</w:t>
      </w:r>
      <w:r w:rsidR="007B3A9E">
        <w:t xml:space="preserve"> integration grids</w:t>
      </w:r>
      <w:r>
        <w:t xml:space="preserve"> was used</w:t>
      </w:r>
      <w:r w:rsidR="00F901AC">
        <w:t xml:space="preserve"> </w:t>
      </w:r>
      <w:r w:rsidR="00C75F05">
        <w:t xml:space="preserve">to avoid large errors in computations of </w:t>
      </w:r>
      <m:oMath>
        <m:r>
          <w:rPr>
            <w:rFonts w:ascii="Cambria Math" w:hAnsi="Cambria Math"/>
          </w:rPr>
          <m:t>G</m:t>
        </m:r>
      </m:oMath>
      <w:r w:rsidR="00C75F05">
        <w:t xml:space="preserve"> values as warned by Bootsma and Wheeler</w:t>
      </w:r>
      <w:r w:rsidR="007B3A9E">
        <w:t>.</w:t>
      </w:r>
      <w:hyperlink w:anchor="_ENREF_105" w:tooltip="Andrea N., 2019 #351" w:history="1">
        <w:r w:rsidR="00075A48">
          <w:fldChar w:fldCharType="begin"/>
        </w:r>
        <w:r w:rsidR="00075A48">
          <w:instrText xml:space="preserve"> ADDIN EN.CITE &lt;EndNote&gt;&lt;Cite&gt;&lt;Author&gt;Andrea N.&lt;/Author&gt;&lt;Year&gt;2019&lt;/Year&gt;&lt;RecNum&gt;351&lt;/RecNum&gt;&lt;DisplayText&gt;&lt;style face="superscript"&gt;105&lt;/style&gt;&lt;/DisplayText&gt;&lt;record&gt;&lt;rec-number&gt;351&lt;/rec-number&gt;&lt;foreign-keys&gt;&lt;key app="EN" db-id="s9tdpazwgt05pee2rf3x2x2gtdvpdwx50stf" timestamp="1571212025"&gt;351&lt;/key&gt;&lt;/foreign-keys&gt;&lt;ref-type name="Book"&gt;6&lt;/ref-type&gt;&lt;contributors&gt;&lt;authors&gt;&lt;author&gt;Andrea N., Bootsma&lt;/author&gt;&lt;author&gt;Steven, Wheeler&lt;/author&gt;&lt;/authors&gt;&lt;/contributors&gt;&lt;titles&gt;&lt;title&gt;Popular Integration Grids Can Result in Large Errors in DFT-Computed Free Energies&lt;/title&gt;&lt;/titles&gt;&lt;keywords&gt;&lt;keyword&gt;integration grids&lt;/keyword&gt;&lt;keyword&gt;Stereoselectivity&lt;/keyword&gt;&lt;keyword&gt;Organocatalyst&lt;/keyword&gt;&lt;/keywords&gt;&lt;dates&gt;&lt;year&gt;2019&lt;/year&gt;&lt;/dates&gt;&lt;label&gt;ultrafine grid&lt;/label&gt;&lt;urls&gt;&lt;related-urls&gt;&lt;url&gt;https://chemrxiv.org/articles/Popular_Integration_Grids_Can_Result_in_Large_Errors_in_DFT-Computed_Free_Energies/8864204&lt;/url&gt;&lt;/related-urls&gt;&lt;/urls&gt;&lt;electronic-resource-num&gt;10.26434/chemrxiv.8864204.v5&lt;/electronic-resource-num&gt;&lt;/record&gt;&lt;/Cite&gt;&lt;/EndNote&gt;</w:instrText>
        </w:r>
        <w:r w:rsidR="00075A48">
          <w:fldChar w:fldCharType="separate"/>
        </w:r>
        <w:r w:rsidR="00075A48" w:rsidRPr="002E1A27">
          <w:rPr>
            <w:noProof/>
            <w:vertAlign w:val="superscript"/>
          </w:rPr>
          <w:t>105</w:t>
        </w:r>
        <w:r w:rsidR="00075A48">
          <w:fldChar w:fldCharType="end"/>
        </w:r>
      </w:hyperlink>
      <w:r w:rsidR="007B3A9E">
        <w:t xml:space="preserve"> Harmonic vibrational frequency calculations indicated whether stationary points were</w:t>
      </w:r>
      <w:r>
        <w:t xml:space="preserve"> local</w:t>
      </w:r>
      <w:r w:rsidR="007B3A9E">
        <w:t xml:space="preserve"> minima or </w:t>
      </w:r>
      <w:r>
        <w:t xml:space="preserve">first-order </w:t>
      </w:r>
      <w:r w:rsidR="007B3A9E">
        <w:t xml:space="preserve">saddle points </w:t>
      </w:r>
      <w:r>
        <w:t>and also provided</w:t>
      </w:r>
      <w:r w:rsidR="007B3A9E">
        <w:t xml:space="preserve"> unscaled zero-point energy and thermal corrections. </w:t>
      </w:r>
      <m:oMath>
        <m:r>
          <w:rPr>
            <w:rFonts w:ascii="Cambria Math" w:hAnsi="Cambria Math"/>
          </w:rPr>
          <m:t>G</m:t>
        </m:r>
      </m:oMath>
      <w:r w:rsidR="007B3A9E">
        <w:t xml:space="preserve"> values are reported at a standard state of 1 mol/L and 25 ºC. </w:t>
      </w:r>
      <w:hyperlink w:anchor="_ENREF_106" w:tooltip="Dennington, 2016 #291" w:history="1"/>
      <w:r w:rsidR="00876A03">
        <w:t xml:space="preserve"> </w:t>
      </w:r>
      <w:r w:rsidR="00AE1494">
        <w:t>Programming</w:t>
      </w:r>
      <w:r w:rsidR="00264A4D">
        <w:t xml:space="preserve"> scripts were written to enable batch generation and submission of QM calculation</w:t>
      </w:r>
      <w:r w:rsidR="00B843C2">
        <w:t xml:space="preserve"> </w:t>
      </w:r>
      <w:r w:rsidR="00264A4D">
        <w:t>jobs, efficient tabulation of data, and data visualisation</w:t>
      </w:r>
      <w:r w:rsidR="00B843C2">
        <w:t xml:space="preserve">, as described </w:t>
      </w:r>
      <w:r w:rsidR="00AE1494">
        <w:t>in</w:t>
      </w:r>
      <w:r w:rsidR="00264A4D">
        <w:t xml:space="preserve"> Appendix</w:t>
      </w:r>
      <w:r w:rsidR="006B2AA3">
        <w:t xml:space="preserve"> 6.2</w:t>
      </w:r>
      <w:r w:rsidR="0011570F">
        <w:t>.2</w:t>
      </w:r>
      <w:r w:rsidR="00264A4D">
        <w:t>.</w:t>
      </w:r>
      <w:r w:rsidR="0015606B">
        <w:t xml:space="preserve"> </w:t>
      </w:r>
      <w:r w:rsidR="00577A7D">
        <w:br w:type="page"/>
      </w:r>
    </w:p>
    <w:p w14:paraId="49F303C8" w14:textId="136B07D2" w:rsidR="00EC0804" w:rsidRDefault="00F713AE" w:rsidP="000F5DBD">
      <w:pPr>
        <w:pStyle w:val="Heading2"/>
      </w:pPr>
      <w:bookmarkStart w:id="39" w:name="_Toc22242521"/>
      <w:r>
        <w:lastRenderedPageBreak/>
        <w:t>Results and Discussion</w:t>
      </w:r>
      <w:bookmarkEnd w:id="39"/>
    </w:p>
    <w:p w14:paraId="0C17D1AB" w14:textId="0F647F08" w:rsidR="000F5DBD" w:rsidRPr="000F5DBD" w:rsidRDefault="00CE2E6D" w:rsidP="00CE2E6D">
      <w:pPr>
        <w:pStyle w:val="Paragraph"/>
      </w:pPr>
      <w:r>
        <w:t xml:space="preserve">The following subsections discuss the results obtained from the </w:t>
      </w:r>
      <w:r w:rsidR="00EF4734">
        <w:t xml:space="preserve">benchmarking conducted, analysis on the </w:t>
      </w:r>
      <w:r>
        <w:t>most stable conformers, thermodynamic parameters calculated and their correlation with certain features</w:t>
      </w:r>
      <w:r w:rsidR="002E1A27">
        <w:t xml:space="preserve"> of the molecular systems</w:t>
      </w:r>
      <w:r>
        <w:t>.</w:t>
      </w:r>
    </w:p>
    <w:p w14:paraId="354DA37B" w14:textId="77777777" w:rsidR="00EF4734" w:rsidRDefault="00EF4734" w:rsidP="00EF4734">
      <w:pPr>
        <w:pStyle w:val="Heading3"/>
      </w:pPr>
      <w:bookmarkStart w:id="40" w:name="_Toc22242523"/>
      <w:bookmarkStart w:id="41" w:name="_Toc22242522"/>
      <w:r>
        <w:t>Benchmarking of Functionals and Basis Sets for Thiol Additions to Cyanoacrylamides</w:t>
      </w:r>
      <w:bookmarkEnd w:id="40"/>
    </w:p>
    <w:p w14:paraId="7E85885C" w14:textId="56663138" w:rsidR="00EF4734" w:rsidRDefault="00EF4734" w:rsidP="00EF4734">
      <w:pPr>
        <w:pStyle w:val="Paragraph"/>
      </w:pPr>
      <w:r>
        <w:t xml:space="preserve">First, to determine the best method to calculate the energetics of acrylamide thiol additions, the </w:t>
      </w:r>
      <m:oMath>
        <m:r>
          <m:rPr>
            <m:sty m:val="p"/>
          </m:rPr>
          <w:rPr>
            <w:rFonts w:ascii="Cambria Math" w:hAnsi="Cambria Math"/>
          </w:rPr>
          <m:t>Δ</m:t>
        </m:r>
        <m:r>
          <w:rPr>
            <w:rFonts w:ascii="Cambria Math" w:hAnsi="Cambria Math"/>
          </w:rPr>
          <m:t>G</m:t>
        </m:r>
      </m:oMath>
      <w:r>
        <w:t xml:space="preserve"> values for a set of known thiol additions having experimentally available thermodynamic data were calculated using different combinations of functionals and basis sets. T</w:t>
      </w:r>
      <w:r w:rsidR="00791103">
        <w:t xml:space="preserve">he experimental </w:t>
      </w:r>
      <m:oMath>
        <m:r>
          <m:rPr>
            <m:sty m:val="p"/>
          </m:rPr>
          <w:rPr>
            <w:rFonts w:ascii="Cambria Math" w:hAnsi="Cambria Math"/>
          </w:rPr>
          <m:t>Δ</m:t>
        </m:r>
        <m:r>
          <w:rPr>
            <w:rFonts w:ascii="Cambria Math" w:hAnsi="Cambria Math"/>
          </w:rPr>
          <m:t>G</m:t>
        </m:r>
      </m:oMath>
      <w:r w:rsidR="00791103">
        <w:t xml:space="preserve"> values of t</w:t>
      </w:r>
      <w:r>
        <w:t xml:space="preserve">hese reference thiol additions were calculated from the equilibrium constant </w:t>
      </w:r>
      <w:r w:rsidR="00791103">
        <w:t>determined using nuclear magnetic resonance</w:t>
      </w:r>
      <w:r>
        <w:t>.</w:t>
      </w:r>
      <w:hyperlink w:anchor="_ENREF_6" w:tooltip="Serafimova, 2012 #128" w:history="1">
        <w:r w:rsidR="00075A48">
          <w:fldChar w:fldCharType="begin"/>
        </w:r>
        <w:r w:rsidR="00075A48">
          <w:instrText xml:space="preserve"> ADDIN EN.CITE &lt;EndNote&gt;&lt;Cite&gt;&lt;Author&gt;Serafimova&lt;/Author&gt;&lt;Year&gt;2012&lt;/Year&gt;&lt;RecNum&gt;128&lt;/RecNum&gt;&lt;DisplayText&gt;&lt;style face="superscript"&gt;6&lt;/style&gt;&lt;/DisplayText&gt;&lt;record&gt;&lt;rec-number&gt;128&lt;/rec-number&gt;&lt;foreign-keys&gt;&lt;key app="EN" db-id="s9tdpazwgt05pee2rf3x2x2gtdvpdwx50stf" timestamp="1556240024"&gt;128&lt;/key&gt;&lt;/foreign-keys&gt;&lt;ref-type name="Journal Article"&gt;17&lt;/ref-type&gt;&lt;contributors&gt;&lt;authors&gt;&lt;author&gt;Serafimova, Iana M.&lt;/author&gt;&lt;author&gt;Pufall, Miles A.&lt;/author&gt;&lt;author&gt;Krishnan, Shyam&lt;/author&gt;&lt;author&gt;Duda, Katarzyna&lt;/author&gt;&lt;author&gt;Cohen, Michael S.&lt;/author&gt;&lt;author&gt;Maglathlin, Rebecca L.&lt;/author&gt;&lt;author&gt;McFarland, Jesse M.&lt;/author&gt;&lt;author&gt;Miller, Rand M.&lt;/author&gt;&lt;author&gt;Frödin, Morten&lt;/author&gt;&lt;author&gt;Taunton, Jack&lt;/author&gt;&lt;/authors&gt;&lt;/contributors&gt;&lt;titles&gt;&lt;title&gt;Reversible targeting of noncatalytic cysteines with chemically tuned electrophiles&lt;/title&gt;&lt;secondary-title&gt;Nature Chemical Biology&lt;/secondary-title&gt;&lt;/titles&gt;&lt;periodical&gt;&lt;full-title&gt;Nature Chemical Biology&lt;/full-title&gt;&lt;abbr-1&gt;Nat. Chem. Biol.&lt;/abbr-1&gt;&lt;abbr-2&gt;Nat Chem Biol&lt;/abbr-2&gt;&lt;/periodical&gt;&lt;pages&gt;471-476&lt;/pages&gt;&lt;volume&gt;8&lt;/volume&gt;&lt;dates&gt;&lt;year&gt;2012&lt;/year&gt;&lt;pub-dates&gt;&lt;date&gt;04/01/online&lt;/date&gt;&lt;/pub-dates&gt;&lt;/dates&gt;&lt;publisher&gt;Nature Publishing Group, a division of Macmillan Publishers Limited. All Rights Reserved.&lt;/publisher&gt;&lt;label&gt;first reversible exp&lt;/label&gt;&lt;work-type&gt;Article&lt;/work-type&gt;&lt;urls&gt;&lt;related-urls&gt;&lt;url&gt;https://doi.org/10.1038/nchembio.925&lt;/url&gt;&lt;/related-urls&gt;&lt;/urls&gt;&lt;electronic-resource-num&gt;10.1038/nchembio.925&amp;#xD;https://www.nature.com/articles/nchembio.925#supplementary-information&lt;/electronic-resource-num&gt;&lt;/record&gt;&lt;/Cite&gt;&lt;/EndNote&gt;</w:instrText>
        </w:r>
        <w:r w:rsidR="00075A48">
          <w:fldChar w:fldCharType="separate"/>
        </w:r>
        <w:r w:rsidR="00075A48" w:rsidRPr="00C46936">
          <w:rPr>
            <w:noProof/>
            <w:vertAlign w:val="superscript"/>
          </w:rPr>
          <w:t>6</w:t>
        </w:r>
        <w:r w:rsidR="00075A48">
          <w:fldChar w:fldCharType="end"/>
        </w:r>
      </w:hyperlink>
      <w:hyperlink w:anchor="_ENREF_44" w:tooltip="Krenske, 2016 #105" w:history="1"/>
      <w:r w:rsidRPr="00C46936">
        <w:t xml:space="preserve"> </w:t>
      </w:r>
      <w:r>
        <w:t xml:space="preserve">The benchmarking results </w:t>
      </w:r>
      <w:r w:rsidR="009E5C2A">
        <w:t xml:space="preserve">along with the </w:t>
      </w:r>
      <w:r w:rsidR="009E5C2A">
        <w:rPr>
          <w:bCs/>
          <w:iCs/>
          <w:lang w:val="en-AU"/>
        </w:rPr>
        <w:t>central processing unit (CPU) time</w:t>
      </w:r>
      <w:r w:rsidR="009E5C2A">
        <w:t xml:space="preserve"> taken for the calculation of a test case </w:t>
      </w:r>
      <w:r w:rsidRPr="009E5C2A">
        <w:t>are</w:t>
      </w:r>
      <w:r>
        <w:t xml:space="preserve"> shown in Table 2.2.</w:t>
      </w:r>
    </w:p>
    <w:p w14:paraId="3F898FF0" w14:textId="77777777" w:rsidR="00EF4734" w:rsidRDefault="00EF4734" w:rsidP="009E5C2A">
      <w:pPr>
        <w:pStyle w:val="TableHeading"/>
        <w:spacing w:before="240"/>
      </w:pPr>
      <w:r>
        <w:t>Table</w:t>
      </w:r>
      <w:r w:rsidRPr="001F77DE">
        <w:t xml:space="preserve"> </w:t>
      </w:r>
      <w:r>
        <w:t>2.2</w:t>
      </w:r>
      <w:r w:rsidRPr="00673BAD">
        <w:t xml:space="preserve">. </w:t>
      </w:r>
      <w:r>
        <w:t xml:space="preserve">Benchmarking calculations of ten different QM methods for the prediction of the </w:t>
      </w:r>
      <m:oMath>
        <m:r>
          <m:rPr>
            <m:sty m:val="b"/>
          </m:rPr>
          <w:rPr>
            <w:rFonts w:ascii="Cambria Math" w:hAnsi="Cambria Math"/>
          </w:rPr>
          <m:t>Δ</m:t>
        </m:r>
        <m:r>
          <m:rPr>
            <m:sty m:val="bi"/>
          </m:rPr>
          <w:rPr>
            <w:rFonts w:ascii="Cambria Math" w:hAnsi="Cambria Math"/>
          </w:rPr>
          <m:t>G</m:t>
        </m:r>
      </m:oMath>
      <w:r>
        <w:t xml:space="preserve"> values for addition of thiol (MeSH) to Michael acceptors.</w:t>
      </w:r>
    </w:p>
    <w:tbl>
      <w:tblPr>
        <w:tblW w:w="5000" w:type="pct"/>
        <w:tblCellMar>
          <w:left w:w="0" w:type="dxa"/>
          <w:right w:w="0" w:type="dxa"/>
        </w:tblCellMar>
        <w:tblLook w:val="0420" w:firstRow="1" w:lastRow="0" w:firstColumn="0" w:lastColumn="0" w:noHBand="0" w:noVBand="1"/>
      </w:tblPr>
      <w:tblGrid>
        <w:gridCol w:w="2828"/>
        <w:gridCol w:w="723"/>
        <w:gridCol w:w="647"/>
        <w:gridCol w:w="648"/>
        <w:gridCol w:w="648"/>
        <w:gridCol w:w="648"/>
        <w:gridCol w:w="648"/>
        <w:gridCol w:w="648"/>
        <w:gridCol w:w="648"/>
        <w:gridCol w:w="648"/>
        <w:gridCol w:w="605"/>
        <w:gridCol w:w="21"/>
      </w:tblGrid>
      <w:tr w:rsidR="00EF4734" w:rsidRPr="00F958D1" w14:paraId="1E798452" w14:textId="77777777" w:rsidTr="009E5C2A">
        <w:trPr>
          <w:gridAfter w:val="1"/>
          <w:wAfter w:w="11" w:type="pct"/>
          <w:trHeight w:val="319"/>
        </w:trPr>
        <w:tc>
          <w:tcPr>
            <w:tcW w:w="1511" w:type="pct"/>
            <w:vMerge w:val="restar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1B63B86A" w14:textId="77777777" w:rsidR="00EF4734" w:rsidRPr="00F958D1" w:rsidRDefault="00EF4734" w:rsidP="009E5C2A">
            <w:pPr>
              <w:spacing w:line="276" w:lineRule="auto"/>
              <w:jc w:val="center"/>
              <w:rPr>
                <w:lang w:val="en-AU"/>
              </w:rPr>
            </w:pPr>
            <w:r w:rsidRPr="00F958D1">
              <w:rPr>
                <w:lang w:val="en-AU"/>
              </w:rPr>
              <w:t>Michael acceptor</w:t>
            </w:r>
          </w:p>
        </w:tc>
        <w:tc>
          <w:tcPr>
            <w:tcW w:w="3478" w:type="pct"/>
            <w:gridSpan w:val="10"/>
            <w:tcBorders>
              <w:top w:val="single" w:sz="18" w:space="0" w:color="000000"/>
              <w:left w:val="nil"/>
              <w:bottom w:val="single" w:sz="18" w:space="0" w:color="000000"/>
              <w:right w:val="nil"/>
            </w:tcBorders>
          </w:tcPr>
          <w:p w14:paraId="5BA68642" w14:textId="77777777" w:rsidR="00EF4734" w:rsidRPr="00F958D1" w:rsidRDefault="00EF4734" w:rsidP="009E5C2A">
            <w:pPr>
              <w:spacing w:line="276" w:lineRule="auto"/>
              <w:jc w:val="center"/>
              <w:rPr>
                <w:lang w:val="en-AU"/>
              </w:rPr>
            </w:pPr>
            <w:r>
              <w:rPr>
                <w:lang w:val="en-AU"/>
              </w:rPr>
              <w:t xml:space="preserve">Errors of </w:t>
            </w:r>
            <w:r w:rsidRPr="00F958D1">
              <w:rPr>
                <w:lang w:val="en-AU"/>
              </w:rPr>
              <w:t>Calc</w:t>
            </w:r>
            <w:r>
              <w:rPr>
                <w:lang w:val="en-AU"/>
              </w:rPr>
              <w:t>.</w:t>
            </w:r>
            <w:r w:rsidRPr="00F958D1">
              <w:rPr>
                <w:b/>
                <w:bCs/>
                <w:lang w:val="en-AU"/>
              </w:rPr>
              <w:t xml:space="preserve"> </w:t>
            </w:r>
            <m:oMath>
              <m:r>
                <m:rPr>
                  <m:sty m:val="p"/>
                </m:rPr>
                <w:rPr>
                  <w:rFonts w:ascii="Cambria Math" w:hAnsi="Cambria Math"/>
                  <w:lang w:val="en-AU"/>
                </w:rPr>
                <m:t>Δ</m:t>
              </m:r>
              <m:r>
                <w:rPr>
                  <w:rFonts w:ascii="Cambria Math" w:hAnsi="Cambria Math"/>
                  <w:lang w:val="en-AU"/>
                </w:rPr>
                <m:t>G</m:t>
              </m:r>
            </m:oMath>
            <w:r w:rsidRPr="00F958D1">
              <w:rPr>
                <w:i/>
                <w:iCs/>
                <w:lang w:val="en-AU"/>
              </w:rPr>
              <w:t xml:space="preserve"> </w:t>
            </w:r>
            <w:r w:rsidRPr="00F958D1">
              <w:rPr>
                <w:lang w:val="en-AU"/>
              </w:rPr>
              <w:t>(kcal/mol)</w:t>
            </w:r>
            <w:r>
              <w:rPr>
                <w:lang w:val="en-AU"/>
              </w:rPr>
              <w:t xml:space="preserve"> for Methods A-J</w:t>
            </w:r>
          </w:p>
        </w:tc>
      </w:tr>
      <w:tr w:rsidR="00EF4734" w:rsidRPr="00F958D1" w14:paraId="4F2723C3" w14:textId="77777777" w:rsidTr="009E5C2A">
        <w:trPr>
          <w:trHeight w:val="20"/>
        </w:trPr>
        <w:tc>
          <w:tcPr>
            <w:tcW w:w="1511" w:type="pct"/>
            <w:vMerge/>
            <w:tcBorders>
              <w:top w:val="single" w:sz="18" w:space="0" w:color="000000"/>
              <w:left w:val="nil"/>
              <w:bottom w:val="single" w:sz="18" w:space="0" w:color="000000"/>
              <w:right w:val="nil"/>
            </w:tcBorders>
            <w:vAlign w:val="center"/>
            <w:hideMark/>
          </w:tcPr>
          <w:p w14:paraId="36D5F84F" w14:textId="77777777" w:rsidR="00EF4734" w:rsidRPr="00F958D1" w:rsidRDefault="00EF4734" w:rsidP="009E5C2A">
            <w:pPr>
              <w:spacing w:line="276" w:lineRule="auto"/>
              <w:rPr>
                <w:lang w:val="en-AU"/>
              </w:rPr>
            </w:pPr>
          </w:p>
        </w:tc>
        <w:tc>
          <w:tcPr>
            <w:tcW w:w="387"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49A3C338" w14:textId="77777777" w:rsidR="00EF4734" w:rsidRPr="00F958D1" w:rsidRDefault="00EF4734" w:rsidP="009E5C2A">
            <w:pPr>
              <w:spacing w:line="276" w:lineRule="auto"/>
              <w:jc w:val="center"/>
              <w:rPr>
                <w:lang w:val="en-AU"/>
              </w:rPr>
            </w:pPr>
            <w:r>
              <w:rPr>
                <w:lang w:val="en-AU"/>
              </w:rPr>
              <w:t>A</w:t>
            </w:r>
          </w:p>
        </w:tc>
        <w:tc>
          <w:tcPr>
            <w:tcW w:w="346"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2A8510FD" w14:textId="77777777" w:rsidR="00EF4734" w:rsidRPr="00F958D1" w:rsidRDefault="00EF4734" w:rsidP="009E5C2A">
            <w:pPr>
              <w:spacing w:line="276" w:lineRule="auto"/>
              <w:jc w:val="center"/>
              <w:rPr>
                <w:lang w:val="en-AU"/>
              </w:rPr>
            </w:pPr>
            <w:r>
              <w:rPr>
                <w:lang w:val="en-AU"/>
              </w:rPr>
              <w:t>B</w:t>
            </w:r>
          </w:p>
        </w:tc>
        <w:tc>
          <w:tcPr>
            <w:tcW w:w="346"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4DE984FD" w14:textId="77777777" w:rsidR="00EF4734" w:rsidRPr="00F958D1" w:rsidRDefault="00EF4734" w:rsidP="009E5C2A">
            <w:pPr>
              <w:spacing w:line="276" w:lineRule="auto"/>
              <w:jc w:val="center"/>
              <w:rPr>
                <w:lang w:val="en-AU"/>
              </w:rPr>
            </w:pPr>
            <w:r>
              <w:rPr>
                <w:lang w:val="en-AU"/>
              </w:rPr>
              <w:t>C</w:t>
            </w:r>
          </w:p>
        </w:tc>
        <w:tc>
          <w:tcPr>
            <w:tcW w:w="346"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129FB7E7" w14:textId="77777777" w:rsidR="00EF4734" w:rsidRPr="00F958D1" w:rsidRDefault="00EF4734" w:rsidP="009E5C2A">
            <w:pPr>
              <w:spacing w:line="276" w:lineRule="auto"/>
              <w:jc w:val="center"/>
              <w:rPr>
                <w:lang w:val="en-AU"/>
              </w:rPr>
            </w:pPr>
            <w:r>
              <w:rPr>
                <w:lang w:val="en-AU"/>
              </w:rPr>
              <w:t>D</w:t>
            </w:r>
          </w:p>
        </w:tc>
        <w:tc>
          <w:tcPr>
            <w:tcW w:w="346"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145ED22B" w14:textId="77777777" w:rsidR="00EF4734" w:rsidRPr="00F958D1" w:rsidRDefault="00EF4734" w:rsidP="009E5C2A">
            <w:pPr>
              <w:spacing w:line="276" w:lineRule="auto"/>
              <w:jc w:val="center"/>
              <w:rPr>
                <w:lang w:val="en-AU"/>
              </w:rPr>
            </w:pPr>
            <w:r>
              <w:rPr>
                <w:lang w:val="en-AU"/>
              </w:rPr>
              <w:t>E</w:t>
            </w:r>
          </w:p>
        </w:tc>
        <w:tc>
          <w:tcPr>
            <w:tcW w:w="346"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14B16668" w14:textId="77777777" w:rsidR="00EF4734" w:rsidRPr="00F958D1" w:rsidRDefault="00EF4734" w:rsidP="009E5C2A">
            <w:pPr>
              <w:spacing w:line="276" w:lineRule="auto"/>
              <w:jc w:val="center"/>
              <w:rPr>
                <w:lang w:val="en-AU"/>
              </w:rPr>
            </w:pPr>
            <w:r>
              <w:rPr>
                <w:lang w:val="en-AU"/>
              </w:rPr>
              <w:t>F</w:t>
            </w:r>
          </w:p>
        </w:tc>
        <w:tc>
          <w:tcPr>
            <w:tcW w:w="346" w:type="pct"/>
            <w:tcBorders>
              <w:top w:val="single" w:sz="18" w:space="0" w:color="000000"/>
              <w:left w:val="nil"/>
              <w:bottom w:val="single" w:sz="18" w:space="0" w:color="000000"/>
              <w:right w:val="nil"/>
            </w:tcBorders>
            <w:shd w:val="clear" w:color="auto" w:fill="E7E7E7"/>
            <w:vAlign w:val="center"/>
          </w:tcPr>
          <w:p w14:paraId="74B272C1" w14:textId="77777777" w:rsidR="00EF4734" w:rsidRPr="00F958D1" w:rsidRDefault="00EF4734" w:rsidP="009E5C2A">
            <w:pPr>
              <w:spacing w:line="276" w:lineRule="auto"/>
              <w:jc w:val="center"/>
              <w:rPr>
                <w:lang w:val="en-AU"/>
              </w:rPr>
            </w:pPr>
            <w:r>
              <w:rPr>
                <w:lang w:val="en-AU"/>
              </w:rPr>
              <w:t>G</w:t>
            </w:r>
          </w:p>
        </w:tc>
        <w:tc>
          <w:tcPr>
            <w:tcW w:w="346" w:type="pct"/>
            <w:tcBorders>
              <w:top w:val="single" w:sz="18" w:space="0" w:color="000000"/>
              <w:left w:val="nil"/>
              <w:bottom w:val="single" w:sz="18" w:space="0" w:color="000000"/>
              <w:right w:val="nil"/>
            </w:tcBorders>
            <w:shd w:val="clear" w:color="auto" w:fill="E7E7E7"/>
            <w:vAlign w:val="center"/>
          </w:tcPr>
          <w:p w14:paraId="7CE9412F" w14:textId="77777777" w:rsidR="00EF4734" w:rsidRPr="00F958D1" w:rsidRDefault="00EF4734" w:rsidP="009E5C2A">
            <w:pPr>
              <w:spacing w:line="276" w:lineRule="auto"/>
              <w:jc w:val="center"/>
              <w:rPr>
                <w:lang w:val="en-AU"/>
              </w:rPr>
            </w:pPr>
            <w:r>
              <w:rPr>
                <w:lang w:val="en-AU"/>
              </w:rPr>
              <w:t>H</w:t>
            </w:r>
          </w:p>
        </w:tc>
        <w:tc>
          <w:tcPr>
            <w:tcW w:w="346" w:type="pct"/>
            <w:tcBorders>
              <w:top w:val="single" w:sz="18" w:space="0" w:color="000000"/>
              <w:left w:val="nil"/>
              <w:bottom w:val="single" w:sz="18" w:space="0" w:color="000000"/>
              <w:right w:val="nil"/>
            </w:tcBorders>
            <w:shd w:val="clear" w:color="auto" w:fill="E7E7E7"/>
            <w:vAlign w:val="center"/>
          </w:tcPr>
          <w:p w14:paraId="1B7697A5" w14:textId="77777777" w:rsidR="00EF4734" w:rsidRPr="00F958D1" w:rsidRDefault="00EF4734" w:rsidP="009E5C2A">
            <w:pPr>
              <w:spacing w:line="276" w:lineRule="auto"/>
              <w:jc w:val="center"/>
              <w:rPr>
                <w:lang w:val="en-AU"/>
              </w:rPr>
            </w:pPr>
            <w:r>
              <w:rPr>
                <w:lang w:val="en-AU"/>
              </w:rPr>
              <w:t>I</w:t>
            </w:r>
          </w:p>
        </w:tc>
        <w:tc>
          <w:tcPr>
            <w:tcW w:w="334" w:type="pct"/>
            <w:gridSpan w:val="2"/>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2FA45A40" w14:textId="77777777" w:rsidR="00EF4734" w:rsidRPr="00F958D1" w:rsidRDefault="00EF4734" w:rsidP="009E5C2A">
            <w:pPr>
              <w:spacing w:line="276" w:lineRule="auto"/>
              <w:jc w:val="center"/>
              <w:rPr>
                <w:lang w:val="en-AU"/>
              </w:rPr>
            </w:pPr>
            <w:r>
              <w:rPr>
                <w:lang w:val="en-AU"/>
              </w:rPr>
              <w:t>J</w:t>
            </w:r>
          </w:p>
        </w:tc>
      </w:tr>
      <w:tr w:rsidR="00EF4734" w:rsidRPr="00F958D1" w14:paraId="462B11DD" w14:textId="77777777" w:rsidTr="009E5C2A">
        <w:trPr>
          <w:trHeight w:val="1247"/>
        </w:trPr>
        <w:tc>
          <w:tcPr>
            <w:tcW w:w="1511" w:type="pct"/>
            <w:tcBorders>
              <w:top w:val="single" w:sz="18" w:space="0" w:color="000000"/>
              <w:left w:val="nil"/>
              <w:bottom w:val="nil"/>
              <w:right w:val="nil"/>
            </w:tcBorders>
            <w:shd w:val="clear" w:color="auto" w:fill="auto"/>
            <w:tcMar>
              <w:top w:w="72" w:type="dxa"/>
              <w:left w:w="144" w:type="dxa"/>
              <w:bottom w:w="72" w:type="dxa"/>
              <w:right w:w="144" w:type="dxa"/>
            </w:tcMar>
            <w:hideMark/>
          </w:tcPr>
          <w:p w14:paraId="2B93D9DD" w14:textId="77777777" w:rsidR="00EF4734" w:rsidRPr="00FD59E6" w:rsidRDefault="00EF4734" w:rsidP="009E5C2A">
            <w:pPr>
              <w:spacing w:line="360" w:lineRule="auto"/>
              <w:rPr>
                <w:b/>
                <w:bCs/>
                <w:lang w:val="en-AU"/>
              </w:rPr>
            </w:pPr>
            <w:r w:rsidRPr="00FD59E6">
              <w:rPr>
                <w:b/>
                <w:bCs/>
                <w:noProof/>
                <w:lang w:val="en-AU"/>
              </w:rPr>
              <w:drawing>
                <wp:anchor distT="0" distB="0" distL="114300" distR="114300" simplePos="0" relativeHeight="251819008" behindDoc="0" locked="0" layoutInCell="1" allowOverlap="1" wp14:anchorId="1BE75CAB" wp14:editId="15DAD4BB">
                  <wp:simplePos x="0" y="0"/>
                  <wp:positionH relativeFrom="column">
                    <wp:posOffset>213360</wp:posOffset>
                  </wp:positionH>
                  <wp:positionV relativeFrom="paragraph">
                    <wp:posOffset>-4445</wp:posOffset>
                  </wp:positionV>
                  <wp:extent cx="1038225" cy="723900"/>
                  <wp:effectExtent l="0" t="0" r="9525" b="0"/>
                  <wp:wrapNone/>
                  <wp:docPr id="6" name="Picture 6"/>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stretch>
                            <a:fillRect/>
                          </a:stretch>
                        </pic:blipFill>
                        <pic:spPr>
                          <a:xfrm>
                            <a:off x="0" y="0"/>
                            <a:ext cx="1038225" cy="723900"/>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10</w:t>
            </w:r>
          </w:p>
          <w:p w14:paraId="6219CDF2" w14:textId="77777777" w:rsidR="00EF4734" w:rsidRPr="00B07835" w:rsidRDefault="00EF4734" w:rsidP="009E5C2A">
            <w:pPr>
              <w:spacing w:line="360" w:lineRule="auto"/>
              <w:rPr>
                <w:lang w:val="en-AU"/>
              </w:rPr>
            </w:pPr>
          </w:p>
          <w:p w14:paraId="12FEB4E1" w14:textId="77777777" w:rsidR="00EF4734" w:rsidRPr="00F958D1" w:rsidRDefault="00EF4734" w:rsidP="009E5C2A">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-2.8</w:t>
            </w:r>
            <w:r>
              <w:rPr>
                <w:i/>
                <w:vertAlign w:val="superscript"/>
              </w:rPr>
              <w:t>a</w:t>
            </w:r>
          </w:p>
        </w:tc>
        <w:tc>
          <w:tcPr>
            <w:tcW w:w="387" w:type="pct"/>
            <w:tcBorders>
              <w:top w:val="single" w:sz="18" w:space="0" w:color="000000"/>
              <w:left w:val="nil"/>
              <w:bottom w:val="nil"/>
              <w:right w:val="nil"/>
            </w:tcBorders>
            <w:shd w:val="clear" w:color="auto" w:fill="auto"/>
            <w:tcMar>
              <w:top w:w="72" w:type="dxa"/>
              <w:left w:w="144" w:type="dxa"/>
              <w:bottom w:w="72" w:type="dxa"/>
              <w:right w:w="144" w:type="dxa"/>
            </w:tcMar>
            <w:vAlign w:val="center"/>
            <w:hideMark/>
          </w:tcPr>
          <w:p w14:paraId="506DC7CC" w14:textId="77777777" w:rsidR="00EF4734" w:rsidRPr="00E929BB" w:rsidRDefault="00EF4734" w:rsidP="009E5C2A">
            <w:pPr>
              <w:spacing w:line="360" w:lineRule="auto"/>
            </w:pPr>
            <w:r w:rsidRPr="00E929BB">
              <w:rPr>
                <w:rFonts w:eastAsia="DengXian" w:cs="Arial"/>
                <w:bCs/>
                <w:color w:val="000000"/>
                <w:kern w:val="24"/>
              </w:rPr>
              <w:t>-0.5</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1E96AF75" w14:textId="77777777" w:rsidR="00EF4734" w:rsidRPr="00E929BB" w:rsidRDefault="00EF4734" w:rsidP="009E5C2A">
            <w:pPr>
              <w:spacing w:line="360" w:lineRule="auto"/>
              <w:rPr>
                <w:lang w:val="en-AU"/>
              </w:rPr>
            </w:pPr>
            <w:r w:rsidRPr="00E929BB">
              <w:rPr>
                <w:rFonts w:eastAsia="DengXian" w:cs="Arial"/>
                <w:bCs/>
                <w:color w:val="000000"/>
                <w:kern w:val="24"/>
              </w:rPr>
              <w:t>+0.9</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15D5E6E2" w14:textId="77777777" w:rsidR="00EF4734" w:rsidRPr="00E929BB" w:rsidRDefault="00EF4734" w:rsidP="009E5C2A">
            <w:pPr>
              <w:spacing w:line="360" w:lineRule="auto"/>
              <w:rPr>
                <w:lang w:val="en-AU"/>
              </w:rPr>
            </w:pPr>
            <w:r w:rsidRPr="00E929BB">
              <w:rPr>
                <w:rFonts w:eastAsia="DengXian" w:cs="Arial"/>
                <w:bCs/>
                <w:color w:val="000000"/>
                <w:kern w:val="24"/>
              </w:rPr>
              <w:t>+4.5</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4A073B9A" w14:textId="77777777" w:rsidR="00EF4734" w:rsidRPr="00E929BB" w:rsidRDefault="00EF4734" w:rsidP="009E5C2A">
            <w:pPr>
              <w:spacing w:line="360" w:lineRule="auto"/>
              <w:rPr>
                <w:lang w:val="en-AU"/>
              </w:rPr>
            </w:pPr>
            <w:r w:rsidRPr="00E929BB">
              <w:rPr>
                <w:rFonts w:eastAsia="DengXian" w:cs="Arial"/>
                <w:bCs/>
                <w:color w:val="000000"/>
                <w:kern w:val="24"/>
              </w:rPr>
              <w:t>+2.3</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12865213" w14:textId="77777777" w:rsidR="00EF4734" w:rsidRPr="00E929BB" w:rsidRDefault="00EF4734" w:rsidP="009E5C2A">
            <w:pPr>
              <w:spacing w:line="360" w:lineRule="auto"/>
              <w:rPr>
                <w:lang w:val="en-AU"/>
              </w:rPr>
            </w:pPr>
            <w:r w:rsidRPr="00E929BB">
              <w:rPr>
                <w:rFonts w:eastAsia="DengXian" w:cs="Arial"/>
                <w:bCs/>
                <w:color w:val="000000"/>
                <w:kern w:val="24"/>
              </w:rPr>
              <w:t>+2.7</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46074F2F" w14:textId="77777777" w:rsidR="00EF4734" w:rsidRPr="00E929BB" w:rsidRDefault="00EF4734" w:rsidP="009E5C2A">
            <w:pPr>
              <w:spacing w:line="360" w:lineRule="auto"/>
              <w:rPr>
                <w:lang w:val="en-AU"/>
              </w:rPr>
            </w:pPr>
            <w:r w:rsidRPr="00E929BB">
              <w:rPr>
                <w:rFonts w:eastAsia="DengXian" w:cs="Arial"/>
                <w:bCs/>
                <w:color w:val="000000"/>
                <w:kern w:val="24"/>
              </w:rPr>
              <w:t>+1.8</w:t>
            </w:r>
          </w:p>
        </w:tc>
        <w:tc>
          <w:tcPr>
            <w:tcW w:w="346" w:type="pct"/>
            <w:tcBorders>
              <w:top w:val="single" w:sz="18" w:space="0" w:color="000000"/>
              <w:left w:val="nil"/>
              <w:bottom w:val="nil"/>
              <w:right w:val="nil"/>
            </w:tcBorders>
            <w:vAlign w:val="center"/>
          </w:tcPr>
          <w:p w14:paraId="2175A554" w14:textId="77777777" w:rsidR="00EF4734" w:rsidRPr="00E929BB" w:rsidRDefault="00EF4734" w:rsidP="009E5C2A">
            <w:pPr>
              <w:spacing w:line="360" w:lineRule="auto"/>
              <w:rPr>
                <w:lang w:val="en-AU"/>
              </w:rPr>
            </w:pPr>
            <w:r w:rsidRPr="00E929BB">
              <w:rPr>
                <w:rFonts w:eastAsia="DengXian" w:cs="Arial"/>
                <w:bCs/>
                <w:color w:val="000000"/>
                <w:kern w:val="24"/>
              </w:rPr>
              <w:t>+3.4</w:t>
            </w:r>
          </w:p>
        </w:tc>
        <w:tc>
          <w:tcPr>
            <w:tcW w:w="346" w:type="pct"/>
            <w:tcBorders>
              <w:top w:val="single" w:sz="18" w:space="0" w:color="000000"/>
              <w:left w:val="nil"/>
              <w:bottom w:val="nil"/>
              <w:right w:val="nil"/>
            </w:tcBorders>
            <w:vAlign w:val="center"/>
          </w:tcPr>
          <w:p w14:paraId="39544688" w14:textId="77777777" w:rsidR="00EF4734" w:rsidRPr="00E929BB" w:rsidRDefault="00EF4734" w:rsidP="009E5C2A">
            <w:pPr>
              <w:spacing w:line="360" w:lineRule="auto"/>
              <w:rPr>
                <w:lang w:val="en-AU"/>
              </w:rPr>
            </w:pPr>
            <w:r w:rsidRPr="00E929BB">
              <w:rPr>
                <w:rFonts w:eastAsia="DengXian" w:cs="Arial"/>
                <w:bCs/>
                <w:color w:val="000000"/>
                <w:kern w:val="24"/>
              </w:rPr>
              <w:t>+0.3</w:t>
            </w:r>
          </w:p>
        </w:tc>
        <w:tc>
          <w:tcPr>
            <w:tcW w:w="346" w:type="pct"/>
            <w:tcBorders>
              <w:top w:val="single" w:sz="18" w:space="0" w:color="000000"/>
              <w:left w:val="nil"/>
              <w:bottom w:val="nil"/>
              <w:right w:val="nil"/>
            </w:tcBorders>
            <w:vAlign w:val="center"/>
          </w:tcPr>
          <w:p w14:paraId="7122A007" w14:textId="77777777" w:rsidR="00EF4734" w:rsidRPr="00E929BB" w:rsidRDefault="00EF4734" w:rsidP="009E5C2A">
            <w:pPr>
              <w:spacing w:line="360" w:lineRule="auto"/>
              <w:rPr>
                <w:lang w:val="en-AU"/>
              </w:rPr>
            </w:pPr>
            <w:r w:rsidRPr="00E929BB">
              <w:rPr>
                <w:rFonts w:eastAsia="DengXian" w:cs="Arial"/>
                <w:bCs/>
                <w:color w:val="000000"/>
                <w:kern w:val="24"/>
              </w:rPr>
              <w:t>+1.2</w:t>
            </w:r>
          </w:p>
        </w:tc>
        <w:tc>
          <w:tcPr>
            <w:tcW w:w="334" w:type="pct"/>
            <w:gridSpan w:val="2"/>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58621777" w14:textId="77777777" w:rsidR="00EF4734" w:rsidRPr="00E929BB" w:rsidRDefault="00EF4734" w:rsidP="009E5C2A">
            <w:pPr>
              <w:spacing w:line="360" w:lineRule="auto"/>
              <w:rPr>
                <w:lang w:val="en-AU"/>
              </w:rPr>
            </w:pPr>
            <w:r w:rsidRPr="00E929BB">
              <w:rPr>
                <w:rFonts w:eastAsia="DengXian" w:cs="Arial"/>
                <w:bCs/>
                <w:color w:val="000000"/>
                <w:kern w:val="24"/>
              </w:rPr>
              <w:t>-0.1</w:t>
            </w:r>
          </w:p>
        </w:tc>
      </w:tr>
      <w:tr w:rsidR="00EF4734" w:rsidRPr="00F958D1" w14:paraId="58F5750E" w14:textId="77777777" w:rsidTr="009E5C2A">
        <w:trPr>
          <w:trHeight w:val="20"/>
        </w:trPr>
        <w:tc>
          <w:tcPr>
            <w:tcW w:w="1511" w:type="pct"/>
            <w:tcBorders>
              <w:top w:val="nil"/>
              <w:left w:val="nil"/>
              <w:bottom w:val="nil"/>
              <w:right w:val="nil"/>
            </w:tcBorders>
            <w:shd w:val="clear" w:color="auto" w:fill="E7E7E7"/>
            <w:tcMar>
              <w:top w:w="72" w:type="dxa"/>
              <w:left w:w="144" w:type="dxa"/>
              <w:bottom w:w="72" w:type="dxa"/>
              <w:right w:w="144" w:type="dxa"/>
            </w:tcMar>
            <w:hideMark/>
          </w:tcPr>
          <w:p w14:paraId="7D5918C2" w14:textId="77777777" w:rsidR="00EF4734" w:rsidRPr="00FD59E6" w:rsidRDefault="00EF4734" w:rsidP="009E5C2A">
            <w:pPr>
              <w:spacing w:line="360" w:lineRule="auto"/>
              <w:rPr>
                <w:b/>
                <w:bCs/>
                <w:lang w:val="en-AU"/>
              </w:rPr>
            </w:pPr>
            <w:r w:rsidRPr="00FD59E6">
              <w:rPr>
                <w:b/>
                <w:bCs/>
                <w:noProof/>
                <w:lang w:val="en-AU"/>
              </w:rPr>
              <w:drawing>
                <wp:anchor distT="0" distB="0" distL="114300" distR="114300" simplePos="0" relativeHeight="251820032" behindDoc="0" locked="0" layoutInCell="1" allowOverlap="1" wp14:anchorId="071FBDCA" wp14:editId="67C0962B">
                  <wp:simplePos x="0" y="0"/>
                  <wp:positionH relativeFrom="column">
                    <wp:posOffset>-81915</wp:posOffset>
                  </wp:positionH>
                  <wp:positionV relativeFrom="paragraph">
                    <wp:posOffset>-31750</wp:posOffset>
                  </wp:positionV>
                  <wp:extent cx="1504950" cy="771525"/>
                  <wp:effectExtent l="0" t="0" r="0" b="9525"/>
                  <wp:wrapNone/>
                  <wp:docPr id="12" name="Picture 12"/>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stretch>
                            <a:fillRect/>
                          </a:stretch>
                        </pic:blipFill>
                        <pic:spPr>
                          <a:xfrm>
                            <a:off x="0" y="0"/>
                            <a:ext cx="1504950" cy="771525"/>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11</w:t>
            </w:r>
          </w:p>
          <w:p w14:paraId="5E17C3A2" w14:textId="77777777" w:rsidR="00EF4734" w:rsidRPr="00B07835" w:rsidRDefault="00EF4734" w:rsidP="009E5C2A">
            <w:pPr>
              <w:spacing w:line="360" w:lineRule="auto"/>
              <w:rPr>
                <w:lang w:val="en-AU"/>
              </w:rPr>
            </w:pPr>
          </w:p>
          <w:p w14:paraId="50B9131D" w14:textId="77777777" w:rsidR="00EF4734" w:rsidRPr="00F958D1" w:rsidRDefault="00EF4734" w:rsidP="009E5C2A">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-3.9</w:t>
            </w:r>
            <w:r>
              <w:rPr>
                <w:i/>
                <w:vertAlign w:val="superscript"/>
              </w:rPr>
              <w:t>a</w:t>
            </w:r>
          </w:p>
        </w:tc>
        <w:tc>
          <w:tcPr>
            <w:tcW w:w="387" w:type="pct"/>
            <w:tcBorders>
              <w:top w:val="nil"/>
              <w:left w:val="nil"/>
              <w:bottom w:val="nil"/>
              <w:right w:val="nil"/>
            </w:tcBorders>
            <w:shd w:val="clear" w:color="auto" w:fill="E7E7E7"/>
            <w:tcMar>
              <w:top w:w="72" w:type="dxa"/>
              <w:left w:w="144" w:type="dxa"/>
              <w:bottom w:w="72" w:type="dxa"/>
              <w:right w:w="144" w:type="dxa"/>
            </w:tcMar>
            <w:vAlign w:val="center"/>
            <w:hideMark/>
          </w:tcPr>
          <w:p w14:paraId="671F23A3" w14:textId="77777777" w:rsidR="00EF4734" w:rsidRPr="006E1696" w:rsidRDefault="00EF4734" w:rsidP="009E5C2A">
            <w:pPr>
              <w:spacing w:line="360" w:lineRule="auto"/>
              <w:rPr>
                <w:lang w:val="en-AU"/>
              </w:rPr>
            </w:pPr>
            <w:r>
              <w:rPr>
                <w:rFonts w:eastAsia="DengXian" w:cs="Arial"/>
                <w:color w:val="000000"/>
                <w:kern w:val="24"/>
              </w:rPr>
              <w:t>-0.6</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30A717D5" w14:textId="77777777" w:rsidR="00EF4734" w:rsidRPr="006E1696" w:rsidRDefault="00EF4734" w:rsidP="009E5C2A">
            <w:pPr>
              <w:spacing w:line="360" w:lineRule="auto"/>
              <w:rPr>
                <w:lang w:val="en-AU"/>
              </w:rPr>
            </w:pPr>
            <w:r>
              <w:rPr>
                <w:rFonts w:eastAsia="DengXian" w:cs="Arial"/>
                <w:color w:val="000000"/>
                <w:kern w:val="24"/>
              </w:rPr>
              <w:t>+0.7</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154A0446" w14:textId="77777777" w:rsidR="00EF4734" w:rsidRPr="006E1696" w:rsidRDefault="00EF4734" w:rsidP="009E5C2A">
            <w:pPr>
              <w:spacing w:line="360" w:lineRule="auto"/>
              <w:rPr>
                <w:lang w:val="en-AU"/>
              </w:rPr>
            </w:pPr>
            <w:r>
              <w:rPr>
                <w:rFonts w:eastAsia="DengXian" w:cs="Arial"/>
                <w:color w:val="000000"/>
                <w:kern w:val="24"/>
              </w:rPr>
              <w:t>+4.5</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5392A641" w14:textId="77777777" w:rsidR="00EF4734" w:rsidRPr="006E1696" w:rsidRDefault="00EF4734" w:rsidP="009E5C2A">
            <w:pPr>
              <w:spacing w:line="360" w:lineRule="auto"/>
              <w:rPr>
                <w:lang w:val="en-AU"/>
              </w:rPr>
            </w:pPr>
            <w:r>
              <w:rPr>
                <w:rFonts w:eastAsia="DengXian" w:cs="Arial"/>
                <w:color w:val="000000"/>
                <w:kern w:val="24"/>
              </w:rPr>
              <w:t>+1.9</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3C00E7A0" w14:textId="77777777" w:rsidR="00EF4734" w:rsidRPr="006E1696" w:rsidRDefault="00EF4734" w:rsidP="009E5C2A">
            <w:pPr>
              <w:spacing w:line="360" w:lineRule="auto"/>
              <w:rPr>
                <w:lang w:val="en-AU"/>
              </w:rPr>
            </w:pPr>
            <w:r>
              <w:rPr>
                <w:rFonts w:eastAsia="DengXian" w:cs="Arial"/>
                <w:color w:val="000000"/>
                <w:kern w:val="24"/>
              </w:rPr>
              <w:t>+2.5</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09C2C111" w14:textId="77777777" w:rsidR="00EF4734" w:rsidRPr="006E1696" w:rsidRDefault="00EF4734" w:rsidP="009E5C2A">
            <w:pPr>
              <w:spacing w:line="360" w:lineRule="auto"/>
              <w:rPr>
                <w:lang w:val="en-AU"/>
              </w:rPr>
            </w:pPr>
            <w:r>
              <w:rPr>
                <w:rFonts w:eastAsia="DengXian" w:cs="Arial"/>
                <w:color w:val="000000"/>
                <w:kern w:val="24"/>
              </w:rPr>
              <w:t>+1.5</w:t>
            </w:r>
          </w:p>
        </w:tc>
        <w:tc>
          <w:tcPr>
            <w:tcW w:w="346" w:type="pct"/>
            <w:tcBorders>
              <w:top w:val="nil"/>
              <w:left w:val="nil"/>
              <w:bottom w:val="nil"/>
              <w:right w:val="nil"/>
            </w:tcBorders>
            <w:shd w:val="clear" w:color="auto" w:fill="E7E7E7"/>
            <w:vAlign w:val="center"/>
          </w:tcPr>
          <w:p w14:paraId="0F7557C9" w14:textId="77777777" w:rsidR="00EF4734" w:rsidRPr="006E1696" w:rsidRDefault="00EF4734" w:rsidP="009E5C2A">
            <w:pPr>
              <w:spacing w:line="360" w:lineRule="auto"/>
              <w:rPr>
                <w:lang w:val="en-AU"/>
              </w:rPr>
            </w:pPr>
            <w:r>
              <w:rPr>
                <w:rFonts w:eastAsia="DengXian" w:cs="Arial"/>
                <w:color w:val="000000"/>
                <w:kern w:val="24"/>
              </w:rPr>
              <w:t>+3.4</w:t>
            </w:r>
          </w:p>
        </w:tc>
        <w:tc>
          <w:tcPr>
            <w:tcW w:w="346" w:type="pct"/>
            <w:tcBorders>
              <w:top w:val="nil"/>
              <w:left w:val="nil"/>
              <w:bottom w:val="nil"/>
              <w:right w:val="nil"/>
            </w:tcBorders>
            <w:shd w:val="clear" w:color="auto" w:fill="E7E7E7"/>
            <w:vAlign w:val="center"/>
          </w:tcPr>
          <w:p w14:paraId="23B56CBF" w14:textId="77777777" w:rsidR="00EF4734" w:rsidRPr="006E1696" w:rsidRDefault="00EF4734" w:rsidP="009E5C2A">
            <w:pPr>
              <w:spacing w:line="360" w:lineRule="auto"/>
              <w:rPr>
                <w:lang w:val="en-AU"/>
              </w:rPr>
            </w:pPr>
            <w:r>
              <w:rPr>
                <w:rFonts w:eastAsia="DengXian" w:cs="Arial"/>
                <w:color w:val="000000"/>
                <w:kern w:val="24"/>
              </w:rPr>
              <w:t>+0.4</w:t>
            </w:r>
          </w:p>
        </w:tc>
        <w:tc>
          <w:tcPr>
            <w:tcW w:w="346" w:type="pct"/>
            <w:tcBorders>
              <w:top w:val="nil"/>
              <w:left w:val="nil"/>
              <w:bottom w:val="nil"/>
              <w:right w:val="nil"/>
            </w:tcBorders>
            <w:shd w:val="clear" w:color="auto" w:fill="E7E7E7"/>
            <w:vAlign w:val="center"/>
          </w:tcPr>
          <w:p w14:paraId="0219B41B" w14:textId="77777777" w:rsidR="00EF4734" w:rsidRPr="006E1696" w:rsidRDefault="00EF4734" w:rsidP="009E5C2A">
            <w:pPr>
              <w:spacing w:line="360" w:lineRule="auto"/>
              <w:rPr>
                <w:lang w:val="en-AU"/>
              </w:rPr>
            </w:pPr>
            <w:r>
              <w:rPr>
                <w:rFonts w:eastAsia="DengXian" w:cs="Arial"/>
                <w:color w:val="000000"/>
                <w:kern w:val="24"/>
              </w:rPr>
              <w:t>+1.5</w:t>
            </w:r>
          </w:p>
        </w:tc>
        <w:tc>
          <w:tcPr>
            <w:tcW w:w="334" w:type="pct"/>
            <w:gridSpan w:val="2"/>
            <w:tcBorders>
              <w:top w:val="nil"/>
              <w:left w:val="nil"/>
              <w:bottom w:val="nil"/>
              <w:right w:val="nil"/>
            </w:tcBorders>
            <w:shd w:val="clear" w:color="auto" w:fill="E7E7E7"/>
            <w:tcMar>
              <w:top w:w="15" w:type="dxa"/>
              <w:left w:w="15" w:type="dxa"/>
              <w:bottom w:w="0" w:type="dxa"/>
              <w:right w:w="15" w:type="dxa"/>
            </w:tcMar>
            <w:vAlign w:val="center"/>
            <w:hideMark/>
          </w:tcPr>
          <w:p w14:paraId="2F1F25AF" w14:textId="77777777" w:rsidR="00EF4734" w:rsidRPr="006E1696" w:rsidRDefault="00EF4734" w:rsidP="009E5C2A">
            <w:pPr>
              <w:spacing w:line="360" w:lineRule="auto"/>
              <w:rPr>
                <w:lang w:val="en-AU"/>
              </w:rPr>
            </w:pPr>
            <w:r>
              <w:rPr>
                <w:rFonts w:eastAsia="DengXian" w:cs="Arial"/>
                <w:color w:val="000000"/>
                <w:kern w:val="24"/>
              </w:rPr>
              <w:t>+0.1</w:t>
            </w:r>
          </w:p>
        </w:tc>
      </w:tr>
      <w:tr w:rsidR="00EF4734" w:rsidRPr="00F958D1" w14:paraId="409A2383" w14:textId="77777777" w:rsidTr="009E5C2A">
        <w:trPr>
          <w:trHeight w:val="20"/>
        </w:trPr>
        <w:tc>
          <w:tcPr>
            <w:tcW w:w="1511" w:type="pct"/>
            <w:tcBorders>
              <w:top w:val="nil"/>
              <w:left w:val="nil"/>
              <w:bottom w:val="nil"/>
              <w:right w:val="nil"/>
            </w:tcBorders>
            <w:shd w:val="clear" w:color="auto" w:fill="auto"/>
            <w:tcMar>
              <w:top w:w="72" w:type="dxa"/>
              <w:left w:w="144" w:type="dxa"/>
              <w:bottom w:w="72" w:type="dxa"/>
              <w:right w:w="144" w:type="dxa"/>
            </w:tcMar>
            <w:hideMark/>
          </w:tcPr>
          <w:p w14:paraId="5B9879B1" w14:textId="77777777" w:rsidR="00EF4734" w:rsidRPr="00FD59E6" w:rsidRDefault="00EF4734" w:rsidP="009E5C2A">
            <w:pPr>
              <w:spacing w:line="360" w:lineRule="auto"/>
              <w:rPr>
                <w:b/>
                <w:bCs/>
                <w:lang w:val="en-AU"/>
              </w:rPr>
            </w:pPr>
            <w:r w:rsidRPr="00FD59E6">
              <w:rPr>
                <w:b/>
                <w:bCs/>
                <w:noProof/>
                <w:lang w:val="en-AU"/>
              </w:rPr>
              <w:drawing>
                <wp:anchor distT="0" distB="0" distL="114300" distR="114300" simplePos="0" relativeHeight="251821056" behindDoc="0" locked="0" layoutInCell="1" allowOverlap="1" wp14:anchorId="624DDAC4" wp14:editId="5FCE87AA">
                  <wp:simplePos x="0" y="0"/>
                  <wp:positionH relativeFrom="column">
                    <wp:posOffset>51435</wp:posOffset>
                  </wp:positionH>
                  <wp:positionV relativeFrom="paragraph">
                    <wp:posOffset>18415</wp:posOffset>
                  </wp:positionV>
                  <wp:extent cx="1314450" cy="714375"/>
                  <wp:effectExtent l="0" t="0" r="0" b="0"/>
                  <wp:wrapNone/>
                  <wp:docPr id="15" name="Picture 1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stretch>
                            <a:fillRect/>
                          </a:stretch>
                        </pic:blipFill>
                        <pic:spPr>
                          <a:xfrm>
                            <a:off x="0" y="0"/>
                            <a:ext cx="1314450" cy="714375"/>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12</w:t>
            </w:r>
          </w:p>
          <w:p w14:paraId="038172D1" w14:textId="77777777" w:rsidR="00EF4734" w:rsidRPr="00B07835" w:rsidRDefault="00EF4734" w:rsidP="009E5C2A">
            <w:pPr>
              <w:spacing w:line="360" w:lineRule="auto"/>
              <w:rPr>
                <w:lang w:val="en-AU"/>
              </w:rPr>
            </w:pPr>
          </w:p>
          <w:p w14:paraId="181E648A" w14:textId="77777777" w:rsidR="00EF4734" w:rsidRPr="0005495E" w:rsidRDefault="00EF4734" w:rsidP="009E5C2A">
            <w:pPr>
              <w:spacing w:line="360" w:lineRule="auto"/>
              <w:jc w:val="right"/>
              <w:rPr>
                <w:b/>
                <w:bCs/>
                <w:lang w:val="en-AU"/>
              </w:rPr>
            </w:pPr>
            <m:oMath>
              <m:r>
                <m:rPr>
                  <m:sty m:val="p"/>
                </m:rPr>
                <w:rPr>
                  <w:rFonts w:ascii="Cambria Math" w:hAnsi="Cambria Math"/>
                  <w:lang w:val="en-AU"/>
                </w:rPr>
                <m:t>Δ</m:t>
              </m:r>
              <m:r>
                <w:rPr>
                  <w:rFonts w:ascii="Cambria Math" w:hAnsi="Cambria Math"/>
                  <w:lang w:val="en-AU"/>
                </w:rPr>
                <m:t>G</m:t>
              </m:r>
            </m:oMath>
            <w:r>
              <w:rPr>
                <w:lang w:val="en-AU"/>
              </w:rPr>
              <w:t xml:space="preserve"> = -3.0</w:t>
            </w:r>
            <w:r>
              <w:rPr>
                <w:i/>
                <w:vertAlign w:val="superscript"/>
              </w:rPr>
              <w:t>a</w:t>
            </w:r>
          </w:p>
        </w:tc>
        <w:tc>
          <w:tcPr>
            <w:tcW w:w="387" w:type="pct"/>
            <w:tcBorders>
              <w:top w:val="nil"/>
              <w:left w:val="nil"/>
              <w:bottom w:val="nil"/>
              <w:right w:val="nil"/>
            </w:tcBorders>
            <w:shd w:val="clear" w:color="auto" w:fill="auto"/>
            <w:tcMar>
              <w:top w:w="72" w:type="dxa"/>
              <w:left w:w="144" w:type="dxa"/>
              <w:bottom w:w="72" w:type="dxa"/>
              <w:right w:w="144" w:type="dxa"/>
            </w:tcMar>
            <w:vAlign w:val="center"/>
            <w:hideMark/>
          </w:tcPr>
          <w:p w14:paraId="6103C6D7" w14:textId="77777777" w:rsidR="00EF4734" w:rsidRPr="006E1696" w:rsidRDefault="00EF4734" w:rsidP="009E5C2A">
            <w:pPr>
              <w:spacing w:line="360" w:lineRule="auto"/>
              <w:rPr>
                <w:lang w:val="en-AU"/>
              </w:rPr>
            </w:pPr>
            <w:r>
              <w:rPr>
                <w:rFonts w:eastAsia="DengXian" w:cs="Arial"/>
                <w:color w:val="000000"/>
                <w:kern w:val="24"/>
              </w:rPr>
              <w:t>-0.4</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68F01599" w14:textId="77777777" w:rsidR="00EF4734" w:rsidRPr="006E1696" w:rsidRDefault="00EF4734" w:rsidP="009E5C2A">
            <w:pPr>
              <w:spacing w:line="360" w:lineRule="auto"/>
              <w:rPr>
                <w:lang w:val="en-AU"/>
              </w:rPr>
            </w:pPr>
            <w:r>
              <w:rPr>
                <w:rFonts w:eastAsia="DengXian" w:cs="Arial"/>
                <w:color w:val="000000"/>
                <w:kern w:val="24"/>
              </w:rPr>
              <w:t>+1.2</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5D797336" w14:textId="77777777" w:rsidR="00EF4734" w:rsidRPr="006E1696" w:rsidRDefault="00EF4734" w:rsidP="009E5C2A">
            <w:pPr>
              <w:spacing w:line="360" w:lineRule="auto"/>
              <w:rPr>
                <w:lang w:val="en-AU"/>
              </w:rPr>
            </w:pPr>
            <w:r>
              <w:rPr>
                <w:rFonts w:eastAsia="DengXian" w:cs="Arial"/>
                <w:color w:val="000000"/>
                <w:kern w:val="24"/>
              </w:rPr>
              <w:t>+4.6</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1745B649" w14:textId="77777777" w:rsidR="00EF4734" w:rsidRPr="006E1696" w:rsidRDefault="00EF4734" w:rsidP="009E5C2A">
            <w:pPr>
              <w:spacing w:line="360" w:lineRule="auto"/>
              <w:rPr>
                <w:lang w:val="en-AU"/>
              </w:rPr>
            </w:pPr>
            <w:r>
              <w:rPr>
                <w:rFonts w:eastAsia="DengXian" w:cs="Arial"/>
                <w:color w:val="000000"/>
                <w:kern w:val="24"/>
              </w:rPr>
              <w:t>+2.2</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686ED5ED" w14:textId="77777777" w:rsidR="00EF4734" w:rsidRPr="006E1696" w:rsidRDefault="00EF4734" w:rsidP="009E5C2A">
            <w:pPr>
              <w:spacing w:line="360" w:lineRule="auto"/>
              <w:rPr>
                <w:lang w:val="en-AU"/>
              </w:rPr>
            </w:pPr>
            <w:r>
              <w:rPr>
                <w:rFonts w:eastAsia="DengXian" w:cs="Arial"/>
                <w:color w:val="000000"/>
                <w:kern w:val="24"/>
              </w:rPr>
              <w:t>+2.8</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7F11C2E8" w14:textId="77777777" w:rsidR="00EF4734" w:rsidRPr="006E1696" w:rsidRDefault="00EF4734" w:rsidP="009E5C2A">
            <w:pPr>
              <w:spacing w:line="360" w:lineRule="auto"/>
              <w:rPr>
                <w:lang w:val="en-AU"/>
              </w:rPr>
            </w:pPr>
            <w:r>
              <w:rPr>
                <w:rFonts w:eastAsia="DengXian" w:cs="Arial"/>
                <w:color w:val="000000"/>
                <w:kern w:val="24"/>
              </w:rPr>
              <w:t>+1.9</w:t>
            </w:r>
          </w:p>
        </w:tc>
        <w:tc>
          <w:tcPr>
            <w:tcW w:w="346" w:type="pct"/>
            <w:tcBorders>
              <w:top w:val="nil"/>
              <w:left w:val="nil"/>
              <w:bottom w:val="nil"/>
              <w:right w:val="nil"/>
            </w:tcBorders>
            <w:vAlign w:val="center"/>
          </w:tcPr>
          <w:p w14:paraId="676F2801" w14:textId="77777777" w:rsidR="00EF4734" w:rsidRPr="006E1696" w:rsidRDefault="00EF4734" w:rsidP="009E5C2A">
            <w:pPr>
              <w:spacing w:line="360" w:lineRule="auto"/>
              <w:rPr>
                <w:lang w:val="en-AU"/>
              </w:rPr>
            </w:pPr>
            <w:r>
              <w:rPr>
                <w:rFonts w:eastAsia="DengXian" w:cs="Arial"/>
                <w:color w:val="000000"/>
                <w:kern w:val="24"/>
              </w:rPr>
              <w:t>+3.8</w:t>
            </w:r>
          </w:p>
        </w:tc>
        <w:tc>
          <w:tcPr>
            <w:tcW w:w="346" w:type="pct"/>
            <w:tcBorders>
              <w:top w:val="nil"/>
              <w:left w:val="nil"/>
              <w:bottom w:val="nil"/>
              <w:right w:val="nil"/>
            </w:tcBorders>
            <w:vAlign w:val="center"/>
          </w:tcPr>
          <w:p w14:paraId="2E5E9398" w14:textId="77777777" w:rsidR="00EF4734" w:rsidRPr="006E1696" w:rsidRDefault="00EF4734" w:rsidP="009E5C2A">
            <w:pPr>
              <w:spacing w:line="360" w:lineRule="auto"/>
              <w:rPr>
                <w:lang w:val="en-AU"/>
              </w:rPr>
            </w:pPr>
            <w:r>
              <w:rPr>
                <w:rFonts w:eastAsia="DengXian" w:cs="Arial"/>
                <w:color w:val="000000"/>
                <w:kern w:val="24"/>
              </w:rPr>
              <w:t>+0.6</w:t>
            </w:r>
          </w:p>
        </w:tc>
        <w:tc>
          <w:tcPr>
            <w:tcW w:w="346" w:type="pct"/>
            <w:tcBorders>
              <w:top w:val="nil"/>
              <w:left w:val="nil"/>
              <w:bottom w:val="nil"/>
              <w:right w:val="nil"/>
            </w:tcBorders>
            <w:vAlign w:val="center"/>
          </w:tcPr>
          <w:p w14:paraId="7D50F0E7" w14:textId="77777777" w:rsidR="00EF4734" w:rsidRPr="006E1696" w:rsidRDefault="00EF4734" w:rsidP="009E5C2A">
            <w:pPr>
              <w:spacing w:line="360" w:lineRule="auto"/>
              <w:rPr>
                <w:lang w:val="en-AU"/>
              </w:rPr>
            </w:pPr>
            <w:r>
              <w:rPr>
                <w:rFonts w:eastAsia="DengXian" w:cs="Arial"/>
                <w:color w:val="000000"/>
                <w:kern w:val="24"/>
              </w:rPr>
              <w:t>+1.7</w:t>
            </w:r>
          </w:p>
        </w:tc>
        <w:tc>
          <w:tcPr>
            <w:tcW w:w="334" w:type="pct"/>
            <w:gridSpan w:val="2"/>
            <w:tcBorders>
              <w:top w:val="nil"/>
              <w:left w:val="nil"/>
              <w:bottom w:val="nil"/>
              <w:right w:val="nil"/>
            </w:tcBorders>
            <w:shd w:val="clear" w:color="auto" w:fill="auto"/>
            <w:tcMar>
              <w:top w:w="15" w:type="dxa"/>
              <w:left w:w="15" w:type="dxa"/>
              <w:bottom w:w="0" w:type="dxa"/>
              <w:right w:w="15" w:type="dxa"/>
            </w:tcMar>
            <w:vAlign w:val="center"/>
            <w:hideMark/>
          </w:tcPr>
          <w:p w14:paraId="2536C116" w14:textId="77777777" w:rsidR="00EF4734" w:rsidRPr="006E1696" w:rsidRDefault="00EF4734" w:rsidP="009E5C2A">
            <w:pPr>
              <w:spacing w:line="360" w:lineRule="auto"/>
              <w:rPr>
                <w:lang w:val="en-AU"/>
              </w:rPr>
            </w:pPr>
            <w:r>
              <w:rPr>
                <w:rFonts w:eastAsia="DengXian" w:cs="Arial"/>
                <w:color w:val="000000"/>
                <w:kern w:val="24"/>
              </w:rPr>
              <w:t>+0.2</w:t>
            </w:r>
          </w:p>
        </w:tc>
      </w:tr>
      <w:tr w:rsidR="00EF4734" w:rsidRPr="00F958D1" w14:paraId="4671503C" w14:textId="77777777" w:rsidTr="009E5C2A">
        <w:trPr>
          <w:trHeight w:val="1028"/>
        </w:trPr>
        <w:tc>
          <w:tcPr>
            <w:tcW w:w="1511" w:type="pct"/>
            <w:tcBorders>
              <w:top w:val="nil"/>
              <w:left w:val="nil"/>
              <w:bottom w:val="nil"/>
              <w:right w:val="nil"/>
            </w:tcBorders>
            <w:shd w:val="clear" w:color="auto" w:fill="E7E7E7"/>
            <w:tcMar>
              <w:top w:w="72" w:type="dxa"/>
              <w:left w:w="144" w:type="dxa"/>
              <w:bottom w:w="72" w:type="dxa"/>
              <w:right w:w="144" w:type="dxa"/>
            </w:tcMar>
            <w:hideMark/>
          </w:tcPr>
          <w:p w14:paraId="74512D1B" w14:textId="77777777" w:rsidR="00EF4734" w:rsidRPr="00FD59E6" w:rsidRDefault="00EF4734" w:rsidP="009E5C2A">
            <w:pPr>
              <w:spacing w:line="360" w:lineRule="auto"/>
              <w:rPr>
                <w:b/>
                <w:bCs/>
                <w:lang w:val="en-AU"/>
              </w:rPr>
            </w:pPr>
            <w:r w:rsidRPr="00FD59E6">
              <w:rPr>
                <w:b/>
                <w:bCs/>
                <w:noProof/>
                <w:lang w:val="en-AU"/>
              </w:rPr>
              <w:lastRenderedPageBreak/>
              <w:drawing>
                <wp:anchor distT="0" distB="0" distL="114300" distR="114300" simplePos="0" relativeHeight="251816960" behindDoc="0" locked="0" layoutInCell="1" allowOverlap="1" wp14:anchorId="11376545" wp14:editId="1534B9BF">
                  <wp:simplePos x="0" y="0"/>
                  <wp:positionH relativeFrom="column">
                    <wp:posOffset>203835</wp:posOffset>
                  </wp:positionH>
                  <wp:positionV relativeFrom="paragraph">
                    <wp:posOffset>16510</wp:posOffset>
                  </wp:positionV>
                  <wp:extent cx="1019175" cy="685800"/>
                  <wp:effectExtent l="0" t="0" r="9525" b="0"/>
                  <wp:wrapNone/>
                  <wp:docPr id="18" name="Picture 18"/>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stretch>
                            <a:fillRect/>
                          </a:stretch>
                        </pic:blipFill>
                        <pic:spPr>
                          <a:xfrm>
                            <a:off x="0" y="0"/>
                            <a:ext cx="1019175" cy="685800"/>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13</w:t>
            </w:r>
          </w:p>
          <w:p w14:paraId="693C60D0" w14:textId="77777777" w:rsidR="00EF4734" w:rsidRDefault="00EF4734" w:rsidP="009E5C2A">
            <w:pPr>
              <w:spacing w:line="360" w:lineRule="auto"/>
              <w:rPr>
                <w:lang w:val="en-AU"/>
              </w:rPr>
            </w:pPr>
          </w:p>
          <w:p w14:paraId="4C5AFD14" w14:textId="77777777" w:rsidR="00EF4734" w:rsidRPr="00F958D1" w:rsidRDefault="00EF4734" w:rsidP="009E5C2A">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-2.6</w:t>
            </w:r>
            <w:r>
              <w:rPr>
                <w:i/>
                <w:vertAlign w:val="superscript"/>
              </w:rPr>
              <w:t>a</w:t>
            </w:r>
          </w:p>
        </w:tc>
        <w:tc>
          <w:tcPr>
            <w:tcW w:w="387" w:type="pct"/>
            <w:tcBorders>
              <w:top w:val="nil"/>
              <w:left w:val="nil"/>
              <w:bottom w:val="nil"/>
              <w:right w:val="nil"/>
            </w:tcBorders>
            <w:shd w:val="clear" w:color="auto" w:fill="E7E7E7"/>
            <w:tcMar>
              <w:top w:w="72" w:type="dxa"/>
              <w:left w:w="144" w:type="dxa"/>
              <w:bottom w:w="72" w:type="dxa"/>
              <w:right w:w="144" w:type="dxa"/>
            </w:tcMar>
            <w:vAlign w:val="center"/>
            <w:hideMark/>
          </w:tcPr>
          <w:p w14:paraId="59ABC939" w14:textId="77777777" w:rsidR="00EF4734" w:rsidRPr="006E1696" w:rsidRDefault="00EF4734" w:rsidP="009E5C2A">
            <w:pPr>
              <w:spacing w:line="360" w:lineRule="auto"/>
              <w:rPr>
                <w:lang w:val="en-AU"/>
              </w:rPr>
            </w:pPr>
            <w:r>
              <w:rPr>
                <w:rFonts w:eastAsia="DengXian" w:cs="Arial"/>
                <w:color w:val="000000"/>
                <w:kern w:val="24"/>
              </w:rPr>
              <w:t>-0.9</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2E536B32" w14:textId="77777777" w:rsidR="00EF4734" w:rsidRPr="006E1696" w:rsidRDefault="00EF4734" w:rsidP="009E5C2A">
            <w:pPr>
              <w:spacing w:line="360" w:lineRule="auto"/>
              <w:rPr>
                <w:lang w:val="en-AU"/>
              </w:rPr>
            </w:pPr>
            <w:r>
              <w:rPr>
                <w:rFonts w:eastAsia="DengXian" w:cs="Arial"/>
                <w:color w:val="000000"/>
                <w:kern w:val="24"/>
              </w:rPr>
              <w:t>+0.7</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51442EAF" w14:textId="77777777" w:rsidR="00EF4734" w:rsidRPr="006E1696" w:rsidRDefault="00EF4734" w:rsidP="009E5C2A">
            <w:pPr>
              <w:spacing w:line="360" w:lineRule="auto"/>
              <w:rPr>
                <w:lang w:val="en-AU"/>
              </w:rPr>
            </w:pPr>
            <w:r>
              <w:rPr>
                <w:rFonts w:eastAsia="DengXian" w:cs="Arial"/>
                <w:color w:val="000000"/>
                <w:kern w:val="24"/>
              </w:rPr>
              <w:t>+4.2</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3FBFE164" w14:textId="77777777" w:rsidR="00EF4734" w:rsidRPr="006E1696" w:rsidRDefault="00EF4734" w:rsidP="009E5C2A">
            <w:pPr>
              <w:spacing w:line="360" w:lineRule="auto"/>
              <w:rPr>
                <w:lang w:val="en-AU"/>
              </w:rPr>
            </w:pPr>
            <w:r>
              <w:rPr>
                <w:rFonts w:eastAsia="DengXian" w:cs="Arial"/>
                <w:color w:val="000000"/>
                <w:kern w:val="24"/>
              </w:rPr>
              <w:t>+1.6</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3F368FCC" w14:textId="77777777" w:rsidR="00EF4734" w:rsidRPr="006E1696" w:rsidRDefault="00EF4734" w:rsidP="009E5C2A">
            <w:pPr>
              <w:spacing w:line="360" w:lineRule="auto"/>
              <w:rPr>
                <w:lang w:val="en-AU"/>
              </w:rPr>
            </w:pPr>
            <w:r>
              <w:rPr>
                <w:rFonts w:eastAsia="DengXian" w:cs="Arial"/>
                <w:color w:val="000000"/>
                <w:kern w:val="24"/>
              </w:rPr>
              <w:t>+2.2</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2B37501D" w14:textId="77777777" w:rsidR="00EF4734" w:rsidRPr="006E1696" w:rsidRDefault="00EF4734" w:rsidP="009E5C2A">
            <w:pPr>
              <w:spacing w:line="360" w:lineRule="auto"/>
              <w:rPr>
                <w:lang w:val="en-AU"/>
              </w:rPr>
            </w:pPr>
            <w:r>
              <w:rPr>
                <w:rFonts w:eastAsia="DengXian" w:cs="Arial"/>
                <w:color w:val="000000"/>
                <w:kern w:val="24"/>
              </w:rPr>
              <w:t>+1.3</w:t>
            </w:r>
          </w:p>
        </w:tc>
        <w:tc>
          <w:tcPr>
            <w:tcW w:w="346" w:type="pct"/>
            <w:tcBorders>
              <w:top w:val="nil"/>
              <w:left w:val="nil"/>
              <w:bottom w:val="nil"/>
              <w:right w:val="nil"/>
            </w:tcBorders>
            <w:shd w:val="clear" w:color="auto" w:fill="E7E7E7"/>
            <w:vAlign w:val="center"/>
          </w:tcPr>
          <w:p w14:paraId="04093B8F" w14:textId="77777777" w:rsidR="00EF4734" w:rsidRPr="006E1696" w:rsidRDefault="00EF4734" w:rsidP="009E5C2A">
            <w:pPr>
              <w:spacing w:line="360" w:lineRule="auto"/>
              <w:rPr>
                <w:lang w:val="en-AU"/>
              </w:rPr>
            </w:pPr>
            <w:r>
              <w:rPr>
                <w:rFonts w:eastAsia="DengXian" w:cs="Arial"/>
                <w:color w:val="000000"/>
                <w:kern w:val="24"/>
              </w:rPr>
              <w:t>+3.1</w:t>
            </w:r>
          </w:p>
        </w:tc>
        <w:tc>
          <w:tcPr>
            <w:tcW w:w="346" w:type="pct"/>
            <w:tcBorders>
              <w:top w:val="nil"/>
              <w:left w:val="nil"/>
              <w:bottom w:val="nil"/>
              <w:right w:val="nil"/>
            </w:tcBorders>
            <w:shd w:val="clear" w:color="auto" w:fill="E7E7E7"/>
            <w:vAlign w:val="center"/>
          </w:tcPr>
          <w:p w14:paraId="713E9A50" w14:textId="77777777" w:rsidR="00EF4734" w:rsidRPr="006E1696" w:rsidRDefault="00EF4734" w:rsidP="009E5C2A">
            <w:pPr>
              <w:spacing w:line="360" w:lineRule="auto"/>
              <w:rPr>
                <w:lang w:val="en-AU"/>
              </w:rPr>
            </w:pPr>
            <w:r>
              <w:rPr>
                <w:rFonts w:eastAsia="DengXian" w:cs="Arial"/>
                <w:color w:val="000000"/>
                <w:kern w:val="24"/>
              </w:rPr>
              <w:t>-0.1</w:t>
            </w:r>
          </w:p>
        </w:tc>
        <w:tc>
          <w:tcPr>
            <w:tcW w:w="346" w:type="pct"/>
            <w:tcBorders>
              <w:top w:val="nil"/>
              <w:left w:val="nil"/>
              <w:bottom w:val="nil"/>
              <w:right w:val="nil"/>
            </w:tcBorders>
            <w:shd w:val="clear" w:color="auto" w:fill="E7E7E7"/>
            <w:vAlign w:val="center"/>
          </w:tcPr>
          <w:p w14:paraId="09B2E634" w14:textId="77777777" w:rsidR="00EF4734" w:rsidRPr="006E1696" w:rsidRDefault="00EF4734" w:rsidP="009E5C2A">
            <w:pPr>
              <w:spacing w:line="360" w:lineRule="auto"/>
              <w:rPr>
                <w:lang w:val="en-AU"/>
              </w:rPr>
            </w:pPr>
            <w:r>
              <w:rPr>
                <w:rFonts w:eastAsia="DengXian" w:cs="Arial"/>
                <w:color w:val="000000"/>
                <w:kern w:val="24"/>
              </w:rPr>
              <w:t>+1.0</w:t>
            </w:r>
          </w:p>
        </w:tc>
        <w:tc>
          <w:tcPr>
            <w:tcW w:w="334" w:type="pct"/>
            <w:gridSpan w:val="2"/>
            <w:tcBorders>
              <w:top w:val="nil"/>
              <w:left w:val="nil"/>
              <w:bottom w:val="nil"/>
              <w:right w:val="nil"/>
            </w:tcBorders>
            <w:shd w:val="clear" w:color="auto" w:fill="E7E7E7"/>
            <w:tcMar>
              <w:top w:w="15" w:type="dxa"/>
              <w:left w:w="15" w:type="dxa"/>
              <w:bottom w:w="0" w:type="dxa"/>
              <w:right w:w="15" w:type="dxa"/>
            </w:tcMar>
            <w:vAlign w:val="center"/>
            <w:hideMark/>
          </w:tcPr>
          <w:p w14:paraId="2F36052D" w14:textId="77777777" w:rsidR="00EF4734" w:rsidRPr="006E1696" w:rsidRDefault="00EF4734" w:rsidP="009E5C2A">
            <w:pPr>
              <w:spacing w:line="360" w:lineRule="auto"/>
              <w:rPr>
                <w:lang w:val="en-AU"/>
              </w:rPr>
            </w:pPr>
            <w:r>
              <w:rPr>
                <w:rFonts w:eastAsia="DengXian" w:cs="Arial"/>
                <w:color w:val="000000"/>
                <w:kern w:val="24"/>
              </w:rPr>
              <w:t>-0.4</w:t>
            </w:r>
          </w:p>
        </w:tc>
      </w:tr>
      <w:tr w:rsidR="00EF4734" w:rsidRPr="00F958D1" w14:paraId="734B0C5A" w14:textId="77777777" w:rsidTr="009E5C2A">
        <w:trPr>
          <w:trHeight w:val="57"/>
        </w:trPr>
        <w:tc>
          <w:tcPr>
            <w:tcW w:w="1511" w:type="pct"/>
            <w:tcBorders>
              <w:top w:val="nil"/>
              <w:left w:val="nil"/>
              <w:bottom w:val="nil"/>
              <w:right w:val="nil"/>
            </w:tcBorders>
            <w:shd w:val="clear" w:color="auto" w:fill="auto"/>
            <w:tcMar>
              <w:top w:w="72" w:type="dxa"/>
              <w:left w:w="144" w:type="dxa"/>
              <w:bottom w:w="72" w:type="dxa"/>
              <w:right w:w="144" w:type="dxa"/>
            </w:tcMar>
            <w:hideMark/>
          </w:tcPr>
          <w:p w14:paraId="041FF32E" w14:textId="77777777" w:rsidR="00EF4734" w:rsidRPr="00FD59E6" w:rsidRDefault="00EF4734" w:rsidP="009E5C2A">
            <w:pPr>
              <w:spacing w:line="360" w:lineRule="auto"/>
              <w:rPr>
                <w:b/>
                <w:bCs/>
                <w:lang w:val="en-AU"/>
              </w:rPr>
            </w:pPr>
            <w:r w:rsidRPr="00FD59E6">
              <w:rPr>
                <w:b/>
                <w:bCs/>
                <w:noProof/>
                <w:lang w:val="en-AU"/>
              </w:rPr>
              <w:drawing>
                <wp:anchor distT="0" distB="0" distL="114300" distR="114300" simplePos="0" relativeHeight="251817984" behindDoc="0" locked="0" layoutInCell="1" allowOverlap="1" wp14:anchorId="22C69846" wp14:editId="37CC7EA3">
                  <wp:simplePos x="0" y="0"/>
                  <wp:positionH relativeFrom="column">
                    <wp:posOffset>194310</wp:posOffset>
                  </wp:positionH>
                  <wp:positionV relativeFrom="paragraph">
                    <wp:posOffset>24130</wp:posOffset>
                  </wp:positionV>
                  <wp:extent cx="1038225" cy="666750"/>
                  <wp:effectExtent l="0" t="0" r="9525" b="0"/>
                  <wp:wrapNone/>
                  <wp:docPr id="19" name="Picture 19"/>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stretch>
                            <a:fillRect/>
                          </a:stretch>
                        </pic:blipFill>
                        <pic:spPr>
                          <a:xfrm>
                            <a:off x="0" y="0"/>
                            <a:ext cx="1038225" cy="666750"/>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14</w:t>
            </w:r>
          </w:p>
          <w:p w14:paraId="58C0D5F8" w14:textId="77777777" w:rsidR="00EF4734" w:rsidRDefault="00EF4734" w:rsidP="009E5C2A">
            <w:pPr>
              <w:spacing w:line="360" w:lineRule="auto"/>
              <w:rPr>
                <w:lang w:val="en-AU"/>
              </w:rPr>
            </w:pPr>
          </w:p>
          <w:p w14:paraId="78DD7603" w14:textId="77777777" w:rsidR="00EF4734" w:rsidRPr="00F958D1" w:rsidRDefault="00EF4734" w:rsidP="009E5C2A">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-2.0</w:t>
            </w:r>
            <w:r>
              <w:rPr>
                <w:i/>
                <w:vertAlign w:val="superscript"/>
              </w:rPr>
              <w:t>a</w:t>
            </w:r>
          </w:p>
        </w:tc>
        <w:tc>
          <w:tcPr>
            <w:tcW w:w="387" w:type="pct"/>
            <w:tcBorders>
              <w:top w:val="nil"/>
              <w:left w:val="nil"/>
              <w:bottom w:val="nil"/>
              <w:right w:val="nil"/>
            </w:tcBorders>
            <w:shd w:val="clear" w:color="auto" w:fill="auto"/>
            <w:tcMar>
              <w:top w:w="72" w:type="dxa"/>
              <w:left w:w="144" w:type="dxa"/>
              <w:bottom w:w="72" w:type="dxa"/>
              <w:right w:w="144" w:type="dxa"/>
            </w:tcMar>
            <w:vAlign w:val="center"/>
            <w:hideMark/>
          </w:tcPr>
          <w:p w14:paraId="63055902" w14:textId="77777777" w:rsidR="00EF4734" w:rsidRPr="006E1696" w:rsidRDefault="00EF4734" w:rsidP="009E5C2A">
            <w:pPr>
              <w:spacing w:line="360" w:lineRule="auto"/>
              <w:rPr>
                <w:lang w:val="en-AU"/>
              </w:rPr>
            </w:pPr>
            <w:r>
              <w:rPr>
                <w:rFonts w:eastAsia="DengXian" w:cs="Arial"/>
                <w:color w:val="000000"/>
                <w:kern w:val="24"/>
              </w:rPr>
              <w:t>-0.3</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5F348EBF" w14:textId="77777777" w:rsidR="00EF4734" w:rsidRPr="006E1696" w:rsidRDefault="00EF4734" w:rsidP="009E5C2A">
            <w:pPr>
              <w:spacing w:line="360" w:lineRule="auto"/>
              <w:rPr>
                <w:lang w:val="en-AU"/>
              </w:rPr>
            </w:pPr>
            <w:r>
              <w:rPr>
                <w:rFonts w:eastAsia="DengXian" w:cs="Arial"/>
                <w:color w:val="000000"/>
                <w:kern w:val="24"/>
              </w:rPr>
              <w:t>+1.4</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7E551A3D" w14:textId="77777777" w:rsidR="00EF4734" w:rsidRPr="006E1696" w:rsidRDefault="00EF4734" w:rsidP="009E5C2A">
            <w:pPr>
              <w:spacing w:line="360" w:lineRule="auto"/>
              <w:rPr>
                <w:lang w:val="en-AU"/>
              </w:rPr>
            </w:pPr>
            <w:r>
              <w:rPr>
                <w:rFonts w:eastAsia="DengXian" w:cs="Arial"/>
                <w:color w:val="000000"/>
                <w:kern w:val="24"/>
              </w:rPr>
              <w:t>+4.6</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21DC82BC" w14:textId="77777777" w:rsidR="00EF4734" w:rsidRPr="006E1696" w:rsidRDefault="00EF4734" w:rsidP="009E5C2A">
            <w:pPr>
              <w:spacing w:line="360" w:lineRule="auto"/>
              <w:rPr>
                <w:lang w:val="en-AU"/>
              </w:rPr>
            </w:pPr>
            <w:r>
              <w:rPr>
                <w:rFonts w:eastAsia="DengXian" w:cs="Arial"/>
                <w:color w:val="000000"/>
                <w:kern w:val="24"/>
              </w:rPr>
              <w:t>+2.5</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2390216B" w14:textId="77777777" w:rsidR="00EF4734" w:rsidRPr="006E1696" w:rsidRDefault="00EF4734" w:rsidP="009E5C2A">
            <w:pPr>
              <w:spacing w:line="360" w:lineRule="auto"/>
              <w:rPr>
                <w:lang w:val="en-AU"/>
              </w:rPr>
            </w:pPr>
            <w:r>
              <w:rPr>
                <w:rFonts w:eastAsia="DengXian" w:cs="Arial"/>
                <w:color w:val="000000"/>
                <w:kern w:val="24"/>
              </w:rPr>
              <w:t>+1.1</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6B5EC568" w14:textId="77777777" w:rsidR="00EF4734" w:rsidRPr="006E1696" w:rsidRDefault="00EF4734" w:rsidP="009E5C2A">
            <w:pPr>
              <w:spacing w:line="360" w:lineRule="auto"/>
              <w:rPr>
                <w:lang w:val="en-AU"/>
              </w:rPr>
            </w:pPr>
            <w:r>
              <w:rPr>
                <w:rFonts w:eastAsia="DengXian" w:cs="Arial"/>
                <w:color w:val="000000"/>
                <w:kern w:val="24"/>
              </w:rPr>
              <w:t>+2.2</w:t>
            </w:r>
          </w:p>
        </w:tc>
        <w:tc>
          <w:tcPr>
            <w:tcW w:w="346" w:type="pct"/>
            <w:tcBorders>
              <w:top w:val="nil"/>
              <w:left w:val="nil"/>
              <w:bottom w:val="nil"/>
              <w:right w:val="nil"/>
            </w:tcBorders>
            <w:vAlign w:val="center"/>
          </w:tcPr>
          <w:p w14:paraId="2DC8282F" w14:textId="77777777" w:rsidR="00EF4734" w:rsidRPr="006E1696" w:rsidRDefault="00EF4734" w:rsidP="009E5C2A">
            <w:pPr>
              <w:spacing w:line="360" w:lineRule="auto"/>
              <w:rPr>
                <w:lang w:val="en-AU"/>
              </w:rPr>
            </w:pPr>
            <w:r>
              <w:rPr>
                <w:rFonts w:eastAsia="DengXian" w:cs="Arial"/>
                <w:color w:val="000000"/>
                <w:kern w:val="24"/>
              </w:rPr>
              <w:t>+4.0</w:t>
            </w:r>
          </w:p>
        </w:tc>
        <w:tc>
          <w:tcPr>
            <w:tcW w:w="346" w:type="pct"/>
            <w:tcBorders>
              <w:top w:val="nil"/>
              <w:left w:val="nil"/>
              <w:bottom w:val="nil"/>
              <w:right w:val="nil"/>
            </w:tcBorders>
            <w:vAlign w:val="center"/>
          </w:tcPr>
          <w:p w14:paraId="72BA6139" w14:textId="77777777" w:rsidR="00EF4734" w:rsidRPr="006E1696" w:rsidRDefault="00EF4734" w:rsidP="009E5C2A">
            <w:pPr>
              <w:spacing w:line="360" w:lineRule="auto"/>
              <w:rPr>
                <w:lang w:val="en-AU"/>
              </w:rPr>
            </w:pPr>
            <w:r>
              <w:rPr>
                <w:rFonts w:eastAsia="DengXian" w:cs="Arial"/>
                <w:color w:val="000000"/>
                <w:kern w:val="24"/>
              </w:rPr>
              <w:t>+0.8</w:t>
            </w:r>
          </w:p>
        </w:tc>
        <w:tc>
          <w:tcPr>
            <w:tcW w:w="346" w:type="pct"/>
            <w:tcBorders>
              <w:top w:val="nil"/>
              <w:left w:val="nil"/>
              <w:bottom w:val="nil"/>
              <w:right w:val="nil"/>
            </w:tcBorders>
            <w:vAlign w:val="center"/>
          </w:tcPr>
          <w:p w14:paraId="7330B2DA" w14:textId="77777777" w:rsidR="00EF4734" w:rsidRPr="006E1696" w:rsidRDefault="00EF4734" w:rsidP="009E5C2A">
            <w:pPr>
              <w:spacing w:line="360" w:lineRule="auto"/>
              <w:rPr>
                <w:lang w:val="en-AU"/>
              </w:rPr>
            </w:pPr>
            <w:r>
              <w:rPr>
                <w:rFonts w:eastAsia="DengXian" w:cs="Arial"/>
                <w:color w:val="000000"/>
                <w:kern w:val="24"/>
              </w:rPr>
              <w:t>+1.8</w:t>
            </w:r>
          </w:p>
        </w:tc>
        <w:tc>
          <w:tcPr>
            <w:tcW w:w="334" w:type="pct"/>
            <w:gridSpan w:val="2"/>
            <w:tcBorders>
              <w:top w:val="nil"/>
              <w:left w:val="nil"/>
              <w:bottom w:val="nil"/>
              <w:right w:val="nil"/>
            </w:tcBorders>
            <w:shd w:val="clear" w:color="auto" w:fill="auto"/>
            <w:tcMar>
              <w:top w:w="15" w:type="dxa"/>
              <w:left w:w="15" w:type="dxa"/>
              <w:bottom w:w="0" w:type="dxa"/>
              <w:right w:w="15" w:type="dxa"/>
            </w:tcMar>
            <w:vAlign w:val="center"/>
            <w:hideMark/>
          </w:tcPr>
          <w:p w14:paraId="2E4A4BCF" w14:textId="77777777" w:rsidR="00EF4734" w:rsidRPr="006E1696" w:rsidRDefault="00EF4734" w:rsidP="009E5C2A">
            <w:pPr>
              <w:spacing w:line="360" w:lineRule="auto"/>
              <w:rPr>
                <w:lang w:val="en-AU"/>
              </w:rPr>
            </w:pPr>
            <w:r>
              <w:rPr>
                <w:rFonts w:eastAsia="DengXian" w:cs="Arial"/>
                <w:color w:val="000000"/>
                <w:kern w:val="24"/>
              </w:rPr>
              <w:t>+0.5</w:t>
            </w:r>
          </w:p>
        </w:tc>
      </w:tr>
      <w:tr w:rsidR="00EF4734" w:rsidRPr="00F958D1" w14:paraId="7C1CD6D8" w14:textId="77777777" w:rsidTr="009E5C2A">
        <w:trPr>
          <w:trHeight w:val="337"/>
        </w:trPr>
        <w:tc>
          <w:tcPr>
            <w:tcW w:w="151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2125D5D4" w14:textId="77777777" w:rsidR="00EF4734" w:rsidRPr="00E20A3E" w:rsidRDefault="00EF4734" w:rsidP="009E5C2A">
            <w:pPr>
              <w:spacing w:line="240" w:lineRule="auto"/>
              <w:jc w:val="center"/>
              <w:rPr>
                <w:lang w:val="en-AU"/>
              </w:rPr>
            </w:pPr>
            <w:r>
              <w:t>MAD</w:t>
            </w:r>
          </w:p>
        </w:tc>
        <w:tc>
          <w:tcPr>
            <w:tcW w:w="387"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4388E6AE" w14:textId="77777777" w:rsidR="00EF4734" w:rsidRPr="006E1696" w:rsidRDefault="00EF4734" w:rsidP="009E5C2A">
            <w:pPr>
              <w:spacing w:line="240" w:lineRule="auto"/>
              <w:jc w:val="center"/>
              <w:rPr>
                <w:lang w:val="en-AU"/>
              </w:rPr>
            </w:pPr>
            <w:r>
              <w:rPr>
                <w:color w:val="000000" w:themeColor="text1"/>
                <w:kern w:val="24"/>
              </w:rPr>
              <w:t>0.5</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60671AE" w14:textId="77777777" w:rsidR="00EF4734" w:rsidRPr="006E1696" w:rsidRDefault="00EF4734" w:rsidP="009E5C2A">
            <w:pPr>
              <w:spacing w:line="240" w:lineRule="auto"/>
              <w:jc w:val="center"/>
              <w:rPr>
                <w:lang w:val="en-AU"/>
              </w:rPr>
            </w:pPr>
            <w:r>
              <w:rPr>
                <w:color w:val="000000" w:themeColor="text1"/>
                <w:kern w:val="24"/>
              </w:rPr>
              <w:t>1.0</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044238F" w14:textId="77777777" w:rsidR="00EF4734" w:rsidRPr="006E1696" w:rsidRDefault="00EF4734" w:rsidP="009E5C2A">
            <w:pPr>
              <w:spacing w:line="240" w:lineRule="auto"/>
              <w:jc w:val="center"/>
              <w:rPr>
                <w:lang w:val="en-AU"/>
              </w:rPr>
            </w:pPr>
            <w:r>
              <w:rPr>
                <w:color w:val="000000" w:themeColor="text1"/>
                <w:kern w:val="24"/>
              </w:rPr>
              <w:t>4.5</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01150ED4" w14:textId="77777777" w:rsidR="00EF4734" w:rsidRPr="006E1696" w:rsidRDefault="00EF4734" w:rsidP="009E5C2A">
            <w:pPr>
              <w:spacing w:line="240" w:lineRule="auto"/>
              <w:jc w:val="center"/>
              <w:rPr>
                <w:lang w:val="en-AU"/>
              </w:rPr>
            </w:pPr>
            <w:r>
              <w:rPr>
                <w:color w:val="000000" w:themeColor="text1"/>
                <w:kern w:val="24"/>
              </w:rPr>
              <w:t>2.1</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FE68175" w14:textId="77777777" w:rsidR="00EF4734" w:rsidRPr="006E1696" w:rsidRDefault="00EF4734" w:rsidP="009E5C2A">
            <w:pPr>
              <w:spacing w:line="240" w:lineRule="auto"/>
              <w:jc w:val="center"/>
              <w:rPr>
                <w:lang w:val="en-AU"/>
              </w:rPr>
            </w:pPr>
            <w:r>
              <w:rPr>
                <w:color w:val="000000" w:themeColor="text1"/>
                <w:kern w:val="24"/>
              </w:rPr>
              <w:t>2.6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9011FF2" w14:textId="77777777" w:rsidR="00EF4734" w:rsidRPr="006E1696" w:rsidRDefault="00EF4734" w:rsidP="009E5C2A">
            <w:pPr>
              <w:spacing w:line="240" w:lineRule="auto"/>
              <w:jc w:val="center"/>
              <w:rPr>
                <w:lang w:val="en-AU"/>
              </w:rPr>
            </w:pPr>
            <w:r>
              <w:rPr>
                <w:color w:val="000000" w:themeColor="text1"/>
                <w:kern w:val="24"/>
              </w:rPr>
              <w:t>1.7</w:t>
            </w:r>
          </w:p>
        </w:tc>
        <w:tc>
          <w:tcPr>
            <w:tcW w:w="346" w:type="pct"/>
            <w:tcBorders>
              <w:top w:val="single" w:sz="18" w:space="0" w:color="000000"/>
              <w:left w:val="nil"/>
              <w:bottom w:val="single" w:sz="18" w:space="0" w:color="000000"/>
              <w:right w:val="nil"/>
            </w:tcBorders>
            <w:vAlign w:val="center"/>
          </w:tcPr>
          <w:p w14:paraId="6B338654" w14:textId="77777777" w:rsidR="00EF4734" w:rsidRPr="006E1696" w:rsidRDefault="00EF4734" w:rsidP="009E5C2A">
            <w:pPr>
              <w:spacing w:line="240" w:lineRule="auto"/>
              <w:jc w:val="center"/>
            </w:pPr>
            <w:r>
              <w:rPr>
                <w:color w:val="000000" w:themeColor="text1"/>
                <w:kern w:val="24"/>
              </w:rPr>
              <w:t>3.6</w:t>
            </w:r>
          </w:p>
        </w:tc>
        <w:tc>
          <w:tcPr>
            <w:tcW w:w="346" w:type="pct"/>
            <w:tcBorders>
              <w:top w:val="single" w:sz="18" w:space="0" w:color="000000"/>
              <w:left w:val="nil"/>
              <w:bottom w:val="single" w:sz="18" w:space="0" w:color="000000"/>
              <w:right w:val="nil"/>
            </w:tcBorders>
            <w:vAlign w:val="center"/>
          </w:tcPr>
          <w:p w14:paraId="32B52CF8" w14:textId="77777777" w:rsidR="00EF4734" w:rsidRPr="006E1696" w:rsidRDefault="00EF4734" w:rsidP="009E5C2A">
            <w:pPr>
              <w:spacing w:line="240" w:lineRule="auto"/>
              <w:jc w:val="center"/>
            </w:pPr>
            <w:r>
              <w:rPr>
                <w:color w:val="000000" w:themeColor="text1"/>
                <w:kern w:val="24"/>
              </w:rPr>
              <w:t>0.4</w:t>
            </w:r>
          </w:p>
        </w:tc>
        <w:tc>
          <w:tcPr>
            <w:tcW w:w="346" w:type="pct"/>
            <w:tcBorders>
              <w:top w:val="single" w:sz="18" w:space="0" w:color="000000"/>
              <w:left w:val="nil"/>
              <w:bottom w:val="single" w:sz="18" w:space="0" w:color="000000"/>
              <w:right w:val="nil"/>
            </w:tcBorders>
            <w:vAlign w:val="center"/>
          </w:tcPr>
          <w:p w14:paraId="6B8AE1A9" w14:textId="77777777" w:rsidR="00EF4734" w:rsidRPr="00FD59E6" w:rsidRDefault="00EF4734" w:rsidP="009E5C2A">
            <w:pPr>
              <w:spacing w:line="240" w:lineRule="auto"/>
              <w:jc w:val="center"/>
              <w:rPr>
                <w:b/>
                <w:bCs/>
              </w:rPr>
            </w:pPr>
            <w:r>
              <w:rPr>
                <w:color w:val="000000" w:themeColor="text1"/>
                <w:kern w:val="24"/>
              </w:rPr>
              <w:t>1.5</w:t>
            </w:r>
          </w:p>
        </w:tc>
        <w:tc>
          <w:tcPr>
            <w:tcW w:w="334"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49FFF9BE" w14:textId="77777777" w:rsidR="00EF4734" w:rsidRPr="002D2E28" w:rsidRDefault="00EF4734" w:rsidP="009E5C2A">
            <w:pPr>
              <w:spacing w:line="240" w:lineRule="auto"/>
              <w:jc w:val="center"/>
              <w:rPr>
                <w:b/>
                <w:lang w:val="en-AU"/>
              </w:rPr>
            </w:pPr>
            <w:r w:rsidRPr="002D2E28">
              <w:rPr>
                <w:b/>
                <w:color w:val="000000" w:themeColor="text1"/>
                <w:kern w:val="24"/>
              </w:rPr>
              <w:t>0.3</w:t>
            </w:r>
          </w:p>
        </w:tc>
      </w:tr>
      <w:tr w:rsidR="00EF4734" w:rsidRPr="00F958D1" w14:paraId="24CF98D3" w14:textId="77777777" w:rsidTr="009E5C2A">
        <w:trPr>
          <w:trHeight w:val="337"/>
        </w:trPr>
        <w:tc>
          <w:tcPr>
            <w:tcW w:w="151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796B2117" w14:textId="77777777" w:rsidR="00EF4734" w:rsidRPr="00E20A3E" w:rsidRDefault="00EF4734" w:rsidP="009E5C2A">
            <w:pPr>
              <w:spacing w:line="240" w:lineRule="auto"/>
              <w:jc w:val="center"/>
              <w:rPr>
                <w:lang w:val="en-AU"/>
              </w:rPr>
            </w:pPr>
            <w:r w:rsidRPr="00E20A3E">
              <w:t>RMSD</w:t>
            </w:r>
          </w:p>
        </w:tc>
        <w:tc>
          <w:tcPr>
            <w:tcW w:w="387"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1DE15CAE" w14:textId="77777777" w:rsidR="00EF4734" w:rsidRPr="006E1696" w:rsidRDefault="00EF4734" w:rsidP="009E5C2A">
            <w:pPr>
              <w:spacing w:line="240" w:lineRule="auto"/>
              <w:jc w:val="center"/>
              <w:rPr>
                <w:lang w:val="en-AU"/>
              </w:rPr>
            </w:pPr>
            <w:r>
              <w:rPr>
                <w:color w:val="000000" w:themeColor="text1"/>
                <w:kern w:val="24"/>
              </w:rPr>
              <w:t>0.6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9AD3349" w14:textId="77777777" w:rsidR="00EF4734" w:rsidRPr="006E1696" w:rsidRDefault="00EF4734" w:rsidP="009E5C2A">
            <w:pPr>
              <w:spacing w:line="240" w:lineRule="auto"/>
              <w:jc w:val="center"/>
              <w:rPr>
                <w:lang w:val="en-AU"/>
              </w:rPr>
            </w:pPr>
            <w:r>
              <w:rPr>
                <w:color w:val="000000" w:themeColor="text1"/>
                <w:kern w:val="24"/>
              </w:rPr>
              <w:t>1.0</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4955A93" w14:textId="77777777" w:rsidR="00EF4734" w:rsidRPr="006E1696" w:rsidRDefault="00EF4734" w:rsidP="009E5C2A">
            <w:pPr>
              <w:spacing w:line="240" w:lineRule="auto"/>
              <w:jc w:val="center"/>
              <w:rPr>
                <w:lang w:val="en-AU"/>
              </w:rPr>
            </w:pPr>
            <w:r>
              <w:rPr>
                <w:color w:val="000000" w:themeColor="text1"/>
                <w:kern w:val="24"/>
              </w:rPr>
              <w:t>4.5</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0C0982F" w14:textId="77777777" w:rsidR="00EF4734" w:rsidRPr="006E1696" w:rsidRDefault="00EF4734" w:rsidP="009E5C2A">
            <w:pPr>
              <w:spacing w:line="240" w:lineRule="auto"/>
              <w:jc w:val="center"/>
              <w:rPr>
                <w:lang w:val="en-AU"/>
              </w:rPr>
            </w:pPr>
            <w:r>
              <w:rPr>
                <w:color w:val="000000" w:themeColor="text1"/>
                <w:kern w:val="24"/>
              </w:rPr>
              <w:t>2.1</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79B3AA9" w14:textId="77777777" w:rsidR="00EF4734" w:rsidRPr="006E1696" w:rsidRDefault="00EF4734" w:rsidP="009E5C2A">
            <w:pPr>
              <w:spacing w:line="240" w:lineRule="auto"/>
              <w:jc w:val="center"/>
              <w:rPr>
                <w:lang w:val="en-AU"/>
              </w:rPr>
            </w:pPr>
            <w:r>
              <w:rPr>
                <w:color w:val="000000" w:themeColor="text1"/>
                <w:kern w:val="24"/>
              </w:rPr>
              <w:t>2.6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9263B56" w14:textId="77777777" w:rsidR="00EF4734" w:rsidRPr="006E1696" w:rsidRDefault="00EF4734" w:rsidP="009E5C2A">
            <w:pPr>
              <w:spacing w:line="240" w:lineRule="auto"/>
              <w:jc w:val="center"/>
              <w:rPr>
                <w:lang w:val="en-AU"/>
              </w:rPr>
            </w:pPr>
            <w:r>
              <w:rPr>
                <w:color w:val="000000" w:themeColor="text1"/>
                <w:kern w:val="24"/>
              </w:rPr>
              <w:t>1.8</w:t>
            </w:r>
          </w:p>
        </w:tc>
        <w:tc>
          <w:tcPr>
            <w:tcW w:w="346" w:type="pct"/>
            <w:tcBorders>
              <w:top w:val="single" w:sz="18" w:space="0" w:color="000000"/>
              <w:left w:val="nil"/>
              <w:bottom w:val="single" w:sz="18" w:space="0" w:color="000000"/>
              <w:right w:val="nil"/>
            </w:tcBorders>
            <w:vAlign w:val="center"/>
          </w:tcPr>
          <w:p w14:paraId="4ABF3931" w14:textId="77777777" w:rsidR="00EF4734" w:rsidRPr="006E1696" w:rsidRDefault="00EF4734" w:rsidP="009E5C2A">
            <w:pPr>
              <w:spacing w:line="240" w:lineRule="auto"/>
              <w:jc w:val="center"/>
            </w:pPr>
            <w:r>
              <w:rPr>
                <w:color w:val="000000" w:themeColor="text1"/>
                <w:kern w:val="24"/>
              </w:rPr>
              <w:t>3.6</w:t>
            </w:r>
          </w:p>
        </w:tc>
        <w:tc>
          <w:tcPr>
            <w:tcW w:w="346" w:type="pct"/>
            <w:tcBorders>
              <w:top w:val="single" w:sz="18" w:space="0" w:color="000000"/>
              <w:left w:val="nil"/>
              <w:bottom w:val="single" w:sz="18" w:space="0" w:color="000000"/>
              <w:right w:val="nil"/>
            </w:tcBorders>
            <w:vAlign w:val="center"/>
          </w:tcPr>
          <w:p w14:paraId="2501FCD2" w14:textId="77777777" w:rsidR="00EF4734" w:rsidRPr="006E1696" w:rsidRDefault="00EF4734" w:rsidP="009E5C2A">
            <w:pPr>
              <w:spacing w:line="240" w:lineRule="auto"/>
              <w:jc w:val="center"/>
            </w:pPr>
            <w:r>
              <w:rPr>
                <w:color w:val="000000" w:themeColor="text1"/>
                <w:kern w:val="24"/>
              </w:rPr>
              <w:t>0.5</w:t>
            </w:r>
          </w:p>
        </w:tc>
        <w:tc>
          <w:tcPr>
            <w:tcW w:w="346" w:type="pct"/>
            <w:tcBorders>
              <w:top w:val="single" w:sz="18" w:space="0" w:color="000000"/>
              <w:left w:val="nil"/>
              <w:bottom w:val="single" w:sz="18" w:space="0" w:color="000000"/>
              <w:right w:val="nil"/>
            </w:tcBorders>
            <w:vAlign w:val="center"/>
          </w:tcPr>
          <w:p w14:paraId="584CCCF8" w14:textId="77777777" w:rsidR="00EF4734" w:rsidRPr="00FD59E6" w:rsidRDefault="00EF4734" w:rsidP="009E5C2A">
            <w:pPr>
              <w:spacing w:line="240" w:lineRule="auto"/>
              <w:jc w:val="center"/>
              <w:rPr>
                <w:b/>
                <w:bCs/>
              </w:rPr>
            </w:pPr>
            <w:r>
              <w:rPr>
                <w:color w:val="000000" w:themeColor="text1"/>
                <w:kern w:val="24"/>
              </w:rPr>
              <w:t>1.5</w:t>
            </w:r>
          </w:p>
        </w:tc>
        <w:tc>
          <w:tcPr>
            <w:tcW w:w="334"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5602747" w14:textId="77777777" w:rsidR="00EF4734" w:rsidRPr="002D2E28" w:rsidRDefault="00EF4734" w:rsidP="009E5C2A">
            <w:pPr>
              <w:spacing w:line="240" w:lineRule="auto"/>
              <w:jc w:val="center"/>
              <w:rPr>
                <w:b/>
                <w:lang w:val="en-AU"/>
              </w:rPr>
            </w:pPr>
            <w:r w:rsidRPr="002D2E28">
              <w:rPr>
                <w:b/>
                <w:color w:val="000000" w:themeColor="text1"/>
                <w:kern w:val="24"/>
              </w:rPr>
              <w:t>0.4</w:t>
            </w:r>
          </w:p>
        </w:tc>
      </w:tr>
      <w:tr w:rsidR="00EF4734" w:rsidRPr="00F958D1" w14:paraId="0B258DE4" w14:textId="77777777" w:rsidTr="009E5C2A">
        <w:trPr>
          <w:trHeight w:val="337"/>
        </w:trPr>
        <w:tc>
          <w:tcPr>
            <w:tcW w:w="151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4B269BD0" w14:textId="77777777" w:rsidR="00EF4734" w:rsidRPr="00482021" w:rsidRDefault="00EF4734" w:rsidP="009E5C2A">
            <w:pPr>
              <w:spacing w:line="240" w:lineRule="auto"/>
              <w:jc w:val="center"/>
              <w:rPr>
                <w:i/>
                <w:iCs/>
                <w:vertAlign w:val="superscript"/>
              </w:rPr>
            </w:pPr>
            <w:r>
              <w:t>CPU Time Taken (min)</w:t>
            </w:r>
            <w:r>
              <w:rPr>
                <w:i/>
                <w:vertAlign w:val="superscript"/>
              </w:rPr>
              <w:t>b</w:t>
            </w:r>
          </w:p>
        </w:tc>
        <w:tc>
          <w:tcPr>
            <w:tcW w:w="387"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23344724" w14:textId="77777777" w:rsidR="00EF4734" w:rsidRDefault="00EF4734" w:rsidP="009E5C2A">
            <w:pPr>
              <w:spacing w:line="240" w:lineRule="auto"/>
              <w:jc w:val="center"/>
            </w:pPr>
            <w:r>
              <w:t>61</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2799FBFB" w14:textId="77777777" w:rsidR="00EF4734" w:rsidRPr="006E1696" w:rsidRDefault="00EF4734" w:rsidP="009E5C2A">
            <w:pPr>
              <w:spacing w:line="240" w:lineRule="auto"/>
              <w:jc w:val="center"/>
            </w:pPr>
            <w:r>
              <w:t>26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964A619" w14:textId="77777777" w:rsidR="00EF4734" w:rsidRPr="006E1696" w:rsidRDefault="00EF4734" w:rsidP="009E5C2A">
            <w:pPr>
              <w:spacing w:line="240" w:lineRule="auto"/>
              <w:jc w:val="center"/>
            </w:pPr>
            <w:r>
              <w:t>58</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0544E5BA" w14:textId="77777777" w:rsidR="00EF4734" w:rsidRPr="00F93FD0" w:rsidRDefault="00EF4734" w:rsidP="009E5C2A">
            <w:pPr>
              <w:spacing w:line="240" w:lineRule="auto"/>
              <w:jc w:val="center"/>
              <w:rPr>
                <w:b/>
                <w:bCs/>
              </w:rPr>
            </w:pPr>
            <w:r w:rsidRPr="00F93FD0">
              <w:rPr>
                <w:b/>
                <w:bCs/>
              </w:rPr>
              <w:t>19</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F2DBF7A" w14:textId="77777777" w:rsidR="00EF4734" w:rsidRPr="006E1696" w:rsidRDefault="00EF4734" w:rsidP="009E5C2A">
            <w:pPr>
              <w:spacing w:line="240" w:lineRule="auto"/>
              <w:jc w:val="center"/>
            </w:pPr>
            <w:r>
              <w:t>28</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91779EB" w14:textId="77777777" w:rsidR="00EF4734" w:rsidRPr="006E1696" w:rsidRDefault="00EF4734" w:rsidP="009E5C2A">
            <w:pPr>
              <w:spacing w:line="240" w:lineRule="auto"/>
              <w:jc w:val="center"/>
            </w:pPr>
            <w:r>
              <w:t>37</w:t>
            </w:r>
          </w:p>
        </w:tc>
        <w:tc>
          <w:tcPr>
            <w:tcW w:w="346" w:type="pct"/>
            <w:tcBorders>
              <w:top w:val="single" w:sz="18" w:space="0" w:color="000000"/>
              <w:left w:val="nil"/>
              <w:bottom w:val="single" w:sz="18" w:space="0" w:color="000000"/>
              <w:right w:val="nil"/>
            </w:tcBorders>
            <w:vAlign w:val="center"/>
          </w:tcPr>
          <w:p w14:paraId="74AD1AF6" w14:textId="77777777" w:rsidR="00EF4734" w:rsidRDefault="00EF4734" w:rsidP="009E5C2A">
            <w:pPr>
              <w:spacing w:line="240" w:lineRule="auto"/>
              <w:jc w:val="center"/>
            </w:pPr>
            <w:r>
              <w:t>789</w:t>
            </w:r>
          </w:p>
        </w:tc>
        <w:tc>
          <w:tcPr>
            <w:tcW w:w="346" w:type="pct"/>
            <w:tcBorders>
              <w:top w:val="single" w:sz="18" w:space="0" w:color="000000"/>
              <w:left w:val="nil"/>
              <w:bottom w:val="single" w:sz="18" w:space="0" w:color="000000"/>
              <w:right w:val="nil"/>
            </w:tcBorders>
            <w:vAlign w:val="center"/>
          </w:tcPr>
          <w:p w14:paraId="2FF05378" w14:textId="77777777" w:rsidR="00EF4734" w:rsidRDefault="00EF4734" w:rsidP="009E5C2A">
            <w:pPr>
              <w:spacing w:line="240" w:lineRule="auto"/>
              <w:jc w:val="center"/>
            </w:pPr>
            <w:r>
              <w:t>21</w:t>
            </w:r>
          </w:p>
        </w:tc>
        <w:tc>
          <w:tcPr>
            <w:tcW w:w="346" w:type="pct"/>
            <w:tcBorders>
              <w:top w:val="single" w:sz="18" w:space="0" w:color="000000"/>
              <w:left w:val="nil"/>
              <w:bottom w:val="single" w:sz="18" w:space="0" w:color="000000"/>
              <w:right w:val="nil"/>
            </w:tcBorders>
            <w:vAlign w:val="center"/>
          </w:tcPr>
          <w:p w14:paraId="31BEDF10" w14:textId="77777777" w:rsidR="00EF4734" w:rsidRPr="00F93FD0" w:rsidRDefault="00EF4734" w:rsidP="009E5C2A">
            <w:pPr>
              <w:spacing w:line="240" w:lineRule="auto"/>
              <w:jc w:val="center"/>
            </w:pPr>
            <w:r w:rsidRPr="00F93FD0">
              <w:t>30</w:t>
            </w:r>
          </w:p>
        </w:tc>
        <w:tc>
          <w:tcPr>
            <w:tcW w:w="334"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028032B2" w14:textId="77777777" w:rsidR="00EF4734" w:rsidRPr="006E1696" w:rsidRDefault="00EF4734" w:rsidP="009E5C2A">
            <w:pPr>
              <w:spacing w:line="240" w:lineRule="auto"/>
              <w:jc w:val="center"/>
            </w:pPr>
            <w:r>
              <w:t>37</w:t>
            </w:r>
          </w:p>
        </w:tc>
      </w:tr>
    </w:tbl>
    <w:p w14:paraId="65EC9128" w14:textId="634EBFEF" w:rsidR="00EF4734" w:rsidRDefault="00EF4734" w:rsidP="009E5C2A">
      <w:pPr>
        <w:pStyle w:val="Paragraph"/>
        <w:spacing w:after="240"/>
        <w:ind w:firstLine="0"/>
      </w:pPr>
      <w:r>
        <w:rPr>
          <w:i/>
          <w:vertAlign w:val="superscript"/>
        </w:rPr>
        <w:t>a</w:t>
      </w:r>
      <w:r>
        <w:t xml:space="preserve">Experimental </w:t>
      </w:r>
      <m:oMath>
        <m:r>
          <m:rPr>
            <m:sty m:val="p"/>
          </m:rPr>
          <w:rPr>
            <w:rFonts w:ascii="Cambria Math" w:hAnsi="Cambria Math"/>
            <w:lang w:val="en-AU"/>
          </w:rPr>
          <m:t>Δ</m:t>
        </m:r>
        <m:r>
          <w:rPr>
            <w:rFonts w:ascii="Cambria Math" w:hAnsi="Cambria Math"/>
            <w:lang w:val="en-AU"/>
          </w:rPr>
          <m:t>G</m:t>
        </m:r>
      </m:oMath>
      <w:r>
        <w:rPr>
          <w:lang w:val="en-AU"/>
        </w:rPr>
        <w:t xml:space="preserve"> values in kcal/mol.</w:t>
      </w:r>
      <w:r>
        <w:t xml:space="preserve"> </w:t>
      </w:r>
      <w:r>
        <w:rPr>
          <w:i/>
          <w:vertAlign w:val="superscript"/>
        </w:rPr>
        <w:t>b</w:t>
      </w:r>
      <w:r>
        <w:t xml:space="preserve">CPU time taken for SPE calculation of </w:t>
      </w:r>
      <w:r>
        <w:rPr>
          <w:b/>
          <w:bCs/>
        </w:rPr>
        <w:t>10</w:t>
      </w:r>
      <w:r>
        <w:t xml:space="preserve">. The lowest values of the statistical measures and CPU time taken are </w:t>
      </w:r>
      <w:r w:rsidR="009E5C2A">
        <w:t>shown in bold</w:t>
      </w:r>
      <w:r>
        <w:t>.</w:t>
      </w:r>
    </w:p>
    <w:p w14:paraId="63CD3A17" w14:textId="496ED187" w:rsidR="00EF4734" w:rsidRDefault="00EF4734" w:rsidP="00EF4734">
      <w:pPr>
        <w:pStyle w:val="Paragraph"/>
      </w:pPr>
      <w:r>
        <w:t>Methods A (SCS-MP2/6-311G(2d,p)), H (</w:t>
      </w:r>
      <w:r w:rsidRPr="000C671B">
        <w:t>M06-2X</w:t>
      </w:r>
      <w:r>
        <w:t>/</w:t>
      </w:r>
      <w:r w:rsidRPr="000C671B">
        <w:t xml:space="preserve"> 6-311G(d,p)</w:t>
      </w:r>
      <w:r>
        <w:t>) and J (</w:t>
      </w:r>
      <w:r w:rsidRPr="000C671B">
        <w:t>M06-2X</w:t>
      </w:r>
      <w:r>
        <w:t>/</w:t>
      </w:r>
      <w:r w:rsidRPr="000C671B">
        <w:t xml:space="preserve"> 6-311+G(d,p)</w:t>
      </w:r>
      <w:r>
        <w:t xml:space="preserve">) were able to predict the </w:t>
      </w:r>
      <m:oMath>
        <m:r>
          <m:rPr>
            <m:sty m:val="p"/>
          </m:rPr>
          <w:rPr>
            <w:rFonts w:ascii="Cambria Math" w:hAnsi="Cambria Math"/>
          </w:rPr>
          <m:t>Δ</m:t>
        </m:r>
        <m:r>
          <w:rPr>
            <w:rFonts w:ascii="Cambria Math" w:hAnsi="Cambria Math"/>
          </w:rPr>
          <m:t>G</m:t>
        </m:r>
      </m:oMath>
      <w:r>
        <w:t xml:space="preserve"> to </w:t>
      </w:r>
      <w:r w:rsidR="009E5C2A">
        <w:t xml:space="preserve">MAD and RMSD of </w:t>
      </w:r>
      <w:r>
        <w:t>within 1 kcal/mol while Methods C (B2PLYP-D/6-311G(2d,p)) and G (</w:t>
      </w:r>
      <w:r w:rsidRPr="00AC07F2">
        <w:sym w:font="Symbol" w:char="F077"/>
      </w:r>
      <w:r w:rsidRPr="00AC07F2">
        <w:t>B97X-D</w:t>
      </w:r>
      <w:r>
        <w:t xml:space="preserve">/aug-cc-pVTZ) overestimated the </w:t>
      </w:r>
      <m:oMath>
        <m:r>
          <m:rPr>
            <m:sty m:val="p"/>
          </m:rPr>
          <w:rPr>
            <w:rFonts w:ascii="Cambria Math" w:hAnsi="Cambria Math"/>
          </w:rPr>
          <m:t>Δ</m:t>
        </m:r>
        <m:r>
          <w:rPr>
            <w:rFonts w:ascii="Cambria Math" w:hAnsi="Cambria Math"/>
          </w:rPr>
          <m:t>G</m:t>
        </m:r>
      </m:oMath>
      <w:r>
        <w:t xml:space="preserve"> values by 4 kcal/mol and 3 kcal/mol, respectively. The performance of the other methods are in between </w:t>
      </w:r>
      <w:r w:rsidR="009E5C2A">
        <w:t>these extremes</w:t>
      </w:r>
      <w:r>
        <w:t xml:space="preserve">. The benchmarking results point toward Method J as the most accurate method in terms of prediction of the addition </w:t>
      </w:r>
      <m:oMath>
        <m:r>
          <m:rPr>
            <m:sty m:val="p"/>
          </m:rPr>
          <w:rPr>
            <w:rFonts w:ascii="Cambria Math" w:hAnsi="Cambria Math"/>
            <w:lang w:val="en-AU"/>
          </w:rPr>
          <m:t>Δ</m:t>
        </m:r>
        <m:r>
          <w:rPr>
            <w:rFonts w:ascii="Cambria Math" w:hAnsi="Cambria Math"/>
            <w:lang w:val="en-AU"/>
          </w:rPr>
          <m:t>G</m:t>
        </m:r>
      </m:oMath>
      <w:r>
        <w:rPr>
          <w:lang w:val="en-AU"/>
        </w:rPr>
        <w:t xml:space="preserve"> for the cyanoacrylamides</w:t>
      </w:r>
      <w:r w:rsidR="009E5C2A">
        <w:rPr>
          <w:bCs/>
          <w:iCs/>
          <w:lang w:val="en-AU"/>
        </w:rPr>
        <w:t xml:space="preserve">. </w:t>
      </w:r>
      <w:r>
        <w:rPr>
          <w:bCs/>
          <w:iCs/>
          <w:lang w:val="en-AU"/>
        </w:rPr>
        <w:t>Method C performed the worst despite being the third most expensive method in terms of CPU time</w:t>
      </w:r>
      <w:r>
        <w:t xml:space="preserve">. It is noteworthy that the inclusion of the diffuse functions for heavy atoms reduces the error of </w:t>
      </w:r>
      <w:r>
        <w:rPr>
          <w:lang w:val="en-AU"/>
        </w:rPr>
        <w:t>the DFT calculations by 0.2-0.5 kcal/mol, and therefore is encouraged to be included for future studies on similar systems</w:t>
      </w:r>
      <w:r>
        <w:t xml:space="preserve">. </w:t>
      </w:r>
    </w:p>
    <w:p w14:paraId="533A6A2F" w14:textId="77777777" w:rsidR="00EF4734" w:rsidRDefault="00EF4734" w:rsidP="00EF4734">
      <w:pPr>
        <w:pStyle w:val="Paragraph"/>
      </w:pPr>
      <w:r>
        <w:t xml:space="preserve">Among the three most accurate methods, the CPU time taken for Method J was about 1.5 times longer than Method H. However, since </w:t>
      </w:r>
      <w:r>
        <w:rPr>
          <w:lang w:val="en-AU"/>
        </w:rPr>
        <w:t>high accuracy is deemed to be more important than time expenditure for this work</w:t>
      </w:r>
      <w:r>
        <w:t>, Method J was determined to be the method of choice for calculating the thermodynamic parameters of thiol additions to cyanoacrylamides.</w:t>
      </w:r>
    </w:p>
    <w:p w14:paraId="74553EBD" w14:textId="41BCC370" w:rsidR="00B57D2D" w:rsidRDefault="00B57D2D" w:rsidP="00EC0804">
      <w:pPr>
        <w:pStyle w:val="Heading3"/>
      </w:pPr>
      <w:r w:rsidRPr="009E5BFA">
        <w:lastRenderedPageBreak/>
        <w:t>Conformational</w:t>
      </w:r>
      <w:r>
        <w:t xml:space="preserve"> </w:t>
      </w:r>
      <w:r w:rsidR="00145E0C">
        <w:t>Analysis</w:t>
      </w:r>
      <w:r w:rsidR="005938E2">
        <w:t xml:space="preserve"> of Critical Point Species along the Reaction Coordinates</w:t>
      </w:r>
      <w:bookmarkEnd w:id="41"/>
    </w:p>
    <w:p w14:paraId="291B4016" w14:textId="1B76012F" w:rsidR="009A680D" w:rsidRDefault="00055F39" w:rsidP="00CE2E6D">
      <w:pPr>
        <w:pStyle w:val="Paragraph"/>
      </w:pPr>
      <w:r>
        <w:t xml:space="preserve">The most stable conformers of the reactants, </w:t>
      </w:r>
      <w:r w:rsidR="007143D4">
        <w:t xml:space="preserve">TSs, </w:t>
      </w:r>
      <w:r>
        <w:t xml:space="preserve">intermediates, </w:t>
      </w:r>
      <w:r w:rsidR="007143D4">
        <w:t xml:space="preserve">and </w:t>
      </w:r>
      <w:r>
        <w:t xml:space="preserve">products </w:t>
      </w:r>
      <w:r w:rsidR="007143D4">
        <w:t xml:space="preserve">for the </w:t>
      </w:r>
      <w:r w:rsidR="009A680D">
        <w:t xml:space="preserve">Michael </w:t>
      </w:r>
      <w:r w:rsidR="007143D4">
        <w:t xml:space="preserve">addition of MeSH to each model </w:t>
      </w:r>
      <w:r w:rsidR="009A680D">
        <w:t>inhibitor</w:t>
      </w:r>
      <w:r w:rsidR="007143D4">
        <w:t xml:space="preserve"> </w:t>
      </w:r>
      <w:r>
        <w:t xml:space="preserve">are </w:t>
      </w:r>
      <w:r w:rsidR="009A680D">
        <w:t>compared</w:t>
      </w:r>
      <w:r>
        <w:t xml:space="preserve">. </w:t>
      </w:r>
      <w:r w:rsidR="007143D4">
        <w:t>Some comments about</w:t>
      </w:r>
      <w:r w:rsidR="00470EA1">
        <w:t xml:space="preserve"> the conformation</w:t>
      </w:r>
      <w:r w:rsidR="007143D4">
        <w:t>al trends</w:t>
      </w:r>
      <w:r w:rsidR="00470EA1">
        <w:t xml:space="preserve"> </w:t>
      </w:r>
      <w:r w:rsidR="007143D4">
        <w:t xml:space="preserve">and </w:t>
      </w:r>
      <w:r w:rsidR="00470EA1">
        <w:t xml:space="preserve">the reasons </w:t>
      </w:r>
      <w:r w:rsidR="007143D4">
        <w:t>for these trends will be made in the following subsections</w:t>
      </w:r>
      <w:r w:rsidR="00470EA1">
        <w:t>.</w:t>
      </w:r>
      <w:r w:rsidR="00CE2E6D">
        <w:t xml:space="preserve"> </w:t>
      </w:r>
    </w:p>
    <w:p w14:paraId="66CE6557" w14:textId="5ACD63BC" w:rsidR="001304C9" w:rsidRDefault="00D87C0B" w:rsidP="001D6AFE">
      <w:pPr>
        <w:pStyle w:val="Heading4"/>
        <w:spacing w:before="240"/>
      </w:pPr>
      <w:r>
        <w:t>Reactants</w:t>
      </w:r>
    </w:p>
    <w:p w14:paraId="6B01B6F5" w14:textId="4CC82686" w:rsidR="008C55DA" w:rsidRDefault="007A3DAA" w:rsidP="008C55DA">
      <w:pPr>
        <w:pStyle w:val="Paragraph"/>
      </w:pPr>
      <w:r>
        <w:t>For</w:t>
      </w:r>
      <w:r w:rsidR="00D87C0B">
        <w:t xml:space="preserve"> </w:t>
      </w:r>
      <w:r w:rsidR="00C826F4">
        <w:rPr>
          <w:b/>
        </w:rPr>
        <w:t>R</w:t>
      </w:r>
      <w:r w:rsidRPr="007A3DAA">
        <w:rPr>
          <w:b/>
        </w:rPr>
        <w:t>1</w:t>
      </w:r>
      <w:r>
        <w:t>,</w:t>
      </w:r>
      <w:r>
        <w:rPr>
          <w:b/>
        </w:rPr>
        <w:t xml:space="preserve"> </w:t>
      </w:r>
      <w:r w:rsidR="00C826F4">
        <w:rPr>
          <w:b/>
        </w:rPr>
        <w:t>R</w:t>
      </w:r>
      <w:r w:rsidR="000B4542">
        <w:rPr>
          <w:b/>
        </w:rPr>
        <w:t>4(</w:t>
      </w:r>
      <w:r w:rsidRPr="007A3DAA">
        <w:rPr>
          <w:b/>
        </w:rPr>
        <w:t>7</w:t>
      </w:r>
      <w:r w:rsidR="000B4542">
        <w:rPr>
          <w:b/>
        </w:rPr>
        <w:t>)</w:t>
      </w:r>
      <w:r>
        <w:t>, and</w:t>
      </w:r>
      <w:r>
        <w:rPr>
          <w:b/>
        </w:rPr>
        <w:t xml:space="preserve"> </w:t>
      </w:r>
      <w:r w:rsidR="00C826F4">
        <w:rPr>
          <w:b/>
        </w:rPr>
        <w:t>R</w:t>
      </w:r>
      <w:r w:rsidRPr="007A3DAA">
        <w:rPr>
          <w:b/>
        </w:rPr>
        <w:t>5</w:t>
      </w:r>
      <w:r>
        <w:t>,</w:t>
      </w:r>
      <w:r>
        <w:rPr>
          <w:b/>
        </w:rPr>
        <w:t xml:space="preserve"> </w:t>
      </w:r>
      <w:r>
        <w:t>the most stable conformers have s-</w:t>
      </w:r>
      <w:r w:rsidRPr="005F0F08">
        <w:rPr>
          <w:i/>
        </w:rPr>
        <w:t>cis</w:t>
      </w:r>
      <w:r w:rsidR="00907B96">
        <w:t xml:space="preserve"> geometries</w:t>
      </w:r>
      <w:r w:rsidR="004D6AA1">
        <w:t xml:space="preserve"> while </w:t>
      </w:r>
      <w:r w:rsidR="007143D4">
        <w:t>the s-</w:t>
      </w:r>
      <w:r w:rsidR="007143D4" w:rsidRPr="005F0F08">
        <w:rPr>
          <w:i/>
        </w:rPr>
        <w:t>trans</w:t>
      </w:r>
      <w:r w:rsidR="007143D4">
        <w:t xml:space="preserve"> conformer was most stable</w:t>
      </w:r>
      <w:r w:rsidR="004D6AA1">
        <w:t xml:space="preserve"> for </w:t>
      </w:r>
      <w:r w:rsidR="004D6AA1">
        <w:rPr>
          <w:b/>
        </w:rPr>
        <w:t>R9</w:t>
      </w:r>
      <w:r w:rsidR="007143D4">
        <w:t>.</w:t>
      </w:r>
      <w:r w:rsidR="007143D4" w:rsidRPr="007A3DAA">
        <w:t xml:space="preserve"> </w:t>
      </w:r>
      <w:r w:rsidR="00D55550" w:rsidRPr="007A3DAA">
        <w:t>The</w:t>
      </w:r>
      <w:r w:rsidR="00D55550">
        <w:t xml:space="preserve"> most stable conformer for </w:t>
      </w:r>
      <w:r w:rsidR="00C826F4">
        <w:rPr>
          <w:b/>
        </w:rPr>
        <w:t>R</w:t>
      </w:r>
      <w:r w:rsidR="00D55550">
        <w:rPr>
          <w:b/>
        </w:rPr>
        <w:t>3</w:t>
      </w:r>
      <w:r w:rsidR="00D55550">
        <w:t xml:space="preserve"> </w:t>
      </w:r>
      <w:r w:rsidR="007143D4">
        <w:t>is neither s-</w:t>
      </w:r>
      <w:r w:rsidR="007143D4" w:rsidRPr="005F0F08">
        <w:rPr>
          <w:i/>
        </w:rPr>
        <w:t>cis</w:t>
      </w:r>
      <w:r w:rsidR="007143D4">
        <w:t xml:space="preserve"> nor s-</w:t>
      </w:r>
      <w:r w:rsidR="007143D4">
        <w:rPr>
          <w:i/>
        </w:rPr>
        <w:t>trans</w:t>
      </w:r>
      <w:r w:rsidR="007143D4">
        <w:t>,</w:t>
      </w:r>
      <w:r w:rsidR="0015606B">
        <w:t xml:space="preserve"> </w:t>
      </w:r>
      <w:r w:rsidR="007143D4">
        <w:t xml:space="preserve">but </w:t>
      </w:r>
      <w:r w:rsidR="00D55550">
        <w:t>has a C=C-C=O dihedral angle of 90º.</w:t>
      </w:r>
      <w:r w:rsidR="00F242EE">
        <w:t xml:space="preserve"> </w:t>
      </w:r>
      <w:r w:rsidR="008C55DA">
        <w:t xml:space="preserve">The non-planar optimum dihedral angle of 90º in </w:t>
      </w:r>
      <w:r w:rsidR="008C55DA">
        <w:rPr>
          <w:b/>
        </w:rPr>
        <w:t>R3</w:t>
      </w:r>
      <w:r w:rsidR="008C55DA">
        <w:t xml:space="preserve"> is thought to minimise the destabilising clashes between the </w:t>
      </w:r>
      <w:r w:rsidR="008C55DA" w:rsidRPr="00864F74">
        <w:rPr>
          <w:i/>
        </w:rPr>
        <w:t>tert</w:t>
      </w:r>
      <w:r w:rsidR="008C55DA">
        <w:t xml:space="preserve">-butyl group and the </w:t>
      </w:r>
      <w:r w:rsidR="000521FF">
        <w:t>C=O</w:t>
      </w:r>
      <w:r w:rsidR="008C55DA">
        <w:t xml:space="preserve"> group or nitrogen heterocycles. For </w:t>
      </w:r>
      <w:r w:rsidR="008C55DA">
        <w:rPr>
          <w:b/>
        </w:rPr>
        <w:t>R9</w:t>
      </w:r>
      <w:r w:rsidR="008C55DA">
        <w:t>, the greater stability of the s-</w:t>
      </w:r>
      <w:r w:rsidR="008C55DA" w:rsidRPr="005F0F08">
        <w:rPr>
          <w:i/>
        </w:rPr>
        <w:t>trans</w:t>
      </w:r>
      <w:r w:rsidR="008C55DA">
        <w:rPr>
          <w:i/>
        </w:rPr>
        <w:t xml:space="preserve"> </w:t>
      </w:r>
      <w:r w:rsidR="008C55DA">
        <w:t>conformer compared to the s-</w:t>
      </w:r>
      <w:r w:rsidR="008C55DA">
        <w:rPr>
          <w:i/>
        </w:rPr>
        <w:t xml:space="preserve">cis </w:t>
      </w:r>
      <w:r w:rsidR="008C55DA">
        <w:rPr>
          <w:iCs/>
        </w:rPr>
        <w:t>was unexpected</w:t>
      </w:r>
      <w:r w:rsidR="008C55DA">
        <w:t xml:space="preserve">. </w:t>
      </w:r>
      <w:r w:rsidR="00971BC8">
        <w:t>Further investigations revealed</w:t>
      </w:r>
      <w:r w:rsidR="008C55DA">
        <w:t xml:space="preserve"> that the s-</w:t>
      </w:r>
      <w:r w:rsidR="008C55DA">
        <w:rPr>
          <w:i/>
        </w:rPr>
        <w:t xml:space="preserve">cis </w:t>
      </w:r>
      <w:r w:rsidR="00971BC8">
        <w:t>conformers</w:t>
      </w:r>
      <w:r w:rsidR="008C55DA">
        <w:t xml:space="preserve"> </w:t>
      </w:r>
      <w:r w:rsidR="00971BC8">
        <w:t>have lower potential energies</w:t>
      </w:r>
      <w:r w:rsidR="008C55DA">
        <w:t xml:space="preserve">, but higher </w:t>
      </w:r>
      <m:oMath>
        <m:r>
          <w:rPr>
            <w:rFonts w:ascii="Cambria Math" w:hAnsi="Cambria Math"/>
          </w:rPr>
          <m:t>H</m:t>
        </m:r>
      </m:oMath>
      <w:r w:rsidR="008C55DA">
        <w:t xml:space="preserve"> and </w:t>
      </w:r>
      <m:oMath>
        <m:r>
          <w:rPr>
            <w:rFonts w:ascii="Cambria Math" w:hAnsi="Cambria Math"/>
          </w:rPr>
          <m:t>G</m:t>
        </m:r>
      </m:oMath>
      <w:r w:rsidR="008C55DA">
        <w:t xml:space="preserve"> values than the s-</w:t>
      </w:r>
      <w:r w:rsidR="008C55DA">
        <w:rPr>
          <w:i/>
        </w:rPr>
        <w:t>trans</w:t>
      </w:r>
      <w:r w:rsidR="00971BC8">
        <w:rPr>
          <w:i/>
        </w:rPr>
        <w:t xml:space="preserve"> </w:t>
      </w:r>
      <w:r w:rsidR="00971BC8">
        <w:t>conformer</w:t>
      </w:r>
      <w:r w:rsidR="008C55DA">
        <w:t xml:space="preserve">. </w:t>
      </w:r>
      <w:r w:rsidR="00E51B0D">
        <w:t xml:space="preserve">The </w:t>
      </w:r>
      <w:r w:rsidR="00393A1A">
        <w:t xml:space="preserve">other </w:t>
      </w:r>
      <w:r w:rsidR="00E51B0D">
        <w:t xml:space="preserve">conformers of </w:t>
      </w:r>
      <w:r w:rsidR="00393A1A" w:rsidRPr="00393A1A">
        <w:rPr>
          <w:b/>
        </w:rPr>
        <w:t>R1</w:t>
      </w:r>
      <w:r w:rsidR="00393A1A">
        <w:t xml:space="preserve"> and </w:t>
      </w:r>
      <w:r w:rsidR="00393A1A" w:rsidRPr="00393A1A">
        <w:rPr>
          <w:b/>
        </w:rPr>
        <w:t>R4(7)</w:t>
      </w:r>
      <w:r w:rsidR="00393A1A">
        <w:t xml:space="preserve"> are </w:t>
      </w:r>
      <w:r w:rsidR="00971BC8">
        <w:t xml:space="preserve">higher in energy </w:t>
      </w:r>
      <w:r w:rsidR="00393A1A">
        <w:t>within 1.</w:t>
      </w:r>
      <w:r w:rsidR="002E1A27">
        <w:t>4</w:t>
      </w:r>
      <w:r w:rsidR="00393A1A">
        <w:t xml:space="preserve"> kcal/mol </w:t>
      </w:r>
      <w:r w:rsidR="00971BC8">
        <w:t xml:space="preserve">of the most stable conformers </w:t>
      </w:r>
      <w:r w:rsidR="00B133D0" w:rsidRPr="00393A1A">
        <w:t>and</w:t>
      </w:r>
      <w:r w:rsidR="00B133D0">
        <w:t xml:space="preserve"> thus mixtures of s-</w:t>
      </w:r>
      <w:r w:rsidR="00B133D0" w:rsidRPr="00B133D0">
        <w:rPr>
          <w:i/>
        </w:rPr>
        <w:t>cis</w:t>
      </w:r>
      <w:r w:rsidR="00B133D0">
        <w:t xml:space="preserve"> and s-</w:t>
      </w:r>
      <w:r w:rsidR="00B133D0" w:rsidRPr="00B133D0">
        <w:rPr>
          <w:i/>
        </w:rPr>
        <w:t>trans</w:t>
      </w:r>
      <w:r w:rsidR="00B133D0">
        <w:t xml:space="preserve"> conformers would be expected to be present in solution at body temperature</w:t>
      </w:r>
      <w:r w:rsidR="00E51B0D">
        <w:t>.</w:t>
      </w:r>
      <w:r w:rsidR="00393A1A" w:rsidRPr="00393A1A">
        <w:t xml:space="preserve"> </w:t>
      </w:r>
      <w:commentRangeStart w:id="42"/>
      <w:commentRangeStart w:id="43"/>
      <w:r w:rsidR="00393A1A">
        <w:t xml:space="preserve">On the other hand, the </w:t>
      </w:r>
      <w:r w:rsidR="00971BC8">
        <w:t xml:space="preserve">most stable conformers </w:t>
      </w:r>
      <w:r w:rsidR="00393A1A">
        <w:t xml:space="preserve">of </w:t>
      </w:r>
      <w:r w:rsidR="00393A1A" w:rsidRPr="00393A1A">
        <w:rPr>
          <w:b/>
        </w:rPr>
        <w:t>R3</w:t>
      </w:r>
      <w:r w:rsidR="00393A1A">
        <w:t xml:space="preserve">, </w:t>
      </w:r>
      <w:r w:rsidR="00393A1A" w:rsidRPr="00393A1A">
        <w:rPr>
          <w:b/>
        </w:rPr>
        <w:t>R5</w:t>
      </w:r>
      <w:r w:rsidR="00393A1A">
        <w:t xml:space="preserve">, and </w:t>
      </w:r>
      <w:r w:rsidR="00393A1A" w:rsidRPr="00393A1A">
        <w:rPr>
          <w:b/>
        </w:rPr>
        <w:t>R9</w:t>
      </w:r>
      <w:r w:rsidR="00393A1A">
        <w:t xml:space="preserve"> are likely to be </w:t>
      </w:r>
      <w:r w:rsidR="00971BC8">
        <w:t xml:space="preserve">more heavily </w:t>
      </w:r>
      <w:r w:rsidR="00393A1A">
        <w:t>populated under physiological conditions</w:t>
      </w:r>
      <w:r w:rsidR="00971BC8">
        <w:t xml:space="preserve"> as their low energy </w:t>
      </w:r>
      <w:r w:rsidR="002E1A27">
        <w:t xml:space="preserve">conformers have the same </w:t>
      </w:r>
      <w:r w:rsidR="00971BC8">
        <w:t>conformation</w:t>
      </w:r>
      <w:commentRangeEnd w:id="42"/>
      <w:r w:rsidR="002E1A27">
        <w:rPr>
          <w:rStyle w:val="CommentReference"/>
        </w:rPr>
        <w:commentReference w:id="42"/>
      </w:r>
      <w:commentRangeEnd w:id="43"/>
      <w:r w:rsidR="002E1A27">
        <w:rPr>
          <w:rStyle w:val="CommentReference"/>
        </w:rPr>
        <w:commentReference w:id="43"/>
      </w:r>
      <w:r w:rsidR="00971BC8">
        <w:t>s</w:t>
      </w:r>
      <w:r w:rsidR="00393A1A">
        <w:t>. The trend</w:t>
      </w:r>
      <w:r w:rsidR="00971BC8">
        <w:t xml:space="preserve"> thus</w:t>
      </w:r>
      <w:r w:rsidR="00393A1A">
        <w:t xml:space="preserve"> </w:t>
      </w:r>
      <w:r w:rsidR="00971BC8">
        <w:t>indicates</w:t>
      </w:r>
      <w:r w:rsidR="00393A1A">
        <w:t xml:space="preserve"> that the preferred conformation is highly dependent on the bulkiness of the </w:t>
      </w:r>
      <m:oMath>
        <m:r>
          <w:rPr>
            <w:rFonts w:ascii="Cambria Math" w:hAnsi="Cambria Math"/>
          </w:rPr>
          <m:t>β</m:t>
        </m:r>
      </m:oMath>
      <w:r w:rsidR="00393A1A">
        <w:t xml:space="preserve"> substituent.</w:t>
      </w:r>
    </w:p>
    <w:p w14:paraId="18FE07FF" w14:textId="40C4BE3A" w:rsidR="00B133D0" w:rsidRDefault="00B133D0" w:rsidP="00B133D0">
      <w:pPr>
        <w:pStyle w:val="Paragraph"/>
      </w:pPr>
      <w:r>
        <w:t>Interestingly, the conformational sampling algorithms of MacroModel failed to locate any s-</w:t>
      </w:r>
      <w:r w:rsidRPr="005F0F08">
        <w:rPr>
          <w:i/>
        </w:rPr>
        <w:t>cis</w:t>
      </w:r>
      <w:r>
        <w:t xml:space="preserve"> conformer for </w:t>
      </w:r>
      <w:r>
        <w:rPr>
          <w:b/>
          <w:bCs/>
        </w:rPr>
        <w:t>R</w:t>
      </w:r>
      <w:r w:rsidRPr="00C826F4">
        <w:rPr>
          <w:b/>
          <w:bCs/>
        </w:rPr>
        <w:t>1</w:t>
      </w:r>
      <w:r>
        <w:rPr>
          <w:b/>
        </w:rPr>
        <w:t xml:space="preserve"> </w:t>
      </w:r>
      <w:r>
        <w:t>within an</w:t>
      </w:r>
      <w:r w:rsidR="00192154">
        <w:t xml:space="preserve"> energy window of 5.0 kcal/mol when in fact, t</w:t>
      </w:r>
      <w:r>
        <w:t xml:space="preserve">he </w:t>
      </w:r>
      <w:r w:rsidR="00192154">
        <w:t>manually built</w:t>
      </w:r>
      <w:r>
        <w:t xml:space="preserve"> s-</w:t>
      </w:r>
      <w:r w:rsidRPr="005F0F08">
        <w:rPr>
          <w:i/>
        </w:rPr>
        <w:t>cis</w:t>
      </w:r>
      <w:r>
        <w:t xml:space="preserve"> conformer was</w:t>
      </w:r>
      <w:r w:rsidR="00393A1A">
        <w:t xml:space="preserve"> found to be</w:t>
      </w:r>
      <w:r>
        <w:t xml:space="preserve"> </w:t>
      </w:r>
      <w:r w:rsidR="00192154">
        <w:t>the most</w:t>
      </w:r>
      <w:r>
        <w:t xml:space="preserve"> stable </w:t>
      </w:r>
      <w:r w:rsidR="00192154">
        <w:t>conformer</w:t>
      </w:r>
      <w:r>
        <w:t>. This finding</w:t>
      </w:r>
      <w:r w:rsidR="00192154">
        <w:t xml:space="preserve"> reveals a shortcoming in the MacroModel software</w:t>
      </w:r>
      <w:r>
        <w:t xml:space="preserve"> </w:t>
      </w:r>
      <w:r w:rsidR="00192154">
        <w:t xml:space="preserve">and </w:t>
      </w:r>
      <w:r>
        <w:t xml:space="preserve">should serve as a warning against using standard chemistry </w:t>
      </w:r>
      <w:r>
        <w:lastRenderedPageBreak/>
        <w:t>programs as black boxes</w:t>
      </w:r>
      <w:r w:rsidR="00192154">
        <w:t>.</w:t>
      </w:r>
      <w:r>
        <w:t xml:space="preserve"> </w:t>
      </w:r>
      <w:r w:rsidR="00E5215B">
        <w:t>It is suspected</w:t>
      </w:r>
      <w:r>
        <w:t xml:space="preserve"> that </w:t>
      </w:r>
      <w:r w:rsidR="00E5215B">
        <w:t>t</w:t>
      </w:r>
      <w:r w:rsidR="00E5215B" w:rsidRPr="00B816B1">
        <w:t>he</w:t>
      </w:r>
      <w:r w:rsidR="00E5215B">
        <w:t xml:space="preserve"> unusually high energies of the s-</w:t>
      </w:r>
      <w:r w:rsidR="00E5215B">
        <w:rPr>
          <w:i/>
        </w:rPr>
        <w:t>cis</w:t>
      </w:r>
      <w:r w:rsidR="00E5215B">
        <w:t xml:space="preserve"> conformers are due to </w:t>
      </w:r>
      <w:r>
        <w:t>the overfitting of the dihedral parameters</w:t>
      </w:r>
      <w:r w:rsidR="00E5215B">
        <w:t xml:space="preserve"> in OPLS3e</w:t>
      </w:r>
      <w:r>
        <w:t>.</w:t>
      </w:r>
    </w:p>
    <w:p w14:paraId="41622D7B" w14:textId="4161F8E0" w:rsidR="00D87C0B" w:rsidRDefault="00137148" w:rsidP="008C55DA">
      <w:pPr>
        <w:pStyle w:val="Paragraph"/>
      </w:pPr>
      <w:r>
        <w:t>T</w:t>
      </w:r>
      <w:r w:rsidR="007143D4">
        <w:t xml:space="preserve">o understand the conformational preferences, the </w:t>
      </w:r>
      <w:r w:rsidR="00E5215B">
        <w:t>noncovalent interactions (NCIs)</w:t>
      </w:r>
      <w:r w:rsidR="007143D4">
        <w:t xml:space="preserve"> present in </w:t>
      </w:r>
      <w:r>
        <w:t xml:space="preserve">the molecules </w:t>
      </w:r>
      <w:r w:rsidR="007143D4">
        <w:t>were visualised using the N</w:t>
      </w:r>
      <w:r w:rsidR="00C06785">
        <w:t>CIp</w:t>
      </w:r>
      <w:r w:rsidR="007143D4">
        <w:t>lot software</w:t>
      </w:r>
      <w:hyperlink w:anchor="_ENREF_106" w:tooltip="Contreras-García, 2011 #288" w:history="1">
        <w:r w:rsidR="00075A48">
          <w:fldChar w:fldCharType="begin"/>
        </w:r>
        <w:r w:rsidR="00075A48">
          <w:instrText xml:space="preserve"> ADDIN EN.CITE &lt;EndNote&gt;&lt;Cite&gt;&lt;Author&gt;Contreras-García&lt;/Author&gt;&lt;Year&gt;2011&lt;/Year&gt;&lt;RecNum&gt;288&lt;/RecNum&gt;&lt;DisplayText&gt;&lt;style face="superscript"&gt;106&lt;/style&gt;&lt;/DisplayText&gt;&lt;record&gt;&lt;rec-number&gt;288&lt;/rec-number&gt;&lt;foreign-keys&gt;&lt;key app="EN" db-id="s9tdpazwgt05pee2rf3x2x2gtdvpdwx50stf" timestamp="1561356953"&gt;288&lt;/key&gt;&lt;/foreign-keys&gt;&lt;ref-type name="Journal Article"&gt;17&lt;/ref-type&gt;&lt;contributors&gt;&lt;authors&gt;&lt;author&gt;Contreras-García, Julia&lt;/author&gt;&lt;author&gt;Johnson, Erin R.&lt;/author&gt;&lt;author&gt;Keinan, Shahar&lt;/author&gt;&lt;author&gt;Chaudret, Robin&lt;/author&gt;&lt;author&gt;Piquemal, Jean-Philip&lt;/author&gt;&lt;author&gt;Beratan, David N.&lt;/author&gt;&lt;author&gt;Yang, Weitao&lt;/author&gt;&lt;/authors&gt;&lt;/contributors&gt;&lt;titles&gt;&lt;title&gt;NCIPLOT: a program for plotting non-covalent interaction regions&lt;/title&gt;&lt;secondary-title&gt;Journal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Comput.&lt;/abbr-1&gt;&lt;abbr-2&gt;J Chem Theory Comput&lt;/abbr-2&gt;&lt;abbr-3&gt;Journal of Chemical Theory &amp;amp; Computation&lt;/abbr-3&gt;&lt;/alt-periodical&gt;&lt;pages&gt;625-632&lt;/pages&gt;&lt;volume&gt;7&lt;/volume&gt;&lt;number&gt;3&lt;/number&gt;&lt;dates&gt;&lt;year&gt;2011&lt;/year&gt;&lt;/dates&gt;&lt;isbn&gt;1549-9626&amp;#xD;1549-9618&lt;/isbn&gt;&lt;accession-num&gt;21516178&lt;/accession-num&gt;&lt;label&gt;NCIplot&lt;/label&gt;&lt;urls&gt;&lt;related-urls&gt;&lt;url&gt;https://www.ncbi.nlm.nih.gov/pubmed/21516178&lt;/url&gt;&lt;url&gt;https://www.ncbi.nlm.nih.gov/pmc/articles/PMC3080048/&lt;/url&gt;&lt;/related-urls&gt;&lt;/urls&gt;&lt;electronic-resource-num&gt;10.1021/ct100641a&lt;/electronic-resource-num&gt;&lt;remote-database-name&gt;PubMed&lt;/remote-database-name&gt;&lt;language&gt;eng&lt;/language&gt;&lt;/record&gt;&lt;/Cite&gt;&lt;/EndNote&gt;</w:instrText>
        </w:r>
        <w:r w:rsidR="00075A48">
          <w:fldChar w:fldCharType="separate"/>
        </w:r>
        <w:r w:rsidR="00075A48" w:rsidRPr="0015094F">
          <w:rPr>
            <w:noProof/>
            <w:vertAlign w:val="superscript"/>
          </w:rPr>
          <w:t>106</w:t>
        </w:r>
        <w:r w:rsidR="00075A48">
          <w:fldChar w:fldCharType="end"/>
        </w:r>
      </w:hyperlink>
      <w:r w:rsidR="0015606B">
        <w:t xml:space="preserve"> </w:t>
      </w:r>
      <w:r w:rsidR="00E51B0D">
        <w:t xml:space="preserve">which plots </w:t>
      </w:r>
      <w:r w:rsidR="00BB27C3">
        <w:t xml:space="preserve">the isosurface of reduced-density gradient </w:t>
      </w:r>
      <w:r w:rsidR="00E51B0D">
        <w:t>and</w:t>
      </w:r>
      <w:r w:rsidR="00E51B0D" w:rsidRPr="00633656">
        <w:t xml:space="preserve"> </w:t>
      </w:r>
      <w:r w:rsidR="00E51B0D">
        <w:t>colours it according to electron density (</w:t>
      </w:r>
      <w:r w:rsidR="001062A5">
        <w:t>Figure 2.2</w:t>
      </w:r>
      <w:r w:rsidR="00E51B0D">
        <w:t>).</w:t>
      </w:r>
      <w:r w:rsidR="0015606B">
        <w:t xml:space="preserve"> The type</w:t>
      </w:r>
      <w:r w:rsidR="00E51B0D">
        <w:t>s</w:t>
      </w:r>
      <w:r w:rsidR="0015606B">
        <w:t xml:space="preserve"> of the interactions are </w:t>
      </w:r>
      <w:r w:rsidR="00E51B0D">
        <w:t xml:space="preserve">distinguished based on the sign of the second eigenvalue of the electron density Hessian matrix and are </w:t>
      </w:r>
      <w:r w:rsidR="0015606B">
        <w:t xml:space="preserve">colour-coded, with blue, green and red signifying strong attractive interactions, weak attractive interactions and strong nonbonded overlap, respectively. </w:t>
      </w:r>
      <w:r w:rsidR="003664B0">
        <w:t>The s-</w:t>
      </w:r>
      <w:r w:rsidR="003664B0" w:rsidRPr="00295C7E">
        <w:rPr>
          <w:i/>
        </w:rPr>
        <w:t>cis</w:t>
      </w:r>
      <w:r w:rsidR="003664B0">
        <w:t xml:space="preserve"> conformers are stabilised by the a</w:t>
      </w:r>
      <w:r w:rsidR="002D3CAC">
        <w:t>ttractive</w:t>
      </w:r>
      <w:r w:rsidR="002D3CAC" w:rsidRPr="002D3CAC">
        <w:t xml:space="preserve"> </w:t>
      </w:r>
      <w:r w:rsidR="002D3CAC" w:rsidRPr="00E46D03">
        <w:t>interactions</w:t>
      </w:r>
      <w:r w:rsidR="002D3CAC">
        <w:t xml:space="preserve"> between the </w:t>
      </w:r>
      <m:oMath>
        <m:r>
          <w:rPr>
            <w:rFonts w:ascii="Cambria Math" w:hAnsi="Cambria Math"/>
          </w:rPr>
          <m:t>α</m:t>
        </m:r>
      </m:oMath>
      <w:r w:rsidR="00E5215B">
        <w:t>-CN</w:t>
      </w:r>
      <w:r w:rsidR="002D3CAC">
        <w:t xml:space="preserve"> substituent of the </w:t>
      </w:r>
      <w:r w:rsidR="000E1870">
        <w:t>MAs</w:t>
      </w:r>
      <w:r w:rsidR="002D3CAC">
        <w:t xml:space="preserve"> and </w:t>
      </w:r>
      <w:r w:rsidR="007143D4">
        <w:t>nearby</w:t>
      </w:r>
      <w:r w:rsidR="002D3CAC">
        <w:t xml:space="preserve"> protons o</w:t>
      </w:r>
      <w:r w:rsidR="007143D4">
        <w:t>n</w:t>
      </w:r>
      <w:r w:rsidR="002D3CAC">
        <w:t xml:space="preserve"> the </w:t>
      </w:r>
      <w:r w:rsidR="007143D4">
        <w:t xml:space="preserve">nitrogen </w:t>
      </w:r>
      <w:r w:rsidR="002D3CAC">
        <w:t xml:space="preserve">heterocycle. </w:t>
      </w:r>
      <w:r w:rsidR="00864F74">
        <w:t xml:space="preserve">The </w:t>
      </w:r>
      <m:oMath>
        <m:r>
          <w:rPr>
            <w:rFonts w:ascii="Cambria Math" w:hAnsi="Cambria Math"/>
          </w:rPr>
          <m:t>π</m:t>
        </m:r>
      </m:oMath>
      <w:r w:rsidR="00864F74">
        <w:t xml:space="preserve"> electron cloud of the </w:t>
      </w:r>
      <w:r w:rsidR="003664B0">
        <w:t>CN</w:t>
      </w:r>
      <w:r w:rsidR="00864F74">
        <w:t xml:space="preserve"> group </w:t>
      </w:r>
      <w:r w:rsidR="002D3CAC">
        <w:t xml:space="preserve">in </w:t>
      </w:r>
      <w:r w:rsidR="002D3CAC">
        <w:rPr>
          <w:b/>
        </w:rPr>
        <w:t>R1</w:t>
      </w:r>
      <w:r w:rsidR="002D3CAC">
        <w:t xml:space="preserve"> and </w:t>
      </w:r>
      <w:r w:rsidR="002D3CAC">
        <w:rPr>
          <w:b/>
        </w:rPr>
        <w:t>R</w:t>
      </w:r>
      <w:r w:rsidR="000B4542">
        <w:rPr>
          <w:b/>
        </w:rPr>
        <w:t>4(</w:t>
      </w:r>
      <w:r w:rsidR="002D3CAC">
        <w:rPr>
          <w:b/>
        </w:rPr>
        <w:t>7</w:t>
      </w:r>
      <w:r w:rsidR="000B4542">
        <w:rPr>
          <w:b/>
        </w:rPr>
        <w:t>)</w:t>
      </w:r>
      <w:r w:rsidR="00295C7E">
        <w:t xml:space="preserve"> </w:t>
      </w:r>
      <w:r w:rsidR="00864F74">
        <w:t>allows C-H</w:t>
      </w:r>
      <w:r w:rsidR="00864F74" w:rsidRPr="00D37F1C">
        <w:t>···</w:t>
      </w:r>
      <m:oMath>
        <m:r>
          <w:rPr>
            <w:rFonts w:ascii="Cambria Math" w:hAnsi="Cambria Math"/>
          </w:rPr>
          <m:t>π</m:t>
        </m:r>
      </m:oMath>
      <w:r w:rsidR="00864F74">
        <w:t xml:space="preserve"> </w:t>
      </w:r>
      <w:r w:rsidR="00864F74" w:rsidRPr="00E46D03">
        <w:t>interactions</w:t>
      </w:r>
      <w:hyperlink w:anchor="_ENREF_107" w:tooltip="Fan, 1996 #343" w:history="1">
        <w:r w:rsidR="00075A48">
          <w:fldChar w:fldCharType="begin"/>
        </w:r>
        <w:r w:rsidR="00075A48">
          <w:instrText xml:space="preserve"> ADDIN EN.CITE &lt;EndNote&gt;&lt;Cite&gt;&lt;Author&gt;Fan&lt;/Author&gt;&lt;Year&gt;1996&lt;/Year&gt;&lt;RecNum&gt;343&lt;/RecNum&gt;&lt;DisplayText&gt;&lt;style face="superscript"&gt;107&lt;/style&gt;&lt;/DisplayText&gt;&lt;record&gt;&lt;rec-number&gt;343&lt;/rec-number&gt;&lt;foreign-keys&gt;&lt;key app="EN" db-id="s9tdpazwgt05pee2rf3x2x2gtdvpdwx50stf" timestamp="1570159898"&gt;343&lt;/key&gt;&lt;/foreign-keys&gt;&lt;ref-type name="Journal Article"&gt;17&lt;/ref-type&gt;&lt;contributors&gt;&lt;authors&gt;&lt;author&gt;Fan, M. F.&lt;/author&gt;&lt;author&gt;Lin, Z. Y.&lt;/author&gt;&lt;author&gt;McGrady, J. E.&lt;/author&gt;&lt;author&gt;Mingos, D. M. P.&lt;/author&gt;&lt;/authors&gt;&lt;/contributors&gt;&lt;auth-address&gt;HONG KONG UNIV SCI &amp;amp; TECHNOL,DEPT CHEM,KOWLOON,HONG KONG. UNIV LONDON IMPERIAL COLL SCI TECHNOL &amp;amp; MED,DEPT CHEM,KENSINGTON SW7 2AY,ENGLAND.&lt;/auth-address&gt;&lt;titles&gt;&lt;title&gt;Novel intermolecular C-H pi interactions: An ab initio and density functional theory study&lt;/title&gt;&lt;secondary-title&gt;Journal of the Chemical Society-Perkin Transactions 2&lt;/secondary-title&gt;&lt;alt-title&gt;J. Chem. Soc.-Perkin Trans. 2&lt;/alt-title&gt;&lt;/titles&gt;&lt;periodical&gt;&lt;full-title&gt;Journal of the Chemical Society-Perkin Transactions 2&lt;/full-title&gt;&lt;abbr-1&gt;J. Chem. Soc.-Perkin Trans. 2&lt;/abbr-1&gt;&lt;/periodical&gt;&lt;alt-periodical&gt;&lt;full-title&gt;Journal of the Chemical Society-Perkin Transactions 2&lt;/full-title&gt;&lt;abbr-1&gt;J. Chem. Soc.-Perkin Trans. 2&lt;/abbr-1&gt;&lt;/alt-periodical&gt;&lt;pages&gt;563-568&lt;/pages&gt;&lt;number&gt;4&lt;/number&gt;&lt;keywords&gt;&lt;keyword&gt;water&lt;/keyword&gt;&lt;keyword&gt;approximation&lt;/keyword&gt;&lt;keyword&gt;energies&lt;/keyword&gt;&lt;keyword&gt;dimer&lt;/keyword&gt;&lt;keyword&gt;Chemistry&lt;/keyword&gt;&lt;/keywords&gt;&lt;dates&gt;&lt;year&gt;1996&lt;/year&gt;&lt;pub-dates&gt;&lt;date&gt;Apr&lt;/date&gt;&lt;/pub-dates&gt;&lt;/dates&gt;&lt;isbn&gt;0300-9580&lt;/isbn&gt;&lt;accession-num&gt;WOS:A1996UF12200015&lt;/accession-num&gt;&lt;label&gt;CH-pi interaction&lt;/label&gt;&lt;work-type&gt;Article&lt;/work-type&gt;&lt;urls&gt;&lt;related-urls&gt;&lt;url&gt;&lt;style face="underline" font="default" size="100%"&gt;&amp;lt;Go to ISI&amp;gt;://WOS:A1996UF12200015&lt;/style&gt;&lt;/url&gt;&lt;/related-urls&gt;&lt;/urls&gt;&lt;electronic-resource-num&gt;10.1039/p29960000563&lt;/electronic-resource-num&gt;&lt;language&gt;English&lt;/language&gt;&lt;/record&gt;&lt;/Cite&gt;&lt;/EndNote&gt;</w:instrText>
        </w:r>
        <w:r w:rsidR="00075A48">
          <w:fldChar w:fldCharType="separate"/>
        </w:r>
        <w:r w:rsidR="00075A48" w:rsidRPr="0015094F">
          <w:rPr>
            <w:noProof/>
            <w:vertAlign w:val="superscript"/>
          </w:rPr>
          <w:t>107</w:t>
        </w:r>
        <w:r w:rsidR="00075A48">
          <w:fldChar w:fldCharType="end"/>
        </w:r>
      </w:hyperlink>
      <w:r w:rsidR="00864F74">
        <w:t xml:space="preserve"> to be formed </w:t>
      </w:r>
      <w:r w:rsidR="002D3CAC">
        <w:t xml:space="preserve">while </w:t>
      </w:r>
      <w:r w:rsidR="007143D4">
        <w:t>a</w:t>
      </w:r>
      <w:r w:rsidR="002D3CAC">
        <w:t xml:space="preserve"> weaker </w:t>
      </w:r>
      <w:r w:rsidR="00E5215B">
        <w:t>dispersive</w:t>
      </w:r>
      <w:r w:rsidR="002D3CAC">
        <w:t xml:space="preserve"> interaction</w:t>
      </w:r>
      <w:hyperlink w:anchor="_ENREF_108" w:tooltip="Danovich, 2013 #342" w:history="1">
        <w:r w:rsidR="00075A48">
          <w:fldChar w:fldCharType="begin"/>
        </w:r>
        <w:r w:rsidR="00075A48">
          <w:instrText xml:space="preserve"> ADDIN EN.CITE &lt;EndNote&gt;&lt;Cite&gt;&lt;Author&gt;Danovich&lt;/Author&gt;&lt;Year&gt;2013&lt;/Year&gt;&lt;RecNum&gt;342&lt;/RecNum&gt;&lt;DisplayText&gt;&lt;style face="superscript"&gt;108&lt;/style&gt;&lt;/DisplayText&gt;&lt;record&gt;&lt;rec-number&gt;342&lt;/rec-number&gt;&lt;foreign-keys&gt;&lt;key app="EN" db-id="s9tdpazwgt05pee2rf3x2x2gtdvpdwx50stf" timestamp="1570159652"&gt;342&lt;/key&gt;&lt;/foreign-keys&gt;&lt;ref-type name="Journal Article"&gt;17&lt;/ref-type&gt;&lt;contributors&gt;&lt;authors&gt;&lt;author&gt;Danovich, David&lt;/author&gt;&lt;author&gt;Shaik, Sason&lt;/author&gt;&lt;author&gt;Neese, Frank&lt;/author&gt;&lt;author&gt;Echeverría, Jorge&lt;/author&gt;&lt;author&gt;Aullón, Gabriel&lt;/author&gt;&lt;author&gt;Alvarez, Santiago&lt;/author&gt;&lt;/authors&gt;&lt;/contributors&gt;&lt;titles&gt;&lt;title&gt;Understanding the Nature of the CH···HC Interactions in Alkanes&lt;/title&gt;&lt;secondary-title&gt;Journal of Chemical Theory and Computation&lt;/secondary-title&gt;&lt;/titles&gt;&lt;periodical&gt;&lt;full-title&gt;Journal of Chemical Theory and Computation&lt;/full-title&gt;&lt;abbr-1&gt;J. Chem. Theory Comput.&lt;/abbr-1&gt;&lt;/periodical&gt;&lt;pages&gt;1977-1991&lt;/pages&gt;&lt;volume&gt;9&lt;/volume&gt;&lt;number&gt;4&lt;/number&gt;&lt;dates&gt;&lt;year&gt;2013&lt;/year&gt;&lt;pub-dates&gt;&lt;date&gt;2013/04/09&lt;/date&gt;&lt;/pub-dates&gt;&lt;/dates&gt;&lt;publisher&gt;American Chemical Society&lt;/publisher&gt;&lt;isbn&gt;1549-9618&lt;/isbn&gt;&lt;label&gt;CH-HC interaction&lt;/label&gt;&lt;urls&gt;&lt;related-urls&gt;&lt;url&gt;https://doi.org/10.1021/ct400070j&lt;/url&gt;&lt;/related-urls&gt;&lt;/urls&gt;&lt;electronic-resource-num&gt;10.1021/ct400070j&lt;/electronic-resource-num&gt;&lt;/record&gt;&lt;/Cite&gt;&lt;/EndNote&gt;</w:instrText>
        </w:r>
        <w:r w:rsidR="00075A48">
          <w:fldChar w:fldCharType="separate"/>
        </w:r>
        <w:r w:rsidR="00075A48" w:rsidRPr="0015094F">
          <w:rPr>
            <w:noProof/>
            <w:vertAlign w:val="superscript"/>
          </w:rPr>
          <w:t>108</w:t>
        </w:r>
        <w:r w:rsidR="00075A48">
          <w:fldChar w:fldCharType="end"/>
        </w:r>
      </w:hyperlink>
      <w:r w:rsidR="00864F74">
        <w:t xml:space="preserve"> is found in </w:t>
      </w:r>
      <w:r w:rsidR="00864F74">
        <w:rPr>
          <w:b/>
        </w:rPr>
        <w:t>R5</w:t>
      </w:r>
      <w:r w:rsidR="00295C7E">
        <w:t>.</w:t>
      </w:r>
      <w:r w:rsidR="00580AA5">
        <w:t xml:space="preserve"> </w:t>
      </w:r>
      <w:r w:rsidR="004D6AA1">
        <w:t xml:space="preserve">More importantly, the </w:t>
      </w:r>
      <w:r w:rsidR="00E5215B">
        <w:t>s-</w:t>
      </w:r>
      <w:r w:rsidR="00E5215B" w:rsidRPr="00E5215B">
        <w:rPr>
          <w:i/>
          <w:iCs/>
        </w:rPr>
        <w:t>trans</w:t>
      </w:r>
      <w:r w:rsidR="004D6AA1">
        <w:t xml:space="preserve"> conformers </w:t>
      </w:r>
      <w:r w:rsidR="009F173E">
        <w:t xml:space="preserve">of </w:t>
      </w:r>
      <w:r w:rsidR="009F173E">
        <w:rPr>
          <w:b/>
        </w:rPr>
        <w:t xml:space="preserve">R5 </w:t>
      </w:r>
      <w:r w:rsidR="004D6AA1">
        <w:t xml:space="preserve">are likely more destabilized due to steric clashes. </w:t>
      </w:r>
    </w:p>
    <w:p w14:paraId="123A004A" w14:textId="4568E9B8" w:rsidR="000B1617" w:rsidRDefault="00B855E5" w:rsidP="009A680D">
      <w:pPr>
        <w:pStyle w:val="Paragraph"/>
        <w:ind w:firstLine="0"/>
        <w:jc w:val="center"/>
      </w:pPr>
      <w:r>
        <w:rPr>
          <w:noProof/>
          <w:lang w:val="en-AU"/>
        </w:rPr>
        <w:drawing>
          <wp:inline distT="0" distB="0" distL="0" distR="0" wp14:anchorId="64DB107B" wp14:editId="70BD024C">
            <wp:extent cx="4733925" cy="187687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actants NCI.ti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18158" cy="1910273"/>
                    </a:xfrm>
                    <a:prstGeom prst="rect">
                      <a:avLst/>
                    </a:prstGeom>
                  </pic:spPr>
                </pic:pic>
              </a:graphicData>
            </a:graphic>
          </wp:inline>
        </w:drawing>
      </w:r>
    </w:p>
    <w:p w14:paraId="619EC372" w14:textId="1E8A705F" w:rsidR="004D6AA1" w:rsidRDefault="00137148" w:rsidP="004D6AA1">
      <w:pPr>
        <w:pStyle w:val="Paragraph"/>
        <w:ind w:firstLine="0"/>
      </w:pPr>
      <w:r>
        <w:rPr>
          <w:b/>
        </w:rPr>
        <w:t xml:space="preserve">Figure </w:t>
      </w:r>
      <w:r w:rsidR="00AB0AFA">
        <w:rPr>
          <w:b/>
        </w:rPr>
        <w:t>2.2</w:t>
      </w:r>
      <w:r w:rsidRPr="00C03498">
        <w:rPr>
          <w:b/>
        </w:rPr>
        <w:t>.</w:t>
      </w:r>
      <w:r w:rsidRPr="00C03498">
        <w:t xml:space="preserve"> </w:t>
      </w:r>
      <w:r w:rsidRPr="007B1CEF">
        <w:t xml:space="preserve">Visualisation of the </w:t>
      </w:r>
      <w:r>
        <w:t>NCI</w:t>
      </w:r>
      <w:r w:rsidR="00E5215B">
        <w:t>s</w:t>
      </w:r>
      <w:r w:rsidRPr="007B1CEF">
        <w:t xml:space="preserve"> of the </w:t>
      </w:r>
      <w:r>
        <w:t>reactants</w:t>
      </w:r>
      <w:r w:rsidR="00C06785" w:rsidRPr="007B1CEF">
        <w:t>.</w:t>
      </w:r>
    </w:p>
    <w:p w14:paraId="290A7D65" w14:textId="3C4C9938" w:rsidR="00D87C0B" w:rsidRDefault="00D87C0B" w:rsidP="004D6AA1">
      <w:pPr>
        <w:pStyle w:val="Heading4"/>
        <w:spacing w:before="240"/>
      </w:pPr>
      <w:r w:rsidRPr="00EC0804">
        <w:t>Transition</w:t>
      </w:r>
      <w:r>
        <w:t xml:space="preserve"> State Structures</w:t>
      </w:r>
    </w:p>
    <w:p w14:paraId="035B252F" w14:textId="678C4259" w:rsidR="00907B96" w:rsidRPr="00702278" w:rsidRDefault="00C06785" w:rsidP="00B151C9">
      <w:pPr>
        <w:pStyle w:val="Paragraph"/>
        <w:rPr>
          <w:lang w:val="en-AU"/>
        </w:rPr>
      </w:pPr>
      <w:r>
        <w:t>The calculated TS geometries for the additions of MeS</w:t>
      </w:r>
      <w:r>
        <w:rPr>
          <w:vertAlign w:val="superscript"/>
        </w:rPr>
        <w:t>-</w:t>
      </w:r>
      <w:r>
        <w:t xml:space="preserve"> to the </w:t>
      </w:r>
      <w:r w:rsidR="000E1870">
        <w:t>MA</w:t>
      </w:r>
      <w:r>
        <w:t xml:space="preserve">s are shown in Figure </w:t>
      </w:r>
      <w:r w:rsidR="006833B8">
        <w:t>2.3</w:t>
      </w:r>
      <w:r>
        <w:t xml:space="preserve">. </w:t>
      </w:r>
      <w:r w:rsidR="00D55550">
        <w:t xml:space="preserve">All of the most stable </w:t>
      </w:r>
      <w:r w:rsidR="00D87C0B">
        <w:t>TS</w:t>
      </w:r>
      <w:r w:rsidR="00D55550">
        <w:t xml:space="preserve"> conformations </w:t>
      </w:r>
      <w:r w:rsidR="002F3EB3">
        <w:t>had a</w:t>
      </w:r>
      <w:r w:rsidR="00D55550">
        <w:t xml:space="preserve"> </w:t>
      </w:r>
      <w:r w:rsidR="00D55550" w:rsidRPr="00D55550">
        <w:rPr>
          <w:i/>
        </w:rPr>
        <w:t>syn</w:t>
      </w:r>
      <w:r w:rsidR="00D55550">
        <w:t xml:space="preserve"> </w:t>
      </w:r>
      <w:r w:rsidR="002F3EB3">
        <w:t>geometry</w:t>
      </w:r>
      <w:r w:rsidR="00D55550">
        <w:t>, that is, the S-</w:t>
      </w:r>
      <w:r w:rsidR="002F3EB3">
        <w:t>Me</w:t>
      </w:r>
      <w:r w:rsidR="00D55550">
        <w:t xml:space="preserve"> bond of the </w:t>
      </w:r>
      <w:r w:rsidR="002F3EB3">
        <w:lastRenderedPageBreak/>
        <w:t>thiolate</w:t>
      </w:r>
      <w:r w:rsidR="00D55550">
        <w:t xml:space="preserve"> </w:t>
      </w:r>
      <w:r w:rsidR="002F3EB3">
        <w:t>is</w:t>
      </w:r>
      <w:r w:rsidR="00D55550">
        <w:t xml:space="preserve"> </w:t>
      </w:r>
      <w:r w:rsidR="0034391F">
        <w:t>approximately</w:t>
      </w:r>
      <w:r w:rsidR="00D55550">
        <w:t xml:space="preserve"> </w:t>
      </w:r>
      <w:r w:rsidR="002F3EB3">
        <w:t>aligned</w:t>
      </w:r>
      <w:r w:rsidR="00D55550">
        <w:t xml:space="preserve"> with the C=C bond of the </w:t>
      </w:r>
      <w:r w:rsidR="000E1870">
        <w:t>MA</w:t>
      </w:r>
      <w:r w:rsidR="00D55550">
        <w:t xml:space="preserve">. </w:t>
      </w:r>
      <w:r w:rsidR="00E24869">
        <w:t xml:space="preserve">This phenomenon </w:t>
      </w:r>
      <w:r w:rsidR="00971BC8">
        <w:t>was</w:t>
      </w:r>
      <w:r w:rsidR="00E24869">
        <w:t xml:space="preserve"> </w:t>
      </w:r>
      <w:r w:rsidR="001062A5">
        <w:t xml:space="preserve">previously </w:t>
      </w:r>
      <w:r w:rsidR="00E24869">
        <w:t>attributed to</w:t>
      </w:r>
      <w:r w:rsidR="00971BC8">
        <w:t xml:space="preserve"> the repulsion between sulphur lone pairs and </w:t>
      </w:r>
      <w:r w:rsidR="001062A5">
        <w:t xml:space="preserve">the </w:t>
      </w:r>
      <m:oMath>
        <m:r>
          <w:rPr>
            <w:rFonts w:ascii="Cambria Math" w:hAnsi="Cambria Math"/>
          </w:rPr>
          <m:t>π</m:t>
        </m:r>
      </m:oMath>
      <w:r w:rsidR="001062A5">
        <w:t xml:space="preserve"> electron clouds, along with the </w:t>
      </w:r>
      <w:r w:rsidR="00971BC8">
        <w:t>electrostatic attraction between</w:t>
      </w:r>
      <w:r w:rsidR="00971BC8" w:rsidRPr="00971BC8">
        <w:t xml:space="preserve"> </w:t>
      </w:r>
      <w:r w:rsidR="00971BC8">
        <w:t>MeS</w:t>
      </w:r>
      <w:r w:rsidR="00971BC8">
        <w:rPr>
          <w:vertAlign w:val="superscript"/>
        </w:rPr>
        <w:t>-</w:t>
      </w:r>
      <w:r w:rsidR="00971BC8">
        <w:t xml:space="preserve"> protons and </w:t>
      </w:r>
      <w:r w:rsidR="000521FF">
        <w:t>C=O</w:t>
      </w:r>
      <w:r w:rsidR="00971BC8">
        <w:t xml:space="preserve"> oxygen</w:t>
      </w:r>
      <w:r w:rsidR="00E24869">
        <w:t>.</w:t>
      </w:r>
      <w:hyperlink w:anchor="_ENREF_102" w:tooltip="Krenske, 2011 #287" w:history="1">
        <w:r w:rsidR="00075A48">
          <w:fldChar w:fldCharType="begin"/>
        </w:r>
        <w:r w:rsidR="00075A48">
          <w:instrText xml:space="preserve"> ADDIN EN.CITE &lt;EndNote&gt;&lt;Cite&gt;&lt;Author&gt;Krenske&lt;/Author&gt;&lt;Year&gt;2011&lt;/Year&gt;&lt;RecNum&gt;287&lt;/RecNum&gt;&lt;DisplayText&gt;&lt;style face="superscript"&gt;102&lt;/style&gt;&lt;/DisplayText&gt;&lt;record&gt;&lt;rec-number&gt;287&lt;/rec-number&gt;&lt;foreign-keys&gt;&lt;key app="EN" db-id="s9tdpazwgt05pee2rf3x2x2gtdvpdwx50stf" timestamp="1561355233"&gt;287&lt;/key&gt;&lt;/foreign-keys&gt;&lt;ref-type name="Journal Article"&gt;17&lt;/ref-type&gt;&lt;contributors&gt;&lt;authors&gt;&lt;author&gt;Krenske, Elizabeth H.&lt;/author&gt;&lt;author&gt;Petter, Russell C.&lt;/author&gt;&lt;author&gt;Zhu, Zhendong&lt;/author&gt;&lt;author&gt;Houk, K. N.&lt;/author&gt;&lt;/authors&gt;&lt;/contributors&gt;&lt;titles&gt;&lt;title&gt;Transition States and Energetics of Nucleophilic Additions of Thiols to Substituted α,β-Unsaturated Ketones: Substituent Effects Involve Enone Stabilization, Product Branching, and Solvation&lt;/title&gt;&lt;secondary-title&gt;The Journal of Organic Chemistry&lt;/secondary-title&gt;&lt;/titles&gt;&lt;periodical&gt;&lt;full-title&gt;The Journal of Organic Chemistry&lt;/full-title&gt;&lt;abbr-1&gt;J. Org. Chem.&lt;/abbr-1&gt;&lt;abbr-2&gt;J Org Chem&lt;/abbr-2&gt;&lt;/periodical&gt;&lt;pages&gt;5074-5081&lt;/pages&gt;&lt;volume&gt;76&lt;/volume&gt;&lt;number&gt;12&lt;/number&gt;&lt;dates&gt;&lt;year&gt;2011&lt;/year&gt;&lt;pub-dates&gt;&lt;date&gt;2011/06/17&lt;/date&gt;&lt;/pub-dates&gt;&lt;/dates&gt;&lt;publisher&gt;American Chemical Society&lt;/publisher&gt;&lt;isbn&gt;0022-3263&lt;/isbn&gt;&lt;label&gt;benchmarking&lt;/label&gt;&lt;urls&gt;&lt;related-urls&gt;&lt;url&gt;https://doi.org/10.1021/jo200761w&lt;/url&gt;&lt;/related-urls&gt;&lt;/urls&gt;&lt;electronic-resource-num&gt;10.1021/jo200761w&lt;/electronic-resource-num&gt;&lt;/record&gt;&lt;/Cite&gt;&lt;/EndNote&gt;</w:instrText>
        </w:r>
        <w:r w:rsidR="00075A48">
          <w:fldChar w:fldCharType="separate"/>
        </w:r>
        <w:r w:rsidR="00075A48" w:rsidRPr="002E1A27">
          <w:rPr>
            <w:noProof/>
            <w:vertAlign w:val="superscript"/>
          </w:rPr>
          <w:t>102</w:t>
        </w:r>
        <w:r w:rsidR="00075A48">
          <w:fldChar w:fldCharType="end"/>
        </w:r>
      </w:hyperlink>
      <w:r w:rsidR="00E24869">
        <w:t xml:space="preserve"> A</w:t>
      </w:r>
      <w:r w:rsidR="00907B96" w:rsidRPr="00E46D03">
        <w:t xml:space="preserve">n investigation into the </w:t>
      </w:r>
      <w:r w:rsidR="003B72EA">
        <w:t>NCI</w:t>
      </w:r>
      <w:r w:rsidR="00D55550" w:rsidRPr="00E46D03">
        <w:t xml:space="preserve"> </w:t>
      </w:r>
      <w:r w:rsidR="00D87C0B">
        <w:t>within the T</w:t>
      </w:r>
      <w:r w:rsidR="00907B96" w:rsidRPr="00E46D03">
        <w:t xml:space="preserve">S conformations </w:t>
      </w:r>
      <w:r w:rsidR="001062A5">
        <w:t>has indeed verified</w:t>
      </w:r>
      <w:r w:rsidR="00907B96" w:rsidRPr="00E46D03">
        <w:t xml:space="preserve"> </w:t>
      </w:r>
      <w:r w:rsidR="00E46D03">
        <w:t xml:space="preserve">the existence of </w:t>
      </w:r>
      <w:r w:rsidR="00E46D03" w:rsidRPr="00E46D03">
        <w:t>stabilising</w:t>
      </w:r>
      <w:r w:rsidR="00907B96" w:rsidRPr="00E46D03">
        <w:t xml:space="preserve"> </w:t>
      </w:r>
      <w:r w:rsidR="00A80205">
        <w:t>C-H</w:t>
      </w:r>
      <w:r w:rsidR="00A80205" w:rsidRPr="00D37F1C">
        <w:t>···</w:t>
      </w:r>
      <m:oMath>
        <m:r>
          <w:rPr>
            <w:rFonts w:ascii="Cambria Math" w:hAnsi="Cambria Math"/>
          </w:rPr>
          <m:t>π</m:t>
        </m:r>
      </m:oMath>
      <w:r w:rsidR="00A80205">
        <w:t xml:space="preserve"> </w:t>
      </w:r>
      <w:r w:rsidR="00907B96" w:rsidRPr="00E46D03">
        <w:t xml:space="preserve">interactions </w:t>
      </w:r>
      <w:r w:rsidR="00E46D03">
        <w:t>between the</w:t>
      </w:r>
      <w:r w:rsidR="00A80205">
        <w:t xml:space="preserve"> </w:t>
      </w:r>
      <w:r w:rsidR="001062A5">
        <w:t>MeS</w:t>
      </w:r>
      <w:r w:rsidR="001062A5">
        <w:rPr>
          <w:vertAlign w:val="superscript"/>
        </w:rPr>
        <w:t>-</w:t>
      </w:r>
      <w:r w:rsidR="001062A5">
        <w:t xml:space="preserve"> protons </w:t>
      </w:r>
      <w:r w:rsidR="00A80205">
        <w:t xml:space="preserve">and the </w:t>
      </w:r>
      <m:oMath>
        <m:r>
          <w:rPr>
            <w:rFonts w:ascii="Cambria Math" w:hAnsi="Cambria Math"/>
          </w:rPr>
          <m:t>π</m:t>
        </m:r>
      </m:oMath>
      <w:r w:rsidR="00E23905">
        <w:t xml:space="preserve"> </w:t>
      </w:r>
      <w:r w:rsidR="001062A5">
        <w:t xml:space="preserve">electron </w:t>
      </w:r>
      <w:commentRangeStart w:id="44"/>
      <w:commentRangeStart w:id="45"/>
      <w:r w:rsidR="00E23905">
        <w:t>system</w:t>
      </w:r>
      <w:commentRangeEnd w:id="44"/>
      <w:r w:rsidR="00E5215B">
        <w:rPr>
          <w:rStyle w:val="CommentReference"/>
        </w:rPr>
        <w:commentReference w:id="44"/>
      </w:r>
      <w:commentRangeEnd w:id="45"/>
      <w:r w:rsidR="00F53545">
        <w:rPr>
          <w:rStyle w:val="CommentReference"/>
        </w:rPr>
        <w:commentReference w:id="45"/>
      </w:r>
      <w:r w:rsidR="00A50627">
        <w:t xml:space="preserve"> (Figure 2.3)</w:t>
      </w:r>
      <w:r w:rsidR="002F3EB3">
        <w:t>.</w:t>
      </w:r>
    </w:p>
    <w:p w14:paraId="2F48A3E4" w14:textId="0DD214B8" w:rsidR="00907B96" w:rsidRDefault="00D37F1C" w:rsidP="009A680D">
      <w:pPr>
        <w:pStyle w:val="Paragraph"/>
        <w:ind w:firstLine="0"/>
        <w:jc w:val="center"/>
      </w:pPr>
      <w:r>
        <w:rPr>
          <w:noProof/>
          <w:lang w:val="en-AU"/>
        </w:rPr>
        <w:drawing>
          <wp:inline distT="0" distB="0" distL="0" distR="0" wp14:anchorId="4F7187EC" wp14:editId="268BF4EE">
            <wp:extent cx="4445541" cy="2145828"/>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S CylView NCI.t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61082" cy="2153329"/>
                    </a:xfrm>
                    <a:prstGeom prst="rect">
                      <a:avLst/>
                    </a:prstGeom>
                  </pic:spPr>
                </pic:pic>
              </a:graphicData>
            </a:graphic>
          </wp:inline>
        </w:drawing>
      </w:r>
    </w:p>
    <w:p w14:paraId="0D4DF5B0" w14:textId="5A7D435D" w:rsidR="00C74595" w:rsidRDefault="00D779CF" w:rsidP="000F5DBD">
      <w:r>
        <w:rPr>
          <w:b/>
        </w:rPr>
        <w:t xml:space="preserve">Figure </w:t>
      </w:r>
      <w:r w:rsidR="00AB0AFA">
        <w:rPr>
          <w:b/>
        </w:rPr>
        <w:t>2.3</w:t>
      </w:r>
      <w:r w:rsidR="007B1CEF" w:rsidRPr="00C03498">
        <w:rPr>
          <w:b/>
        </w:rPr>
        <w:t>.</w:t>
      </w:r>
      <w:r w:rsidR="007B1CEF" w:rsidRPr="00C03498">
        <w:t xml:space="preserve"> </w:t>
      </w:r>
      <w:r w:rsidR="00A05A72">
        <w:t>Structures of</w:t>
      </w:r>
      <w:r w:rsidR="007B1CEF" w:rsidRPr="007B1CEF">
        <w:t xml:space="preserve"> the </w:t>
      </w:r>
      <w:r w:rsidR="00D87C0B">
        <w:t>TS</w:t>
      </w:r>
      <w:r w:rsidR="000F7E5A">
        <w:t>s</w:t>
      </w:r>
      <w:r w:rsidR="00A05A72">
        <w:t xml:space="preserve"> </w:t>
      </w:r>
      <w:r w:rsidR="000F7E5A">
        <w:t>and</w:t>
      </w:r>
      <w:r w:rsidR="00A05A72">
        <w:t xml:space="preserve"> the visualisation of the NCI in </w:t>
      </w:r>
      <w:r w:rsidR="00A05A72" w:rsidRPr="00A05A72">
        <w:rPr>
          <w:b/>
        </w:rPr>
        <w:t>TS4</w:t>
      </w:r>
      <w:r w:rsidR="00E5215B">
        <w:rPr>
          <w:b/>
        </w:rPr>
        <w:t>(</w:t>
      </w:r>
      <w:r w:rsidR="00A05A72" w:rsidRPr="00A05A72">
        <w:rPr>
          <w:b/>
        </w:rPr>
        <w:t>7</w:t>
      </w:r>
      <w:r w:rsidR="00E5215B">
        <w:rPr>
          <w:b/>
        </w:rPr>
        <w:t>)</w:t>
      </w:r>
      <w:r w:rsidR="00A05A72">
        <w:rPr>
          <w:b/>
        </w:rPr>
        <w:t xml:space="preserve"> </w:t>
      </w:r>
      <w:r w:rsidR="00A05A72" w:rsidRPr="00A05A72">
        <w:t>(</w:t>
      </w:r>
      <w:r w:rsidR="00A05A72">
        <w:t>lower</w:t>
      </w:r>
      <w:r w:rsidR="00A05A72" w:rsidRPr="00A05A72">
        <w:t xml:space="preserve"> </w:t>
      </w:r>
      <w:commentRangeStart w:id="46"/>
      <w:r w:rsidR="00A05A72" w:rsidRPr="00A05A72">
        <w:t>right</w:t>
      </w:r>
      <w:commentRangeEnd w:id="46"/>
      <w:r w:rsidR="003664B0">
        <w:rPr>
          <w:rStyle w:val="CommentReference"/>
        </w:rPr>
        <w:commentReference w:id="46"/>
      </w:r>
      <w:r w:rsidR="00A05A72" w:rsidRPr="00A05A72">
        <w:t>)</w:t>
      </w:r>
      <w:r w:rsidR="007B1CEF" w:rsidRPr="00A05A72">
        <w:t>.</w:t>
      </w:r>
    </w:p>
    <w:p w14:paraId="7BCBC2B5" w14:textId="27E89934" w:rsidR="00FA13C5" w:rsidRDefault="00FA13C5" w:rsidP="000F5DBD">
      <w:pPr>
        <w:pStyle w:val="Heading4"/>
        <w:spacing w:before="240"/>
      </w:pPr>
      <w:r>
        <w:t>Intermediates</w:t>
      </w:r>
    </w:p>
    <w:p w14:paraId="0FE914B3" w14:textId="7BEA5E23" w:rsidR="00FA13C5" w:rsidRDefault="00C06785" w:rsidP="00B151C9">
      <w:pPr>
        <w:pStyle w:val="Paragraph"/>
      </w:pPr>
      <w:r>
        <w:t xml:space="preserve">The most stable geometries of the intermediates of the Michael additions are shown in Figure </w:t>
      </w:r>
      <w:r w:rsidR="006833B8">
        <w:t>2.4</w:t>
      </w:r>
      <w:r>
        <w:t xml:space="preserve">. </w:t>
      </w:r>
      <w:r w:rsidR="00FA13C5">
        <w:t xml:space="preserve">The </w:t>
      </w:r>
      <m:oMath>
        <m:r>
          <w:rPr>
            <w:rFonts w:ascii="Cambria Math" w:hAnsi="Cambria Math"/>
          </w:rPr>
          <m:t>α</m:t>
        </m:r>
      </m:oMath>
      <w:r w:rsidR="000521FF">
        <w:t>-</w:t>
      </w:r>
      <w:r w:rsidR="00FA13C5">
        <w:t xml:space="preserve">carbon of all intermediates species is </w:t>
      </w:r>
      <w:r w:rsidR="00FA13C5" w:rsidRPr="00FA13C5">
        <w:rPr>
          <w:i/>
        </w:rPr>
        <w:t>sp</w:t>
      </w:r>
      <w:r w:rsidR="00FA13C5">
        <w:rPr>
          <w:vertAlign w:val="superscript"/>
        </w:rPr>
        <w:t>2</w:t>
      </w:r>
      <w:r w:rsidR="00FA13C5">
        <w:t xml:space="preserve"> hybridised as expected. </w:t>
      </w:r>
      <w:r w:rsidR="006210D7">
        <w:t>An interesting observation is that o</w:t>
      </w:r>
      <w:r w:rsidR="00FA13C5">
        <w:t>ne of the methyl protons of the methylthiolate group</w:t>
      </w:r>
      <w:r w:rsidR="006210D7">
        <w:t>s</w:t>
      </w:r>
      <w:r w:rsidR="00FA13C5">
        <w:t xml:space="preserve"> is positioned to be </w:t>
      </w:r>
      <w:r w:rsidR="006210D7">
        <w:t>relatively closer to</w:t>
      </w:r>
      <w:r w:rsidR="00226864">
        <w:t xml:space="preserve"> </w:t>
      </w:r>
      <w:r w:rsidR="00FA13C5">
        <w:t>the</w:t>
      </w:r>
      <w:r w:rsidR="007F5CDE">
        <w:t xml:space="preserve"> conjugated</w:t>
      </w:r>
      <w:r w:rsidR="00FA13C5">
        <w:t xml:space="preserve"> </w:t>
      </w:r>
      <m:oMath>
        <m:r>
          <w:rPr>
            <w:rFonts w:ascii="Cambria Math" w:hAnsi="Cambria Math"/>
          </w:rPr>
          <m:t>π</m:t>
        </m:r>
      </m:oMath>
      <w:r w:rsidR="007F5CDE">
        <w:t xml:space="preserve"> electron system</w:t>
      </w:r>
      <w:r w:rsidR="003664B0">
        <w:t>, presumably</w:t>
      </w:r>
      <w:r w:rsidR="006210D7">
        <w:t xml:space="preserve"> to provide </w:t>
      </w:r>
      <w:r w:rsidR="00FA13C5">
        <w:t>electrostatic stabilisation.</w:t>
      </w:r>
      <w:r w:rsidR="006210D7">
        <w:t xml:space="preserve"> The </w:t>
      </w:r>
      <w:r w:rsidR="007F5CDE">
        <w:t xml:space="preserve">closest </w:t>
      </w:r>
      <w:r w:rsidR="006210D7">
        <w:t>CH-C</w:t>
      </w:r>
      <m:oMath>
        <m:r>
          <w:rPr>
            <w:rFonts w:ascii="Cambria Math" w:hAnsi="Cambria Math"/>
          </w:rPr>
          <m:t>α</m:t>
        </m:r>
      </m:oMath>
      <w:r w:rsidR="006210D7">
        <w:t xml:space="preserve"> dista</w:t>
      </w:r>
      <w:r w:rsidR="007F5CDE">
        <w:t>nce for each intermediate species</w:t>
      </w:r>
      <w:r w:rsidR="008B6749">
        <w:t xml:space="preserve"> </w:t>
      </w:r>
      <w:r w:rsidR="007F5CDE">
        <w:t>is</w:t>
      </w:r>
      <w:r w:rsidR="008B6749">
        <w:t xml:space="preserve"> found to be 2.7 Å except for </w:t>
      </w:r>
      <w:r w:rsidR="008B6749" w:rsidRPr="008B6749">
        <w:rPr>
          <w:b/>
        </w:rPr>
        <w:t>I5</w:t>
      </w:r>
      <w:r w:rsidR="008B6749">
        <w:t xml:space="preserve"> which is 0.1 Å further away.</w:t>
      </w:r>
      <w:r w:rsidR="007F5CDE">
        <w:t xml:space="preserve"> The NCI</w:t>
      </w:r>
      <w:r w:rsidR="003664B0">
        <w:t>s</w:t>
      </w:r>
      <w:r w:rsidR="002A6435">
        <w:t xml:space="preserve"> </w:t>
      </w:r>
      <w:r w:rsidR="003664B0">
        <w:t>in the molecules revealed</w:t>
      </w:r>
      <w:r w:rsidR="00A05A72">
        <w:t xml:space="preserve"> the existence of</w:t>
      </w:r>
      <w:r w:rsidR="007F5CDE">
        <w:t xml:space="preserve"> stabilising </w:t>
      </w:r>
      <w:r w:rsidR="00A05A72">
        <w:t>C-H</w:t>
      </w:r>
      <w:r w:rsidR="00A05A72" w:rsidRPr="00D37F1C">
        <w:t>···</w:t>
      </w:r>
      <m:oMath>
        <m:r>
          <w:rPr>
            <w:rFonts w:ascii="Cambria Math" w:hAnsi="Cambria Math"/>
          </w:rPr>
          <m:t>π</m:t>
        </m:r>
      </m:oMath>
      <w:r w:rsidR="00A05A72">
        <w:t xml:space="preserve"> </w:t>
      </w:r>
      <w:r w:rsidR="007F5CDE">
        <w:t xml:space="preserve">interactions between the </w:t>
      </w:r>
      <w:r w:rsidR="00A50627">
        <w:t>S-Me</w:t>
      </w:r>
      <w:r w:rsidR="007F5CDE">
        <w:t xml:space="preserve"> protons and the </w:t>
      </w:r>
      <m:oMath>
        <m:r>
          <w:rPr>
            <w:rFonts w:ascii="Cambria Math" w:hAnsi="Cambria Math"/>
          </w:rPr>
          <m:t>π</m:t>
        </m:r>
      </m:oMath>
      <w:r w:rsidR="007F5CDE">
        <w:t xml:space="preserve"> cloud electrons</w:t>
      </w:r>
      <w:r w:rsidR="00A05A72">
        <w:t xml:space="preserve">, as exemplified by </w:t>
      </w:r>
      <w:r w:rsidR="00A05A72">
        <w:rPr>
          <w:b/>
        </w:rPr>
        <w:t>I4</w:t>
      </w:r>
      <w:r w:rsidR="00A50627">
        <w:rPr>
          <w:b/>
        </w:rPr>
        <w:t>(</w:t>
      </w:r>
      <w:r w:rsidR="00A05A72">
        <w:rPr>
          <w:b/>
        </w:rPr>
        <w:t>7</w:t>
      </w:r>
      <w:r w:rsidR="00A50627">
        <w:rPr>
          <w:b/>
        </w:rPr>
        <w:t xml:space="preserve">) </w:t>
      </w:r>
      <w:r w:rsidR="00A50627">
        <w:rPr>
          <w:bCs/>
        </w:rPr>
        <w:t>(Figure 2.4)</w:t>
      </w:r>
      <w:r w:rsidR="007F5CDE">
        <w:t>.</w:t>
      </w:r>
    </w:p>
    <w:p w14:paraId="76CC291B" w14:textId="3683A180" w:rsidR="00666671" w:rsidRDefault="00D37F1C" w:rsidP="009A680D">
      <w:pPr>
        <w:pStyle w:val="Paragraph"/>
        <w:ind w:firstLine="0"/>
        <w:jc w:val="center"/>
      </w:pPr>
      <w:r>
        <w:rPr>
          <w:noProof/>
          <w:lang w:val="en-AU"/>
        </w:rPr>
        <w:lastRenderedPageBreak/>
        <w:drawing>
          <wp:inline distT="0" distB="0" distL="0" distR="0" wp14:anchorId="72D771B4" wp14:editId="4483457E">
            <wp:extent cx="4310578" cy="2190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mediates CylView NCI.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33366" cy="2202331"/>
                    </a:xfrm>
                    <a:prstGeom prst="rect">
                      <a:avLst/>
                    </a:prstGeom>
                  </pic:spPr>
                </pic:pic>
              </a:graphicData>
            </a:graphic>
          </wp:inline>
        </w:drawing>
      </w:r>
    </w:p>
    <w:p w14:paraId="33B0197C" w14:textId="4B1EC0DF" w:rsidR="00FA13C5" w:rsidRDefault="00666671" w:rsidP="000F5DBD">
      <w:r>
        <w:rPr>
          <w:b/>
        </w:rPr>
        <w:t xml:space="preserve">Figure </w:t>
      </w:r>
      <w:r w:rsidR="00AB0AFA">
        <w:rPr>
          <w:b/>
        </w:rPr>
        <w:t>2.4</w:t>
      </w:r>
      <w:r w:rsidRPr="00C03498">
        <w:rPr>
          <w:b/>
        </w:rPr>
        <w:t>.</w:t>
      </w:r>
      <w:r w:rsidRPr="00C03498">
        <w:t xml:space="preserve"> </w:t>
      </w:r>
      <w:r w:rsidR="000F7E5A">
        <w:t>Structures of</w:t>
      </w:r>
      <w:r w:rsidR="000F7E5A" w:rsidRPr="007B1CEF">
        <w:t xml:space="preserve"> the </w:t>
      </w:r>
      <w:r w:rsidR="000F7E5A">
        <w:t xml:space="preserve">intermediates and the visualisation of the NCI in </w:t>
      </w:r>
      <w:r w:rsidR="000F7E5A">
        <w:rPr>
          <w:b/>
        </w:rPr>
        <w:t>I</w:t>
      </w:r>
      <w:r w:rsidR="000F7E5A" w:rsidRPr="00A05A72">
        <w:rPr>
          <w:b/>
        </w:rPr>
        <w:t>4</w:t>
      </w:r>
      <w:r w:rsidR="00A50627">
        <w:rPr>
          <w:b/>
        </w:rPr>
        <w:t>(</w:t>
      </w:r>
      <w:r w:rsidR="000F7E5A" w:rsidRPr="00A05A72">
        <w:rPr>
          <w:b/>
        </w:rPr>
        <w:t>7</w:t>
      </w:r>
      <w:r w:rsidR="00A50627">
        <w:rPr>
          <w:b/>
        </w:rPr>
        <w:t>)</w:t>
      </w:r>
      <w:r w:rsidR="000F7E5A">
        <w:rPr>
          <w:b/>
        </w:rPr>
        <w:t xml:space="preserve"> </w:t>
      </w:r>
      <w:r w:rsidR="000F7E5A" w:rsidRPr="00A05A72">
        <w:t>(</w:t>
      </w:r>
      <w:r w:rsidR="000F7E5A">
        <w:t>lower</w:t>
      </w:r>
      <w:r w:rsidR="000F7E5A" w:rsidRPr="00A05A72">
        <w:t xml:space="preserve"> </w:t>
      </w:r>
      <w:commentRangeStart w:id="47"/>
      <w:r w:rsidR="000F7E5A" w:rsidRPr="00A05A72">
        <w:t>right</w:t>
      </w:r>
      <w:commentRangeEnd w:id="47"/>
      <w:r w:rsidR="003664B0">
        <w:rPr>
          <w:rStyle w:val="CommentReference"/>
        </w:rPr>
        <w:commentReference w:id="47"/>
      </w:r>
      <w:r w:rsidR="000F7E5A" w:rsidRPr="00A05A72">
        <w:t>).</w:t>
      </w:r>
    </w:p>
    <w:p w14:paraId="0B6399BD" w14:textId="737F2E63" w:rsidR="00C74595" w:rsidRDefault="002F3EB3" w:rsidP="000F5DBD">
      <w:pPr>
        <w:pStyle w:val="Heading4"/>
        <w:spacing w:before="240"/>
      </w:pPr>
      <w:r>
        <w:t>Covalent Adducts</w:t>
      </w:r>
    </w:p>
    <w:p w14:paraId="69C6AAC4" w14:textId="656B60C8" w:rsidR="006838F6" w:rsidRDefault="006838F6" w:rsidP="00E17CF4">
      <w:pPr>
        <w:pStyle w:val="Paragraph"/>
      </w:pPr>
      <w:r>
        <w:t>The most stable structures of the thiol adducts</w:t>
      </w:r>
      <w:r w:rsidR="00E17CF4">
        <w:t xml:space="preserve"> </w:t>
      </w:r>
      <w:r w:rsidR="00A50627">
        <w:t>are</w:t>
      </w:r>
      <w:r w:rsidR="00E17CF4">
        <w:t xml:space="preserve"> shown in Figure 2.5</w:t>
      </w:r>
      <w:r>
        <w:t>.</w:t>
      </w:r>
      <w:r w:rsidR="00E17CF4">
        <w:t xml:space="preserve"> The</w:t>
      </w:r>
      <w:r w:rsidR="00A50627">
        <w:t>re are no special interactions between the</w:t>
      </w:r>
      <w:r w:rsidR="00E17CF4">
        <w:t xml:space="preserve"> S-Me groups of </w:t>
      </w:r>
      <w:r w:rsidR="001C0909">
        <w:t>most</w:t>
      </w:r>
      <w:r w:rsidR="00E17CF4">
        <w:t xml:space="preserve"> inhibitors </w:t>
      </w:r>
      <w:r w:rsidR="00A50627">
        <w:t>and</w:t>
      </w:r>
      <w:r w:rsidR="00E17CF4">
        <w:t xml:space="preserve"> the </w:t>
      </w:r>
      <m:oMath>
        <m:r>
          <w:rPr>
            <w:rFonts w:ascii="Cambria Math" w:hAnsi="Cambria Math"/>
          </w:rPr>
          <m:t>π</m:t>
        </m:r>
      </m:oMath>
      <w:r w:rsidR="00E17CF4">
        <w:t xml:space="preserve"> </w:t>
      </w:r>
      <w:r w:rsidR="001C0909">
        <w:t xml:space="preserve">electron clouds </w:t>
      </w:r>
      <w:r w:rsidR="00A50627">
        <w:t xml:space="preserve">of the C=O and CN groups, </w:t>
      </w:r>
      <w:r w:rsidR="00E17CF4">
        <w:t>except</w:t>
      </w:r>
      <w:r w:rsidR="00A50627">
        <w:t xml:space="preserve"> in</w:t>
      </w:r>
      <w:r w:rsidR="00E17CF4">
        <w:t xml:space="preserve"> </w:t>
      </w:r>
      <w:r w:rsidR="00E17CF4">
        <w:rPr>
          <w:b/>
        </w:rPr>
        <w:t>P3</w:t>
      </w:r>
      <w:r w:rsidR="00E17CF4">
        <w:t xml:space="preserve">, </w:t>
      </w:r>
      <w:r w:rsidR="001C0909">
        <w:t>wh</w:t>
      </w:r>
      <w:r w:rsidR="00A50627">
        <w:t>ere the</w:t>
      </w:r>
      <w:r w:rsidR="00E17CF4">
        <w:t xml:space="preserve"> S-Me</w:t>
      </w:r>
      <w:r w:rsidR="001C0909">
        <w:t xml:space="preserve"> protons approach</w:t>
      </w:r>
      <w:r w:rsidR="00E17CF4">
        <w:t xml:space="preserve"> the </w:t>
      </w:r>
      <w:r w:rsidR="000521FF">
        <w:t>C=O</w:t>
      </w:r>
      <w:r w:rsidR="001C0909">
        <w:t xml:space="preserve"> oxygen to interact</w:t>
      </w:r>
      <w:r w:rsidR="00E17CF4">
        <w:t xml:space="preserve"> with the </w:t>
      </w:r>
      <w:r w:rsidR="001C0909">
        <w:t>lone pair electrons</w:t>
      </w:r>
      <w:r w:rsidR="00E17CF4">
        <w:t xml:space="preserve">. </w:t>
      </w:r>
      <w:r w:rsidR="00152AAE">
        <w:t xml:space="preserve">At least 6 conformers of each thiol adduct have energies within 1.4 kcal/mol of the lowest energy structures, hence the solution would comprise a mix of these conformations. </w:t>
      </w:r>
      <w:r w:rsidR="00C74595">
        <w:t>The</w:t>
      </w:r>
      <w:r w:rsidR="00FC0B87">
        <w:t xml:space="preserve"> </w:t>
      </w:r>
      <w:r w:rsidR="00C74595">
        <w:t xml:space="preserve">most stable geometry of </w:t>
      </w:r>
      <w:r w:rsidR="00C74595" w:rsidRPr="00C74595">
        <w:rPr>
          <w:b/>
        </w:rPr>
        <w:t>P3</w:t>
      </w:r>
      <w:r w:rsidR="00C74595">
        <w:t xml:space="preserve"> </w:t>
      </w:r>
      <w:r w:rsidR="002F3EB3">
        <w:t xml:space="preserve">was </w:t>
      </w:r>
      <w:r w:rsidR="00E17CF4">
        <w:t xml:space="preserve">next </w:t>
      </w:r>
      <w:r w:rsidR="002F3EB3">
        <w:t xml:space="preserve">compared </w:t>
      </w:r>
      <w:r w:rsidR="00E17CF4">
        <w:t>to</w:t>
      </w:r>
      <w:r w:rsidR="002F3EB3">
        <w:t xml:space="preserve"> the</w:t>
      </w:r>
      <w:r w:rsidR="00C74595">
        <w:t xml:space="preserve"> conformation</w:t>
      </w:r>
      <w:r w:rsidR="002F3EB3">
        <w:t xml:space="preserve"> of </w:t>
      </w:r>
      <w:r w:rsidR="002F3EB3">
        <w:rPr>
          <w:b/>
          <w:bCs/>
        </w:rPr>
        <w:t>3</w:t>
      </w:r>
      <w:r w:rsidR="00C74595">
        <w:t xml:space="preserve"> observed in the </w:t>
      </w:r>
      <w:r w:rsidR="002F3EB3">
        <w:t>BTK co-</w:t>
      </w:r>
      <w:r w:rsidR="00C74595">
        <w:t>crystal structure</w:t>
      </w:r>
      <w:hyperlink w:anchor="_ENREF_5" w:tooltip="Bradshaw, 2015 #103" w:history="1">
        <w:r w:rsidR="00075A48">
          <w:fldChar w:fldCharType="begin"/>
        </w:r>
        <w:r w:rsidR="00075A48">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075A48">
          <w:fldChar w:fldCharType="separate"/>
        </w:r>
        <w:r w:rsidR="00075A48" w:rsidRPr="00A50627">
          <w:rPr>
            <w:noProof/>
            <w:vertAlign w:val="superscript"/>
          </w:rPr>
          <w:t>5</w:t>
        </w:r>
        <w:r w:rsidR="00075A48">
          <w:fldChar w:fldCharType="end"/>
        </w:r>
      </w:hyperlink>
      <w:r w:rsidR="00DD2EE1">
        <w:t xml:space="preserve"> </w:t>
      </w:r>
      <w:r w:rsidR="00FC0B87">
        <w:t>by</w:t>
      </w:r>
      <w:r w:rsidR="00A45674">
        <w:t xml:space="preserve"> computing the positional</w:t>
      </w:r>
      <w:r w:rsidR="00FC0B87">
        <w:t xml:space="preserve"> </w:t>
      </w:r>
      <w:r w:rsidR="00A45674">
        <w:rPr>
          <w:color w:val="000000" w:themeColor="text1"/>
          <w:kern w:val="24"/>
        </w:rPr>
        <w:t>root-mean-square</w:t>
      </w:r>
      <w:r w:rsidR="00FC0B87">
        <w:rPr>
          <w:color w:val="000000" w:themeColor="text1"/>
          <w:kern w:val="24"/>
        </w:rPr>
        <w:t xml:space="preserve"> d</w:t>
      </w:r>
      <w:r w:rsidR="00FC0B87" w:rsidRPr="00E20A3E">
        <w:rPr>
          <w:color w:val="000000" w:themeColor="text1"/>
          <w:kern w:val="24"/>
        </w:rPr>
        <w:t xml:space="preserve">eviation </w:t>
      </w:r>
      <w:r w:rsidR="00FC0B87">
        <w:rPr>
          <w:color w:val="000000" w:themeColor="text1"/>
          <w:kern w:val="24"/>
        </w:rPr>
        <w:t>(</w:t>
      </w:r>
      <w:r w:rsidR="00FC0B87">
        <w:t>RMSD)</w:t>
      </w:r>
      <w:r w:rsidR="002F3EB3">
        <w:t xml:space="preserve"> of the core atoms</w:t>
      </w:r>
      <w:r w:rsidR="00A50627">
        <w:t xml:space="preserve"> (</w:t>
      </w:r>
      <w:r w:rsidR="00A50627">
        <w:rPr>
          <w:color w:val="000000" w:themeColor="text1"/>
        </w:rPr>
        <w:t>Figure 2.6</w:t>
      </w:r>
      <w:r w:rsidR="00A50627">
        <w:t>)</w:t>
      </w:r>
      <w:r w:rsidR="00FC0B87">
        <w:t>.</w:t>
      </w:r>
      <w:r w:rsidR="00C74595">
        <w:t xml:space="preserve"> </w:t>
      </w:r>
      <w:r w:rsidR="001C0909">
        <w:t>The</w:t>
      </w:r>
      <w:r w:rsidR="002F3EB3">
        <w:t xml:space="preserve"> A and B chains </w:t>
      </w:r>
      <w:r w:rsidR="001C0909">
        <w:t xml:space="preserve">of BTK </w:t>
      </w:r>
      <w:r w:rsidR="002F3EB3">
        <w:t xml:space="preserve">each contained a bound </w:t>
      </w:r>
      <w:r w:rsidR="002F3EB3">
        <w:rPr>
          <w:b/>
          <w:bCs/>
        </w:rPr>
        <w:t>3</w:t>
      </w:r>
      <w:r w:rsidR="002F3EB3">
        <w:t>,</w:t>
      </w:r>
      <w:r w:rsidR="002F3EB3">
        <w:rPr>
          <w:b/>
          <w:bCs/>
        </w:rPr>
        <w:t xml:space="preserve"> </w:t>
      </w:r>
      <w:r w:rsidR="002F3EB3">
        <w:t>which superimpose upon each other with</w:t>
      </w:r>
      <w:r w:rsidR="00314399">
        <w:t xml:space="preserve"> </w:t>
      </w:r>
      <w:r w:rsidR="00FC0B87">
        <w:t>an RMSD of</w:t>
      </w:r>
      <w:r w:rsidR="000139CC">
        <w:t xml:space="preserve"> </w:t>
      </w:r>
      <w:r w:rsidR="00DD2EE1">
        <w:t>0.09</w:t>
      </w:r>
      <w:r w:rsidR="00256FB8">
        <w:t xml:space="preserve"> </w:t>
      </w:r>
      <w:r w:rsidR="00256FB8" w:rsidRPr="00256FB8">
        <w:t>Å</w:t>
      </w:r>
      <w:r w:rsidR="002F3EB3">
        <w:t>.</w:t>
      </w:r>
      <w:r w:rsidR="00FC0B87">
        <w:t xml:space="preserve"> </w:t>
      </w:r>
      <w:r w:rsidR="002F3EB3">
        <w:t>In comparison,</w:t>
      </w:r>
      <w:r w:rsidR="00FC0B87">
        <w:t xml:space="preserve"> the </w:t>
      </w:r>
      <w:r w:rsidR="00023A8E">
        <w:t xml:space="preserve">RMSDs </w:t>
      </w:r>
      <w:r w:rsidR="002F3EB3">
        <w:t xml:space="preserve">between the bound </w:t>
      </w:r>
      <w:r w:rsidR="002F3EB3">
        <w:rPr>
          <w:b/>
          <w:bCs/>
        </w:rPr>
        <w:t>3</w:t>
      </w:r>
      <w:r w:rsidR="002F3EB3">
        <w:t xml:space="preserve"> and</w:t>
      </w:r>
      <w:r w:rsidR="00023A8E">
        <w:t xml:space="preserve"> the </w:t>
      </w:r>
      <w:r w:rsidR="002F3EB3">
        <w:t xml:space="preserve">calculated structure of </w:t>
      </w:r>
      <w:r w:rsidR="002F3EB3">
        <w:rPr>
          <w:b/>
          <w:bCs/>
        </w:rPr>
        <w:t>P3</w:t>
      </w:r>
      <w:r w:rsidR="00023A8E">
        <w:t xml:space="preserve"> </w:t>
      </w:r>
      <w:r w:rsidR="00023A8E" w:rsidRPr="00314399">
        <w:rPr>
          <w:color w:val="000000" w:themeColor="text1"/>
        </w:rPr>
        <w:t xml:space="preserve">are </w:t>
      </w:r>
      <w:r w:rsidR="002F3EB3">
        <w:rPr>
          <w:color w:val="000000" w:themeColor="text1"/>
        </w:rPr>
        <w:t xml:space="preserve">much larger, </w:t>
      </w:r>
      <w:r w:rsidR="00314399" w:rsidRPr="00314399">
        <w:rPr>
          <w:color w:val="000000" w:themeColor="text1"/>
        </w:rPr>
        <w:t>1.</w:t>
      </w:r>
      <w:r w:rsidR="002F3EB3">
        <w:rPr>
          <w:color w:val="000000" w:themeColor="text1"/>
        </w:rPr>
        <w:t>30</w:t>
      </w:r>
      <w:r w:rsidR="00023A8E" w:rsidRPr="00314399">
        <w:rPr>
          <w:color w:val="000000" w:themeColor="text1"/>
        </w:rPr>
        <w:t xml:space="preserve"> </w:t>
      </w:r>
      <w:r w:rsidR="00314399" w:rsidRPr="00314399">
        <w:rPr>
          <w:color w:val="000000" w:themeColor="text1"/>
        </w:rPr>
        <w:t xml:space="preserve">Å </w:t>
      </w:r>
      <w:r w:rsidR="00023A8E" w:rsidRPr="00314399">
        <w:rPr>
          <w:color w:val="000000" w:themeColor="text1"/>
        </w:rPr>
        <w:t xml:space="preserve">and </w:t>
      </w:r>
      <w:r w:rsidR="00314399" w:rsidRPr="00314399">
        <w:rPr>
          <w:color w:val="000000" w:themeColor="text1"/>
        </w:rPr>
        <w:t>1.2</w:t>
      </w:r>
      <w:r w:rsidR="002F3EB3">
        <w:rPr>
          <w:color w:val="000000" w:themeColor="text1"/>
        </w:rPr>
        <w:t>7</w:t>
      </w:r>
      <w:r w:rsidR="00314399" w:rsidRPr="00314399">
        <w:rPr>
          <w:color w:val="000000" w:themeColor="text1"/>
        </w:rPr>
        <w:t xml:space="preserve"> Å</w:t>
      </w:r>
      <w:r w:rsidR="00314399">
        <w:rPr>
          <w:color w:val="000000" w:themeColor="text1"/>
        </w:rPr>
        <w:t>, respectively</w:t>
      </w:r>
      <w:r w:rsidR="000139CC" w:rsidRPr="00314399">
        <w:rPr>
          <w:color w:val="000000" w:themeColor="text1"/>
        </w:rPr>
        <w:t xml:space="preserve">. </w:t>
      </w:r>
      <w:r w:rsidR="002F3EB3">
        <w:rPr>
          <w:color w:val="000000" w:themeColor="text1"/>
        </w:rPr>
        <w:t xml:space="preserve">An alignment of </w:t>
      </w:r>
      <w:r w:rsidR="00A50627">
        <w:rPr>
          <w:color w:val="000000" w:themeColor="text1"/>
        </w:rPr>
        <w:t>the calculated and crystallographic</w:t>
      </w:r>
      <w:r w:rsidR="00BF28A8">
        <w:rPr>
          <w:color w:val="000000" w:themeColor="text1"/>
        </w:rPr>
        <w:t xml:space="preserve"> </w:t>
      </w:r>
      <w:r w:rsidR="002A6435">
        <w:rPr>
          <w:color w:val="000000" w:themeColor="text1"/>
        </w:rPr>
        <w:t xml:space="preserve">structures </w:t>
      </w:r>
      <w:r w:rsidR="002F3EB3">
        <w:rPr>
          <w:color w:val="000000" w:themeColor="text1"/>
        </w:rPr>
        <w:t>is</w:t>
      </w:r>
      <w:r w:rsidR="002A6435">
        <w:rPr>
          <w:color w:val="000000" w:themeColor="text1"/>
        </w:rPr>
        <w:t xml:space="preserve"> shown in Figure </w:t>
      </w:r>
      <w:r w:rsidR="00E17CF4">
        <w:rPr>
          <w:color w:val="000000" w:themeColor="text1"/>
        </w:rPr>
        <w:t>2.6</w:t>
      </w:r>
      <w:r w:rsidR="00BF28A8">
        <w:rPr>
          <w:color w:val="000000" w:themeColor="text1"/>
        </w:rPr>
        <w:t>.</w:t>
      </w:r>
      <w:r w:rsidRPr="006838F6">
        <w:t xml:space="preserve"> </w:t>
      </w:r>
    </w:p>
    <w:p w14:paraId="3A61AF95" w14:textId="6D613DFC" w:rsidR="001C0909" w:rsidRDefault="00C4549C" w:rsidP="001C0909">
      <w:pPr>
        <w:pStyle w:val="Paragraph"/>
        <w:ind w:firstLine="0"/>
        <w:jc w:val="center"/>
      </w:pPr>
      <w:r>
        <w:rPr>
          <w:noProof/>
          <w:lang w:val="en-AU"/>
        </w:rPr>
        <w:lastRenderedPageBreak/>
        <w:drawing>
          <wp:inline distT="0" distB="0" distL="0" distR="0" wp14:anchorId="4693E3AF" wp14:editId="1F66A65E">
            <wp:extent cx="4191000" cy="21872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duct CylView NCI.tif"/>
                    <pic:cNvPicPr/>
                  </pic:nvPicPr>
                  <pic:blipFill>
                    <a:blip r:embed="rId32">
                      <a:extLst>
                        <a:ext uri="{28A0092B-C50C-407E-A947-70E740481C1C}">
                          <a14:useLocalDpi xmlns:a14="http://schemas.microsoft.com/office/drawing/2010/main" val="0"/>
                        </a:ext>
                      </a:extLst>
                    </a:blip>
                    <a:stretch>
                      <a:fillRect/>
                    </a:stretch>
                  </pic:blipFill>
                  <pic:spPr>
                    <a:xfrm>
                      <a:off x="0" y="0"/>
                      <a:ext cx="4210445" cy="2197439"/>
                    </a:xfrm>
                    <a:prstGeom prst="rect">
                      <a:avLst/>
                    </a:prstGeom>
                  </pic:spPr>
                </pic:pic>
              </a:graphicData>
            </a:graphic>
          </wp:inline>
        </w:drawing>
      </w:r>
    </w:p>
    <w:p w14:paraId="043A58C6" w14:textId="5AB3A468" w:rsidR="001C0909" w:rsidRPr="00E17CF4" w:rsidRDefault="001C0909" w:rsidP="002D4BE5">
      <w:pPr>
        <w:pStyle w:val="Paragraph"/>
        <w:ind w:firstLine="0"/>
      </w:pPr>
      <w:r>
        <w:rPr>
          <w:b/>
        </w:rPr>
        <w:t>Figure 2.5</w:t>
      </w:r>
      <w:r w:rsidRPr="00C03498">
        <w:rPr>
          <w:b/>
        </w:rPr>
        <w:t>.</w:t>
      </w:r>
      <w:r w:rsidRPr="00C03498">
        <w:t xml:space="preserve"> </w:t>
      </w:r>
      <w:r w:rsidR="000F7E5A">
        <w:t>Structures of</w:t>
      </w:r>
      <w:r w:rsidR="000F7E5A" w:rsidRPr="007B1CEF">
        <w:t xml:space="preserve"> the </w:t>
      </w:r>
      <w:r w:rsidR="000F7E5A">
        <w:t xml:space="preserve">thiol adducts and the visualisation of the NCI in </w:t>
      </w:r>
      <w:r w:rsidR="000F7E5A">
        <w:rPr>
          <w:b/>
        </w:rPr>
        <w:t xml:space="preserve">P3 </w:t>
      </w:r>
      <w:r w:rsidR="000F7E5A" w:rsidRPr="00A05A72">
        <w:t>(</w:t>
      </w:r>
      <w:r w:rsidR="000F7E5A">
        <w:t>lower</w:t>
      </w:r>
      <w:r w:rsidR="000F7E5A" w:rsidRPr="00A05A72">
        <w:t xml:space="preserve"> </w:t>
      </w:r>
      <w:commentRangeStart w:id="48"/>
      <w:r w:rsidR="000F7E5A" w:rsidRPr="00A05A72">
        <w:t>right</w:t>
      </w:r>
      <w:commentRangeEnd w:id="48"/>
      <w:r w:rsidR="003664B0">
        <w:rPr>
          <w:rStyle w:val="CommentReference"/>
        </w:rPr>
        <w:commentReference w:id="48"/>
      </w:r>
      <w:r w:rsidR="000F7E5A" w:rsidRPr="00A05A72">
        <w:t>).</w:t>
      </w:r>
    </w:p>
    <w:p w14:paraId="2FBE123A" w14:textId="2E5905DC" w:rsidR="00C74595" w:rsidRDefault="00314399" w:rsidP="00A948C6">
      <w:pPr>
        <w:pStyle w:val="Paragraph"/>
        <w:jc w:val="center"/>
      </w:pPr>
      <w:r>
        <w:rPr>
          <w:noProof/>
          <w:lang w:val="en-AU"/>
        </w:rPr>
        <w:drawing>
          <wp:inline distT="0" distB="0" distL="0" distR="0" wp14:anchorId="2842A370" wp14:editId="05CAC855">
            <wp:extent cx="1839984" cy="1271451"/>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erposition.png"/>
                    <pic:cNvPicPr/>
                  </pic:nvPicPr>
                  <pic:blipFill rotWithShape="1">
                    <a:blip r:embed="rId33" cstate="print">
                      <a:extLst>
                        <a:ext uri="{28A0092B-C50C-407E-A947-70E740481C1C}">
                          <a14:useLocalDpi xmlns:a14="http://schemas.microsoft.com/office/drawing/2010/main" val="0"/>
                        </a:ext>
                      </a:extLst>
                    </a:blip>
                    <a:srcRect l="24409" t="6694" r="22925" b="14891"/>
                    <a:stretch/>
                  </pic:blipFill>
                  <pic:spPr bwMode="auto">
                    <a:xfrm>
                      <a:off x="0" y="0"/>
                      <a:ext cx="1864549" cy="1288426"/>
                    </a:xfrm>
                    <a:prstGeom prst="rect">
                      <a:avLst/>
                    </a:prstGeom>
                    <a:ln>
                      <a:noFill/>
                    </a:ln>
                    <a:extLst>
                      <a:ext uri="{53640926-AAD7-44D8-BBD7-CCE9431645EC}">
                        <a14:shadowObscured xmlns:a14="http://schemas.microsoft.com/office/drawing/2010/main"/>
                      </a:ext>
                    </a:extLst>
                  </pic:spPr>
                </pic:pic>
              </a:graphicData>
            </a:graphic>
          </wp:inline>
        </w:drawing>
      </w:r>
    </w:p>
    <w:p w14:paraId="4AA1F66B" w14:textId="0E4A9F81" w:rsidR="0005508C" w:rsidRDefault="002A6435" w:rsidP="00A948C6">
      <w:r>
        <w:rPr>
          <w:b/>
        </w:rPr>
        <w:t xml:space="preserve">Figure </w:t>
      </w:r>
      <w:r w:rsidR="001C0909">
        <w:rPr>
          <w:b/>
        </w:rPr>
        <w:t>2.6</w:t>
      </w:r>
      <w:r w:rsidR="00C74595" w:rsidRPr="00C03498">
        <w:rPr>
          <w:b/>
        </w:rPr>
        <w:t>.</w:t>
      </w:r>
      <w:r w:rsidR="00C74595" w:rsidRPr="00C03498">
        <w:t xml:space="preserve"> </w:t>
      </w:r>
      <w:r w:rsidR="00C74595">
        <w:t xml:space="preserve">Superposition of </w:t>
      </w:r>
      <w:r w:rsidR="00A50627">
        <w:t xml:space="preserve">core atoms of </w:t>
      </w:r>
      <w:r w:rsidR="00F35BB1">
        <w:t xml:space="preserve">calculated </w:t>
      </w:r>
      <w:r w:rsidR="00F35BB1">
        <w:rPr>
          <w:b/>
          <w:bCs/>
        </w:rPr>
        <w:t>P3</w:t>
      </w:r>
      <w:r w:rsidR="00C74595">
        <w:t xml:space="preserve"> </w:t>
      </w:r>
      <w:r w:rsidR="00314399">
        <w:t>(pink)</w:t>
      </w:r>
      <w:r w:rsidR="000139CC">
        <w:t xml:space="preserve"> and</w:t>
      </w:r>
      <w:r w:rsidR="00A948C6">
        <w:t xml:space="preserve"> </w:t>
      </w:r>
      <w:r w:rsidR="00F35BB1">
        <w:t xml:space="preserve">the two conformations of </w:t>
      </w:r>
      <w:r w:rsidR="00F35BB1">
        <w:rPr>
          <w:b/>
          <w:bCs/>
        </w:rPr>
        <w:t xml:space="preserve">3 </w:t>
      </w:r>
      <w:r w:rsidR="00F35BB1">
        <w:t>present in the</w:t>
      </w:r>
      <w:r w:rsidR="000139CC">
        <w:t xml:space="preserve"> </w:t>
      </w:r>
      <w:r w:rsidR="00F35BB1">
        <w:t>co-</w:t>
      </w:r>
      <w:r w:rsidR="000139CC">
        <w:t>crystal structure conformation</w:t>
      </w:r>
      <w:r w:rsidR="00314399">
        <w:t>s</w:t>
      </w:r>
      <w:r w:rsidR="00F35BB1">
        <w:t xml:space="preserve"> with BTK</w:t>
      </w:r>
      <w:r w:rsidR="00314399">
        <w:t xml:space="preserve"> </w:t>
      </w:r>
      <w:r w:rsidR="00F35BB1">
        <w:t>(</w:t>
      </w:r>
      <w:r w:rsidR="00314399">
        <w:t>A</w:t>
      </w:r>
      <w:r w:rsidR="00F35BB1">
        <w:t xml:space="preserve"> chain,</w:t>
      </w:r>
      <w:r w:rsidR="00314399">
        <w:t xml:space="preserve"> green</w:t>
      </w:r>
      <w:r w:rsidR="00F35BB1">
        <w:t>,</w:t>
      </w:r>
      <w:r w:rsidR="00314399">
        <w:t xml:space="preserve"> and B </w:t>
      </w:r>
      <w:r w:rsidR="00F35BB1">
        <w:t xml:space="preserve">chain, </w:t>
      </w:r>
      <w:r w:rsidR="009F5599">
        <w:t>blue</w:t>
      </w:r>
      <w:r w:rsidR="00314399">
        <w:t>)</w:t>
      </w:r>
      <w:r w:rsidR="006838F6">
        <w:t>.</w:t>
      </w:r>
    </w:p>
    <w:p w14:paraId="1A0C0D91" w14:textId="77777777" w:rsidR="00897328" w:rsidRDefault="00897328" w:rsidP="00897328">
      <w:pPr>
        <w:pStyle w:val="Heading3"/>
      </w:pPr>
      <w:bookmarkStart w:id="49" w:name="_Toc22242524"/>
      <w:r>
        <w:t>Calculations of Thermodynamic Quantities of Thiol-Michael Additions of MeSH to the Acrylamide Inhibitors</w:t>
      </w:r>
      <w:bookmarkEnd w:id="49"/>
    </w:p>
    <w:p w14:paraId="1B37198A" w14:textId="5F877509" w:rsidR="00932C81" w:rsidRDefault="00897328" w:rsidP="00EF4734">
      <w:pPr>
        <w:pStyle w:val="Paragraph"/>
      </w:pPr>
      <w:r w:rsidRPr="00FD59E6">
        <w:t xml:space="preserve">The calculated thermodynamic and kinetic parameters for MeSH additions to </w:t>
      </w:r>
      <w:r>
        <w:t xml:space="preserve">the </w:t>
      </w:r>
      <w:r w:rsidR="000E1870">
        <w:t>MA</w:t>
      </w:r>
      <w:r w:rsidRPr="00FD59E6">
        <w:t xml:space="preserve">s are shown in Table </w:t>
      </w:r>
      <w:r w:rsidR="009E5C2A">
        <w:t>2.</w:t>
      </w:r>
      <w:r w:rsidR="00EE1ED0">
        <w:t>3</w:t>
      </w:r>
      <w:r w:rsidRPr="00FD59E6">
        <w:t xml:space="preserve">, along with the corresponding kinetic parameters for dissociation of the </w:t>
      </w:r>
      <w:r>
        <w:t>inhibitor</w:t>
      </w:r>
      <w:r w:rsidRPr="00FD59E6">
        <w:t xml:space="preserve">s </w:t>
      </w:r>
      <w:r w:rsidR="009E5C2A">
        <w:t xml:space="preserve">from their </w:t>
      </w:r>
      <w:r w:rsidRPr="00FD59E6">
        <w:t>covalent BTK</w:t>
      </w:r>
      <w:r w:rsidR="009E5C2A">
        <w:t xml:space="preserve"> adducts</w:t>
      </w:r>
      <w:r>
        <w:t xml:space="preserve">. The </w:t>
      </w:r>
      <m:oMath>
        <m:r>
          <w:rPr>
            <w:rFonts w:ascii="Cambria Math" w:hAnsi="Cambria Math"/>
          </w:rPr>
          <m:t>G</m:t>
        </m:r>
      </m:oMath>
      <w:r>
        <w:t xml:space="preserve"> values were obtained using Method J. A comparison between the predicted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t xml:space="preserve"> values and the experimental values is given in Table 4</w:t>
      </w:r>
      <w:r w:rsidRPr="007528C1">
        <w:t xml:space="preserve">. </w:t>
      </w:r>
      <w:r>
        <w:t>The identity of the base catalyst in the BTK</w:t>
      </w:r>
      <w:r w:rsidR="00EF4734">
        <w:t xml:space="preserve"> </w:t>
      </w:r>
      <w:r>
        <w:t xml:space="preserve">binding </w:t>
      </w:r>
      <w:r w:rsidR="006C665D">
        <w:t xml:space="preserve">reactions is not known with certainty. </w:t>
      </w:r>
      <w:r w:rsidR="009E5C2A">
        <w:rPr>
          <w:bCs/>
          <w:color w:val="000000" w:themeColor="text1"/>
          <w:kern w:val="24"/>
        </w:rPr>
        <w:t>For the sake of convenience</w:t>
      </w:r>
      <w:r w:rsidR="006C665D">
        <w:t>, methylthiolate was used as a model base to</w:t>
      </w:r>
      <w:r w:rsidR="00BB5BE5">
        <w:t xml:space="preserve"> compute</w:t>
      </w:r>
      <w:r w:rsidR="006C665D">
        <w:t xml:space="preserve"> the</w:t>
      </w:r>
      <w:r w:rsidR="00680AA7" w:rsidRPr="007528C1">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680AA7" w:rsidRPr="007528C1">
        <w:rPr>
          <w:bCs/>
          <w:color w:val="000000" w:themeColor="text1"/>
          <w:kern w:val="24"/>
        </w:rPr>
        <w:t xml:space="preserve"> </w:t>
      </w:r>
      <w:r w:rsidR="00BB5BE5">
        <w:rPr>
          <w:bCs/>
          <w:color w:val="000000" w:themeColor="text1"/>
          <w:kern w:val="24"/>
        </w:rPr>
        <w:t>values</w:t>
      </w:r>
      <w:r w:rsidR="008231F1">
        <w:rPr>
          <w:bCs/>
          <w:color w:val="000000" w:themeColor="text1"/>
          <w:kern w:val="24"/>
        </w:rPr>
        <w:t xml:space="preserve">. </w:t>
      </w:r>
      <w:r w:rsidR="003664B0">
        <w:rPr>
          <w:bCs/>
          <w:color w:val="000000" w:themeColor="text1"/>
          <w:kern w:val="24"/>
        </w:rPr>
        <w:t>Further investigation on the importance of the choice of base will be considered in the next chapter.</w:t>
      </w:r>
    </w:p>
    <w:p w14:paraId="14865A6D" w14:textId="25B3B6A5" w:rsidR="00264ED4" w:rsidRDefault="00264ED4" w:rsidP="00D51F97">
      <w:pPr>
        <w:pStyle w:val="TableHeading"/>
        <w:spacing w:before="240"/>
      </w:pPr>
      <w:r>
        <w:lastRenderedPageBreak/>
        <w:t>Table</w:t>
      </w:r>
      <w:r w:rsidRPr="001F77DE">
        <w:t xml:space="preserve"> </w:t>
      </w:r>
      <w:r w:rsidR="002550A9">
        <w:t>2.3</w:t>
      </w:r>
      <w:r w:rsidRPr="00673BAD">
        <w:t xml:space="preserve">. </w:t>
      </w:r>
      <w:r w:rsidR="007C6785">
        <w:t xml:space="preserve">Comparison between calculated </w:t>
      </w:r>
      <w:r w:rsidR="006C665D">
        <w:t xml:space="preserve">and experimental </w:t>
      </w:r>
      <w:r w:rsidR="007C6785">
        <w:t>t</w:t>
      </w:r>
      <w:r>
        <w:t>hermodynamic and kinetic parameters</w:t>
      </w:r>
      <w:r w:rsidR="006C665D">
        <w:t xml:space="preserve"> for thiol additions to Michael acceptors</w:t>
      </w:r>
      <w:r>
        <w:t>.</w:t>
      </w:r>
    </w:p>
    <w:tbl>
      <w:tblPr>
        <w:tblW w:w="4997" w:type="pct"/>
        <w:tblCellMar>
          <w:left w:w="0" w:type="dxa"/>
          <w:right w:w="0" w:type="dxa"/>
        </w:tblCellMar>
        <w:tblLook w:val="0420" w:firstRow="1" w:lastRow="0" w:firstColumn="0" w:lastColumn="0" w:noHBand="0" w:noVBand="1"/>
      </w:tblPr>
      <w:tblGrid>
        <w:gridCol w:w="1984"/>
        <w:gridCol w:w="1757"/>
        <w:gridCol w:w="1871"/>
        <w:gridCol w:w="1871"/>
        <w:gridCol w:w="1871"/>
      </w:tblGrid>
      <w:tr w:rsidR="00FD59E6" w:rsidRPr="00F958D1" w14:paraId="111D7DF0" w14:textId="43C2A5D0" w:rsidTr="00123143">
        <w:trPr>
          <w:trHeight w:val="283"/>
        </w:trPr>
        <w:tc>
          <w:tcPr>
            <w:tcW w:w="106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0147BC5A" w14:textId="649DBA01" w:rsidR="00FD59E6" w:rsidRPr="00DF6252" w:rsidRDefault="00FD59E6" w:rsidP="00EE1ED0">
            <w:pPr>
              <w:spacing w:line="276" w:lineRule="auto"/>
              <w:jc w:val="center"/>
              <w:rPr>
                <w:lang w:val="en-AU"/>
              </w:rPr>
            </w:pPr>
            <w:r w:rsidRPr="00DF6252">
              <w:rPr>
                <w:lang w:val="en-AU"/>
              </w:rPr>
              <w:t>Michael</w:t>
            </w:r>
            <w:r w:rsidR="00123143">
              <w:rPr>
                <w:lang w:val="en-AU"/>
              </w:rPr>
              <w:t xml:space="preserve"> </w:t>
            </w:r>
            <w:r w:rsidRPr="00DF6252">
              <w:rPr>
                <w:lang w:val="en-AU"/>
              </w:rPr>
              <w:t>acceptor</w:t>
            </w:r>
          </w:p>
        </w:tc>
        <w:tc>
          <w:tcPr>
            <w:tcW w:w="939" w:type="pct"/>
            <w:tcBorders>
              <w:top w:val="single" w:sz="18" w:space="0" w:color="000000"/>
              <w:left w:val="nil"/>
              <w:right w:val="nil"/>
            </w:tcBorders>
            <w:shd w:val="clear" w:color="auto" w:fill="auto"/>
            <w:vAlign w:val="center"/>
          </w:tcPr>
          <w:p w14:paraId="2A5A2F9E" w14:textId="0BA0E609" w:rsidR="00FD59E6" w:rsidRPr="00DF6252" w:rsidRDefault="00FD59E6" w:rsidP="00EE1ED0">
            <w:pPr>
              <w:spacing w:line="276" w:lineRule="auto"/>
              <w:jc w:val="center"/>
              <w:rPr>
                <w:lang w:val="en-AU"/>
              </w:rPr>
            </w:pPr>
            <w:r w:rsidRPr="00DF6252">
              <w:rPr>
                <w:lang w:val="en-AU"/>
              </w:rPr>
              <w:t>Calc</w:t>
            </w:r>
            <w:r>
              <w:rPr>
                <w:lang w:val="en-AU"/>
              </w:rPr>
              <w:t>.</w:t>
            </w:r>
            <w:r w:rsidRPr="00DF6252">
              <w:rPr>
                <w:b/>
                <w:bCs/>
                <w:lang w:val="en-AU"/>
              </w:rPr>
              <w:t xml:space="preserve"> </w:t>
            </w:r>
            <m:oMath>
              <m:r>
                <m:rPr>
                  <m:sty m:val="p"/>
                </m:rPr>
                <w:rPr>
                  <w:rFonts w:ascii="Cambria Math" w:hAnsi="Cambria Math"/>
                  <w:lang w:val="en-AU"/>
                </w:rPr>
                <m:t>Δ</m:t>
              </m:r>
              <m:r>
                <w:rPr>
                  <w:rFonts w:ascii="Cambria Math" w:hAnsi="Cambria Math"/>
                  <w:lang w:val="en-AU"/>
                </w:rPr>
                <m:t>G</m:t>
              </m:r>
            </m:oMath>
            <w:r w:rsidR="00F267F6">
              <w:rPr>
                <w:bCs/>
                <w:i/>
                <w:color w:val="000000" w:themeColor="text1"/>
                <w:kern w:val="24"/>
                <w:vertAlign w:val="superscript"/>
              </w:rPr>
              <w:t>a</w:t>
            </w:r>
          </w:p>
        </w:tc>
        <w:tc>
          <w:tcPr>
            <w:tcW w:w="1000" w:type="pct"/>
            <w:tcBorders>
              <w:top w:val="single" w:sz="18" w:space="0" w:color="000000"/>
              <w:left w:val="nil"/>
              <w:right w:val="nil"/>
            </w:tcBorders>
            <w:shd w:val="clear" w:color="auto" w:fill="auto"/>
            <w:vAlign w:val="center"/>
          </w:tcPr>
          <w:p w14:paraId="5DA70C0C" w14:textId="2F3E368B" w:rsidR="00FD59E6" w:rsidRPr="00DF6252" w:rsidRDefault="00FD59E6" w:rsidP="00EE1ED0">
            <w:pPr>
              <w:spacing w:line="276" w:lineRule="auto"/>
              <w:jc w:val="center"/>
              <w:rPr>
                <w:lang w:val="en-AU"/>
              </w:rPr>
            </w:pPr>
            <w:r w:rsidRPr="00DF6252">
              <w:rPr>
                <w:lang w:val="en-AU"/>
              </w:rPr>
              <w:t>Calc</w:t>
            </w:r>
            <w:r>
              <w:rPr>
                <w:lang w:val="en-AU"/>
              </w:rPr>
              <w:t>.</w:t>
            </w:r>
            <w:r w:rsidRPr="00DF6252">
              <w:rPr>
                <w:b/>
                <w:bCs/>
                <w:lang w:val="en-AU"/>
              </w:rPr>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F267F6">
              <w:rPr>
                <w:bCs/>
                <w:i/>
                <w:color w:val="000000" w:themeColor="text1"/>
                <w:kern w:val="24"/>
                <w:vertAlign w:val="superscript"/>
              </w:rPr>
              <w:t>a</w:t>
            </w:r>
          </w:p>
        </w:tc>
        <w:tc>
          <w:tcPr>
            <w:tcW w:w="1000" w:type="pct"/>
            <w:tcBorders>
              <w:top w:val="single" w:sz="18" w:space="0" w:color="000000"/>
              <w:left w:val="nil"/>
              <w:right w:val="nil"/>
            </w:tcBorders>
            <w:vAlign w:val="center"/>
          </w:tcPr>
          <w:p w14:paraId="51A522F7" w14:textId="51377EDA" w:rsidR="00FD59E6" w:rsidRPr="00DF6252" w:rsidRDefault="00FD59E6" w:rsidP="00EE1ED0">
            <w:pPr>
              <w:spacing w:line="276" w:lineRule="auto"/>
              <w:jc w:val="center"/>
              <w:rPr>
                <w:lang w:val="en-AU"/>
              </w:rPr>
            </w:pPr>
            <w:r w:rsidRPr="00DF6252">
              <w:rPr>
                <w:lang w:val="en-AU"/>
              </w:rPr>
              <w:t>Calc</w:t>
            </w:r>
            <w:r>
              <w:rPr>
                <w:lang w:val="en-AU"/>
              </w:rPr>
              <w:t>.</w:t>
            </w:r>
            <w:r w:rsidRPr="00DF6252">
              <w:rPr>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r>
              <w:rPr>
                <w:bCs/>
                <w:i/>
                <w:color w:val="000000" w:themeColor="text1"/>
                <w:kern w:val="24"/>
                <w:vertAlign w:val="superscript"/>
              </w:rPr>
              <w:t>a</w:t>
            </w:r>
            <w:r w:rsidR="00F267F6">
              <w:rPr>
                <w:bCs/>
                <w:i/>
                <w:color w:val="000000" w:themeColor="text1"/>
                <w:kern w:val="24"/>
                <w:vertAlign w:val="superscript"/>
              </w:rPr>
              <w:t>,b</w:t>
            </w:r>
          </w:p>
        </w:tc>
        <w:tc>
          <w:tcPr>
            <w:tcW w:w="1000" w:type="pct"/>
            <w:tcBorders>
              <w:top w:val="single" w:sz="18" w:space="0" w:color="000000"/>
              <w:left w:val="nil"/>
              <w:right w:val="nil"/>
            </w:tcBorders>
            <w:vAlign w:val="center"/>
          </w:tcPr>
          <w:p w14:paraId="1D60011E" w14:textId="49431EFE" w:rsidR="00FD59E6" w:rsidRPr="00F267F6" w:rsidRDefault="00FD59E6" w:rsidP="00EE1ED0">
            <w:pPr>
              <w:spacing w:line="276" w:lineRule="auto"/>
              <w:jc w:val="center"/>
              <w:rPr>
                <w:bCs/>
                <w:color w:val="000000" w:themeColor="text1"/>
                <w:kern w:val="24"/>
              </w:rPr>
            </w:pPr>
            <w:r>
              <w:rPr>
                <w:lang w:val="en-AU"/>
              </w:rPr>
              <w:t>Expt.</w:t>
            </w:r>
            <w:r w:rsidRPr="00DF6252">
              <w:rPr>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r w:rsidR="00F267F6">
              <w:rPr>
                <w:bCs/>
                <w:i/>
                <w:color w:val="000000" w:themeColor="text1"/>
                <w:kern w:val="24"/>
                <w:vertAlign w:val="superscript"/>
              </w:rPr>
              <w:t>a</w:t>
            </w:r>
          </w:p>
        </w:tc>
      </w:tr>
      <w:tr w:rsidR="00FD59E6" w:rsidRPr="00F958D1" w14:paraId="15C35E07" w14:textId="0717AC9A" w:rsidTr="00123143">
        <w:trPr>
          <w:trHeight w:val="283"/>
        </w:trPr>
        <w:tc>
          <w:tcPr>
            <w:tcW w:w="1061" w:type="pct"/>
            <w:tcBorders>
              <w:top w:val="single" w:sz="18" w:space="0" w:color="000000"/>
              <w:left w:val="nil"/>
              <w:bottom w:val="nil"/>
              <w:right w:val="nil"/>
            </w:tcBorders>
            <w:shd w:val="clear" w:color="auto" w:fill="auto"/>
            <w:tcMar>
              <w:top w:w="72" w:type="dxa"/>
              <w:left w:w="144" w:type="dxa"/>
              <w:bottom w:w="72" w:type="dxa"/>
              <w:right w:w="144" w:type="dxa"/>
            </w:tcMar>
            <w:vAlign w:val="center"/>
            <w:hideMark/>
          </w:tcPr>
          <w:p w14:paraId="71EB1B91" w14:textId="73B7D606" w:rsidR="00FD59E6" w:rsidRPr="00F267F6" w:rsidRDefault="00FD59E6" w:rsidP="00EE1ED0">
            <w:pPr>
              <w:spacing w:line="276" w:lineRule="auto"/>
              <w:jc w:val="center"/>
              <w:rPr>
                <w:b/>
                <w:bCs/>
                <w:lang w:val="en-AU"/>
              </w:rPr>
            </w:pPr>
            <w:r w:rsidRPr="00F267F6">
              <w:rPr>
                <w:b/>
                <w:bCs/>
                <w:lang w:val="en-AU"/>
              </w:rPr>
              <w:t>R1</w:t>
            </w:r>
          </w:p>
        </w:tc>
        <w:tc>
          <w:tcPr>
            <w:tcW w:w="939"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0F680533" w14:textId="1574302B" w:rsidR="00FD59E6" w:rsidRPr="00F958D1" w:rsidRDefault="00FD59E6" w:rsidP="00EE1ED0">
            <w:pPr>
              <w:spacing w:line="276" w:lineRule="auto"/>
              <w:jc w:val="center"/>
              <w:rPr>
                <w:lang w:val="en-AU"/>
              </w:rPr>
            </w:pPr>
            <w:r>
              <w:rPr>
                <w:lang w:val="en-AU"/>
              </w:rPr>
              <w:t>-4.0</w:t>
            </w:r>
          </w:p>
        </w:tc>
        <w:tc>
          <w:tcPr>
            <w:tcW w:w="1000"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18FA1937" w14:textId="65E86DD0" w:rsidR="00FD59E6" w:rsidRPr="00F958D1" w:rsidRDefault="00FD59E6" w:rsidP="00EE1ED0">
            <w:pPr>
              <w:spacing w:line="276" w:lineRule="auto"/>
              <w:jc w:val="center"/>
              <w:rPr>
                <w:lang w:val="en-AU"/>
              </w:rPr>
            </w:pPr>
            <w:r>
              <w:rPr>
                <w:lang w:val="en-AU"/>
              </w:rPr>
              <w:t>7.8</w:t>
            </w:r>
          </w:p>
        </w:tc>
        <w:tc>
          <w:tcPr>
            <w:tcW w:w="1000" w:type="pct"/>
            <w:tcBorders>
              <w:top w:val="single" w:sz="18" w:space="0" w:color="000000"/>
              <w:left w:val="nil"/>
              <w:bottom w:val="nil"/>
              <w:right w:val="nil"/>
            </w:tcBorders>
            <w:vAlign w:val="center"/>
          </w:tcPr>
          <w:p w14:paraId="454E5388" w14:textId="79980ABB" w:rsidR="00FD59E6" w:rsidRDefault="00FD59E6" w:rsidP="00EE1ED0">
            <w:pPr>
              <w:spacing w:line="276" w:lineRule="auto"/>
              <w:jc w:val="center"/>
              <w:rPr>
                <w:lang w:val="en-AU"/>
              </w:rPr>
            </w:pPr>
            <w:r>
              <w:rPr>
                <w:lang w:val="en-AU"/>
              </w:rPr>
              <w:t>11.8</w:t>
            </w:r>
          </w:p>
        </w:tc>
        <w:tc>
          <w:tcPr>
            <w:tcW w:w="1000" w:type="pct"/>
            <w:tcBorders>
              <w:top w:val="single" w:sz="18" w:space="0" w:color="000000"/>
              <w:left w:val="nil"/>
              <w:bottom w:val="nil"/>
              <w:right w:val="nil"/>
            </w:tcBorders>
            <w:vAlign w:val="center"/>
          </w:tcPr>
          <w:p w14:paraId="3245351C" w14:textId="2A88AAAE" w:rsidR="00FD59E6" w:rsidRDefault="00F267F6" w:rsidP="00EE1ED0">
            <w:pPr>
              <w:spacing w:line="276" w:lineRule="auto"/>
              <w:jc w:val="center"/>
              <w:rPr>
                <w:lang w:val="en-AU"/>
              </w:rPr>
            </w:pPr>
            <w:r>
              <w:rPr>
                <w:lang w:val="en-AU"/>
              </w:rPr>
              <w:t>22.8</w:t>
            </w:r>
            <w:r w:rsidR="004C7147">
              <w:rPr>
                <w:lang w:val="en-AU"/>
              </w:rPr>
              <w:t xml:space="preserve"> ± 0.2</w:t>
            </w:r>
          </w:p>
        </w:tc>
      </w:tr>
      <w:tr w:rsidR="00FD59E6" w:rsidRPr="00F958D1" w14:paraId="45DC448A" w14:textId="2413509C" w:rsidTr="00123143">
        <w:trPr>
          <w:trHeight w:val="283"/>
        </w:trPr>
        <w:tc>
          <w:tcPr>
            <w:tcW w:w="1061" w:type="pct"/>
            <w:tcBorders>
              <w:top w:val="nil"/>
              <w:left w:val="nil"/>
              <w:bottom w:val="nil"/>
              <w:right w:val="nil"/>
            </w:tcBorders>
            <w:shd w:val="clear" w:color="auto" w:fill="E7E7E7"/>
            <w:tcMar>
              <w:top w:w="72" w:type="dxa"/>
              <w:left w:w="144" w:type="dxa"/>
              <w:bottom w:w="72" w:type="dxa"/>
              <w:right w:w="144" w:type="dxa"/>
            </w:tcMar>
            <w:vAlign w:val="center"/>
            <w:hideMark/>
          </w:tcPr>
          <w:p w14:paraId="3CF2992A" w14:textId="4A56CF6E" w:rsidR="00FD59E6" w:rsidRPr="00F267F6" w:rsidRDefault="00FD59E6" w:rsidP="00EE1ED0">
            <w:pPr>
              <w:spacing w:line="276" w:lineRule="auto"/>
              <w:jc w:val="center"/>
              <w:rPr>
                <w:b/>
                <w:bCs/>
                <w:lang w:val="en-AU"/>
              </w:rPr>
            </w:pPr>
            <w:r w:rsidRPr="00F267F6">
              <w:rPr>
                <w:b/>
                <w:bCs/>
                <w:lang w:val="en-AU"/>
              </w:rPr>
              <w:t>R3</w:t>
            </w:r>
          </w:p>
        </w:tc>
        <w:tc>
          <w:tcPr>
            <w:tcW w:w="939" w:type="pct"/>
            <w:tcBorders>
              <w:top w:val="nil"/>
              <w:left w:val="nil"/>
              <w:bottom w:val="nil"/>
              <w:right w:val="nil"/>
            </w:tcBorders>
            <w:shd w:val="clear" w:color="auto" w:fill="E7E7E7"/>
            <w:tcMar>
              <w:top w:w="15" w:type="dxa"/>
              <w:left w:w="15" w:type="dxa"/>
              <w:bottom w:w="0" w:type="dxa"/>
              <w:right w:w="15" w:type="dxa"/>
            </w:tcMar>
            <w:vAlign w:val="center"/>
          </w:tcPr>
          <w:p w14:paraId="3E190197" w14:textId="5D521867" w:rsidR="00FD59E6" w:rsidRPr="00F958D1" w:rsidRDefault="00FD59E6" w:rsidP="00EE1ED0">
            <w:pPr>
              <w:spacing w:line="276" w:lineRule="auto"/>
              <w:jc w:val="center"/>
              <w:rPr>
                <w:lang w:val="en-AU"/>
              </w:rPr>
            </w:pPr>
            <w:r>
              <w:rPr>
                <w:lang w:val="en-AU"/>
              </w:rPr>
              <w:t>-2.0</w:t>
            </w:r>
          </w:p>
        </w:tc>
        <w:tc>
          <w:tcPr>
            <w:tcW w:w="1000" w:type="pct"/>
            <w:tcBorders>
              <w:top w:val="nil"/>
              <w:left w:val="nil"/>
              <w:bottom w:val="nil"/>
              <w:right w:val="nil"/>
            </w:tcBorders>
            <w:shd w:val="clear" w:color="auto" w:fill="E7E7E7"/>
            <w:tcMar>
              <w:top w:w="15" w:type="dxa"/>
              <w:left w:w="15" w:type="dxa"/>
              <w:bottom w:w="0" w:type="dxa"/>
              <w:right w:w="15" w:type="dxa"/>
            </w:tcMar>
            <w:vAlign w:val="center"/>
          </w:tcPr>
          <w:p w14:paraId="326B8EFE" w14:textId="163352BB" w:rsidR="00FD59E6" w:rsidRPr="00F958D1" w:rsidRDefault="00FD59E6" w:rsidP="00EE1ED0">
            <w:pPr>
              <w:spacing w:line="276" w:lineRule="auto"/>
              <w:jc w:val="center"/>
              <w:rPr>
                <w:lang w:val="en-AU"/>
              </w:rPr>
            </w:pPr>
            <w:r>
              <w:rPr>
                <w:lang w:val="en-AU"/>
              </w:rPr>
              <w:t>12.8</w:t>
            </w:r>
          </w:p>
        </w:tc>
        <w:tc>
          <w:tcPr>
            <w:tcW w:w="1000" w:type="pct"/>
            <w:tcBorders>
              <w:top w:val="nil"/>
              <w:left w:val="nil"/>
              <w:bottom w:val="nil"/>
              <w:right w:val="nil"/>
            </w:tcBorders>
            <w:shd w:val="clear" w:color="auto" w:fill="E7E7E7"/>
            <w:vAlign w:val="center"/>
          </w:tcPr>
          <w:p w14:paraId="0EAB4855" w14:textId="58E09FD1" w:rsidR="00FD59E6" w:rsidRDefault="00FD59E6" w:rsidP="00EE1ED0">
            <w:pPr>
              <w:spacing w:line="276" w:lineRule="auto"/>
              <w:jc w:val="center"/>
              <w:rPr>
                <w:lang w:val="en-AU"/>
              </w:rPr>
            </w:pPr>
            <w:r>
              <w:rPr>
                <w:lang w:val="en-AU"/>
              </w:rPr>
              <w:t>14.8</w:t>
            </w:r>
          </w:p>
        </w:tc>
        <w:tc>
          <w:tcPr>
            <w:tcW w:w="1000" w:type="pct"/>
            <w:tcBorders>
              <w:top w:val="nil"/>
              <w:left w:val="nil"/>
              <w:bottom w:val="nil"/>
              <w:right w:val="nil"/>
            </w:tcBorders>
            <w:shd w:val="clear" w:color="auto" w:fill="E7E7E7"/>
            <w:vAlign w:val="center"/>
          </w:tcPr>
          <w:p w14:paraId="1408378F" w14:textId="2925C66D" w:rsidR="00FD59E6" w:rsidRDefault="00F267F6" w:rsidP="00EE1ED0">
            <w:pPr>
              <w:spacing w:line="276" w:lineRule="auto"/>
              <w:jc w:val="center"/>
              <w:rPr>
                <w:lang w:val="en-AU"/>
              </w:rPr>
            </w:pPr>
            <w:r>
              <w:rPr>
                <w:lang w:val="en-AU"/>
              </w:rPr>
              <w:t>&gt;26.5</w:t>
            </w:r>
          </w:p>
        </w:tc>
      </w:tr>
      <w:tr w:rsidR="00FD59E6" w:rsidRPr="00F958D1" w14:paraId="4033A707" w14:textId="1A4815FC" w:rsidTr="00123143">
        <w:trPr>
          <w:trHeight w:val="283"/>
        </w:trPr>
        <w:tc>
          <w:tcPr>
            <w:tcW w:w="1061" w:type="pct"/>
            <w:tcBorders>
              <w:top w:val="nil"/>
              <w:left w:val="nil"/>
              <w:bottom w:val="nil"/>
              <w:right w:val="nil"/>
            </w:tcBorders>
            <w:shd w:val="clear" w:color="auto" w:fill="auto"/>
            <w:tcMar>
              <w:top w:w="72" w:type="dxa"/>
              <w:left w:w="144" w:type="dxa"/>
              <w:bottom w:w="72" w:type="dxa"/>
              <w:right w:w="144" w:type="dxa"/>
            </w:tcMar>
            <w:vAlign w:val="center"/>
            <w:hideMark/>
          </w:tcPr>
          <w:p w14:paraId="7D128FDE" w14:textId="5D3AD1C7" w:rsidR="00FD59E6" w:rsidRPr="00F267F6" w:rsidRDefault="00FD59E6" w:rsidP="00EE1ED0">
            <w:pPr>
              <w:spacing w:line="276" w:lineRule="auto"/>
              <w:jc w:val="center"/>
              <w:rPr>
                <w:b/>
                <w:bCs/>
                <w:lang w:val="en-AU"/>
              </w:rPr>
            </w:pPr>
            <w:r w:rsidRPr="00F267F6">
              <w:rPr>
                <w:b/>
                <w:bCs/>
                <w:lang w:val="en-AU"/>
              </w:rPr>
              <w:t>R4(7)</w:t>
            </w:r>
          </w:p>
        </w:tc>
        <w:tc>
          <w:tcPr>
            <w:tcW w:w="939" w:type="pct"/>
            <w:tcBorders>
              <w:top w:val="nil"/>
              <w:left w:val="nil"/>
              <w:bottom w:val="nil"/>
              <w:right w:val="nil"/>
            </w:tcBorders>
            <w:shd w:val="clear" w:color="auto" w:fill="auto"/>
            <w:tcMar>
              <w:top w:w="15" w:type="dxa"/>
              <w:left w:w="15" w:type="dxa"/>
              <w:bottom w:w="0" w:type="dxa"/>
              <w:right w:w="15" w:type="dxa"/>
            </w:tcMar>
            <w:vAlign w:val="center"/>
          </w:tcPr>
          <w:p w14:paraId="3B72B392" w14:textId="492CD0CB" w:rsidR="00FD59E6" w:rsidRPr="00F958D1" w:rsidRDefault="00FD59E6" w:rsidP="00EE1ED0">
            <w:pPr>
              <w:spacing w:line="276" w:lineRule="auto"/>
              <w:jc w:val="center"/>
              <w:rPr>
                <w:lang w:val="en-AU"/>
              </w:rPr>
            </w:pPr>
            <w:r>
              <w:rPr>
                <w:lang w:val="en-AU"/>
              </w:rPr>
              <w:t>-2.1</w:t>
            </w:r>
          </w:p>
        </w:tc>
        <w:tc>
          <w:tcPr>
            <w:tcW w:w="1000" w:type="pct"/>
            <w:tcBorders>
              <w:top w:val="nil"/>
              <w:left w:val="nil"/>
              <w:bottom w:val="nil"/>
              <w:right w:val="nil"/>
            </w:tcBorders>
            <w:shd w:val="clear" w:color="auto" w:fill="auto"/>
            <w:tcMar>
              <w:top w:w="15" w:type="dxa"/>
              <w:left w:w="15" w:type="dxa"/>
              <w:bottom w:w="0" w:type="dxa"/>
              <w:right w:w="15" w:type="dxa"/>
            </w:tcMar>
            <w:vAlign w:val="center"/>
          </w:tcPr>
          <w:p w14:paraId="03E8E595" w14:textId="1C6CD55A" w:rsidR="00FD59E6" w:rsidRPr="00F958D1" w:rsidRDefault="00FD59E6" w:rsidP="00EE1ED0">
            <w:pPr>
              <w:spacing w:line="276" w:lineRule="auto"/>
              <w:jc w:val="center"/>
              <w:rPr>
                <w:lang w:val="en-AU"/>
              </w:rPr>
            </w:pPr>
            <w:r>
              <w:rPr>
                <w:lang w:val="en-AU"/>
              </w:rPr>
              <w:t>9.0</w:t>
            </w:r>
          </w:p>
        </w:tc>
        <w:tc>
          <w:tcPr>
            <w:tcW w:w="1000" w:type="pct"/>
            <w:tcBorders>
              <w:top w:val="nil"/>
              <w:left w:val="nil"/>
              <w:bottom w:val="nil"/>
              <w:right w:val="nil"/>
            </w:tcBorders>
            <w:vAlign w:val="center"/>
          </w:tcPr>
          <w:p w14:paraId="693FDC60" w14:textId="3C6006BE" w:rsidR="00FD59E6" w:rsidRDefault="00FD59E6" w:rsidP="00EE1ED0">
            <w:pPr>
              <w:spacing w:line="276" w:lineRule="auto"/>
              <w:jc w:val="center"/>
              <w:rPr>
                <w:lang w:val="en-AU"/>
              </w:rPr>
            </w:pPr>
            <w:r>
              <w:rPr>
                <w:lang w:val="en-AU"/>
              </w:rPr>
              <w:t>11.2</w:t>
            </w:r>
          </w:p>
        </w:tc>
        <w:tc>
          <w:tcPr>
            <w:tcW w:w="1000" w:type="pct"/>
            <w:tcBorders>
              <w:top w:val="nil"/>
              <w:left w:val="nil"/>
              <w:bottom w:val="nil"/>
              <w:right w:val="nil"/>
            </w:tcBorders>
            <w:vAlign w:val="center"/>
          </w:tcPr>
          <w:p w14:paraId="4FA2DC3D" w14:textId="77777777" w:rsidR="00FD59E6" w:rsidRDefault="00F267F6" w:rsidP="00EE1ED0">
            <w:pPr>
              <w:spacing w:line="276" w:lineRule="auto"/>
              <w:jc w:val="center"/>
              <w:rPr>
                <w:lang w:val="en-AU"/>
              </w:rPr>
            </w:pPr>
            <w:r>
              <w:rPr>
                <w:lang w:val="en-AU"/>
              </w:rPr>
              <w:t>25.1</w:t>
            </w:r>
            <w:r w:rsidR="004C7147">
              <w:rPr>
                <w:lang w:val="en-AU"/>
              </w:rPr>
              <w:t xml:space="preserve"> ± </w:t>
            </w:r>
            <w:r w:rsidR="00897328">
              <w:rPr>
                <w:lang w:val="en-AU"/>
              </w:rPr>
              <w:t>0.1 (</w:t>
            </w:r>
            <w:r w:rsidR="00897328">
              <w:rPr>
                <w:b/>
                <w:lang w:val="en-AU"/>
              </w:rPr>
              <w:t>4</w:t>
            </w:r>
            <w:r w:rsidR="00897328">
              <w:rPr>
                <w:lang w:val="en-AU"/>
              </w:rPr>
              <w:t>)</w:t>
            </w:r>
          </w:p>
          <w:p w14:paraId="5A801E64" w14:textId="07E90A55" w:rsidR="00897328" w:rsidRPr="00897328" w:rsidRDefault="00897328" w:rsidP="00EE1ED0">
            <w:pPr>
              <w:spacing w:line="276" w:lineRule="auto"/>
              <w:jc w:val="center"/>
              <w:rPr>
                <w:lang w:val="en-AU"/>
              </w:rPr>
            </w:pPr>
            <w:r>
              <w:rPr>
                <w:lang w:val="en-AU"/>
              </w:rPr>
              <w:t>25.4 ± 0.1 (</w:t>
            </w:r>
            <w:r>
              <w:rPr>
                <w:b/>
                <w:lang w:val="en-AU"/>
              </w:rPr>
              <w:t>7</w:t>
            </w:r>
            <w:r>
              <w:rPr>
                <w:lang w:val="en-AU"/>
              </w:rPr>
              <w:t>)</w:t>
            </w:r>
          </w:p>
        </w:tc>
      </w:tr>
      <w:tr w:rsidR="00FD59E6" w:rsidRPr="00F958D1" w14:paraId="1D534412" w14:textId="001AC4DD" w:rsidTr="00123143">
        <w:trPr>
          <w:trHeight w:val="283"/>
        </w:trPr>
        <w:tc>
          <w:tcPr>
            <w:tcW w:w="1061" w:type="pct"/>
            <w:tcBorders>
              <w:top w:val="nil"/>
              <w:left w:val="nil"/>
              <w:bottom w:val="nil"/>
              <w:right w:val="nil"/>
            </w:tcBorders>
            <w:shd w:val="clear" w:color="auto" w:fill="E7E7E7"/>
            <w:tcMar>
              <w:top w:w="72" w:type="dxa"/>
              <w:left w:w="144" w:type="dxa"/>
              <w:bottom w:w="72" w:type="dxa"/>
              <w:right w:w="144" w:type="dxa"/>
            </w:tcMar>
            <w:vAlign w:val="center"/>
            <w:hideMark/>
          </w:tcPr>
          <w:p w14:paraId="7F432DDE" w14:textId="087AFDD8" w:rsidR="00FD59E6" w:rsidRPr="00F267F6" w:rsidRDefault="00FD59E6" w:rsidP="00EE1ED0">
            <w:pPr>
              <w:spacing w:line="276" w:lineRule="auto"/>
              <w:jc w:val="center"/>
              <w:rPr>
                <w:b/>
                <w:bCs/>
                <w:lang w:val="en-AU"/>
              </w:rPr>
            </w:pPr>
            <w:r w:rsidRPr="00F267F6">
              <w:rPr>
                <w:b/>
                <w:bCs/>
                <w:lang w:val="en-AU"/>
              </w:rPr>
              <w:t>R5</w:t>
            </w:r>
          </w:p>
        </w:tc>
        <w:tc>
          <w:tcPr>
            <w:tcW w:w="939" w:type="pct"/>
            <w:tcBorders>
              <w:top w:val="nil"/>
              <w:left w:val="nil"/>
              <w:bottom w:val="nil"/>
              <w:right w:val="nil"/>
            </w:tcBorders>
            <w:shd w:val="clear" w:color="auto" w:fill="E7E7E7"/>
            <w:tcMar>
              <w:top w:w="15" w:type="dxa"/>
              <w:left w:w="15" w:type="dxa"/>
              <w:bottom w:w="0" w:type="dxa"/>
              <w:right w:w="15" w:type="dxa"/>
            </w:tcMar>
            <w:vAlign w:val="center"/>
          </w:tcPr>
          <w:p w14:paraId="1D44962F" w14:textId="1C5BAEE4" w:rsidR="00FD59E6" w:rsidRPr="00F958D1" w:rsidRDefault="00FD59E6" w:rsidP="00EE1ED0">
            <w:pPr>
              <w:spacing w:line="276" w:lineRule="auto"/>
              <w:jc w:val="center"/>
              <w:rPr>
                <w:lang w:val="en-AU"/>
              </w:rPr>
            </w:pPr>
            <w:r>
              <w:rPr>
                <w:lang w:val="en-AU"/>
              </w:rPr>
              <w:t>-9.0</w:t>
            </w:r>
          </w:p>
        </w:tc>
        <w:tc>
          <w:tcPr>
            <w:tcW w:w="1000" w:type="pct"/>
            <w:tcBorders>
              <w:top w:val="nil"/>
              <w:left w:val="nil"/>
              <w:bottom w:val="nil"/>
              <w:right w:val="nil"/>
            </w:tcBorders>
            <w:shd w:val="clear" w:color="auto" w:fill="E7E7E7"/>
            <w:tcMar>
              <w:top w:w="15" w:type="dxa"/>
              <w:left w:w="15" w:type="dxa"/>
              <w:bottom w:w="0" w:type="dxa"/>
              <w:right w:w="15" w:type="dxa"/>
            </w:tcMar>
            <w:vAlign w:val="center"/>
          </w:tcPr>
          <w:p w14:paraId="665EE74C" w14:textId="2BC0E99A" w:rsidR="00FD59E6" w:rsidRPr="00F958D1" w:rsidRDefault="00FD59E6" w:rsidP="00EE1ED0">
            <w:pPr>
              <w:spacing w:line="276" w:lineRule="auto"/>
              <w:jc w:val="center"/>
              <w:rPr>
                <w:lang w:val="en-AU"/>
              </w:rPr>
            </w:pPr>
            <w:r>
              <w:rPr>
                <w:lang w:val="en-AU"/>
              </w:rPr>
              <w:t>16.8</w:t>
            </w:r>
          </w:p>
        </w:tc>
        <w:tc>
          <w:tcPr>
            <w:tcW w:w="1000" w:type="pct"/>
            <w:tcBorders>
              <w:top w:val="nil"/>
              <w:left w:val="nil"/>
              <w:bottom w:val="nil"/>
              <w:right w:val="nil"/>
            </w:tcBorders>
            <w:shd w:val="clear" w:color="auto" w:fill="E7E7E7"/>
            <w:vAlign w:val="center"/>
          </w:tcPr>
          <w:p w14:paraId="713064D7" w14:textId="4AEF7D7E" w:rsidR="00FD59E6" w:rsidRDefault="00FD59E6" w:rsidP="00EE1ED0">
            <w:pPr>
              <w:spacing w:line="276" w:lineRule="auto"/>
              <w:jc w:val="center"/>
              <w:rPr>
                <w:lang w:val="en-AU"/>
              </w:rPr>
            </w:pPr>
            <w:r>
              <w:rPr>
                <w:lang w:val="en-AU"/>
              </w:rPr>
              <w:t>25.8</w:t>
            </w:r>
          </w:p>
        </w:tc>
        <w:tc>
          <w:tcPr>
            <w:tcW w:w="1000" w:type="pct"/>
            <w:tcBorders>
              <w:top w:val="nil"/>
              <w:left w:val="nil"/>
              <w:bottom w:val="nil"/>
              <w:right w:val="nil"/>
            </w:tcBorders>
            <w:shd w:val="clear" w:color="auto" w:fill="E7E7E7"/>
            <w:vAlign w:val="center"/>
          </w:tcPr>
          <w:p w14:paraId="1DFF004B" w14:textId="53AA9B48" w:rsidR="00FD59E6" w:rsidRDefault="00F267F6" w:rsidP="00EE1ED0">
            <w:pPr>
              <w:spacing w:line="276" w:lineRule="auto"/>
              <w:jc w:val="center"/>
              <w:rPr>
                <w:lang w:val="en-AU"/>
              </w:rPr>
            </w:pPr>
            <w:r>
              <w:rPr>
                <w:lang w:val="en-AU"/>
              </w:rPr>
              <w:t>&gt;&gt;26.5</w:t>
            </w:r>
          </w:p>
        </w:tc>
      </w:tr>
      <w:tr w:rsidR="00FD59E6" w:rsidRPr="00F958D1" w14:paraId="560A47E5" w14:textId="5ABB04F4" w:rsidTr="00123143">
        <w:trPr>
          <w:trHeight w:val="283"/>
        </w:trPr>
        <w:tc>
          <w:tcPr>
            <w:tcW w:w="1061" w:type="pct"/>
            <w:tcBorders>
              <w:top w:val="nil"/>
              <w:left w:val="nil"/>
              <w:bottom w:val="nil"/>
              <w:right w:val="nil"/>
            </w:tcBorders>
            <w:shd w:val="clear" w:color="auto" w:fill="auto"/>
            <w:tcMar>
              <w:top w:w="72" w:type="dxa"/>
              <w:left w:w="144" w:type="dxa"/>
              <w:bottom w:w="72" w:type="dxa"/>
              <w:right w:w="144" w:type="dxa"/>
            </w:tcMar>
            <w:vAlign w:val="center"/>
            <w:hideMark/>
          </w:tcPr>
          <w:p w14:paraId="6C37D26F" w14:textId="24340F4F" w:rsidR="00FD59E6" w:rsidRPr="00F267F6" w:rsidRDefault="00FD59E6" w:rsidP="00EE1ED0">
            <w:pPr>
              <w:spacing w:line="276" w:lineRule="auto"/>
              <w:jc w:val="center"/>
              <w:rPr>
                <w:b/>
                <w:bCs/>
                <w:lang w:val="en-AU"/>
              </w:rPr>
            </w:pPr>
            <w:r w:rsidRPr="00F267F6">
              <w:rPr>
                <w:b/>
                <w:bCs/>
                <w:lang w:val="en-AU"/>
              </w:rPr>
              <w:t>R9</w:t>
            </w:r>
          </w:p>
        </w:tc>
        <w:tc>
          <w:tcPr>
            <w:tcW w:w="939" w:type="pct"/>
            <w:tcBorders>
              <w:top w:val="nil"/>
              <w:left w:val="nil"/>
              <w:bottom w:val="nil"/>
              <w:right w:val="nil"/>
            </w:tcBorders>
            <w:shd w:val="clear" w:color="auto" w:fill="auto"/>
            <w:tcMar>
              <w:top w:w="15" w:type="dxa"/>
              <w:left w:w="15" w:type="dxa"/>
              <w:bottom w:w="0" w:type="dxa"/>
              <w:right w:w="15" w:type="dxa"/>
            </w:tcMar>
            <w:vAlign w:val="center"/>
          </w:tcPr>
          <w:p w14:paraId="1AD91D0B" w14:textId="078B40E3" w:rsidR="00FD59E6" w:rsidRPr="00F958D1" w:rsidRDefault="00FD59E6" w:rsidP="00EE1ED0">
            <w:pPr>
              <w:spacing w:line="276" w:lineRule="auto"/>
              <w:jc w:val="center"/>
              <w:rPr>
                <w:lang w:val="en-AU"/>
              </w:rPr>
            </w:pPr>
            <w:r>
              <w:rPr>
                <w:lang w:val="en-AU"/>
              </w:rPr>
              <w:t>-3.6</w:t>
            </w:r>
          </w:p>
        </w:tc>
        <w:tc>
          <w:tcPr>
            <w:tcW w:w="1000" w:type="pct"/>
            <w:tcBorders>
              <w:top w:val="nil"/>
              <w:left w:val="nil"/>
              <w:bottom w:val="nil"/>
              <w:right w:val="nil"/>
            </w:tcBorders>
            <w:shd w:val="clear" w:color="auto" w:fill="auto"/>
            <w:tcMar>
              <w:top w:w="15" w:type="dxa"/>
              <w:left w:w="15" w:type="dxa"/>
              <w:bottom w:w="0" w:type="dxa"/>
              <w:right w:w="15" w:type="dxa"/>
            </w:tcMar>
            <w:vAlign w:val="center"/>
          </w:tcPr>
          <w:p w14:paraId="14FE5004" w14:textId="5236FE02" w:rsidR="00FD59E6" w:rsidRPr="00F958D1" w:rsidRDefault="00FD59E6" w:rsidP="00EE1ED0">
            <w:pPr>
              <w:spacing w:line="276" w:lineRule="auto"/>
              <w:jc w:val="center"/>
              <w:rPr>
                <w:lang w:val="en-AU"/>
              </w:rPr>
            </w:pPr>
            <w:r>
              <w:rPr>
                <w:lang w:val="en-AU"/>
              </w:rPr>
              <w:t>11.0</w:t>
            </w:r>
          </w:p>
        </w:tc>
        <w:tc>
          <w:tcPr>
            <w:tcW w:w="1000" w:type="pct"/>
            <w:tcBorders>
              <w:top w:val="nil"/>
              <w:left w:val="nil"/>
              <w:bottom w:val="nil"/>
              <w:right w:val="nil"/>
            </w:tcBorders>
            <w:vAlign w:val="center"/>
          </w:tcPr>
          <w:p w14:paraId="642A35B8" w14:textId="60AE15C6" w:rsidR="00FD59E6" w:rsidRDefault="00FD59E6" w:rsidP="00EE1ED0">
            <w:pPr>
              <w:spacing w:line="276" w:lineRule="auto"/>
              <w:jc w:val="center"/>
              <w:rPr>
                <w:lang w:val="en-AU"/>
              </w:rPr>
            </w:pPr>
            <w:r>
              <w:rPr>
                <w:lang w:val="en-AU"/>
              </w:rPr>
              <w:t>14.6</w:t>
            </w:r>
          </w:p>
        </w:tc>
        <w:tc>
          <w:tcPr>
            <w:tcW w:w="1000" w:type="pct"/>
            <w:tcBorders>
              <w:top w:val="nil"/>
              <w:left w:val="nil"/>
              <w:bottom w:val="nil"/>
              <w:right w:val="nil"/>
            </w:tcBorders>
            <w:vAlign w:val="center"/>
          </w:tcPr>
          <w:p w14:paraId="53B9E659" w14:textId="4C9CDEAF" w:rsidR="00FD59E6" w:rsidRDefault="00F267F6" w:rsidP="00EE1ED0">
            <w:pPr>
              <w:spacing w:line="276" w:lineRule="auto"/>
              <w:jc w:val="center"/>
              <w:rPr>
                <w:lang w:val="en-AU"/>
              </w:rPr>
            </w:pPr>
            <w:r>
              <w:rPr>
                <w:lang w:val="en-AU"/>
              </w:rPr>
              <w:t>26.4</w:t>
            </w:r>
            <w:r w:rsidR="004C7147">
              <w:rPr>
                <w:lang w:val="en-AU"/>
              </w:rPr>
              <w:t xml:space="preserve"> ± 0.1</w:t>
            </w:r>
          </w:p>
        </w:tc>
      </w:tr>
    </w:tbl>
    <w:p w14:paraId="60819995" w14:textId="378B0CCB" w:rsidR="00A948C6" w:rsidRPr="004C7147" w:rsidRDefault="00447B90" w:rsidP="002D4BE5">
      <w:r>
        <w:rPr>
          <w:i/>
          <w:vertAlign w:val="superscript"/>
        </w:rPr>
        <w:t>a</w:t>
      </w:r>
      <w:r w:rsidR="006C665D">
        <w:t>V</w:t>
      </w:r>
      <w:r w:rsidR="007C6785">
        <w:t>alue</w:t>
      </w:r>
      <w:r w:rsidR="0011789A">
        <w:t xml:space="preserve">s </w:t>
      </w:r>
      <w:r w:rsidR="00F267F6">
        <w:t xml:space="preserve">were reported in </w:t>
      </w:r>
      <w:r w:rsidR="00F267F6">
        <w:rPr>
          <w:lang w:val="en-AU"/>
        </w:rPr>
        <w:t>k</w:t>
      </w:r>
      <w:r w:rsidR="00F267F6" w:rsidRPr="00DF6252">
        <w:rPr>
          <w:lang w:val="en-AU"/>
        </w:rPr>
        <w:t>cal/mol</w:t>
      </w:r>
      <w:r w:rsidR="00F267F6">
        <w:rPr>
          <w:lang w:val="en-AU"/>
        </w:rPr>
        <w:t xml:space="preserve">. </w:t>
      </w:r>
      <w:r w:rsidR="00F267F6">
        <w:rPr>
          <w:i/>
          <w:vertAlign w:val="superscript"/>
        </w:rPr>
        <w:t>b</w:t>
      </w:r>
      <w:r w:rsidR="00F267F6">
        <w:t xml:space="preserve">Values were calculated using methylthiolate as </w:t>
      </w:r>
      <w:r w:rsidR="004C7147">
        <w:t>model</w:t>
      </w:r>
      <w:r w:rsidR="00897328">
        <w:t xml:space="preserve"> base.</w:t>
      </w:r>
    </w:p>
    <w:p w14:paraId="69ED22DC" w14:textId="47EA6F58" w:rsidR="00FF7911" w:rsidRDefault="00FF7911" w:rsidP="002D4BE5">
      <w:pPr>
        <w:pStyle w:val="Paragraph"/>
        <w:spacing w:before="240"/>
      </w:pPr>
      <w:r>
        <w:t xml:space="preserve">The experimental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t xml:space="preserve"> values were </w:t>
      </w:r>
      <w:r w:rsidR="008B296D">
        <w:t xml:space="preserve">calculated from the experimentally measured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sidR="008B296D">
        <w:t xml:space="preserve"> </w:t>
      </w:r>
      <w:r w:rsidR="009F5374">
        <w:t>using</w:t>
      </w:r>
      <w:r w:rsidR="008B296D">
        <w:t xml:space="preserve"> equations (2) and (3). The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sidR="004D4280">
        <w:t xml:space="preserve"> values were computed from the dissociation curves tracking the percentage of BTK bound by the inhibitors over 108 hours</w:t>
      </w:r>
      <w:r w:rsidR="008B296D">
        <w:t xml:space="preserve">. </w:t>
      </w:r>
      <w:r w:rsidR="004C7147">
        <w:t>As exemplified in Chart 1.1 (page 20), the errors in the</w:t>
      </w:r>
      <w:r w:rsidR="009E5C2A">
        <w:t xml:space="preserve"> experimental</w:t>
      </w:r>
      <w:r w:rsidR="004C7147">
        <w:t xml:space="preserv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4C7147">
        <w:t xml:space="preserve"> values are within 0.2 kcal/mol except for </w:t>
      </w:r>
      <w:r w:rsidR="004D4280">
        <w:rPr>
          <w:b/>
        </w:rPr>
        <w:t>3</w:t>
      </w:r>
      <w:r w:rsidR="004C7147">
        <w:t xml:space="preserve"> and </w:t>
      </w:r>
      <w:r w:rsidR="004D4280">
        <w:rPr>
          <w:b/>
        </w:rPr>
        <w:t>5</w:t>
      </w:r>
      <w:r w:rsidR="004C7147">
        <w:t xml:space="preserve"> which exhibited </w:t>
      </w:r>
      <w:r w:rsidR="004D4280">
        <w:t>irreversible binding</w:t>
      </w:r>
      <w:r w:rsidR="004C7147">
        <w:t xml:space="preserve">. </w:t>
      </w:r>
      <w:r w:rsidR="004D4280">
        <w:t>Despite the same magnitude of</w:t>
      </w:r>
      <w:r w:rsidR="00897328">
        <w:t xml:space="preserve"> the</w:t>
      </w:r>
      <w:r w:rsidR="004D4280">
        <w:t xml:space="preserve"> rounded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r w:rsidR="00897328">
        <w:rPr>
          <w:bCs/>
          <w:color w:val="000000" w:themeColor="text1"/>
          <w:kern w:val="24"/>
        </w:rPr>
        <w:t xml:space="preserve"> values</w:t>
      </w:r>
      <w:r w:rsidR="004D4280">
        <w:t xml:space="preserve">, no recovery of </w:t>
      </w:r>
      <w:r w:rsidR="004D4280">
        <w:rPr>
          <w:b/>
        </w:rPr>
        <w:t xml:space="preserve">5 </w:t>
      </w:r>
      <w:r w:rsidR="004D4280" w:rsidRPr="00E275BA">
        <w:t>from its covalent adduct</w:t>
      </w:r>
      <w:r w:rsidR="004D4280">
        <w:rPr>
          <w:b/>
        </w:rPr>
        <w:t xml:space="preserve"> </w:t>
      </w:r>
      <w:r w:rsidR="004D4280">
        <w:t xml:space="preserve">was observed experimentally, in contrast to the gradual recovery of </w:t>
      </w:r>
      <w:r w:rsidR="004D4280">
        <w:rPr>
          <w:b/>
        </w:rPr>
        <w:t>3</w:t>
      </w:r>
      <w:r w:rsidR="004D4280">
        <w:t>. Consequently</w:t>
      </w:r>
      <w:r w:rsidR="004C7147">
        <w:t>,</w:t>
      </w:r>
      <w:r w:rsidR="008B296D">
        <w:t xml:space="preserve"> the data </w:t>
      </w:r>
      <w:r w:rsidR="004D4280">
        <w:t xml:space="preserve">as a whole </w:t>
      </w:r>
      <w:r w:rsidR="008B296D">
        <w:t>should be interpreted as semi-quantitative</w:t>
      </w:r>
      <w:r w:rsidR="00586A1B">
        <w:t xml:space="preserve"> (Inhibitors</w:t>
      </w:r>
      <w:r w:rsidR="003664B0">
        <w:t xml:space="preserve"> </w:t>
      </w:r>
      <w:r w:rsidR="003664B0" w:rsidRPr="00586A1B">
        <w:rPr>
          <w:b/>
          <w:bCs/>
        </w:rPr>
        <w:t>3</w:t>
      </w:r>
      <w:r w:rsidR="003664B0" w:rsidRPr="00586A1B">
        <w:t>,</w:t>
      </w:r>
      <w:r w:rsidR="00586A1B">
        <w:rPr>
          <w:b/>
          <w:bCs/>
        </w:rPr>
        <w:t xml:space="preserve"> </w:t>
      </w:r>
      <w:r w:rsidR="003664B0" w:rsidRPr="00586A1B">
        <w:rPr>
          <w:b/>
          <w:bCs/>
        </w:rPr>
        <w:t>5</w:t>
      </w:r>
      <w:r w:rsidR="003664B0" w:rsidRPr="00586A1B">
        <w:t>,</w:t>
      </w:r>
      <w:r w:rsidR="00586A1B" w:rsidRPr="00586A1B">
        <w:t xml:space="preserve"> and</w:t>
      </w:r>
      <w:r w:rsidR="00586A1B">
        <w:rPr>
          <w:b/>
          <w:bCs/>
        </w:rPr>
        <w:t xml:space="preserve"> </w:t>
      </w:r>
      <w:r w:rsidR="003664B0" w:rsidRPr="00586A1B">
        <w:rPr>
          <w:b/>
          <w:bCs/>
        </w:rPr>
        <w:t>9</w:t>
      </w:r>
      <w:r w:rsidR="003664B0">
        <w:t xml:space="preserve"> have</w:t>
      </w:r>
      <w:r w:rsidR="00586A1B">
        <w:t xml:space="preserve"> large</w:t>
      </w:r>
      <w:r w:rsidR="003664B0">
        <w:t xml:space="preserv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3664B0">
        <w:t xml:space="preserve">, </w:t>
      </w:r>
      <w:r w:rsidR="003664B0" w:rsidRPr="00586A1B">
        <w:rPr>
          <w:b/>
          <w:bCs/>
        </w:rPr>
        <w:t>4</w:t>
      </w:r>
      <w:r w:rsidR="00586A1B">
        <w:t xml:space="preserve"> and </w:t>
      </w:r>
      <w:r w:rsidR="003664B0" w:rsidRPr="00586A1B">
        <w:rPr>
          <w:b/>
          <w:bCs/>
        </w:rPr>
        <w:t>7</w:t>
      </w:r>
      <w:r w:rsidR="003664B0">
        <w:t xml:space="preserve"> have medium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3664B0">
        <w:t xml:space="preserve">, </w:t>
      </w:r>
      <w:r w:rsidR="00586A1B">
        <w:t>while</w:t>
      </w:r>
      <w:r w:rsidR="003664B0">
        <w:t xml:space="preserve"> </w:t>
      </w:r>
      <w:r w:rsidR="003664B0" w:rsidRPr="00586A1B">
        <w:rPr>
          <w:b/>
          <w:bCs/>
        </w:rPr>
        <w:t>1</w:t>
      </w:r>
      <w:r w:rsidR="003664B0">
        <w:t xml:space="preserve"> has </w:t>
      </w:r>
      <w:r w:rsidR="00586A1B">
        <w:t xml:space="preserve">a </w:t>
      </w:r>
      <w:r w:rsidR="003664B0">
        <w:t xml:space="preserve">small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586A1B">
        <w:t xml:space="preserve">). </w:t>
      </w:r>
      <w:r w:rsidR="00152AAE">
        <w:t xml:space="preserve">The relative magnitude and ranking of the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152AAE">
        <w:t xml:space="preserve"> values are thus more important</w:t>
      </w:r>
      <w:r w:rsidR="00152AAE" w:rsidRPr="00152AAE">
        <w:t xml:space="preserve"> </w:t>
      </w:r>
      <w:r w:rsidR="00152AAE">
        <w:t>than the absolute barriers in the comparison between the calculations and experimental data.</w:t>
      </w:r>
    </w:p>
    <w:p w14:paraId="1552B0C5" w14:textId="5BC17958" w:rsidR="00D4663B" w:rsidRDefault="008B296D" w:rsidP="008B296D">
      <w:pPr>
        <w:pStyle w:val="Paragraph"/>
      </w:pPr>
      <w:r>
        <w:t xml:space="preserve">The calculated and experimental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t xml:space="preserve"> values</w:t>
      </w:r>
      <w:r w:rsidR="004D4280">
        <w:t xml:space="preserve"> </w:t>
      </w:r>
      <w:r w:rsidR="00152AAE">
        <w:t>showed identical rankings</w:t>
      </w:r>
      <w:r w:rsidR="00EE1ED0">
        <w:t xml:space="preserve"> (Figure 2.7)</w:t>
      </w:r>
      <w:r w:rsidR="00152AAE">
        <w:t>, with</w:t>
      </w:r>
      <w:r w:rsidR="00D23007">
        <w:t xml:space="preserve"> only the ranks</w:t>
      </w:r>
      <w:r w:rsidR="00152AAE">
        <w:t xml:space="preserve"> </w:t>
      </w:r>
      <w:r w:rsidR="004D4280">
        <w:rPr>
          <w:b/>
        </w:rPr>
        <w:t>R1</w:t>
      </w:r>
      <w:r w:rsidR="004D4280">
        <w:t xml:space="preserve"> and</w:t>
      </w:r>
      <w:r w:rsidR="004D4280">
        <w:rPr>
          <w:b/>
        </w:rPr>
        <w:t xml:space="preserve"> R4(7) </w:t>
      </w:r>
      <w:r w:rsidR="00D23007">
        <w:t>being reversed in the calculations</w:t>
      </w:r>
      <w:r w:rsidR="004D4280">
        <w:t xml:space="preserve">. This is </w:t>
      </w:r>
      <w:r w:rsidR="00DD091F">
        <w:t>un</w:t>
      </w:r>
      <w:r w:rsidR="004D4280">
        <w:t xml:space="preserve">expected to an extent </w:t>
      </w:r>
      <w:r w:rsidR="006C665D">
        <w:t xml:space="preserve">because the QM model systems do not include any of the environmental effects of the BTK binding site. </w:t>
      </w:r>
      <w:r>
        <w:t>However, a closer examination on</w:t>
      </w:r>
      <w:r w:rsidR="00D4663B">
        <w:t xml:space="preserve"> the </w:t>
      </w:r>
      <w:r w:rsidR="006C665D">
        <w:t xml:space="preserve">relative magnitudes of the </w:t>
      </w:r>
      <w:r w:rsidR="00D4663B">
        <w:t xml:space="preserve">predicted </w:t>
      </w:r>
      <w:r w:rsidR="006C665D">
        <w:t xml:space="preserve">and experimental </w:t>
      </w:r>
      <m:oMath>
        <m:r>
          <m:rPr>
            <m:sty m:val="p"/>
          </m:rPr>
          <w:rPr>
            <w:rFonts w:ascii="Cambria Math" w:hAnsi="Cambria Math"/>
            <w:color w:val="000000" w:themeColor="text1"/>
            <w:kern w:val="24"/>
          </w:rPr>
          <w:lastRenderedPageBreak/>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r w:rsidR="00D4663B">
        <w:rPr>
          <w:bCs/>
          <w:color w:val="000000" w:themeColor="text1"/>
          <w:kern w:val="24"/>
        </w:rPr>
        <w:t xml:space="preserve"> values</w:t>
      </w:r>
      <w:r>
        <w:rPr>
          <w:bCs/>
          <w:color w:val="000000" w:themeColor="text1"/>
          <w:kern w:val="24"/>
        </w:rPr>
        <w:t xml:space="preserve"> </w:t>
      </w:r>
      <w:r w:rsidR="00D4663B">
        <w:t>reveal</w:t>
      </w:r>
      <w:r w:rsidR="006C665D">
        <w:t>s</w:t>
      </w:r>
      <w:r w:rsidR="00D4663B">
        <w:t xml:space="preserve"> that </w:t>
      </w:r>
      <w:r w:rsidR="006C665D">
        <w:t xml:space="preserve">although </w:t>
      </w:r>
      <w:r w:rsidR="00D4663B">
        <w:t xml:space="preserve">the </w:t>
      </w:r>
      <w:r w:rsidR="009E5C2A">
        <w:t>ranks</w:t>
      </w:r>
      <w:r w:rsidR="006C665D">
        <w:t xml:space="preserve"> follow approximately the same overall trend as the experiments, the calculated </w:t>
      </w:r>
      <w:r w:rsidR="00D4663B">
        <w:t xml:space="preserve">reactivities </w:t>
      </w:r>
      <w:r w:rsidR="006C665D">
        <w:t xml:space="preserve">for some of the </w:t>
      </w:r>
      <w:r w:rsidR="000E1870">
        <w:t>MAs</w:t>
      </w:r>
      <w:r w:rsidR="006C665D">
        <w:t xml:space="preserve"> differ more from the experimentally-observed reactivities than do others. This indicates that the intrinsic reactivities of</w:t>
      </w:r>
      <w:r w:rsidR="00D4663B">
        <w:t xml:space="preserve"> the warheads do not </w:t>
      </w:r>
      <w:r w:rsidR="006C665D">
        <w:t xml:space="preserve">fully </w:t>
      </w:r>
      <w:r w:rsidR="00D4663B">
        <w:t xml:space="preserve">account for the </w:t>
      </w:r>
      <w:r w:rsidR="006C665D">
        <w:t>observed experimental behaviour</w:t>
      </w:r>
      <w:r w:rsidR="00D4663B">
        <w:t xml:space="preserve">. </w:t>
      </w:r>
      <w:r w:rsidR="006C665D">
        <w:t>T</w:t>
      </w:r>
      <w:r w:rsidR="000B37BD">
        <w:t xml:space="preserve">he factors not </w:t>
      </w:r>
      <w:r w:rsidR="00D4663B">
        <w:t xml:space="preserve">captured </w:t>
      </w:r>
      <w:r w:rsidR="00592B1F">
        <w:t>in</w:t>
      </w:r>
      <w:r w:rsidR="00D4663B">
        <w:t xml:space="preserve"> the </w:t>
      </w:r>
      <w:r w:rsidR="00592B1F">
        <w:t>QM model systems</w:t>
      </w:r>
      <w:r w:rsidR="00D4663B">
        <w:t xml:space="preserve"> </w:t>
      </w:r>
      <w:r w:rsidR="00592B1F">
        <w:t>likely comprise</w:t>
      </w:r>
      <w:r w:rsidR="00D4663B">
        <w:t xml:space="preserve"> a combination of </w:t>
      </w:r>
      <w:r w:rsidR="00592B1F">
        <w:t xml:space="preserve">stabilising/destabilising </w:t>
      </w:r>
      <w:r w:rsidR="00D4663B">
        <w:t xml:space="preserve">effects </w:t>
      </w:r>
      <w:r w:rsidR="00592B1F">
        <w:t>that influence different adducts and TSs to different extent</w:t>
      </w:r>
      <w:r w:rsidR="00D4663B">
        <w:t xml:space="preserve">. These effects </w:t>
      </w:r>
      <w:r w:rsidR="00592B1F">
        <w:t>can</w:t>
      </w:r>
      <w:r w:rsidR="00D4663B">
        <w:t xml:space="preserve"> </w:t>
      </w:r>
      <w:r w:rsidR="000B37BD">
        <w:t>potentially</w:t>
      </w:r>
      <w:r w:rsidR="00D4663B">
        <w:t xml:space="preserve"> be </w:t>
      </w:r>
      <w:r w:rsidR="00592B1F">
        <w:t>determined through simulations of the full BTK-inhibitor systems</w:t>
      </w:r>
      <w:r w:rsidR="00B21D9A">
        <w:t>,</w:t>
      </w:r>
      <w:r w:rsidR="00D4663B">
        <w:t xml:space="preserve"> </w:t>
      </w:r>
      <w:r w:rsidR="00592B1F">
        <w:t xml:space="preserve">which will give an indication of </w:t>
      </w:r>
      <w:r w:rsidR="00B21D9A">
        <w:t>how the</w:t>
      </w:r>
      <w:r w:rsidR="00592B1F">
        <w:t xml:space="preserve"> binding site residues contribute to </w:t>
      </w:r>
      <w:r w:rsidR="00FB372A">
        <w:t>the</w:t>
      </w:r>
      <w:r w:rsidR="00592B1F">
        <w:t>se</w:t>
      </w:r>
      <w:r w:rsidR="00FB372A">
        <w:t xml:space="preserve"> environmental effects</w:t>
      </w:r>
      <w:r w:rsidR="00D4663B">
        <w:t>.</w:t>
      </w:r>
      <w:r w:rsidR="00B21D9A">
        <w:t xml:space="preserve"> The investigation would thus be continued in the next chapter.</w:t>
      </w:r>
    </w:p>
    <w:p w14:paraId="07330DEA" w14:textId="7B2B4CEF" w:rsidR="00EE31FC" w:rsidRDefault="00EE31FC" w:rsidP="00EE31FC">
      <w:pPr>
        <w:pStyle w:val="Paragraph"/>
        <w:ind w:firstLine="0"/>
        <w:jc w:val="center"/>
      </w:pPr>
      <w:r>
        <w:rPr>
          <w:noProof/>
          <w:lang w:val="en-AU"/>
        </w:rPr>
        <w:drawing>
          <wp:inline distT="0" distB="0" distL="0" distR="0" wp14:anchorId="4733792A" wp14:editId="6B74CB14">
            <wp:extent cx="5819775" cy="2800350"/>
            <wp:effectExtent l="0" t="0" r="0" b="0"/>
            <wp:docPr id="10" name="Chart 10">
              <a:extLst xmlns:a="http://schemas.openxmlformats.org/drawingml/2006/main">
                <a:ext uri="{FF2B5EF4-FFF2-40B4-BE49-F238E27FC236}">
                  <a16:creationId xmlns:a16="http://schemas.microsoft.com/office/drawing/2014/main" id="{00000000-0008-0000-02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4DFF8BD" w14:textId="75CF8B05" w:rsidR="00E275BA" w:rsidRDefault="002550A9" w:rsidP="003205F2">
      <w:pPr>
        <w:jc w:val="left"/>
        <w:rPr>
          <w:b/>
          <w:highlight w:val="lightGray"/>
        </w:rPr>
      </w:pPr>
      <w:r>
        <w:rPr>
          <w:b/>
        </w:rPr>
        <w:t>Figure 2.</w:t>
      </w:r>
      <w:r w:rsidR="00EE1ED0">
        <w:rPr>
          <w:b/>
        </w:rPr>
        <w:t>7</w:t>
      </w:r>
      <w:r w:rsidR="003205F2" w:rsidRPr="00C03498">
        <w:rPr>
          <w:b/>
        </w:rPr>
        <w:t>.</w:t>
      </w:r>
      <w:r w:rsidR="003205F2" w:rsidRPr="00C03498">
        <w:t xml:space="preserve"> </w:t>
      </w:r>
      <w:r w:rsidR="003205F2" w:rsidRPr="003205F2">
        <w:rPr>
          <w:bCs/>
        </w:rPr>
        <w:t xml:space="preserve">Comparison between </w:t>
      </w:r>
      <w:r w:rsidR="009F5374">
        <w:rPr>
          <w:bCs/>
        </w:rPr>
        <w:t>calculated</w:t>
      </w:r>
      <w:r w:rsidR="003205F2" w:rsidRPr="003205F2">
        <w:rPr>
          <w:bCs/>
        </w:rPr>
        <w:t xml:space="preserve"> </w:t>
      </w:r>
      <w:r w:rsidR="00730C79">
        <w:rPr>
          <w:bCs/>
        </w:rPr>
        <w:t xml:space="preserve">(primary axis) </w:t>
      </w:r>
      <w:r w:rsidR="003205F2" w:rsidRPr="003205F2">
        <w:rPr>
          <w:bCs/>
        </w:rPr>
        <w:t xml:space="preserve">and </w:t>
      </w:r>
      <w:r w:rsidR="003205F2">
        <w:rPr>
          <w:bCs/>
        </w:rPr>
        <w:t>e</w:t>
      </w:r>
      <w:r w:rsidR="003205F2" w:rsidRPr="003205F2">
        <w:rPr>
          <w:bCs/>
        </w:rPr>
        <w:t>xperimental</w:t>
      </w:r>
      <w:r w:rsidR="00730C79">
        <w:rPr>
          <w:bCs/>
        </w:rPr>
        <w:t xml:space="preserve"> (secondary axis)</w:t>
      </w:r>
      <w:r w:rsidR="003205F2" w:rsidRPr="003205F2">
        <w:rPr>
          <w:bCs/>
        </w:rPr>
        <w:t xml:space="preserve"> </w:t>
      </w:r>
      <m:oMath>
        <m:r>
          <m:rPr>
            <m:sty m:val="p"/>
          </m:rPr>
          <w:rPr>
            <w:rFonts w:ascii="Cambria Math" w:hAnsi="Cambria Math"/>
          </w:rPr>
          <m:t xml:space="preserve"> 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9F5374">
        <w:t xml:space="preserve"> values. Experimental data for </w:t>
      </w:r>
      <w:r w:rsidR="009F5374">
        <w:rPr>
          <w:b/>
        </w:rPr>
        <w:t>7</w:t>
      </w:r>
      <w:r w:rsidR="009F5374">
        <w:t xml:space="preserv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9F5374">
        <w:t xml:space="preserve"> = 25.4 kcal/mol) was omitted from the plot.</w:t>
      </w:r>
      <w:r w:rsidR="00E275BA">
        <w:rPr>
          <w:highlight w:val="lightGray"/>
        </w:rPr>
        <w:br w:type="page"/>
      </w:r>
    </w:p>
    <w:p w14:paraId="48982D4D" w14:textId="67DB51CE" w:rsidR="00D10BA9" w:rsidRDefault="00994BA6" w:rsidP="00EC0804">
      <w:pPr>
        <w:pStyle w:val="Heading3"/>
      </w:pPr>
      <w:bookmarkStart w:id="50" w:name="_Toc22242525"/>
      <w:r>
        <w:lastRenderedPageBreak/>
        <w:t>Rationalisation of</w:t>
      </w:r>
      <w:r w:rsidR="000328B6">
        <w:t xml:space="preserve"> the </w:t>
      </w:r>
      <w:r w:rsidR="004D6AA1">
        <w:t>Calculated</w:t>
      </w:r>
      <w:r w:rsidR="000328B6">
        <w:t xml:space="preserve"> </w:t>
      </w:r>
      <w:r w:rsidR="004D6AA1">
        <w:t>Thiol-Michael Addition Barrier</w:t>
      </w:r>
      <w:bookmarkEnd w:id="50"/>
      <w:r w:rsidR="00DD091F">
        <w:t>s</w:t>
      </w:r>
    </w:p>
    <w:p w14:paraId="173A892D" w14:textId="4CD5D8CA" w:rsidR="0000065B" w:rsidRPr="00D23B3B" w:rsidRDefault="00592B1F" w:rsidP="000F5DBD">
      <w:pPr>
        <w:pStyle w:val="Paragraph"/>
      </w:pPr>
      <w:r>
        <w:t xml:space="preserve">In order to uncover factors that influence the calculated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values, analyses were performed to identify </w:t>
      </w:r>
      <w:r w:rsidR="00DD091F">
        <w:t xml:space="preserve">any </w:t>
      </w:r>
      <w:r>
        <w:t xml:space="preserve">correlations </w:t>
      </w:r>
      <w:r w:rsidR="004475C0">
        <w:t xml:space="preserve">between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9A5E3C">
        <w:t xml:space="preserve"> </w:t>
      </w:r>
      <w:r w:rsidR="004475C0">
        <w:t xml:space="preserve">and </w:t>
      </w:r>
      <w:r w:rsidR="009A5E3C">
        <w:t xml:space="preserve">certain </w:t>
      </w:r>
      <w:r>
        <w:t>electronic</w:t>
      </w:r>
      <w:r w:rsidR="004475C0">
        <w:t xml:space="preserve"> </w:t>
      </w:r>
      <w:r>
        <w:t>descriptors</w:t>
      </w:r>
      <w:r w:rsidR="004475C0">
        <w:t xml:space="preserve"> of the </w:t>
      </w:r>
      <w:r w:rsidR="000E1870">
        <w:t>MAs</w:t>
      </w:r>
      <w:r w:rsidR="004475C0">
        <w:t>.</w:t>
      </w:r>
      <w:r w:rsidR="00D23B3B">
        <w:t xml:space="preserve"> </w:t>
      </w:r>
    </w:p>
    <w:p w14:paraId="406F896B" w14:textId="59181CB0" w:rsidR="00D742A2" w:rsidRPr="00D742A2" w:rsidRDefault="00A230F2" w:rsidP="000F5DBD">
      <w:pPr>
        <w:pStyle w:val="Heading4"/>
        <w:spacing w:before="240"/>
      </w:pPr>
      <w:r>
        <w:t>Lowest Unoccupied Molecular Orbital</w:t>
      </w:r>
      <w:r w:rsidR="00D742A2">
        <w:t xml:space="preserve"> Energies</w:t>
      </w:r>
    </w:p>
    <w:p w14:paraId="4D83EA09" w14:textId="1A810C4B" w:rsidR="00E34E91" w:rsidRDefault="001707F5" w:rsidP="00AA07C6">
      <w:pPr>
        <w:pStyle w:val="Paragraph"/>
      </w:pPr>
      <w:r>
        <w:t xml:space="preserve">The </w:t>
      </w:r>
      <w:r w:rsidR="00592B1F">
        <w:t>calculated</w:t>
      </w:r>
      <w:r w:rsidR="005668AF">
        <w:t xml:space="preserve">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t xml:space="preserve"> values w</w:t>
      </w:r>
      <w:r w:rsidR="00592B1F">
        <w:t>ere</w:t>
      </w:r>
      <w:r w:rsidR="004475C0">
        <w:t xml:space="preserve"> </w:t>
      </w:r>
      <w:r w:rsidR="00994BA6">
        <w:t xml:space="preserve">first </w:t>
      </w:r>
      <w:r w:rsidR="004475C0">
        <w:t xml:space="preserve">compared to the </w:t>
      </w:r>
      <w:r w:rsidR="00A230F2">
        <w:t>lowest unoccupied molecular orbital (</w:t>
      </w:r>
      <w:r>
        <w:t>LUMO</w:t>
      </w:r>
      <w:r w:rsidR="00A230F2">
        <w:t>)</w:t>
      </w:r>
      <w:r>
        <w:t xml:space="preserve"> en</w:t>
      </w:r>
      <w:r w:rsidR="00FB372A">
        <w:t xml:space="preserve">ergies </w:t>
      </w:r>
      <w:r w:rsidR="004475C0">
        <w:t>of the reactants</w:t>
      </w:r>
      <w:r w:rsidR="00592B1F">
        <w:t xml:space="preserve"> (</w:t>
      </w:r>
      <w:r w:rsidR="002A6435">
        <w:t xml:space="preserve">Figure </w:t>
      </w:r>
      <w:r w:rsidR="00DD091F">
        <w:t>2.</w:t>
      </w:r>
      <w:r w:rsidR="00EE1ED0">
        <w:t>8</w:t>
      </w:r>
      <w:r w:rsidR="00592B1F">
        <w:t xml:space="preserve">). </w:t>
      </w:r>
      <w:r w:rsidR="00AA07C6">
        <w:t xml:space="preserve">Most inhibitors fall close to the linear relationship, except two </w:t>
      </w:r>
      <w:r w:rsidR="000E1870">
        <w:t>MAs</w:t>
      </w:r>
      <w:r w:rsidR="00AA07C6">
        <w:t xml:space="preserve">, </w:t>
      </w:r>
      <w:r w:rsidR="00AA07C6">
        <w:rPr>
          <w:b/>
          <w:bCs/>
        </w:rPr>
        <w:t>R1</w:t>
      </w:r>
      <w:r w:rsidR="00AA07C6">
        <w:t xml:space="preserve"> with the simplest warhead and </w:t>
      </w:r>
      <w:r w:rsidR="00AA07C6">
        <w:rPr>
          <w:b/>
          <w:bCs/>
        </w:rPr>
        <w:t xml:space="preserve">R9 </w:t>
      </w:r>
      <w:r w:rsidR="00AA07C6">
        <w:t xml:space="preserve">with the most elaborate warhead. </w:t>
      </w:r>
      <w:r w:rsidR="00592B1F">
        <w:t>Overall, a reasonably strong correlation was observed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92B1F">
        <w:t xml:space="preserve"> = 0.84)</w:t>
      </w:r>
      <w:r w:rsidR="005A31E7">
        <w:t xml:space="preserve">, although it is slightly weaker than what was observed </w:t>
      </w:r>
      <w:r w:rsidR="00DD091F">
        <w:t>previously i</w:t>
      </w:r>
      <w:r w:rsidR="00D23007">
        <w:t xml:space="preserve">n among acrylamide-containing compounds </w:t>
      </w:r>
      <w:r w:rsidR="007F6D3F">
        <w:t>(</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7F6D3F">
        <w:t xml:space="preserve"> = 0.93)</w:t>
      </w:r>
      <w:r w:rsidR="00592B1F">
        <w:t>.</w:t>
      </w:r>
      <w:hyperlink w:anchor="_ENREF_109" w:tooltip="Jackson, 2017 #352" w:history="1">
        <w:r w:rsidR="00075A48">
          <w:fldChar w:fldCharType="begin"/>
        </w:r>
        <w:r w:rsidR="00075A48">
          <w:instrText xml:space="preserve"> ADDIN EN.CITE &lt;EndNote&gt;&lt;Cite&gt;&lt;Author&gt;Jackson&lt;/Author&gt;&lt;Year&gt;2017&lt;/Year&gt;&lt;RecNum&gt;352&lt;/RecNum&gt;&lt;DisplayText&gt;&lt;style face="superscript"&gt;109&lt;/style&gt;&lt;/DisplayText&gt;&lt;record&gt;&lt;rec-number&gt;352&lt;/rec-number&gt;&lt;foreign-keys&gt;&lt;key app="EN" db-id="s9tdpazwgt05pee2rf3x2x2gtdvpdwx50stf" timestamp="1571218507"&gt;352&lt;/key&gt;&lt;/foreign-keys&gt;&lt;ref-type name="Journal Article"&gt;17&lt;/ref-type&gt;&lt;contributors&gt;&lt;authors&gt;&lt;author&gt;Jackson, Paul A.&lt;/author&gt;&lt;author&gt;Widen, John C.&lt;/author&gt;&lt;author&gt;Harki, Daniel A.&lt;/author&gt;&lt;author&gt;Brummond, Kay M.&lt;/author&gt;&lt;/authors&gt;&lt;/contributors&gt;&lt;titles&gt;&lt;title&gt;Covalent Modifiers: A Chemical Perspective on the Reactivity of α,β-Unsaturated Carbonyls with Thiols via Hetero-Michael Addition Reactions&lt;/title&gt;&lt;secondary-title&gt;Journal of medicinal chemistry&lt;/secondary-title&gt;&lt;alt-title&gt;J Med Chem&lt;/alt-title&gt;&lt;/titles&gt;&lt;periodical&gt;&lt;full-title&gt;Journal of Medicinal Chemistry&lt;/full-title&gt;&lt;abbr-1&gt;J. Med. Chem.&lt;/abbr-1&gt;&lt;abbr-2&gt;J Med Chem&lt;/abbr-2&gt;&lt;/periodical&gt;&lt;alt-periodical&gt;&lt;full-title&gt;Journal of Medicinal Chemistry&lt;/full-title&gt;&lt;abbr-1&gt;J. Med. Chem.&lt;/abbr-1&gt;&lt;abbr-2&gt;J Med Chem&lt;/abbr-2&gt;&lt;/alt-periodical&gt;&lt;pages&gt;839-885&lt;/pages&gt;&lt;volume&gt;60&lt;/volume&gt;&lt;number&gt;3&lt;/number&gt;&lt;edition&gt;2016/12/20&lt;/edition&gt;&lt;keywords&gt;&lt;keyword&gt;Cell Line, Tumor&lt;/keyword&gt;&lt;keyword&gt;Drug Design&lt;/keyword&gt;&lt;keyword&gt;ErbB Receptors/drug effects&lt;/keyword&gt;&lt;keyword&gt;Humans&lt;/keyword&gt;&lt;keyword&gt;Ketones/*chemistry&lt;/keyword&gt;&lt;keyword&gt;Sulfhydryl Compounds/*chemistry&lt;/keyword&gt;&lt;/keywords&gt;&lt;dates&gt;&lt;year&gt;2017&lt;/year&gt;&lt;/dates&gt;&lt;isbn&gt;1520-4804&amp;#xD;0022-2623&lt;/isbn&gt;&lt;accession-num&gt;27996267&lt;/accession-num&gt;&lt;label&gt;LUMO rate correlation&lt;/label&gt;&lt;urls&gt;&lt;related-urls&gt;&lt;url&gt;https://www.ncbi.nlm.nih.gov/pubmed/27996267&lt;/url&gt;&lt;url&gt;https://www.ncbi.nlm.nih.gov/pmc/articles/PMC5308545/&lt;/url&gt;&lt;/related-urls&gt;&lt;/urls&gt;&lt;electronic-resource-num&gt;10.1021/acs.jmedchem.6b00788&lt;/electronic-resource-num&gt;&lt;remote-database-name&gt;PubMed&lt;/remote-database-name&gt;&lt;language&gt;eng&lt;/language&gt;&lt;/record&gt;&lt;/Cite&gt;&lt;/EndNote&gt;</w:instrText>
        </w:r>
        <w:r w:rsidR="00075A48">
          <w:fldChar w:fldCharType="separate"/>
        </w:r>
        <w:r w:rsidR="00075A48" w:rsidRPr="0015094F">
          <w:rPr>
            <w:noProof/>
            <w:vertAlign w:val="superscript"/>
          </w:rPr>
          <w:t>109</w:t>
        </w:r>
        <w:r w:rsidR="00075A48">
          <w:fldChar w:fldCharType="end"/>
        </w:r>
      </w:hyperlink>
      <w:r w:rsidR="00E34E91">
        <w:t xml:space="preserve"> </w:t>
      </w:r>
      <w:r w:rsidR="005A31E7">
        <w:t xml:space="preserve">It is expected that lower LUMO energies of the inhibitors would correspond to faster thiol additions as the HOMO-LUMO energy gap with the nucleophilic thiolate will be smaller. </w:t>
      </w:r>
    </w:p>
    <w:p w14:paraId="3E532288" w14:textId="265B1871" w:rsidR="005668AF" w:rsidRDefault="002226C2" w:rsidP="004B2CB5">
      <w:pPr>
        <w:pStyle w:val="Paragraph"/>
        <w:ind w:firstLine="0"/>
        <w:jc w:val="center"/>
      </w:pPr>
      <w:r w:rsidRPr="002226C2">
        <w:rPr>
          <w:noProof/>
          <w:lang w:val="en-AU"/>
        </w:rPr>
        <w:drawing>
          <wp:inline distT="0" distB="0" distL="0" distR="0" wp14:anchorId="0FC5659F" wp14:editId="74081560">
            <wp:extent cx="3495675" cy="2111847"/>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830" b="4550"/>
                    <a:stretch/>
                  </pic:blipFill>
                  <pic:spPr bwMode="auto">
                    <a:xfrm>
                      <a:off x="0" y="0"/>
                      <a:ext cx="3511365" cy="2121326"/>
                    </a:xfrm>
                    <a:prstGeom prst="rect">
                      <a:avLst/>
                    </a:prstGeom>
                    <a:ln>
                      <a:noFill/>
                    </a:ln>
                    <a:extLst>
                      <a:ext uri="{53640926-AAD7-44D8-BBD7-CCE9431645EC}">
                        <a14:shadowObscured xmlns:a14="http://schemas.microsoft.com/office/drawing/2010/main"/>
                      </a:ext>
                    </a:extLst>
                  </pic:spPr>
                </pic:pic>
              </a:graphicData>
            </a:graphic>
          </wp:inline>
        </w:drawing>
      </w:r>
    </w:p>
    <w:p w14:paraId="230CD4F9" w14:textId="7C50590B" w:rsidR="005668AF" w:rsidRDefault="002A6435" w:rsidP="000F5DBD">
      <w:r>
        <w:rPr>
          <w:b/>
        </w:rPr>
        <w:t xml:space="preserve">Figure </w:t>
      </w:r>
      <w:r w:rsidR="002550A9">
        <w:rPr>
          <w:b/>
        </w:rPr>
        <w:t>2.</w:t>
      </w:r>
      <w:r w:rsidR="00EE1ED0">
        <w:rPr>
          <w:b/>
        </w:rPr>
        <w:t>8</w:t>
      </w:r>
      <w:r w:rsidR="005668AF" w:rsidRPr="00C03498">
        <w:rPr>
          <w:b/>
        </w:rPr>
        <w:t>.</w:t>
      </w:r>
      <w:r w:rsidR="005668AF" w:rsidRPr="00C03498">
        <w:t xml:space="preserve"> </w:t>
      </w:r>
      <w:r w:rsidR="003205F2">
        <w:t xml:space="preserve">Plot </w:t>
      </w:r>
      <w:r w:rsidR="001A194B">
        <w:t xml:space="preserve">of calculated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C803DF">
        <w:rPr>
          <w:bCs/>
          <w:iCs/>
          <w:color w:val="000000" w:themeColor="text1"/>
          <w:kern w:val="24"/>
        </w:rPr>
        <w:t xml:space="preserve"> </w:t>
      </w:r>
      <w:r w:rsidR="003205F2">
        <w:t xml:space="preserve">against </w:t>
      </w:r>
      <w:r w:rsidR="005668AF" w:rsidRPr="007B1CEF">
        <w:t xml:space="preserve">LUMO </w:t>
      </w:r>
      <w:r w:rsidR="00B70F8D">
        <w:t>e</w:t>
      </w:r>
      <w:r w:rsidR="001A194B">
        <w:t>nergy</w:t>
      </w:r>
      <w:r w:rsidR="005668AF">
        <w:t xml:space="preserve"> </w:t>
      </w:r>
      <w:r w:rsidR="005668AF" w:rsidRPr="007B1CEF">
        <w:t xml:space="preserve">of </w:t>
      </w:r>
      <w:r w:rsidR="003205F2">
        <w:t xml:space="preserve">the </w:t>
      </w:r>
      <w:r w:rsidR="001A194B">
        <w:t>acrylamide inhibitor</w:t>
      </w:r>
      <w:r w:rsidR="005668AF" w:rsidRPr="007B1CEF">
        <w:t>.</w:t>
      </w:r>
    </w:p>
    <w:p w14:paraId="3B978468" w14:textId="7CF8E18D" w:rsidR="00BF28A8" w:rsidRDefault="00592B1F" w:rsidP="000F5DBD">
      <w:pPr>
        <w:pStyle w:val="Heading4"/>
        <w:spacing w:before="240"/>
      </w:pPr>
      <w:r>
        <w:t>Earliness or Lateness</w:t>
      </w:r>
      <w:r w:rsidR="00BF28A8">
        <w:t xml:space="preserve"> of </w:t>
      </w:r>
      <w:r>
        <w:t xml:space="preserve">the </w:t>
      </w:r>
      <w:r w:rsidR="00BF28A8">
        <w:t>Transition States</w:t>
      </w:r>
    </w:p>
    <w:p w14:paraId="3EBF5CBA" w14:textId="133DFC80" w:rsidR="00BF28A8" w:rsidRPr="00D2237C" w:rsidRDefault="00BF28A8" w:rsidP="00B151C9">
      <w:pPr>
        <w:pStyle w:val="Paragraph"/>
      </w:pPr>
      <w:r>
        <w:rPr>
          <w:noProof/>
        </w:rPr>
        <w:t>The distance between the sulfur atom of the methylthiolates and the electrophilic</w:t>
      </w:r>
      <w:r w:rsidR="009A5E3C">
        <w:rPr>
          <w:noProof/>
        </w:rPr>
        <w:t xml:space="preserve"> </w:t>
      </w:r>
      <m:oMath>
        <m:r>
          <w:rPr>
            <w:rFonts w:ascii="Cambria Math" w:hAnsi="Cambria Math"/>
            <w:noProof/>
          </w:rPr>
          <m:t>β</m:t>
        </m:r>
      </m:oMath>
      <w:r w:rsidR="009A5E3C">
        <w:rPr>
          <w:noProof/>
        </w:rPr>
        <w:t>-carbon</w:t>
      </w:r>
      <w:r>
        <w:rPr>
          <w:noProof/>
        </w:rPr>
        <w:t xml:space="preserve"> </w:t>
      </w:r>
      <w:r w:rsidR="00592B1F">
        <w:rPr>
          <w:noProof/>
        </w:rPr>
        <w:t xml:space="preserve">of the </w:t>
      </w:r>
      <w:r w:rsidR="000E1870">
        <w:rPr>
          <w:noProof/>
        </w:rPr>
        <w:t>MA</w:t>
      </w:r>
      <w:r w:rsidR="00592B1F">
        <w:rPr>
          <w:noProof/>
        </w:rPr>
        <w:t xml:space="preserve"> </w:t>
      </w:r>
      <w:r>
        <w:rPr>
          <w:noProof/>
        </w:rPr>
        <w:t xml:space="preserve">indicates the </w:t>
      </w:r>
      <w:r w:rsidR="00592B1F">
        <w:rPr>
          <w:noProof/>
        </w:rPr>
        <w:t xml:space="preserve">earliness or lateness of the TS along the reaction coordinate. This could serve as a measure of how advanced the bond-forming interaction </w:t>
      </w:r>
      <w:r>
        <w:rPr>
          <w:noProof/>
        </w:rPr>
        <w:t xml:space="preserve">between the reactant molecules </w:t>
      </w:r>
      <w:r w:rsidR="00592B1F">
        <w:rPr>
          <w:noProof/>
        </w:rPr>
        <w:lastRenderedPageBreak/>
        <w:t>must be</w:t>
      </w:r>
      <w:r>
        <w:rPr>
          <w:noProof/>
        </w:rPr>
        <w:t xml:space="preserve"> for the addition to proceed. A longer S-C</w:t>
      </w:r>
      <w:r w:rsidR="00C26A56">
        <w:rPr>
          <w:noProof/>
        </w:rPr>
        <w:t xml:space="preserve"> </w:t>
      </w:r>
      <w:r>
        <w:rPr>
          <w:noProof/>
        </w:rPr>
        <w:t xml:space="preserve">distance implies that the TS </w:t>
      </w:r>
      <w:r w:rsidR="00C26A56">
        <w:rPr>
          <w:noProof/>
        </w:rPr>
        <w:t>is</w:t>
      </w:r>
      <w:r>
        <w:rPr>
          <w:noProof/>
        </w:rPr>
        <w:t xml:space="preserve"> achieved earlier in the reaction path.</w:t>
      </w:r>
      <w:r w:rsidR="00C26A56">
        <w:rPr>
          <w:noProof/>
        </w:rPr>
        <w:t xml:space="preserve"> The calculated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rPr>
          <w:bCs/>
          <w:iCs/>
          <w:noProof/>
          <w:color w:val="000000" w:themeColor="text1"/>
          <w:kern w:val="24"/>
        </w:rPr>
        <w:t xml:space="preserve"> values </w:t>
      </w:r>
      <w:r w:rsidR="00C26A56">
        <w:rPr>
          <w:noProof/>
        </w:rPr>
        <w:t xml:space="preserve">are plotted against the S-C distance in Figure </w:t>
      </w:r>
      <w:r w:rsidR="00DD091F">
        <w:rPr>
          <w:noProof/>
        </w:rPr>
        <w:t>2.</w:t>
      </w:r>
      <w:r w:rsidR="00EE1ED0">
        <w:rPr>
          <w:noProof/>
        </w:rPr>
        <w:t>9.</w:t>
      </w:r>
      <w:r>
        <w:rPr>
          <w:noProof/>
        </w:rPr>
        <w:t xml:space="preserve"> </w:t>
      </w:r>
      <w:r w:rsidR="00C26A56">
        <w:rPr>
          <w:noProof/>
        </w:rPr>
        <w:t>A</w:t>
      </w:r>
      <w:r>
        <w:rPr>
          <w:noProof/>
        </w:rPr>
        <w:t xml:space="preserve"> </w:t>
      </w:r>
      <w:r w:rsidR="00EE1ED0">
        <w:rPr>
          <w:noProof/>
        </w:rPr>
        <w:t xml:space="preserve">strong </w:t>
      </w:r>
      <w:r>
        <w:rPr>
          <w:noProof/>
        </w:rPr>
        <w:t>negative correlation</w:t>
      </w:r>
      <w:r w:rsidR="00C26A56">
        <w:rPr>
          <w:noProof/>
        </w:rPr>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C26A56">
        <w:t xml:space="preserve"> = 0.88</w:t>
      </w:r>
      <w:r w:rsidR="00C26A56">
        <w:rPr>
          <w:noProof/>
        </w:rPr>
        <w:t>)</w:t>
      </w:r>
      <w:r>
        <w:rPr>
          <w:noProof/>
        </w:rPr>
        <w:t xml:space="preserve"> is found</w:t>
      </w:r>
      <w:r w:rsidR="00EE1ED0">
        <w:rPr>
          <w:noProof/>
        </w:rPr>
        <w:t xml:space="preserve">, </w:t>
      </w:r>
      <w:r w:rsidR="00C26A56">
        <w:rPr>
          <w:noProof/>
        </w:rPr>
        <w:t>indicat</w:t>
      </w:r>
      <w:r w:rsidR="00EE1ED0">
        <w:rPr>
          <w:noProof/>
        </w:rPr>
        <w:t>ing</w:t>
      </w:r>
      <w:r w:rsidR="00C26A56">
        <w:rPr>
          <w:noProof/>
        </w:rPr>
        <w:t xml:space="preserve"> that the strength of the interaction between the reactants has a strong influence on the addition barrier.</w:t>
      </w:r>
    </w:p>
    <w:p w14:paraId="4E552855" w14:textId="36954552" w:rsidR="00BF28A8" w:rsidRDefault="002226C2" w:rsidP="00A948C6">
      <w:pPr>
        <w:jc w:val="center"/>
      </w:pPr>
      <w:r w:rsidRPr="002226C2">
        <w:rPr>
          <w:noProof/>
          <w:lang w:val="en-AU"/>
        </w:rPr>
        <w:drawing>
          <wp:inline distT="0" distB="0" distL="0" distR="0" wp14:anchorId="17913066" wp14:editId="7908A412">
            <wp:extent cx="3589506" cy="218448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150" b="4564"/>
                    <a:stretch/>
                  </pic:blipFill>
                  <pic:spPr bwMode="auto">
                    <a:xfrm>
                      <a:off x="0" y="0"/>
                      <a:ext cx="3611045" cy="2197594"/>
                    </a:xfrm>
                    <a:prstGeom prst="rect">
                      <a:avLst/>
                    </a:prstGeom>
                    <a:ln>
                      <a:noFill/>
                    </a:ln>
                    <a:extLst>
                      <a:ext uri="{53640926-AAD7-44D8-BBD7-CCE9431645EC}">
                        <a14:shadowObscured xmlns:a14="http://schemas.microsoft.com/office/drawing/2010/main"/>
                      </a:ext>
                    </a:extLst>
                  </pic:spPr>
                </pic:pic>
              </a:graphicData>
            </a:graphic>
          </wp:inline>
        </w:drawing>
      </w:r>
    </w:p>
    <w:p w14:paraId="790478B4" w14:textId="05C517A9" w:rsidR="00BF28A8" w:rsidRDefault="002550A9" w:rsidP="000F5DBD">
      <w:r>
        <w:rPr>
          <w:b/>
        </w:rPr>
        <w:t>Figure 2.</w:t>
      </w:r>
      <w:r w:rsidR="00EE1ED0">
        <w:rPr>
          <w:b/>
        </w:rPr>
        <w:t>9</w:t>
      </w:r>
      <w:r w:rsidR="00BF28A8" w:rsidRPr="00C03498">
        <w:rPr>
          <w:b/>
        </w:rPr>
        <w:t>.</w:t>
      </w:r>
      <w:r w:rsidR="001A194B">
        <w:t xml:space="preserve"> Plot of</w:t>
      </w:r>
      <w:r w:rsidR="001A194B" w:rsidRPr="001A194B">
        <w:t xml:space="preserve"> </w:t>
      </w:r>
      <w:r w:rsidR="001A194B">
        <w:t xml:space="preserve">calculated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C803DF">
        <w:rPr>
          <w:bCs/>
          <w:iCs/>
          <w:color w:val="000000" w:themeColor="text1"/>
          <w:kern w:val="24"/>
        </w:rPr>
        <w:t xml:space="preserve"> </w:t>
      </w:r>
      <w:r w:rsidR="001A194B">
        <w:t xml:space="preserve">against </w:t>
      </w:r>
      <w:r w:rsidR="009A5E3C">
        <w:t xml:space="preserve">the S-C </w:t>
      </w:r>
      <w:r w:rsidR="001A194B">
        <w:t>d</w:t>
      </w:r>
      <w:r w:rsidR="00BF28A8">
        <w:t>istance in</w:t>
      </w:r>
      <w:r w:rsidR="00C26A56">
        <w:t xml:space="preserve"> the</w:t>
      </w:r>
      <w:r w:rsidR="00BF28A8">
        <w:t xml:space="preserve"> TS</w:t>
      </w:r>
      <w:r w:rsidR="00C26A56">
        <w:t>s</w:t>
      </w:r>
      <w:r w:rsidR="00BF28A8" w:rsidRPr="007B1CEF">
        <w:t>.</w:t>
      </w:r>
    </w:p>
    <w:p w14:paraId="1513CDAF" w14:textId="617F813E" w:rsidR="00D742A2" w:rsidRDefault="00C26A56" w:rsidP="000F5DBD">
      <w:pPr>
        <w:pStyle w:val="Heading4"/>
        <w:spacing w:before="240"/>
      </w:pPr>
      <w:r>
        <w:t xml:space="preserve">Charge on the </w:t>
      </w:r>
      <m:oMath>
        <m:r>
          <w:rPr>
            <w:rFonts w:ascii="Cambria Math" w:hAnsi="Cambria Math"/>
          </w:rPr>
          <m:t>β</m:t>
        </m:r>
      </m:oMath>
      <w:r w:rsidR="00C36EBD">
        <w:t xml:space="preserve">-Carbon </w:t>
      </w:r>
    </w:p>
    <w:p w14:paraId="600D630E" w14:textId="480D5310" w:rsidR="00857CD7" w:rsidRDefault="001D0D8B" w:rsidP="00422A8B">
      <w:pPr>
        <w:pStyle w:val="Paragraph"/>
      </w:pPr>
      <w:r>
        <w:t>Conceptual</w:t>
      </w:r>
      <w:r w:rsidR="00C26A56">
        <w:t xml:space="preserve"> DFT </w:t>
      </w:r>
      <w:r>
        <w:t>is next utilised</w:t>
      </w:r>
      <w:r w:rsidR="00C26A56">
        <w:t xml:space="preserve"> to calculate global descriptors that</w:t>
      </w:r>
      <w:r w:rsidR="00C26A56" w:rsidRPr="006F19D5">
        <w:t xml:space="preserve"> measure the overall susceptibility of a </w:t>
      </w:r>
      <w:r w:rsidR="00C26A56">
        <w:t xml:space="preserve">molecular </w:t>
      </w:r>
      <w:r w:rsidR="00C26A56" w:rsidRPr="006F19D5">
        <w:t xml:space="preserve">system to electrophilic attacks. </w:t>
      </w:r>
      <w:r w:rsidR="00E5160B">
        <w:t>T</w:t>
      </w:r>
      <w:r w:rsidR="00857CD7">
        <w:t xml:space="preserve">he electrophilicity index, </w:t>
      </w:r>
      <m:oMath>
        <m:r>
          <m:rPr>
            <m:sty m:val="p"/>
          </m:rPr>
          <w:rPr>
            <w:rFonts w:ascii="Cambria Math" w:hAnsi="Cambria Math"/>
          </w:rPr>
          <m:t>ω</m:t>
        </m:r>
      </m:oMath>
      <w:r w:rsidR="00E845A8">
        <w:t xml:space="preserve">, </w:t>
      </w:r>
      <w:r w:rsidR="002A6435">
        <w:t xml:space="preserve">a global descriptor </w:t>
      </w:r>
      <w:r w:rsidR="00E845A8">
        <w:t>devised by Parr</w:t>
      </w:r>
      <w:hyperlink w:anchor="_ENREF_110" w:tooltip="Parr, 1999 #320" w:history="1">
        <w:r w:rsidR="00075A48">
          <w:fldChar w:fldCharType="begin"/>
        </w:r>
        <w:r w:rsidR="00075A48">
          <w:instrText xml:space="preserve"> ADDIN EN.CITE &lt;EndNote&gt;&lt;Cite&gt;&lt;Author&gt;Parr&lt;/Author&gt;&lt;Year&gt;1999&lt;/Year&gt;&lt;RecNum&gt;320&lt;/RecNum&gt;&lt;DisplayText&gt;&lt;style face="superscript"&gt;110&lt;/style&gt;&lt;/DisplayText&gt;&lt;record&gt;&lt;rec-number&gt;320&lt;/rec-number&gt;&lt;foreign-keys&gt;&lt;key app="EN" db-id="s9tdpazwgt05pee2rf3x2x2gtdvpdwx50stf" timestamp="1566367953"&gt;320&lt;/key&gt;&lt;/foreign-keys&gt;&lt;ref-type name="Journal Article"&gt;17&lt;/ref-type&gt;&lt;contributors&gt;&lt;authors&gt;&lt;author&gt;Parr, Robert G.&lt;/author&gt;&lt;author&gt;Szentpály, László v&lt;/author&gt;&lt;author&gt;Liu, Shubin&lt;/author&gt;&lt;/authors&gt;&lt;/contributors&gt;&lt;titles&gt;&lt;title&gt;Electrophilicity Index&lt;/title&gt;&lt;secondary-title&gt;Journal of the American Chemical Society&lt;/secondary-title&gt;&lt;/titles&gt;&lt;periodical&gt;&lt;full-title&gt;Journal of the American Chemical Society&lt;/full-title&gt;&lt;abbr-1&gt;J. Am. Chem. Soc.&lt;/abbr-1&gt;&lt;abbr-2&gt;J Am Chem Soc&lt;/abbr-2&gt;&lt;/periodical&gt;&lt;pages&gt;1922-1924&lt;/pages&gt;&lt;volume&gt;121&lt;/volume&gt;&lt;number&gt;9&lt;/number&gt;&lt;dates&gt;&lt;year&gt;1999&lt;/year&gt;&lt;pub-dates&gt;&lt;date&gt;1999/03/01&lt;/date&gt;&lt;/pub-dates&gt;&lt;/dates&gt;&lt;publisher&gt;American Chemical Society&lt;/publisher&gt;&lt;isbn&gt;0002-7863&lt;/isbn&gt;&lt;label&gt;electrophilicity&lt;/label&gt;&lt;urls&gt;&lt;related-urls&gt;&lt;url&gt;https://doi.org/10.1021/ja983494x&lt;/url&gt;&lt;/related-urls&gt;&lt;/urls&gt;&lt;electronic-resource-num&gt;10.1021/ja983494x&lt;/electronic-resource-num&gt;&lt;/record&gt;&lt;/Cite&gt;&lt;/EndNote&gt;</w:instrText>
        </w:r>
        <w:r w:rsidR="00075A48">
          <w:fldChar w:fldCharType="separate"/>
        </w:r>
        <w:r w:rsidR="00075A48" w:rsidRPr="0015094F">
          <w:rPr>
            <w:noProof/>
            <w:vertAlign w:val="superscript"/>
          </w:rPr>
          <w:t>110</w:t>
        </w:r>
        <w:r w:rsidR="00075A48">
          <w:fldChar w:fldCharType="end"/>
        </w:r>
      </w:hyperlink>
      <w:r w:rsidR="006F12A1">
        <w:t xml:space="preserve"> </w:t>
      </w:r>
      <w:r w:rsidR="00E24869">
        <w:t xml:space="preserve">to describe </w:t>
      </w:r>
      <w:r w:rsidR="00E5160B">
        <w:t xml:space="preserve">the extent of </w:t>
      </w:r>
      <w:r w:rsidR="00E24869">
        <w:t xml:space="preserve">energy </w:t>
      </w:r>
      <w:r w:rsidR="00E5160B">
        <w:t>lowering upon uptake of electron density</w:t>
      </w:r>
      <w:r w:rsidR="00E24869">
        <w:t>,</w:t>
      </w:r>
      <w:r w:rsidR="00E5160B">
        <w:t xml:space="preserve"> is </w:t>
      </w:r>
      <w:r w:rsidR="00E24869">
        <w:t>defined by</w:t>
      </w:r>
      <w:r w:rsidR="00E5160B">
        <w:t xml:space="preserve"> </w:t>
      </w:r>
      <w:r w:rsidR="005573AB">
        <w:t>equation (6</w:t>
      </w:r>
      <w:r w:rsidR="00857CD7">
        <w:t>):</w:t>
      </w:r>
    </w:p>
    <w:tbl>
      <w:tblPr>
        <w:tblStyle w:val="TableGrid"/>
        <w:tblW w:w="0" w:type="auto"/>
        <w:tblLook w:val="04A0" w:firstRow="1" w:lastRow="0" w:firstColumn="1" w:lastColumn="0" w:noHBand="0" w:noVBand="1"/>
      </w:tblPr>
      <w:tblGrid>
        <w:gridCol w:w="6050"/>
        <w:gridCol w:w="299"/>
        <w:gridCol w:w="3011"/>
      </w:tblGrid>
      <w:tr w:rsidR="00857CD7" w14:paraId="348440AA" w14:textId="77777777" w:rsidTr="00126D7A">
        <w:tc>
          <w:tcPr>
            <w:tcW w:w="6237" w:type="dxa"/>
            <w:tcBorders>
              <w:top w:val="nil"/>
              <w:left w:val="nil"/>
              <w:bottom w:val="nil"/>
              <w:right w:val="nil"/>
            </w:tcBorders>
            <w:vAlign w:val="center"/>
          </w:tcPr>
          <w:p w14:paraId="431C679F" w14:textId="4C38E6AB" w:rsidR="00857CD7" w:rsidRPr="00490D40" w:rsidRDefault="00857CD7" w:rsidP="00B151C9">
            <m:oMathPara>
              <m:oMathParaPr>
                <m:jc m:val="center"/>
              </m:oMathParaPr>
              <m:oMath>
                <m:r>
                  <m:rPr>
                    <m:sty m:val="p"/>
                  </m:rPr>
                  <w:rPr>
                    <w:rFonts w:ascii="Cambria Math" w:hAnsi="Cambria Math"/>
                  </w:rPr>
                  <m:t>ω=</m:t>
                </m:r>
                <m:f>
                  <m:fPr>
                    <m:ctrlPr>
                      <w:rPr>
                        <w:rFonts w:ascii="Cambria Math" w:hAnsi="Cambria Math"/>
                      </w:rPr>
                    </m:ctrlPr>
                  </m:fPr>
                  <m:num>
                    <m:sSup>
                      <m:sSupPr>
                        <m:ctrlPr>
                          <w:rPr>
                            <w:rFonts w:ascii="Cambria Math" w:hAnsi="Cambria Math"/>
                          </w:rPr>
                        </m:ctrlPr>
                      </m:sSupPr>
                      <m:e>
                        <m:r>
                          <w:rPr>
                            <w:rFonts w:ascii="Cambria Math" w:hAnsi="Cambria Math"/>
                          </w:rPr>
                          <m:t>χ</m:t>
                        </m:r>
                      </m:e>
                      <m:sup>
                        <m:r>
                          <m:rPr>
                            <m:sty m:val="p"/>
                          </m:rPr>
                          <w:rPr>
                            <w:rFonts w:ascii="Cambria Math" w:hAnsi="Cambria Math"/>
                          </w:rPr>
                          <m:t>2</m:t>
                        </m:r>
                      </m:sup>
                    </m:sSup>
                  </m:num>
                  <m:den>
                    <m:r>
                      <m:rPr>
                        <m:sty m:val="p"/>
                      </m:rPr>
                      <w:rPr>
                        <w:rFonts w:ascii="Cambria Math" w:hAnsi="Cambria Math"/>
                      </w:rPr>
                      <m:t>2</m:t>
                    </m:r>
                    <m:r>
                      <w:rPr>
                        <w:rFonts w:ascii="Cambria Math" w:hAnsi="Cambria Math"/>
                      </w:rPr>
                      <m:t>η</m:t>
                    </m:r>
                  </m:den>
                </m:f>
              </m:oMath>
            </m:oMathPara>
          </w:p>
        </w:tc>
        <w:tc>
          <w:tcPr>
            <w:tcW w:w="302" w:type="dxa"/>
            <w:tcBorders>
              <w:top w:val="nil"/>
              <w:left w:val="nil"/>
              <w:bottom w:val="nil"/>
              <w:right w:val="nil"/>
            </w:tcBorders>
          </w:tcPr>
          <w:p w14:paraId="33C01801" w14:textId="77777777" w:rsidR="00857CD7" w:rsidRDefault="00857CD7" w:rsidP="00B151C9"/>
        </w:tc>
        <w:tc>
          <w:tcPr>
            <w:tcW w:w="3099" w:type="dxa"/>
            <w:tcBorders>
              <w:top w:val="nil"/>
              <w:left w:val="nil"/>
              <w:bottom w:val="nil"/>
              <w:right w:val="nil"/>
            </w:tcBorders>
            <w:vAlign w:val="center"/>
          </w:tcPr>
          <w:p w14:paraId="6B659EA6" w14:textId="1284C4E5" w:rsidR="00857CD7" w:rsidRDefault="005573AB" w:rsidP="00450DF8">
            <w:pPr>
              <w:jc w:val="right"/>
            </w:pPr>
            <w:r>
              <w:t>(6</w:t>
            </w:r>
            <w:r w:rsidR="00857CD7">
              <w:t>)</w:t>
            </w:r>
          </w:p>
        </w:tc>
      </w:tr>
    </w:tbl>
    <w:p w14:paraId="39C67138" w14:textId="1DAF907E" w:rsidR="00947BF3" w:rsidRDefault="00857CD7" w:rsidP="00E5160B">
      <w:pPr>
        <w:pStyle w:val="Paragraph"/>
        <w:ind w:firstLine="0"/>
      </w:pPr>
      <w:r>
        <w:t xml:space="preserve">where </w:t>
      </w:r>
      <m:oMath>
        <m:r>
          <w:rPr>
            <w:rFonts w:ascii="Cambria Math" w:hAnsi="Cambria Math"/>
          </w:rPr>
          <m:t>χ</m:t>
        </m:r>
      </m:oMath>
      <w:r>
        <w:t xml:space="preserve"> </w:t>
      </w:r>
      <w:r w:rsidR="001D0D8B">
        <w:t>is</w:t>
      </w:r>
      <w:r>
        <w:t xml:space="preserve"> electronegativity</w:t>
      </w:r>
      <w:r w:rsidR="001D1E3E">
        <w:t xml:space="preserve"> </w:t>
      </w:r>
      <w:r>
        <w:t>and</w:t>
      </w:r>
      <m:oMath>
        <m:r>
          <w:rPr>
            <w:rFonts w:ascii="Cambria Math" w:hAnsi="Cambria Math"/>
          </w:rPr>
          <m:t xml:space="preserve"> η</m:t>
        </m:r>
      </m:oMath>
      <w:r w:rsidR="001D0D8B">
        <w:t xml:space="preserve"> is</w:t>
      </w:r>
      <w:r>
        <w:t xml:space="preserve"> chemical hardness, </w:t>
      </w:r>
      <w:r w:rsidR="001D1E3E">
        <w:t>which refers</w:t>
      </w:r>
      <w:r w:rsidR="00362B8E">
        <w:t xml:space="preserve"> to the</w:t>
      </w:r>
      <w:r w:rsidR="00C26A56">
        <w:t xml:space="preserve"> </w:t>
      </w:r>
      <w:r w:rsidR="00FD65B8">
        <w:t>electron</w:t>
      </w:r>
      <w:r w:rsidR="00C63668">
        <w:t xml:space="preserve"> density </w:t>
      </w:r>
      <w:r w:rsidR="00362B8E">
        <w:t xml:space="preserve">concentration </w:t>
      </w:r>
      <w:r w:rsidR="00C63668">
        <w:t xml:space="preserve">around </w:t>
      </w:r>
      <w:r w:rsidR="00BF6015">
        <w:t>a particular</w:t>
      </w:r>
      <w:r w:rsidR="00C63668">
        <w:t xml:space="preserve"> atom </w:t>
      </w:r>
      <w:r w:rsidR="00C26A56">
        <w:t>in line with</w:t>
      </w:r>
      <w:r w:rsidR="00C63668">
        <w:t xml:space="preserve"> the </w:t>
      </w:r>
      <w:r w:rsidR="00193211">
        <w:t xml:space="preserve">hard-soft </w:t>
      </w:r>
      <w:r w:rsidR="00C63668">
        <w:t>acid-base</w:t>
      </w:r>
      <w:r w:rsidR="00C63668" w:rsidRPr="00C63668">
        <w:t xml:space="preserve"> </w:t>
      </w:r>
      <w:r w:rsidR="00C63668">
        <w:t>(HSAB) concept</w:t>
      </w:r>
      <w:r w:rsidR="001D1E3E">
        <w:t>.</w:t>
      </w:r>
      <w:hyperlink w:anchor="_ENREF_111" w:tooltip="Pearson, 1963 #321" w:history="1">
        <w:r w:rsidR="00075A48">
          <w:fldChar w:fldCharType="begin"/>
        </w:r>
        <w:r w:rsidR="00075A48">
          <w:instrText xml:space="preserve"> ADDIN EN.CITE &lt;EndNote&gt;&lt;Cite&gt;&lt;Author&gt;Pearson&lt;/Author&gt;&lt;Year&gt;1963&lt;/Year&gt;&lt;RecNum&gt;321&lt;/RecNum&gt;&lt;DisplayText&gt;&lt;style face="superscript"&gt;111&lt;/style&gt;&lt;/DisplayText&gt;&lt;record&gt;&lt;rec-number&gt;321&lt;/rec-number&gt;&lt;foreign-keys&gt;&lt;key app="EN" db-id="s9tdpazwgt05pee2rf3x2x2gtdvpdwx50stf" timestamp="1566368081"&gt;321&lt;/key&gt;&lt;/foreign-keys&gt;&lt;ref-type name="Journal Article"&gt;17&lt;/ref-type&gt;&lt;contributors&gt;&lt;authors&gt;&lt;author&gt;Pearson, Ralph G.&lt;/author&gt;&lt;/authors&gt;&lt;/contributors&gt;&lt;titles&gt;&lt;title&gt;Hard and Soft Acids and Bases&lt;/title&gt;&lt;secondary-title&gt;Journal of the American Chemical Society&lt;/secondary-title&gt;&lt;/titles&gt;&lt;periodical&gt;&lt;full-title&gt;Journal of the American Chemical Society&lt;/full-title&gt;&lt;abbr-1&gt;J. Am. Chem. Soc.&lt;/abbr-1&gt;&lt;abbr-2&gt;J Am Chem Soc&lt;/abbr-2&gt;&lt;/periodical&gt;&lt;pages&gt;3533-3539&lt;/pages&gt;&lt;volume&gt;85&lt;/volume&gt;&lt;number&gt;22&lt;/number&gt;&lt;dates&gt;&lt;year&gt;1963&lt;/year&gt;&lt;pub-dates&gt;&lt;date&gt;1963/11/01&lt;/date&gt;&lt;/pub-dates&gt;&lt;/dates&gt;&lt;publisher&gt;American Chemical Society&lt;/publisher&gt;&lt;isbn&gt;0002-7863&lt;/isbn&gt;&lt;label&gt;HSAB&lt;/label&gt;&lt;urls&gt;&lt;related-urls&gt;&lt;url&gt;https://doi.org/10.1021/ja00905a001&lt;/url&gt;&lt;/related-urls&gt;&lt;/urls&gt;&lt;electronic-resource-num&gt;10.1021/ja00905a001&lt;/electronic-resource-num&gt;&lt;/record&gt;&lt;/Cite&gt;&lt;/EndNote&gt;</w:instrText>
        </w:r>
        <w:r w:rsidR="00075A48">
          <w:fldChar w:fldCharType="separate"/>
        </w:r>
        <w:r w:rsidR="00075A48" w:rsidRPr="0015094F">
          <w:rPr>
            <w:noProof/>
            <w:vertAlign w:val="superscript"/>
          </w:rPr>
          <w:t>111</w:t>
        </w:r>
        <w:r w:rsidR="00075A48">
          <w:fldChar w:fldCharType="end"/>
        </w:r>
      </w:hyperlink>
      <w:r w:rsidR="00C63668">
        <w:t xml:space="preserve"> </w:t>
      </w:r>
      <w:r w:rsidR="001D1E3E">
        <w:t>Both of the variables</w:t>
      </w:r>
      <w:r w:rsidR="00C26A56">
        <w:t xml:space="preserve"> </w:t>
      </w:r>
      <w:r w:rsidR="001D1E3E">
        <w:t>are</w:t>
      </w:r>
      <w:r w:rsidR="00C26A56">
        <w:t xml:space="preserve"> calculated from</w:t>
      </w:r>
      <w:r w:rsidR="00E5160B">
        <w:t xml:space="preserve"> </w:t>
      </w:r>
      <w:r w:rsidR="001D1E3E">
        <w:t xml:space="preserve">the </w:t>
      </w:r>
      <w:r w:rsidR="001D1E3E" w:rsidRPr="00E5160B">
        <w:t xml:space="preserve">ionization </w:t>
      </w:r>
      <w:r w:rsidR="001D1E3E">
        <w:t xml:space="preserve">potential (IP) and electron affinity (EA) of </w:t>
      </w:r>
      <w:r w:rsidR="001D1E3E">
        <w:lastRenderedPageBreak/>
        <w:t>the molecule of interest, which are approximated to be</w:t>
      </w:r>
      <w:r w:rsidR="001D1E3E" w:rsidRPr="001D1E3E">
        <w:t xml:space="preserve"> </w:t>
      </w:r>
      <w:r w:rsidR="001D1E3E">
        <w:t xml:space="preserve">the negatives of the LUMO and </w:t>
      </w:r>
      <w:r w:rsidR="001D1E3E" w:rsidRPr="00E5160B">
        <w:t>t</w:t>
      </w:r>
      <w:r w:rsidR="001D1E3E">
        <w:t>he highest</w:t>
      </w:r>
      <w:r w:rsidR="001D1E3E" w:rsidRPr="00E5160B">
        <w:t xml:space="preserve"> occupied molecular orbital (HOMO)</w:t>
      </w:r>
      <w:r w:rsidR="001D1E3E">
        <w:t xml:space="preserve"> energies respectively according to </w:t>
      </w:r>
      <w:r w:rsidR="0064430A" w:rsidRPr="0095170C">
        <w:rPr>
          <w:color w:val="000000" w:themeColor="text1"/>
        </w:rPr>
        <w:t>Koopman</w:t>
      </w:r>
      <w:r w:rsidR="00DD091F">
        <w:rPr>
          <w:color w:val="000000" w:themeColor="text1"/>
        </w:rPr>
        <w:t>s</w:t>
      </w:r>
      <w:r w:rsidR="0064430A" w:rsidRPr="0095170C">
        <w:rPr>
          <w:color w:val="000000" w:themeColor="text1"/>
        </w:rPr>
        <w:t>’ theorem</w:t>
      </w:r>
      <w:r w:rsidR="001D1E3E">
        <w:rPr>
          <w:color w:val="000000" w:themeColor="text1"/>
        </w:rPr>
        <w:t>.</w:t>
      </w:r>
      <w:hyperlink w:anchor="_ENREF_112" w:tooltip="Koopmans, 1934 #337" w:history="1">
        <w:r w:rsidR="00075A48">
          <w:fldChar w:fldCharType="begin"/>
        </w:r>
        <w:r w:rsidR="00075A48">
          <w:instrText xml:space="preserve"> ADDIN EN.CITE &lt;EndNote&gt;&lt;Cite&gt;&lt;Author&gt;Koopmans&lt;/Author&gt;&lt;Year&gt;1934&lt;/Year&gt;&lt;RecNum&gt;337&lt;/RecNum&gt;&lt;DisplayText&gt;&lt;style face="superscript"&gt;112&lt;/style&gt;&lt;/DisplayText&gt;&lt;record&gt;&lt;rec-number&gt;337&lt;/rec-number&gt;&lt;foreign-keys&gt;&lt;key app="EN" db-id="s9tdpazwgt05pee2rf3x2x2gtdvpdwx50stf" timestamp="1569226609"&gt;337&lt;/key&gt;&lt;/foreign-keys&gt;&lt;ref-type name="Journal Article"&gt;17&lt;/ref-type&gt;&lt;contributors&gt;&lt;authors&gt;&lt;author&gt;Koopmans, T.&lt;/author&gt;&lt;/authors&gt;&lt;/contributors&gt;&lt;titles&gt;&lt;title&gt;About the assignment of wave functions and eigenvalues to the individual electrons of an atom&lt;/title&gt;&lt;secondary-title&gt;Physica&lt;/secondary-title&gt;&lt;/titles&gt;&lt;periodical&gt;&lt;full-title&gt;Physica&lt;/full-title&gt;&lt;/periodical&gt;&lt;pages&gt;104-113&lt;/pages&gt;&lt;volume&gt;1&lt;/volume&gt;&lt;number&gt;1&lt;/number&gt;&lt;dates&gt;&lt;year&gt;1934&lt;/year&gt;&lt;pub-dates&gt;&lt;date&gt;1934/01/01/&lt;/date&gt;&lt;/pub-dates&gt;&lt;/dates&gt;&lt;isbn&gt;0031-8914&lt;/isbn&gt;&lt;label&gt;Koopman&amp;apos;s theorem&lt;/label&gt;&lt;urls&gt;&lt;related-urls&gt;&lt;url&gt;http://www.sciencedirect.com/science/article/pii/S0031891434900112&lt;/url&gt;&lt;/related-urls&gt;&lt;/urls&gt;&lt;electronic-resource-num&gt;https://doi.org/10.1016/S0031-8914(34)90011-2&lt;/electronic-resource-num&gt;&lt;/record&gt;&lt;/Cite&gt;&lt;/EndNote&gt;</w:instrText>
        </w:r>
        <w:r w:rsidR="00075A48">
          <w:fldChar w:fldCharType="separate"/>
        </w:r>
        <w:r w:rsidR="00075A48" w:rsidRPr="0015094F">
          <w:rPr>
            <w:noProof/>
            <w:vertAlign w:val="superscript"/>
          </w:rPr>
          <w:t>112</w:t>
        </w:r>
        <w:r w:rsidR="00075A48">
          <w:fldChar w:fldCharType="end"/>
        </w:r>
      </w:hyperlink>
      <w:r w:rsidR="0064430A">
        <w:t xml:space="preserve"> </w:t>
      </w:r>
    </w:p>
    <w:p w14:paraId="7788E1D7" w14:textId="5DD7D978" w:rsidR="00F7595F" w:rsidRDefault="00E24869" w:rsidP="001714CD">
      <w:pPr>
        <w:pStyle w:val="Paragraph"/>
      </w:pPr>
      <w:r>
        <w:t xml:space="preserve">The electrophilicity of an atom in a molecule is anticipated to be inversely proportional to its electron density, which is commonly represented by partial atomic charges. </w:t>
      </w:r>
      <w:r w:rsidR="002C7185">
        <w:t xml:space="preserve">An attempt was </w:t>
      </w:r>
      <w:r>
        <w:t xml:space="preserve">thus </w:t>
      </w:r>
      <w:r w:rsidR="002C7185">
        <w:t xml:space="preserve">made to </w:t>
      </w:r>
      <w:r>
        <w:t>explore the</w:t>
      </w:r>
      <w:r w:rsidR="002C7185">
        <w:t xml:space="preserve"> correlation between the addition barriers and the</w:t>
      </w:r>
      <w:r w:rsidR="002C7185" w:rsidRPr="00AC6314">
        <w:t xml:space="preserve"> </w:t>
      </w:r>
      <w:r w:rsidR="002C7185">
        <w:t xml:space="preserve">partial atomic charge on the </w:t>
      </w:r>
      <m:oMath>
        <m:r>
          <w:rPr>
            <w:rFonts w:ascii="Cambria Math" w:hAnsi="Cambria Math"/>
          </w:rPr>
          <m:t>β</m:t>
        </m:r>
      </m:oMath>
      <w:r w:rsidR="002C7185">
        <w:t xml:space="preserve">-carbon of the </w:t>
      </w:r>
      <w:r w:rsidR="000E1870">
        <w:t>MA</w:t>
      </w:r>
      <w:r w:rsidR="002C7185">
        <w:t xml:space="preserve"> along with </w:t>
      </w:r>
      <m:oMath>
        <m:r>
          <w:rPr>
            <w:rFonts w:ascii="Cambria Math" w:hAnsi="Cambria Math"/>
          </w:rPr>
          <m:t>ω</m:t>
        </m:r>
      </m:oMath>
      <w:r w:rsidR="00E5160B">
        <w:t xml:space="preserve"> </w:t>
      </w:r>
      <w:r w:rsidR="00F11C47">
        <w:t>(</w:t>
      </w:r>
      <w:r w:rsidR="00E5160B">
        <w:t xml:space="preserve">Figure </w:t>
      </w:r>
      <w:r w:rsidR="00DD091F">
        <w:t>2.</w:t>
      </w:r>
      <w:r w:rsidR="00EE1ED0">
        <w:t>10</w:t>
      </w:r>
      <w:r w:rsidR="00F11C47">
        <w:t>)</w:t>
      </w:r>
      <w:r w:rsidR="002C7185">
        <w:t>. Seven different charge calculation schemes were examined:</w:t>
      </w:r>
      <w:r w:rsidRPr="00E24869">
        <w:t xml:space="preserve"> </w:t>
      </w:r>
      <w:r>
        <w:t>Mulliken population analysis, natural bond orbital (NBO), Merz-Kollman, Hirshfeld, Charge Model 5 (CM5), quantum theory of atoms in molecules (QTAIM), and ChelpG.</w:t>
      </w:r>
      <w:r w:rsidR="001D0D8B">
        <w:t xml:space="preserve"> </w:t>
      </w:r>
      <w:r w:rsidR="00F14869">
        <w:t xml:space="preserve">All of the charge schemes showed </w:t>
      </w:r>
      <w:r w:rsidR="002C7185">
        <w:t>an inverse</w:t>
      </w:r>
      <w:r w:rsidR="00F14869">
        <w:t xml:space="preserve"> relationship with the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EE31FC">
        <w:rPr>
          <w:bCs/>
          <w:iCs/>
          <w:color w:val="000000" w:themeColor="text1"/>
          <w:kern w:val="24"/>
        </w:rPr>
        <w:t xml:space="preserve"> values</w:t>
      </w:r>
      <w:r w:rsidR="00F14869">
        <w:t xml:space="preserve"> as expected</w:t>
      </w:r>
      <w:r w:rsidR="00DD091F">
        <w:t xml:space="preserve">, with </w:t>
      </w:r>
      <w:r w:rsidR="00B21D9A">
        <w:t xml:space="preserve">the QTAIM charges </w:t>
      </w:r>
      <w:r w:rsidR="00EE31FC">
        <w:t>returning</w:t>
      </w:r>
      <w:r w:rsidR="00925B60">
        <w:t xml:space="preserve"> </w:t>
      </w:r>
      <w:r w:rsidR="00B21D9A">
        <w:t>the highest</w:t>
      </w:r>
      <w:r w:rsidR="00EE31FC">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21D9A">
        <w:t xml:space="preserve"> value (0.86). </w:t>
      </w:r>
      <w:r w:rsidR="001714CD">
        <w:t xml:space="preserve">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714CD">
        <w:t xml:space="preserve"> values of other charge s</w:t>
      </w:r>
      <w:r w:rsidR="006B2AA3">
        <w:t>chemes range from 0.22 to 0.85</w:t>
      </w:r>
      <w:r w:rsidR="001714CD">
        <w:t xml:space="preserve">. Overall, no exceptional correlation was found between charges and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1714CD">
        <w:rPr>
          <w:bCs/>
          <w:iCs/>
          <w:noProof/>
          <w:color w:val="000000" w:themeColor="text1"/>
          <w:kern w:val="24"/>
        </w:rPr>
        <w:t xml:space="preserve"> values. </w:t>
      </w:r>
      <w:r w:rsidR="001714CD">
        <w:t xml:space="preserve">The correlation between the barrier and </w:t>
      </w:r>
      <m:oMath>
        <m:r>
          <w:rPr>
            <w:rFonts w:ascii="Cambria Math" w:hAnsi="Cambria Math"/>
          </w:rPr>
          <m:t>ω</m:t>
        </m:r>
      </m:oMath>
      <w:r w:rsidR="001714CD">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714CD">
        <w:t xml:space="preserve"> = 0.73) is weaker than </w:t>
      </w:r>
      <w:r w:rsidR="004E20C9">
        <w:t xml:space="preserve">the what was observed among unsubstituted </w:t>
      </w:r>
      <w:r w:rsidR="001714CD">
        <w:t>acrylamide-containing compounds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714CD">
        <w:t xml:space="preserve"> = 0.87).</w:t>
      </w:r>
      <w:hyperlink w:anchor="_ENREF_109" w:tooltip="Jackson, 2017 #352" w:history="1">
        <w:r w:rsidR="00075A48">
          <w:fldChar w:fldCharType="begin"/>
        </w:r>
        <w:r w:rsidR="00075A48">
          <w:instrText xml:space="preserve"> ADDIN EN.CITE &lt;EndNote&gt;&lt;Cite&gt;&lt;Author&gt;Jackson&lt;/Author&gt;&lt;Year&gt;2017&lt;/Year&gt;&lt;RecNum&gt;352&lt;/RecNum&gt;&lt;DisplayText&gt;&lt;style face="superscript"&gt;109&lt;/style&gt;&lt;/DisplayText&gt;&lt;record&gt;&lt;rec-number&gt;352&lt;/rec-number&gt;&lt;foreign-keys&gt;&lt;key app="EN" db-id="s9tdpazwgt05pee2rf3x2x2gtdvpdwx50stf" timestamp="1571218507"&gt;352&lt;/key&gt;&lt;/foreign-keys&gt;&lt;ref-type name="Journal Article"&gt;17&lt;/ref-type&gt;&lt;contributors&gt;&lt;authors&gt;&lt;author&gt;Jackson, Paul A.&lt;/author&gt;&lt;author&gt;Widen, John C.&lt;/author&gt;&lt;author&gt;Harki, Daniel A.&lt;/author&gt;&lt;author&gt;Brummond, Kay M.&lt;/author&gt;&lt;/authors&gt;&lt;/contributors&gt;&lt;titles&gt;&lt;title&gt;Covalent Modifiers: A Chemical Perspective on the Reactivity of α,β-Unsaturated Carbonyls with Thiols via Hetero-Michael Addition Reactions&lt;/title&gt;&lt;secondary-title&gt;Journal of medicinal chemistry&lt;/secondary-title&gt;&lt;alt-title&gt;J Med Chem&lt;/alt-title&gt;&lt;/titles&gt;&lt;periodical&gt;&lt;full-title&gt;Journal of Medicinal Chemistry&lt;/full-title&gt;&lt;abbr-1&gt;J. Med. Chem.&lt;/abbr-1&gt;&lt;abbr-2&gt;J Med Chem&lt;/abbr-2&gt;&lt;/periodical&gt;&lt;alt-periodical&gt;&lt;full-title&gt;Journal of Medicinal Chemistry&lt;/full-title&gt;&lt;abbr-1&gt;J. Med. Chem.&lt;/abbr-1&gt;&lt;abbr-2&gt;J Med Chem&lt;/abbr-2&gt;&lt;/alt-periodical&gt;&lt;pages&gt;839-885&lt;/pages&gt;&lt;volume&gt;60&lt;/volume&gt;&lt;number&gt;3&lt;/number&gt;&lt;edition&gt;2016/12/20&lt;/edition&gt;&lt;keywords&gt;&lt;keyword&gt;Cell Line, Tumor&lt;/keyword&gt;&lt;keyword&gt;Drug Design&lt;/keyword&gt;&lt;keyword&gt;ErbB Receptors/drug effects&lt;/keyword&gt;&lt;keyword&gt;Humans&lt;/keyword&gt;&lt;keyword&gt;Ketones/*chemistry&lt;/keyword&gt;&lt;keyword&gt;Sulfhydryl Compounds/*chemistry&lt;/keyword&gt;&lt;/keywords&gt;&lt;dates&gt;&lt;year&gt;2017&lt;/year&gt;&lt;/dates&gt;&lt;isbn&gt;1520-4804&amp;#xD;0022-2623&lt;/isbn&gt;&lt;accession-num&gt;27996267&lt;/accession-num&gt;&lt;label&gt;LUMO rate correlation&lt;/label&gt;&lt;urls&gt;&lt;related-urls&gt;&lt;url&gt;https://www.ncbi.nlm.nih.gov/pubmed/27996267&lt;/url&gt;&lt;url&gt;https://www.ncbi.nlm.nih.gov/pmc/articles/PMC5308545/&lt;/url&gt;&lt;/related-urls&gt;&lt;/urls&gt;&lt;electronic-resource-num&gt;10.1021/acs.jmedchem.6b00788&lt;/electronic-resource-num&gt;&lt;remote-database-name&gt;PubMed&lt;/remote-database-name&gt;&lt;language&gt;eng&lt;/language&gt;&lt;/record&gt;&lt;/Cite&gt;&lt;/EndNote&gt;</w:instrText>
        </w:r>
        <w:r w:rsidR="00075A48">
          <w:fldChar w:fldCharType="separate"/>
        </w:r>
        <w:r w:rsidR="00075A48" w:rsidRPr="0015094F">
          <w:rPr>
            <w:noProof/>
            <w:vertAlign w:val="superscript"/>
          </w:rPr>
          <w:t>109</w:t>
        </w:r>
        <w:r w:rsidR="00075A48">
          <w:fldChar w:fldCharType="end"/>
        </w:r>
      </w:hyperlink>
      <w:r w:rsidR="001714CD">
        <w:t xml:space="preserve"> </w:t>
      </w:r>
    </w:p>
    <w:p w14:paraId="3BECB447" w14:textId="31420087" w:rsidR="003B0732" w:rsidRDefault="00D23007" w:rsidP="00A948C6">
      <w:pPr>
        <w:pStyle w:val="Paragraph"/>
        <w:ind w:firstLine="0"/>
        <w:jc w:val="center"/>
      </w:pPr>
      <w:r w:rsidRPr="00D23007">
        <w:rPr>
          <w:noProof/>
          <w:lang w:val="en-AU"/>
        </w:rPr>
        <w:drawing>
          <wp:inline distT="0" distB="0" distL="0" distR="0" wp14:anchorId="4C1B0CB7" wp14:editId="7910D90D">
            <wp:extent cx="5294811" cy="2059093"/>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6163" cy="2071286"/>
                    </a:xfrm>
                    <a:prstGeom prst="rect">
                      <a:avLst/>
                    </a:prstGeom>
                  </pic:spPr>
                </pic:pic>
              </a:graphicData>
            </a:graphic>
          </wp:inline>
        </w:drawing>
      </w:r>
    </w:p>
    <w:p w14:paraId="46CF3E0E" w14:textId="1B3ED9EE" w:rsidR="00D742A2" w:rsidRPr="00D742A2" w:rsidRDefault="002550A9" w:rsidP="000F5DBD">
      <w:r>
        <w:rPr>
          <w:b/>
        </w:rPr>
        <w:t>Figure 2.</w:t>
      </w:r>
      <w:r w:rsidR="00EE1ED0">
        <w:rPr>
          <w:b/>
        </w:rPr>
        <w:t>10</w:t>
      </w:r>
      <w:r w:rsidR="00D742A2" w:rsidRPr="00C03498">
        <w:rPr>
          <w:b/>
        </w:rPr>
        <w:t>.</w:t>
      </w:r>
      <w:r w:rsidR="00D742A2">
        <w:t xml:space="preserve"> </w:t>
      </w:r>
      <w:r w:rsidR="003205F2">
        <w:t>Plot</w:t>
      </w:r>
      <w:r w:rsidR="001D0D8B">
        <w:t>s</w:t>
      </w:r>
      <w:r w:rsidR="003205F2">
        <w:t xml:space="preserve"> of calculated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1D0D8B">
        <w:rPr>
          <w:bCs/>
          <w:iCs/>
          <w:noProof/>
          <w:color w:val="000000" w:themeColor="text1"/>
          <w:kern w:val="24"/>
        </w:rPr>
        <w:t xml:space="preserve"> </w:t>
      </w:r>
      <w:r w:rsidR="003205F2">
        <w:t xml:space="preserve">against </w:t>
      </w:r>
      <w:r w:rsidR="00D23007">
        <w:t>(a) QTAIM</w:t>
      </w:r>
      <w:r w:rsidR="00FE7453">
        <w:t xml:space="preserve"> </w:t>
      </w:r>
      <w:r w:rsidR="00D742A2">
        <w:t xml:space="preserve">charges of </w:t>
      </w:r>
      <m:oMath>
        <m:r>
          <w:rPr>
            <w:rFonts w:ascii="Cambria Math" w:hAnsi="Cambria Math"/>
          </w:rPr>
          <m:t>β</m:t>
        </m:r>
      </m:oMath>
      <w:r w:rsidR="00857CD7">
        <w:t>-carbon</w:t>
      </w:r>
      <w:r w:rsidR="00D742A2">
        <w:t xml:space="preserve"> </w:t>
      </w:r>
      <w:r w:rsidR="00D23007">
        <w:t>and (b) electrophilicity index</w:t>
      </w:r>
      <w:r w:rsidR="00D23007" w:rsidRPr="00D23007">
        <w:t xml:space="preserve"> </w:t>
      </w:r>
      <w:r w:rsidR="00D23007">
        <w:t xml:space="preserve">of the </w:t>
      </w:r>
      <w:r w:rsidR="000E1870">
        <w:t>MAs</w:t>
      </w:r>
      <w:r w:rsidR="00D742A2" w:rsidRPr="007B1CEF">
        <w:t>.</w:t>
      </w:r>
    </w:p>
    <w:p w14:paraId="1520B645" w14:textId="55B7EE7E" w:rsidR="00D742A2" w:rsidRDefault="00646529" w:rsidP="000F5DBD">
      <w:pPr>
        <w:pStyle w:val="Heading4"/>
        <w:spacing w:before="240"/>
      </w:pPr>
      <w:r>
        <w:lastRenderedPageBreak/>
        <w:t>Distortion/</w:t>
      </w:r>
      <w:r w:rsidR="00D742A2">
        <w:t>Interaction Analysis</w:t>
      </w:r>
    </w:p>
    <w:p w14:paraId="724CDC12" w14:textId="5115D5B7" w:rsidR="00236B3E" w:rsidRDefault="00646529" w:rsidP="00B151C9">
      <w:pPr>
        <w:pStyle w:val="Paragraph"/>
      </w:pPr>
      <w:r>
        <w:t>The distortion/</w:t>
      </w:r>
      <w:r w:rsidR="00371CAF">
        <w:t>interaction model</w:t>
      </w:r>
      <w:r w:rsidR="002C7185">
        <w:t xml:space="preserve"> of reactivity</w:t>
      </w:r>
      <w:hyperlink w:anchor="_ENREF_113" w:tooltip="Bickelhaupt, 2017 #319" w:history="1">
        <w:r w:rsidR="00075A48">
          <w:fldChar w:fldCharType="begin"/>
        </w:r>
        <w:r w:rsidR="00075A48">
          <w:instrText xml:space="preserve"> ADDIN EN.CITE &lt;EndNote&gt;&lt;Cite&gt;&lt;Author&gt;Bickelhaupt&lt;/Author&gt;&lt;Year&gt;2017&lt;/Year&gt;&lt;RecNum&gt;319&lt;/RecNum&gt;&lt;DisplayText&gt;&lt;style face="superscript"&gt;113&lt;/style&gt;&lt;/DisplayText&gt;&lt;record&gt;&lt;rec-number&gt;319&lt;/rec-number&gt;&lt;foreign-keys&gt;&lt;key app="EN" db-id="s9tdpazwgt05pee2rf3x2x2gtdvpdwx50stf" timestamp="1566198761"&gt;319&lt;/key&gt;&lt;/foreign-keys&gt;&lt;ref-type name="Journal Article"&gt;17&lt;/ref-type&gt;&lt;contributors&gt;&lt;authors&gt;&lt;author&gt;Bickelhaupt, F. Matthias&lt;/author&gt;&lt;author&gt;Houk, Kendall N.&lt;/author&gt;&lt;/authors&gt;&lt;/contributors&gt;&lt;titles&gt;&lt;title&gt;Analyzing Reaction Rates with the Distortion/Interaction-Activation Strain Model&lt;/title&gt;&lt;secondary-title&gt;Angewandte Chemie International Edition&lt;/secondary-title&gt;&lt;/titles&gt;&lt;periodical&gt;&lt;full-title&gt;Angewandte Chemie International Edition&lt;/full-title&gt;&lt;abbr-1&gt;Angew. Chem. Int. Ed.&lt;/abbr-1&gt;&lt;abbr-2&gt;Angew Chem Int Ed&lt;/abbr-2&gt;&lt;/periodical&gt;&lt;pages&gt;10070-10086&lt;/pages&gt;&lt;volume&gt;56&lt;/volume&gt;&lt;number&gt;34&lt;/number&gt;&lt;keywords&gt;&lt;keyword&gt;chemical reactivity&lt;/keyword&gt;&lt;keyword&gt;computational chemistry&lt;/keyword&gt;&lt;keyword&gt;quantum chemistry&lt;/keyword&gt;&lt;keyword&gt;reaction mechanisms&lt;/keyword&gt;&lt;keyword&gt;transition states&lt;/keyword&gt;&lt;/keywords&gt;&lt;dates&gt;&lt;year&gt;2017&lt;/year&gt;&lt;pub-dates&gt;&lt;date&gt;2017/08/14&lt;/date&gt;&lt;/pub-dates&gt;&lt;/dates&gt;&lt;publisher&gt;John Wiley &amp;amp; Sons, Ltd&lt;/publisher&gt;&lt;isbn&gt;1433-7851&lt;/isbn&gt;&lt;label&gt;D/I analysis&lt;/label&gt;&lt;urls&gt;&lt;related-urls&gt;&lt;url&gt;https://doi.org/10.1002/anie.201701486&lt;/url&gt;&lt;/related-urls&gt;&lt;/urls&gt;&lt;electronic-resource-num&gt;10.1002/anie.201701486&lt;/electronic-resource-num&gt;&lt;access-date&gt;2019/08/19&lt;/access-date&gt;&lt;/record&gt;&lt;/Cite&gt;&lt;/EndNote&gt;</w:instrText>
        </w:r>
        <w:r w:rsidR="00075A48">
          <w:fldChar w:fldCharType="separate"/>
        </w:r>
        <w:r w:rsidR="00075A48" w:rsidRPr="0015094F">
          <w:rPr>
            <w:noProof/>
            <w:vertAlign w:val="superscript"/>
          </w:rPr>
          <w:t>113</w:t>
        </w:r>
        <w:r w:rsidR="00075A48">
          <w:fldChar w:fldCharType="end"/>
        </w:r>
      </w:hyperlink>
      <w:r w:rsidR="007528C1">
        <w:t xml:space="preserve"> </w:t>
      </w:r>
      <w:r w:rsidR="00D742A2">
        <w:t xml:space="preserve">was used to analyse the reactivity trend </w:t>
      </w:r>
      <w:r w:rsidR="002C7185">
        <w:t>across</w:t>
      </w:r>
      <w:r w:rsidR="00D742A2">
        <w:t xml:space="preserve"> the investigated cyanoacrylamide </w:t>
      </w:r>
      <w:r w:rsidR="000E1870">
        <w:t>MAs</w:t>
      </w:r>
      <w:r w:rsidR="00D742A2">
        <w:t xml:space="preserve">. </w:t>
      </w:r>
      <w:r w:rsidR="002C7185">
        <w:t>In this model, the</w:t>
      </w:r>
      <w:r w:rsidR="00236B3E">
        <w:t xml:space="preserve"> activation energ</w:t>
      </w:r>
      <w:r w:rsidR="002C7185">
        <w:t>y</w:t>
      </w:r>
      <w:r w:rsidR="00236B3E">
        <w:t xml:space="preserve"> for a reaction,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236B3E">
        <w:t xml:space="preserve">, </w:t>
      </w:r>
      <w:r w:rsidR="002C7185">
        <w:t>is</w:t>
      </w:r>
      <w:r w:rsidR="00A501E8">
        <w:t xml:space="preserve"> understood as </w:t>
      </w:r>
      <w:r w:rsidR="00236B3E">
        <w:t xml:space="preserve">the sum of </w:t>
      </w:r>
      <w:r w:rsidR="002C7185">
        <w:t xml:space="preserve">(i) the </w:t>
      </w:r>
      <w:r w:rsidR="00236B3E">
        <w:t xml:space="preserve">energies required to distort the reactants into </w:t>
      </w:r>
      <w:r w:rsidR="002C7185">
        <w:t xml:space="preserve">their </w:t>
      </w:r>
      <w:r w:rsidR="00236B3E">
        <w:t>TS geometries,</w:t>
      </w:r>
      <m:oMath>
        <m:r>
          <m:rPr>
            <m:sty m:val="p"/>
          </m:rPr>
          <w:rPr>
            <w:rFonts w:ascii="Cambria Math" w:hAnsi="Cambria Math"/>
          </w:rPr>
          <m:t xml:space="preserve"> Δ</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oMath>
      <w:r w:rsidR="002C7185">
        <w:t>,</w:t>
      </w:r>
      <w:r w:rsidR="00236B3E">
        <w:t xml:space="preserve"> and </w:t>
      </w:r>
      <w:r w:rsidR="002C7185">
        <w:t xml:space="preserve">(ii) </w:t>
      </w:r>
      <w:r w:rsidR="00236B3E">
        <w:t>the interaction energ</w:t>
      </w:r>
      <w:r w:rsidR="002C7185">
        <w:t>y</w:t>
      </w:r>
      <w:r w:rsidR="00236B3E">
        <w:t xml:space="preserve"> between the </w:t>
      </w:r>
      <w:r w:rsidR="002C7185">
        <w:t>distorted reactants</w:t>
      </w:r>
      <w:r w:rsidR="00236B3E">
        <w:t xml:space="preserve"> in </w:t>
      </w:r>
      <w:r w:rsidR="002C7185">
        <w:t xml:space="preserve">the </w:t>
      </w:r>
      <w:r w:rsidR="00236B3E">
        <w:t xml:space="preserve">TS </w:t>
      </w:r>
      <w:r w:rsidR="002C7185">
        <w:t>complex</w:t>
      </w:r>
      <w:r w:rsidR="00236B3E">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int</m:t>
            </m:r>
          </m:sub>
          <m:sup>
            <m:r>
              <w:rPr>
                <w:rFonts w:ascii="Cambria Math" w:hAnsi="Cambria Math"/>
              </w:rPr>
              <m:t>‡</m:t>
            </m:r>
          </m:sup>
        </m:sSubSup>
      </m:oMath>
      <w:r w:rsidR="005573AB">
        <w:t>, as shown in equation (7</w:t>
      </w:r>
      <w:r w:rsidR="00236B3E">
        <w:t>):</w:t>
      </w:r>
    </w:p>
    <w:tbl>
      <w:tblPr>
        <w:tblStyle w:val="TableGrid"/>
        <w:tblW w:w="0" w:type="auto"/>
        <w:tblLook w:val="04A0" w:firstRow="1" w:lastRow="0" w:firstColumn="1" w:lastColumn="0" w:noHBand="0" w:noVBand="1"/>
      </w:tblPr>
      <w:tblGrid>
        <w:gridCol w:w="6053"/>
        <w:gridCol w:w="299"/>
        <w:gridCol w:w="3008"/>
      </w:tblGrid>
      <w:tr w:rsidR="00236B3E" w14:paraId="388675E7" w14:textId="77777777" w:rsidTr="00E845A8">
        <w:tc>
          <w:tcPr>
            <w:tcW w:w="6237" w:type="dxa"/>
            <w:tcBorders>
              <w:top w:val="nil"/>
              <w:left w:val="nil"/>
              <w:bottom w:val="nil"/>
              <w:right w:val="nil"/>
            </w:tcBorders>
            <w:vAlign w:val="center"/>
          </w:tcPr>
          <w:p w14:paraId="536D125E" w14:textId="5B3196B0" w:rsidR="00236B3E" w:rsidRPr="00490D40" w:rsidRDefault="00236B3E" w:rsidP="00B151C9">
            <m:oMathPara>
              <m:oMathParaPr>
                <m:jc m:val="center"/>
              </m:oMathParaPr>
              <m:oMath>
                <m:r>
                  <m:rPr>
                    <m:sty m:val="p"/>
                  </m:rPr>
                  <w:rPr>
                    <w:rFonts w:ascii="Cambria Math" w:hAnsi="Cambria Math"/>
                  </w:rPr>
                  <m:t>Δ</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 Δ</m:t>
                </m:r>
                <m:sSubSup>
                  <m:sSubSupPr>
                    <m:ctrlPr>
                      <w:rPr>
                        <w:rFonts w:ascii="Cambria Math" w:hAnsi="Cambria Math"/>
                      </w:rPr>
                    </m:ctrlPr>
                  </m:sSubSupPr>
                  <m:e>
                    <m:r>
                      <w:rPr>
                        <w:rFonts w:ascii="Cambria Math" w:hAnsi="Cambria Math"/>
                      </w:rPr>
                      <m:t>E</m:t>
                    </m:r>
                  </m:e>
                  <m:sub>
                    <m:r>
                      <w:rPr>
                        <w:rFonts w:ascii="Cambria Math" w:hAnsi="Cambria Math"/>
                      </w:rPr>
                      <m:t>d</m:t>
                    </m:r>
                  </m:sub>
                  <m:sup>
                    <m:r>
                      <m:rPr>
                        <m:sty m:val="p"/>
                      </m:rPr>
                      <w:rPr>
                        <w:rFonts w:ascii="Cambria Math" w:hAnsi="Cambria Math"/>
                      </w:rPr>
                      <m:t>‡</m:t>
                    </m:r>
                  </m:sup>
                </m:sSubSup>
                <m:r>
                  <m:rPr>
                    <m:sty m:val="p"/>
                  </m:rPr>
                  <w:rPr>
                    <w:rFonts w:ascii="Cambria Math" w:hAnsi="Cambria Math"/>
                  </w:rPr>
                  <m:t>+Δ</m:t>
                </m:r>
                <m:sSubSup>
                  <m:sSubSupPr>
                    <m:ctrlPr>
                      <w:rPr>
                        <w:rFonts w:ascii="Cambria Math" w:hAnsi="Cambria Math"/>
                      </w:rPr>
                    </m:ctrlPr>
                  </m:sSubSupPr>
                  <m:e>
                    <m:r>
                      <w:rPr>
                        <w:rFonts w:ascii="Cambria Math" w:hAnsi="Cambria Math"/>
                      </w:rPr>
                      <m:t>E</m:t>
                    </m:r>
                  </m:e>
                  <m:sub>
                    <m:r>
                      <w:rPr>
                        <w:rFonts w:ascii="Cambria Math" w:hAnsi="Cambria Math"/>
                      </w:rPr>
                      <m:t>int</m:t>
                    </m:r>
                  </m:sub>
                  <m:sup>
                    <m:r>
                      <m:rPr>
                        <m:sty m:val="p"/>
                      </m:rPr>
                      <w:rPr>
                        <w:rFonts w:ascii="Cambria Math" w:hAnsi="Cambria Math"/>
                      </w:rPr>
                      <m:t>‡</m:t>
                    </m:r>
                  </m:sup>
                </m:sSubSup>
              </m:oMath>
            </m:oMathPara>
          </w:p>
        </w:tc>
        <w:tc>
          <w:tcPr>
            <w:tcW w:w="302" w:type="dxa"/>
            <w:tcBorders>
              <w:top w:val="nil"/>
              <w:left w:val="nil"/>
              <w:bottom w:val="nil"/>
              <w:right w:val="nil"/>
            </w:tcBorders>
          </w:tcPr>
          <w:p w14:paraId="1A668A2D" w14:textId="77777777" w:rsidR="00236B3E" w:rsidRDefault="00236B3E" w:rsidP="00B151C9"/>
        </w:tc>
        <w:tc>
          <w:tcPr>
            <w:tcW w:w="3099" w:type="dxa"/>
            <w:tcBorders>
              <w:top w:val="nil"/>
              <w:left w:val="nil"/>
              <w:bottom w:val="nil"/>
              <w:right w:val="nil"/>
            </w:tcBorders>
            <w:vAlign w:val="center"/>
          </w:tcPr>
          <w:p w14:paraId="6ACF94A5" w14:textId="6891EA5B" w:rsidR="00236B3E" w:rsidRDefault="005573AB" w:rsidP="005573AB">
            <w:pPr>
              <w:jc w:val="right"/>
            </w:pPr>
            <w:r>
              <w:t>(7</w:t>
            </w:r>
            <w:r w:rsidR="00236B3E">
              <w:t>)</w:t>
            </w:r>
          </w:p>
        </w:tc>
      </w:tr>
    </w:tbl>
    <w:p w14:paraId="18414075" w14:textId="1D5FDA57" w:rsidR="00DA1133" w:rsidRPr="00A501E8" w:rsidRDefault="002C7185" w:rsidP="00B151C9">
      <w:pPr>
        <w:pStyle w:val="Paragraph"/>
      </w:pPr>
      <w:r>
        <w:t xml:space="preserve">Plots showing the correlations between the computed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rPr>
          <w:bCs/>
          <w:iCs/>
          <w:color w:val="000000" w:themeColor="text1"/>
          <w:kern w:val="24"/>
        </w:rPr>
        <w:t xml:space="preserve"> </w:t>
      </w:r>
      <w:r>
        <w:t>and the distortion and interaction energies are</w:t>
      </w:r>
      <w:r w:rsidR="00D742A2">
        <w:t xml:space="preserve"> shown in </w:t>
      </w:r>
      <w:r w:rsidR="0008538E">
        <w:t xml:space="preserve">Figure </w:t>
      </w:r>
      <w:r w:rsidR="00C2360A">
        <w:t>2.1</w:t>
      </w:r>
      <w:r w:rsidR="00EE1ED0">
        <w:t>1</w:t>
      </w:r>
      <w:r w:rsidR="00D742A2">
        <w:t xml:space="preserve">. </w:t>
      </w:r>
    </w:p>
    <w:p w14:paraId="2A6F31C1" w14:textId="28CFF3EF" w:rsidR="00F7595F" w:rsidRDefault="00C2360A" w:rsidP="000C671B">
      <w:pPr>
        <w:jc w:val="center"/>
      </w:pPr>
      <w:r w:rsidRPr="00C2360A">
        <w:rPr>
          <w:noProof/>
          <w:lang w:val="en-AU"/>
        </w:rPr>
        <w:drawing>
          <wp:inline distT="0" distB="0" distL="0" distR="0" wp14:anchorId="4CCDD9E0" wp14:editId="1A318F78">
            <wp:extent cx="5448300" cy="4086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1137" cy="4088353"/>
                    </a:xfrm>
                    <a:prstGeom prst="rect">
                      <a:avLst/>
                    </a:prstGeom>
                  </pic:spPr>
                </pic:pic>
              </a:graphicData>
            </a:graphic>
          </wp:inline>
        </w:drawing>
      </w:r>
    </w:p>
    <w:p w14:paraId="1A527B28" w14:textId="4007C62A" w:rsidR="00DA1133" w:rsidRDefault="002550A9" w:rsidP="00A948C6">
      <w:pPr>
        <w:spacing w:after="240"/>
      </w:pPr>
      <w:r>
        <w:rPr>
          <w:b/>
        </w:rPr>
        <w:t>Figure 2.1</w:t>
      </w:r>
      <w:r w:rsidR="00EE1ED0">
        <w:rPr>
          <w:b/>
        </w:rPr>
        <w:t>1</w:t>
      </w:r>
      <w:r w:rsidR="00DA1133" w:rsidRPr="00C03498">
        <w:rPr>
          <w:b/>
        </w:rPr>
        <w:t>.</w:t>
      </w:r>
      <w:r w:rsidR="00DA1133">
        <w:t xml:space="preserve"> Plots showing the relationship between </w:t>
      </w:r>
      <w:r w:rsidR="002C7185">
        <w:t xml:space="preserve">the computed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2C7185">
        <w:t xml:space="preserve">and (a) the thiolate </w:t>
      </w:r>
      <w:r w:rsidR="00DA1133">
        <w:t>distortion energies,</w:t>
      </w:r>
      <m:oMath>
        <m:r>
          <m:rPr>
            <m:sty m:val="p"/>
          </m:rPr>
          <w:rPr>
            <w:rFonts w:ascii="Cambria Math" w:hAnsi="Cambria Math"/>
          </w:rPr>
          <m:t xml:space="preserve"> Δ</m:t>
        </m:r>
        <m:sSubSup>
          <m:sSubSupPr>
            <m:ctrlPr>
              <w:rPr>
                <w:rFonts w:ascii="Cambria Math" w:hAnsi="Cambria Math"/>
                <w:i/>
              </w:rPr>
            </m:ctrlPr>
          </m:sSubSupPr>
          <m:e>
            <m:r>
              <w:rPr>
                <w:rFonts w:ascii="Cambria Math" w:hAnsi="Cambria Math"/>
              </w:rPr>
              <m:t>E</m:t>
            </m:r>
          </m:e>
          <m:sub>
            <m:r>
              <w:rPr>
                <w:rFonts w:ascii="Cambria Math" w:hAnsi="Cambria Math"/>
              </w:rPr>
              <m:t>d_</m:t>
            </m:r>
            <m:sSup>
              <m:sSupPr>
                <m:ctrlPr>
                  <w:rPr>
                    <w:rFonts w:ascii="Cambria Math" w:hAnsi="Cambria Math"/>
                    <w:i/>
                  </w:rPr>
                </m:ctrlPr>
              </m:sSupPr>
              <m:e>
                <m:r>
                  <w:rPr>
                    <w:rFonts w:ascii="Cambria Math" w:hAnsi="Cambria Math"/>
                  </w:rPr>
                  <m:t>MeS</m:t>
                </m:r>
              </m:e>
              <m:sup>
                <m:r>
                  <w:rPr>
                    <w:rFonts w:ascii="Cambria Math" w:hAnsi="Cambria Math"/>
                  </w:rPr>
                  <m:t>-</m:t>
                </m:r>
              </m:sup>
            </m:sSup>
          </m:sub>
          <m:sup>
            <m:r>
              <w:rPr>
                <w:rFonts w:ascii="Cambria Math" w:hAnsi="Cambria Math"/>
              </w:rPr>
              <m:t>‡</m:t>
            </m:r>
          </m:sup>
        </m:sSubSup>
      </m:oMath>
      <w:r w:rsidR="004E20C9">
        <w:t>,</w:t>
      </w:r>
      <w:r w:rsidR="00DA1133">
        <w:t xml:space="preserve"> </w:t>
      </w:r>
      <w:r w:rsidR="002C7185">
        <w:t xml:space="preserve">(b) the </w:t>
      </w:r>
      <w:r w:rsidR="004E20C9">
        <w:t>inhibitor</w:t>
      </w:r>
      <w:r w:rsidR="002C7185">
        <w:t xml:space="preserve"> distortion energies</w:t>
      </w:r>
      <w:r w:rsidR="004E20C9">
        <w:t>,</w:t>
      </w:r>
      <m:oMath>
        <m:r>
          <m:rPr>
            <m:sty m:val="p"/>
          </m:rPr>
          <w:rPr>
            <w:rFonts w:ascii="Cambria Math" w:hAnsi="Cambria Math"/>
          </w:rPr>
          <m:t xml:space="preserve"> Δ</m:t>
        </m:r>
        <m:sSubSup>
          <m:sSubSupPr>
            <m:ctrlPr>
              <w:rPr>
                <w:rFonts w:ascii="Cambria Math" w:hAnsi="Cambria Math"/>
                <w:i/>
              </w:rPr>
            </m:ctrlPr>
          </m:sSubSupPr>
          <m:e>
            <m:r>
              <w:rPr>
                <w:rFonts w:ascii="Cambria Math" w:hAnsi="Cambria Math"/>
              </w:rPr>
              <m:t>E</m:t>
            </m:r>
          </m:e>
          <m:sub>
            <m:r>
              <w:rPr>
                <w:rFonts w:ascii="Cambria Math" w:hAnsi="Cambria Math"/>
              </w:rPr>
              <m:t>d_MA</m:t>
            </m:r>
          </m:sub>
          <m:sup>
            <m:r>
              <w:rPr>
                <w:rFonts w:ascii="Cambria Math" w:hAnsi="Cambria Math"/>
              </w:rPr>
              <m:t>‡</m:t>
            </m:r>
          </m:sup>
        </m:sSubSup>
      </m:oMath>
      <w:r w:rsidR="004E20C9">
        <w:t>,</w:t>
      </w:r>
      <w:r w:rsidR="00DA1133">
        <w:t xml:space="preserve"> </w:t>
      </w:r>
      <w:r w:rsidR="002C7185">
        <w:t xml:space="preserve">(c) </w:t>
      </w:r>
      <m:oMath>
        <m:r>
          <m:rPr>
            <m:sty m:val="p"/>
          </m:rPr>
          <w:rPr>
            <w:rFonts w:ascii="Cambria Math" w:hAnsi="Cambria Math"/>
          </w:rPr>
          <m:t>Δ</m:t>
        </m:r>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004E20C9">
        <w:t>,</w:t>
      </w:r>
      <w:r w:rsidR="00C803DF">
        <w:t xml:space="preserve"> </w:t>
      </w:r>
      <w:r w:rsidR="00DA1133">
        <w:t xml:space="preserve">and </w:t>
      </w:r>
      <w:r w:rsidR="002C7185">
        <w:t xml:space="preserve">(d)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int</m:t>
            </m:r>
          </m:sub>
          <m:sup>
            <m:r>
              <w:rPr>
                <w:rFonts w:ascii="Cambria Math" w:hAnsi="Cambria Math"/>
              </w:rPr>
              <m:t>‡</m:t>
            </m:r>
          </m:sup>
        </m:sSubSup>
      </m:oMath>
      <w:r w:rsidR="00664949">
        <w:t>.</w:t>
      </w:r>
    </w:p>
    <w:p w14:paraId="5B8348F2" w14:textId="4B3999E6" w:rsidR="008B296D" w:rsidRDefault="00982216" w:rsidP="008B296D">
      <w:pPr>
        <w:pStyle w:val="Paragraph"/>
        <w:rPr>
          <w:noProof/>
          <w:lang w:val="en-AU"/>
        </w:rPr>
      </w:pPr>
      <w:r>
        <w:lastRenderedPageBreak/>
        <w:t>The amount of strain that the methylthiolate anion ha</w:t>
      </w:r>
      <w:r w:rsidR="002C7185">
        <w:t>s</w:t>
      </w:r>
      <w:r>
        <w:t xml:space="preserve"> to overcome to achieve</w:t>
      </w:r>
      <w:r w:rsidR="002C7185">
        <w:t xml:space="preserve"> the</w:t>
      </w:r>
      <w:r>
        <w:t xml:space="preserve"> TS</w:t>
      </w:r>
      <w:r w:rsidR="00676D9B">
        <w:t xml:space="preserve"> is </w:t>
      </w:r>
      <w:r w:rsidR="002C7185">
        <w:t>small and varies little across the five acrylamides. One</w:t>
      </w:r>
      <w:r w:rsidR="00676D9B">
        <w:t xml:space="preserve"> </w:t>
      </w:r>
      <w:r w:rsidR="002C7185">
        <w:t xml:space="preserve">acrylamide, </w:t>
      </w:r>
      <w:r w:rsidR="00676D9B">
        <w:rPr>
          <w:b/>
        </w:rPr>
        <w:t>R</w:t>
      </w:r>
      <w:r>
        <w:rPr>
          <w:b/>
        </w:rPr>
        <w:t>5</w:t>
      </w:r>
      <w:r w:rsidR="00676D9B">
        <w:t>,</w:t>
      </w:r>
      <w:r w:rsidR="002C7185">
        <w:t xml:space="preserve"> has</w:t>
      </w:r>
      <w:r w:rsidR="00676D9B">
        <w:t xml:space="preserve"> </w:t>
      </w:r>
      <w:r w:rsidR="0095170C">
        <w:t>undergone</w:t>
      </w:r>
      <w:r>
        <w:t xml:space="preserve"> a greater distortion </w:t>
      </w:r>
      <w:r w:rsidR="00CB0A52">
        <w:t>to reach the TS</w:t>
      </w:r>
      <w:r w:rsidR="00352C8B">
        <w:t xml:space="preserve"> compared to the other four</w:t>
      </w:r>
      <w:r>
        <w:t xml:space="preserve">. </w:t>
      </w:r>
      <w:r w:rsidR="00754CC7">
        <w:t>Despite the positive correlation observed</w:t>
      </w:r>
      <w:r w:rsidR="00FD437C">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 0.80)</w:t>
      </w:r>
      <w:r w:rsidR="00754CC7">
        <w:t xml:space="preserve">, the relative miniscule magnitudes of the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t>
            </m:r>
            <m:sSup>
              <m:sSupPr>
                <m:ctrlPr>
                  <w:rPr>
                    <w:rFonts w:ascii="Cambria Math" w:hAnsi="Cambria Math"/>
                    <w:i/>
                  </w:rPr>
                </m:ctrlPr>
              </m:sSupPr>
              <m:e>
                <m:r>
                  <w:rPr>
                    <w:rFonts w:ascii="Cambria Math" w:hAnsi="Cambria Math"/>
                  </w:rPr>
                  <m:t>MeS</m:t>
                </m:r>
              </m:e>
              <m:sup>
                <m:r>
                  <w:rPr>
                    <w:rFonts w:ascii="Cambria Math" w:hAnsi="Cambria Math"/>
                  </w:rPr>
                  <m:t>-</m:t>
                </m:r>
              </m:sup>
            </m:sSup>
          </m:sub>
          <m:sup>
            <m:r>
              <w:rPr>
                <w:rFonts w:ascii="Cambria Math" w:hAnsi="Cambria Math"/>
              </w:rPr>
              <m:t>‡</m:t>
            </m:r>
          </m:sup>
        </m:sSubSup>
      </m:oMath>
      <w:r w:rsidR="00754CC7">
        <w:t xml:space="preserve"> d</w:t>
      </w:r>
      <w:r w:rsidR="00EE31FC">
        <w:t>o</w:t>
      </w:r>
      <w:r w:rsidR="00754CC7">
        <w:t xml:space="preserve"> not influence the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rPr>
          <w:bCs/>
          <w:iCs/>
          <w:color w:val="000000" w:themeColor="text1"/>
          <w:kern w:val="24"/>
        </w:rPr>
        <w:t xml:space="preserve"> </w:t>
      </w:r>
      <w:r w:rsidR="00754CC7">
        <w:t xml:space="preserve">in any </w:t>
      </w:r>
      <w:r w:rsidR="00EE31FC">
        <w:t>major</w:t>
      </w:r>
      <w:r w:rsidR="00754CC7">
        <w:t xml:space="preserve"> way. </w:t>
      </w:r>
      <w:r w:rsidR="000C671B">
        <w:rPr>
          <w:noProof/>
          <w:lang w:val="en-AU"/>
        </w:rPr>
        <w:t xml:space="preserve">A rather </w:t>
      </w:r>
      <w:r w:rsidR="00BA5E0E">
        <w:rPr>
          <w:noProof/>
          <w:lang w:val="en-AU"/>
        </w:rPr>
        <w:t>weak correlation</w:t>
      </w:r>
      <w:r w:rsidR="000C671B">
        <w:rPr>
          <w:noProof/>
          <w:lang w:val="en-AU"/>
        </w:rPr>
        <w:t xml:space="preserve"> </w:t>
      </w:r>
      <w:r w:rsidR="00BA5E0E">
        <w:rPr>
          <w:noProof/>
          <w:lang w:val="en-AU"/>
        </w:rPr>
        <w:t>(</w:t>
      </w:r>
      <m:oMath>
        <m:sSup>
          <m:sSupPr>
            <m:ctrlPr>
              <w:rPr>
                <w:rFonts w:ascii="Cambria Math" w:hAnsi="Cambria Math"/>
                <w:i/>
                <w:noProof/>
                <w:lang w:val="en-AU"/>
              </w:rPr>
            </m:ctrlPr>
          </m:sSupPr>
          <m:e>
            <m:r>
              <w:rPr>
                <w:rFonts w:ascii="Cambria Math" w:hAnsi="Cambria Math"/>
                <w:noProof/>
                <w:lang w:val="en-AU"/>
              </w:rPr>
              <m:t>R</m:t>
            </m:r>
          </m:e>
          <m:sup>
            <m:r>
              <w:rPr>
                <w:rFonts w:ascii="Cambria Math" w:hAnsi="Cambria Math"/>
                <w:noProof/>
                <w:lang w:val="en-AU"/>
              </w:rPr>
              <m:t>2</m:t>
            </m:r>
          </m:sup>
        </m:sSup>
      </m:oMath>
      <w:r w:rsidR="000C671B">
        <w:rPr>
          <w:noProof/>
          <w:lang w:val="en-AU"/>
        </w:rPr>
        <w:t xml:space="preserve"> </w:t>
      </w:r>
      <w:r w:rsidR="00BA5E0E">
        <w:rPr>
          <w:noProof/>
          <w:lang w:val="en-AU"/>
        </w:rPr>
        <w:t>=</w:t>
      </w:r>
      <w:r w:rsidR="000C671B">
        <w:rPr>
          <w:noProof/>
          <w:lang w:val="en-AU"/>
        </w:rPr>
        <w:t xml:space="preserve"> 0.43</w:t>
      </w:r>
      <w:r w:rsidR="00BA5E0E">
        <w:rPr>
          <w:noProof/>
          <w:lang w:val="en-AU"/>
        </w:rPr>
        <w:t>)</w:t>
      </w:r>
      <w:r w:rsidR="000C671B">
        <w:rPr>
          <w:noProof/>
          <w:lang w:val="en-AU"/>
        </w:rPr>
        <w:t xml:space="preserve"> was </w:t>
      </w:r>
      <w:r w:rsidR="00BA5E0E">
        <w:rPr>
          <w:noProof/>
          <w:lang w:val="en-AU"/>
        </w:rPr>
        <w:t>found</w:t>
      </w:r>
      <w:r w:rsidR="000C671B">
        <w:rPr>
          <w:noProof/>
          <w:lang w:val="en-AU"/>
        </w:rPr>
        <w:t xml:space="preserve"> from the </w:t>
      </w:r>
      <w:r w:rsidR="00BA5E0E">
        <w:rPr>
          <w:noProof/>
          <w:lang w:val="en-AU"/>
        </w:rPr>
        <w:t xml:space="preserve">regression </w:t>
      </w:r>
      <w:r w:rsidR="000C671B">
        <w:rPr>
          <w:noProof/>
          <w:lang w:val="en-AU"/>
        </w:rPr>
        <w:t xml:space="preserve">analysis on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int</m:t>
            </m:r>
          </m:sub>
          <m:sup>
            <m:r>
              <w:rPr>
                <w:rFonts w:ascii="Cambria Math" w:hAnsi="Cambria Math"/>
              </w:rPr>
              <m:t>‡</m:t>
            </m:r>
          </m:sup>
        </m:sSubSup>
      </m:oMath>
      <w:r w:rsidR="000C671B">
        <w:rPr>
          <w:noProof/>
          <w:lang w:val="en-AU"/>
        </w:rPr>
        <w:t xml:space="preserve">. </w:t>
      </w:r>
    </w:p>
    <w:p w14:paraId="1EF125F4" w14:textId="77924782" w:rsidR="004745AF" w:rsidRDefault="00BA5E0E" w:rsidP="008B296D">
      <w:pPr>
        <w:pStyle w:val="Paragraph"/>
      </w:pPr>
      <w:r>
        <w:t>In contrast, the</w:t>
      </w:r>
      <w:r w:rsidR="00356C05">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d_MA</m:t>
            </m:r>
          </m:sub>
          <m:sup>
            <m:r>
              <w:rPr>
                <w:rFonts w:ascii="Cambria Math" w:hAnsi="Cambria Math"/>
              </w:rPr>
              <m:t>‡</m:t>
            </m:r>
          </m:sup>
        </m:sSubSup>
      </m:oMath>
      <w:r>
        <w:t xml:space="preserve"> values</w:t>
      </w:r>
      <w:r w:rsidR="00093D26">
        <w:t xml:space="preserve"> </w:t>
      </w:r>
      <w:r w:rsidR="00CB0A52">
        <w:t>show a very strong</w:t>
      </w:r>
      <w:r w:rsidR="00FD437C">
        <w:t xml:space="preserve"> </w:t>
      </w:r>
      <w:r w:rsidR="00093D26">
        <w:t>correlation</w:t>
      </w:r>
      <w:r w:rsidR="00FD437C">
        <w:t xml:space="preserve"> </w:t>
      </w:r>
      <w:r w:rsidR="00CB0A52">
        <w:t xml:space="preserve">with the addition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CB0A52">
        <w:t xml:space="preserve"> values, </w:t>
      </w:r>
      <w:r w:rsidR="00FD437C">
        <w:t xml:space="preserve">as evidenced by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value of 0.98</w:t>
      </w:r>
      <w:r w:rsidR="00754CC7">
        <w:t>.</w:t>
      </w:r>
      <w:r w:rsidR="00352C8B">
        <w:t xml:space="preserve"> </w:t>
      </w:r>
      <w:r w:rsidR="00093D26">
        <w:t>T</w:t>
      </w:r>
      <w:r w:rsidR="00AD2706">
        <w:t xml:space="preserve">he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356C05">
        <w:t xml:space="preserve"> </w:t>
      </w:r>
      <w:r w:rsidR="00FD437C">
        <w:t xml:space="preserve">values also </w:t>
      </w:r>
      <w:r w:rsidR="00AD2706">
        <w:t>exhibit</w:t>
      </w:r>
      <w:r w:rsidR="00B67ED8">
        <w:t>ed</w:t>
      </w:r>
      <w:r w:rsidR="00AD2706">
        <w:t xml:space="preserve"> </w:t>
      </w:r>
      <w:r w:rsidR="00FD437C">
        <w:t xml:space="preserve">a rather strong </w:t>
      </w:r>
      <w:r w:rsidR="00AD2706">
        <w:t xml:space="preserve">correlation with </w:t>
      </w:r>
      <w:r w:rsidR="007528C1">
        <w:t xml:space="preserve">the predicted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CB0A52">
        <w:t xml:space="preserve"> values </w:t>
      </w:r>
      <w:r w:rsidR="00FD437C">
        <w:t>(</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 0.89)</w:t>
      </w:r>
      <w:r w:rsidR="007528C1">
        <w:t>.</w:t>
      </w:r>
      <w:r w:rsidR="00352C8B" w:rsidRPr="00352C8B">
        <w:t xml:space="preserve"> </w:t>
      </w:r>
      <w:r w:rsidR="00352C8B">
        <w:t xml:space="preserve">The strong correlation implies </w:t>
      </w:r>
      <w:r w:rsidR="00352C8B" w:rsidRPr="00352C8B">
        <w:t xml:space="preserve">that </w:t>
      </w:r>
      <w:r w:rsidR="00352C8B">
        <w:t>it is possible</w:t>
      </w:r>
      <w:r w:rsidR="00352C8B" w:rsidRPr="00352C8B">
        <w:t xml:space="preserve"> </w:t>
      </w:r>
      <w:r w:rsidR="00352C8B">
        <w:t>to</w:t>
      </w:r>
      <w:r w:rsidR="00352C8B" w:rsidRPr="00352C8B">
        <w:t xml:space="preserve"> use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352C8B" w:rsidRPr="00352C8B">
        <w:t xml:space="preserve"> as a surrogate for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A27FE5">
        <w:t xml:space="preserve">, which would be of great use </w:t>
      </w:r>
      <w:r w:rsidR="00EE31FC">
        <w:t xml:space="preserve">later </w:t>
      </w:r>
      <w:r w:rsidR="00352C8B">
        <w:t>in the analysis of the full</w:t>
      </w:r>
      <w:r w:rsidR="00352C8B" w:rsidRPr="00352C8B">
        <w:t xml:space="preserve"> BTK-inhibitor complexes</w:t>
      </w:r>
      <w:r w:rsidR="00352C8B">
        <w:t>.</w:t>
      </w:r>
      <w:r w:rsidR="00B67ED8">
        <w:t xml:space="preserve"> </w:t>
      </w:r>
      <w:r w:rsidR="00CB0A52">
        <w:t xml:space="preserve">Interestingly, some of the reactions displayed negative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CB0A52">
        <w:t xml:space="preserve"> values. This result was attributed to </w:t>
      </w:r>
      <w:r w:rsidR="00121944">
        <w:t xml:space="preserve">the formation of </w:t>
      </w:r>
      <w:r w:rsidR="00CB0A52">
        <w:t>low-energy vdW</w:t>
      </w:r>
      <w:r w:rsidR="00121944">
        <w:t xml:space="preserve"> complex</w:t>
      </w:r>
      <w:r w:rsidR="00A12C8C">
        <w:t xml:space="preserve">es prior to the </w:t>
      </w:r>
      <w:r w:rsidR="00CB0A52">
        <w:t xml:space="preserve">formation of </w:t>
      </w:r>
      <w:r w:rsidR="00A12C8C">
        <w:t>TS</w:t>
      </w:r>
      <w:r w:rsidR="00CB0A52">
        <w:t>.</w:t>
      </w:r>
      <w:r w:rsidR="00352C8B">
        <w:t xml:space="preserve"> </w:t>
      </w:r>
    </w:p>
    <w:p w14:paraId="7EF77216" w14:textId="1562574F" w:rsidR="003C025D" w:rsidRDefault="00BF28A8" w:rsidP="00D51F97">
      <w:pPr>
        <w:pStyle w:val="Paragraph"/>
      </w:pPr>
      <w:r>
        <w:t>The investigations above have demonstrated</w:t>
      </w:r>
      <w:r w:rsidR="00EA12E7">
        <w:t xml:space="preserve"> that the intrinsic addition barriers for the thiol-Michael additions do correlate with certain molecular properties, with </w:t>
      </w:r>
      <m:oMath>
        <m:r>
          <m:rPr>
            <m:sty m:val="p"/>
          </m:rPr>
          <w:rPr>
            <w:rFonts w:ascii="Cambria Math" w:hAnsi="Cambria Math"/>
          </w:rPr>
          <m:t>Δ</m:t>
        </m:r>
        <m:sSubSup>
          <m:sSubSupPr>
            <m:ctrlPr>
              <w:rPr>
                <w:rFonts w:ascii="Cambria Math" w:hAnsi="Cambria Math"/>
              </w:rPr>
            </m:ctrlPr>
          </m:sSubSupPr>
          <m:e>
            <m:r>
              <w:rPr>
                <w:rFonts w:ascii="Cambria Math" w:hAnsi="Cambria Math"/>
              </w:rPr>
              <m:t>E</m:t>
            </m:r>
          </m:e>
          <m:sub>
            <m:r>
              <w:rPr>
                <w:rFonts w:ascii="Cambria Math" w:hAnsi="Cambria Math"/>
              </w:rPr>
              <m:t>d_MA</m:t>
            </m:r>
          </m:sub>
          <m:sup>
            <m:r>
              <m:rPr>
                <m:sty m:val="p"/>
              </m:rPr>
              <w:rPr>
                <w:rFonts w:ascii="Cambria Math" w:hAnsi="Cambria Math"/>
              </w:rPr>
              <m:t>‡</m:t>
            </m:r>
          </m:sup>
        </m:sSubSup>
      </m:oMath>
      <w:r w:rsidR="00500ECA">
        <w:t xml:space="preserve"> </w:t>
      </w:r>
      <w:r w:rsidR="00EA12E7">
        <w:t xml:space="preserve">being the most prominent one. </w:t>
      </w:r>
      <w:r w:rsidR="00907E82">
        <w:t>The trends observed</w:t>
      </w:r>
      <w:r w:rsidR="000E1870">
        <w:t xml:space="preserve"> intuitive</w:t>
      </w:r>
      <w:r w:rsidR="006B2AA3">
        <w:t>ly</w:t>
      </w:r>
      <w:r w:rsidR="000E1870">
        <w:t xml:space="preserve"> </w:t>
      </w:r>
      <w:r w:rsidR="00907E82">
        <w:t>indicates that</w:t>
      </w:r>
      <w:r w:rsidR="000E1870">
        <w:t xml:space="preserve"> </w:t>
      </w:r>
      <m:oMath>
        <m:r>
          <m:rPr>
            <m:sty m:val="p"/>
          </m:rPr>
          <w:rPr>
            <w:rFonts w:ascii="Cambria Math" w:hAnsi="Cambria Math"/>
          </w:rPr>
          <m:t>Δ</m:t>
        </m:r>
        <m:sSubSup>
          <m:sSubSupPr>
            <m:ctrlPr>
              <w:rPr>
                <w:rFonts w:ascii="Cambria Math" w:hAnsi="Cambria Math"/>
              </w:rPr>
            </m:ctrlPr>
          </m:sSubSupPr>
          <m:e>
            <m:r>
              <w:rPr>
                <w:rFonts w:ascii="Cambria Math" w:hAnsi="Cambria Math"/>
              </w:rPr>
              <m:t>E</m:t>
            </m:r>
          </m:e>
          <m:sub>
            <m:r>
              <w:rPr>
                <w:rFonts w:ascii="Cambria Math" w:hAnsi="Cambria Math"/>
              </w:rPr>
              <m:t>d_MA</m:t>
            </m:r>
          </m:sub>
          <m:sup>
            <m:r>
              <m:rPr>
                <m:sty m:val="p"/>
              </m:rPr>
              <w:rPr>
                <w:rFonts w:ascii="Cambria Math" w:hAnsi="Cambria Math"/>
              </w:rPr>
              <m:t>‡</m:t>
            </m:r>
          </m:sup>
        </m:sSubSup>
      </m:oMath>
      <w:r w:rsidR="00362B8E">
        <w:t xml:space="preserve"> </w:t>
      </w:r>
      <w:r w:rsidR="006B2AA3">
        <w:t xml:space="preserve">is smaller when </w:t>
      </w:r>
      <w:r w:rsidR="00500ECA">
        <w:t xml:space="preserve">the LUMO energy of the MA </w:t>
      </w:r>
      <w:r w:rsidR="00362B8E">
        <w:t xml:space="preserve">is lower as </w:t>
      </w:r>
      <w:r w:rsidR="000E1870">
        <w:t>the TS</w:t>
      </w:r>
      <w:r w:rsidR="00362B8E">
        <w:t xml:space="preserve"> could be</w:t>
      </w:r>
      <w:r w:rsidR="006B2AA3">
        <w:t xml:space="preserve"> achieved earlier (longer S-C distance)</w:t>
      </w:r>
      <w:r w:rsidR="00BD52B2">
        <w:t>.</w:t>
      </w:r>
    </w:p>
    <w:p w14:paraId="11E54F26" w14:textId="56ADD5E7" w:rsidR="00DB5CDE" w:rsidRDefault="00500ECA" w:rsidP="00DB5CDE">
      <w:pPr>
        <w:pStyle w:val="Heading3"/>
      </w:pPr>
      <w:r>
        <w:t>Comparison between Predicted and Observed</w:t>
      </w:r>
      <w:r w:rsidR="00DB5CDE">
        <w:t xml:space="preserve"> Kinetic and Thermodynamic </w:t>
      </w:r>
      <w:r w:rsidR="00BD52B2">
        <w:t>Parameters</w:t>
      </w:r>
    </w:p>
    <w:p w14:paraId="62E64823" w14:textId="036ACCBA" w:rsidR="00003CB8" w:rsidRDefault="003C025D" w:rsidP="00003CB8">
      <w:pPr>
        <w:pStyle w:val="Paragraph"/>
      </w:pPr>
      <w:r>
        <w:t xml:space="preserve">Overall, </w:t>
      </w:r>
      <w:r w:rsidR="004A03FE">
        <w:t xml:space="preserve">the </w:t>
      </w:r>
      <w:r w:rsidR="00DB5CDE">
        <w:t xml:space="preserve">irreversible acrylamide inhibitor </w:t>
      </w:r>
      <w:r w:rsidR="004A03FE">
        <w:rPr>
          <w:b/>
        </w:rPr>
        <w:t xml:space="preserve">R5 </w:t>
      </w:r>
      <w:r w:rsidR="007A575D">
        <w:t xml:space="preserve">exhibits much </w:t>
      </w:r>
      <w:r w:rsidR="000E1870">
        <w:t>lower kinetic</w:t>
      </w:r>
      <w:r w:rsidR="007A575D">
        <w:t xml:space="preserve"> reactivit</w:t>
      </w:r>
      <w:r w:rsidR="00EE31FC">
        <w:t xml:space="preserve">y </w:t>
      </w:r>
      <w:r w:rsidR="004A03FE">
        <w:t>compared to the cyanoacrylamides.</w:t>
      </w:r>
      <w:r w:rsidR="007A575D">
        <w:t xml:space="preserve"> This is consistent with the understanding from previous work that </w:t>
      </w:r>
      <w:r w:rsidR="00DB5CDE">
        <w:t xml:space="preserve">the </w:t>
      </w:r>
      <w:r w:rsidR="007A575D">
        <w:t xml:space="preserve">installation of electron-withdrawing groups at the </w:t>
      </w:r>
      <m:oMath>
        <m:r>
          <w:rPr>
            <w:rFonts w:ascii="Cambria Math" w:hAnsi="Cambria Math"/>
          </w:rPr>
          <m:t>α</m:t>
        </m:r>
      </m:oMath>
      <w:r w:rsidR="007A575D">
        <w:t xml:space="preserve"> position of acrylamides </w:t>
      </w:r>
      <w:r w:rsidR="00DB5CDE">
        <w:t>enhances</w:t>
      </w:r>
      <w:r w:rsidR="007A575D">
        <w:t xml:space="preserve"> their </w:t>
      </w:r>
      <w:r w:rsidR="00DB5CDE">
        <w:t>reactivities kinetically at the cost of destabilisation of the corresponding thiol adducts</w:t>
      </w:r>
      <w:r w:rsidR="007A575D">
        <w:t>.</w:t>
      </w:r>
      <w:hyperlink w:anchor="_ENREF_44" w:tooltip="Krenske, 2016 #105" w:history="1">
        <w:r w:rsidR="00075A48">
          <w:fldChar w:fldCharType="begin"/>
        </w:r>
        <w:r w:rsidR="00075A48">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075A48">
          <w:fldChar w:fldCharType="separate"/>
        </w:r>
        <w:r w:rsidR="00075A48" w:rsidRPr="007A575D">
          <w:rPr>
            <w:noProof/>
            <w:vertAlign w:val="superscript"/>
          </w:rPr>
          <w:t>44</w:t>
        </w:r>
        <w:r w:rsidR="00075A48">
          <w:fldChar w:fldCharType="end"/>
        </w:r>
      </w:hyperlink>
      <w:r w:rsidR="004A03FE">
        <w:t xml:space="preserve"> </w:t>
      </w:r>
      <w:r w:rsidR="00DB5CDE">
        <w:t xml:space="preserve">The methyl- and </w:t>
      </w:r>
      <w:r w:rsidR="00DB5CDE" w:rsidRPr="00DB5CDE">
        <w:rPr>
          <w:i/>
        </w:rPr>
        <w:t>tert</w:t>
      </w:r>
      <w:r w:rsidR="00DB5CDE">
        <w:t xml:space="preserve">-butyl-substituted cyanoacrylamides </w:t>
      </w:r>
      <w:r w:rsidR="00C803DF">
        <w:rPr>
          <w:b/>
        </w:rPr>
        <w:t xml:space="preserve">R1 </w:t>
      </w:r>
      <w:r w:rsidR="00C803DF">
        <w:t xml:space="preserve">and </w:t>
      </w:r>
      <w:r w:rsidR="00C803DF">
        <w:rPr>
          <w:b/>
        </w:rPr>
        <w:t xml:space="preserve">R3 </w:t>
      </w:r>
      <w:r w:rsidR="00C803DF">
        <w:t xml:space="preserve">are </w:t>
      </w:r>
      <w:r w:rsidR="00C13872">
        <w:t>almost always</w:t>
      </w:r>
      <w:r w:rsidR="007A575D">
        <w:t xml:space="preserve"> </w:t>
      </w:r>
      <w:r w:rsidR="00C803DF">
        <w:t>on the opposite extremes in the</w:t>
      </w:r>
      <w:r w:rsidR="00DB5CDE">
        <w:t xml:space="preserve"> kinetic reactivity</w:t>
      </w:r>
      <w:r w:rsidR="00C803DF">
        <w:t xml:space="preserve"> trends predicted </w:t>
      </w:r>
      <w:r w:rsidR="007A575D">
        <w:t xml:space="preserve">for all the properties tested </w:t>
      </w:r>
      <w:r w:rsidR="00C803DF">
        <w:t xml:space="preserve">among the </w:t>
      </w:r>
      <w:r w:rsidR="00C803DF">
        <w:lastRenderedPageBreak/>
        <w:t>cyanoacrylamides</w:t>
      </w:r>
      <w:r w:rsidR="007A575D">
        <w:t xml:space="preserve">, with </w:t>
      </w:r>
      <w:r w:rsidR="007A575D">
        <w:rPr>
          <w:b/>
        </w:rPr>
        <w:t>R1</w:t>
      </w:r>
      <w:r w:rsidR="007A575D">
        <w:t xml:space="preserve"> being the most reactive and </w:t>
      </w:r>
      <w:r w:rsidR="007A575D">
        <w:rPr>
          <w:b/>
        </w:rPr>
        <w:t>R3</w:t>
      </w:r>
      <w:r w:rsidR="007A575D">
        <w:t xml:space="preserve"> being the most inert</w:t>
      </w:r>
      <w:r>
        <w:t xml:space="preserve">. </w:t>
      </w:r>
      <w:r w:rsidR="00175D33">
        <w:t xml:space="preserve">This is in agreement with the experimental observation where </w:t>
      </w:r>
      <w:r w:rsidR="00175D33">
        <w:rPr>
          <w:b/>
        </w:rPr>
        <w:t>R3</w:t>
      </w:r>
      <w:r w:rsidR="00175D33">
        <w:t xml:space="preserve"> had a longer RT than </w:t>
      </w:r>
      <w:r w:rsidR="00175D33">
        <w:rPr>
          <w:b/>
        </w:rPr>
        <w:t>R1</w:t>
      </w:r>
      <w:r w:rsidR="00175D33">
        <w:t xml:space="preserve">. </w:t>
      </w:r>
      <w:r w:rsidR="00C803DF">
        <w:t xml:space="preserve">The values predicted for </w:t>
      </w:r>
      <w:r w:rsidR="00C803DF">
        <w:rPr>
          <w:b/>
        </w:rPr>
        <w:t>R9</w:t>
      </w:r>
      <w:r w:rsidR="00175D33">
        <w:t>, which had a long but reversible duration of action in the experiment,</w:t>
      </w:r>
      <w:r w:rsidR="00C803DF">
        <w:rPr>
          <w:b/>
        </w:rPr>
        <w:t xml:space="preserve"> </w:t>
      </w:r>
      <w:r w:rsidR="00C803DF">
        <w:t xml:space="preserve">are largely similar to those of </w:t>
      </w:r>
      <w:r w:rsidR="00C803DF">
        <w:rPr>
          <w:b/>
        </w:rPr>
        <w:t>R3</w:t>
      </w:r>
      <w:r w:rsidR="00C13872">
        <w:t>, being slightly less reactive in most cases</w:t>
      </w:r>
      <w:r w:rsidR="00C803DF">
        <w:t xml:space="preserve">. </w:t>
      </w:r>
      <w:r w:rsidR="00003CB8">
        <w:t>The reactivity differences between certain pairs of the inhibitors (</w:t>
      </w:r>
      <w:r w:rsidR="00003CB8">
        <w:rPr>
          <w:b/>
        </w:rPr>
        <w:t>1</w:t>
      </w:r>
      <w:r w:rsidR="00003CB8">
        <w:t xml:space="preserve"> vs </w:t>
      </w:r>
      <w:r w:rsidR="00003CB8">
        <w:rPr>
          <w:b/>
        </w:rPr>
        <w:t>3</w:t>
      </w:r>
      <w:r w:rsidR="00003CB8">
        <w:t xml:space="preserve">, </w:t>
      </w:r>
      <w:r w:rsidR="00003CB8">
        <w:rPr>
          <w:b/>
        </w:rPr>
        <w:t>3</w:t>
      </w:r>
      <w:r w:rsidR="00003CB8">
        <w:t xml:space="preserve"> vs </w:t>
      </w:r>
      <w:r w:rsidR="00003CB8">
        <w:rPr>
          <w:b/>
        </w:rPr>
        <w:t>9</w:t>
      </w:r>
      <w:r w:rsidR="00003CB8">
        <w:t xml:space="preserve">, and </w:t>
      </w:r>
      <w:r w:rsidR="00003CB8">
        <w:rPr>
          <w:b/>
        </w:rPr>
        <w:t>5</w:t>
      </w:r>
      <w:r w:rsidR="00003CB8">
        <w:t xml:space="preserve"> vs the cyanoacrylamides) are thus </w:t>
      </w:r>
      <w:r w:rsidR="00175D33">
        <w:t>predicted</w:t>
      </w:r>
      <w:r w:rsidR="00003CB8">
        <w:t xml:space="preserve"> successfully. </w:t>
      </w:r>
    </w:p>
    <w:p w14:paraId="75E0A0E9" w14:textId="31FA1197" w:rsidR="003C025D" w:rsidRPr="004745AF" w:rsidRDefault="00C13872" w:rsidP="003C025D">
      <w:pPr>
        <w:pStyle w:val="Paragraph"/>
      </w:pPr>
      <w:r>
        <w:t>Compared to the experimental</w:t>
      </w:r>
      <w:r w:rsidR="00003CB8">
        <w:t>ly observed</w:t>
      </w:r>
      <w:r w:rsidR="00175D33">
        <w:t xml:space="preserve"> kinetic</w:t>
      </w:r>
      <w:r>
        <w:t xml:space="preserve"> reactivities in the reverse reaction, t</w:t>
      </w:r>
      <w:r w:rsidR="003C025D">
        <w:t xml:space="preserve">he </w:t>
      </w:r>
      <w:r w:rsidR="00175D33">
        <w:t xml:space="preserve">rankings of the </w:t>
      </w:r>
      <w:r w:rsidR="00003CB8">
        <w:t>elimination rates</w:t>
      </w:r>
      <w:r w:rsidR="003C025D">
        <w:t xml:space="preserve"> predicted by the QM calculations </w:t>
      </w:r>
      <w:r w:rsidR="00175D33">
        <w:t>are reproduced</w:t>
      </w:r>
      <w:r>
        <w:t xml:space="preserve"> </w:t>
      </w:r>
      <w:r w:rsidR="00003CB8" w:rsidRPr="007A575D">
        <w:t>qualitatively</w:t>
      </w:r>
      <w:r w:rsidR="00175D33">
        <w:t>,</w:t>
      </w:r>
      <w:r w:rsidR="00003CB8">
        <w:t xml:space="preserve"> but the relative </w:t>
      </w:r>
      <w:r w:rsidR="00175D33">
        <w:t>differences</w:t>
      </w:r>
      <w:r w:rsidR="00003CB8">
        <w:t xml:space="preserve"> </w:t>
      </w:r>
      <w:r w:rsidR="00175D33">
        <w:t xml:space="preserve">in magnitude of elimination barriers </w:t>
      </w:r>
      <w:r w:rsidR="00003CB8">
        <w:t>between the inhibitors</w:t>
      </w:r>
      <w:r w:rsidR="00175D33">
        <w:t xml:space="preserve"> do not agree well</w:t>
      </w:r>
      <w:r w:rsidR="00003CB8">
        <w:t xml:space="preserve">. </w:t>
      </w:r>
      <w:r w:rsidR="003C025D">
        <w:t xml:space="preserve">It </w:t>
      </w:r>
      <w:r w:rsidR="00EE31FC">
        <w:t>was therefore</w:t>
      </w:r>
      <w:r w:rsidR="003C025D">
        <w:t xml:space="preserve"> anticipated that </w:t>
      </w:r>
      <w:r w:rsidR="00EE31FC">
        <w:t>the</w:t>
      </w:r>
      <w:r w:rsidR="003C025D">
        <w:t xml:space="preserve"> study on the dynamics of the full BTK-inhibitor systems</w:t>
      </w:r>
      <w:r w:rsidR="00EE31FC">
        <w:t>, reported in the next chapter,</w:t>
      </w:r>
      <w:r w:rsidR="003C025D">
        <w:t xml:space="preserve"> would shed some light on the latter aspects.</w:t>
      </w:r>
    </w:p>
    <w:p w14:paraId="0B55728B" w14:textId="2B8741E3" w:rsidR="00E4031B" w:rsidRPr="0008538E" w:rsidRDefault="00E4031B" w:rsidP="00D51F97">
      <w:pPr>
        <w:pStyle w:val="Paragraph"/>
      </w:pPr>
      <w:r>
        <w:br w:type="page"/>
      </w:r>
    </w:p>
    <w:p w14:paraId="4CEA29BF" w14:textId="5DFAB654" w:rsidR="00296D7D" w:rsidRDefault="00296D7D" w:rsidP="00B151C9">
      <w:pPr>
        <w:pStyle w:val="Heading1"/>
      </w:pPr>
      <w:bookmarkStart w:id="51" w:name="_Toc22242526"/>
      <w:r>
        <w:lastRenderedPageBreak/>
        <w:t>INVESTIGATIONS OF THE BINDING OF COVALENT INHIBITORS TO BTK</w:t>
      </w:r>
      <w:bookmarkEnd w:id="51"/>
      <w:r>
        <w:t xml:space="preserve"> </w:t>
      </w:r>
    </w:p>
    <w:p w14:paraId="224B2770" w14:textId="144B5ADB" w:rsidR="00347A0D" w:rsidRPr="00347A0D" w:rsidRDefault="00347A0D" w:rsidP="000F5DBD">
      <w:pPr>
        <w:pStyle w:val="Paragraph"/>
      </w:pPr>
      <w:r>
        <w:t>Th</w:t>
      </w:r>
      <w:r w:rsidR="00296D7D">
        <w:t xml:space="preserve">is </w:t>
      </w:r>
      <w:r>
        <w:t xml:space="preserve">chapter </w:t>
      </w:r>
      <w:del w:id="52" w:author="Microsoft Office User" w:date="2019-10-19T14:34:00Z">
        <w:r w:rsidDel="00295DE2">
          <w:delText>covers the</w:delText>
        </w:r>
      </w:del>
      <w:ins w:id="53" w:author="Microsoft Office User" w:date="2019-10-19T14:34:00Z">
        <w:r w:rsidR="00295DE2">
          <w:t>describes</w:t>
        </w:r>
      </w:ins>
      <w:r>
        <w:t xml:space="preserve"> </w:t>
      </w:r>
      <w:r w:rsidR="00296D7D">
        <w:t>MD simulations</w:t>
      </w:r>
      <w:r>
        <w:t xml:space="preserve"> of the </w:t>
      </w:r>
      <w:r w:rsidR="00296D7D">
        <w:t>binding of</w:t>
      </w:r>
      <w:r>
        <w:t xml:space="preserve"> </w:t>
      </w:r>
      <w:ins w:id="54" w:author="Microsoft Office User" w:date="2019-10-19T14:37:00Z">
        <w:r w:rsidR="00295DE2">
          <w:t xml:space="preserve">the </w:t>
        </w:r>
      </w:ins>
      <w:r>
        <w:t xml:space="preserve">acrylamide inhibitors </w:t>
      </w:r>
      <w:r w:rsidR="00296D7D">
        <w:t>to BTK</w:t>
      </w:r>
      <w:r>
        <w:t xml:space="preserve">. </w:t>
      </w:r>
      <w:r w:rsidR="00F479D0">
        <w:t xml:space="preserve">Systems with different bound forms (BTK with neutral/anionic noncovalently/covalently bound inhibitors) were simulated to study the conformational changes along the reaction coordinates. </w:t>
      </w:r>
      <w:r>
        <w:t xml:space="preserve">The </w:t>
      </w:r>
      <w:r w:rsidR="00296D7D">
        <w:t xml:space="preserve">key properties of interest in the simulations are the identity of the </w:t>
      </w:r>
      <w:r>
        <w:t>base catalyst, the strain</w:t>
      </w:r>
      <w:del w:id="55" w:author="Microsoft Office User" w:date="2019-10-19T14:37:00Z">
        <w:r w:rsidDel="00295DE2">
          <w:delText>s</w:delText>
        </w:r>
      </w:del>
      <w:r>
        <w:t xml:space="preserve"> </w:t>
      </w:r>
      <w:r w:rsidR="00296D7D">
        <w:t>induced in</w:t>
      </w:r>
      <w:r>
        <w:t xml:space="preserve"> the inhibitors </w:t>
      </w:r>
      <w:r w:rsidR="00296D7D">
        <w:t>upon binding,</w:t>
      </w:r>
      <w:r>
        <w:t xml:space="preserve"> and</w:t>
      </w:r>
      <w:r w:rsidR="00296D7D">
        <w:t xml:space="preserve"> </w:t>
      </w:r>
      <w:del w:id="56" w:author="Microsoft Office User" w:date="2019-10-19T14:38:00Z">
        <w:r w:rsidR="00F479D0" w:rsidDel="00295DE2">
          <w:delText xml:space="preserve">the </w:delText>
        </w:r>
      </w:del>
      <w:r w:rsidR="00F479D0">
        <w:t xml:space="preserve">factors </w:t>
      </w:r>
      <w:ins w:id="57" w:author="Microsoft Office User" w:date="2019-10-19T14:38:00Z">
        <w:r w:rsidR="00295DE2">
          <w:t>that influence</w:t>
        </w:r>
      </w:ins>
      <w:del w:id="58" w:author="Microsoft Office User" w:date="2019-10-19T14:38:00Z">
        <w:r w:rsidR="00F479D0" w:rsidDel="00295DE2">
          <w:delText>affecting</w:delText>
        </w:r>
      </w:del>
      <w:r w:rsidR="00F479D0">
        <w:t xml:space="preserve"> the </w:t>
      </w:r>
      <w:del w:id="59" w:author="Microsoft Office User" w:date="2019-10-19T14:38:00Z">
        <w:r w:rsidR="00F479D0" w:rsidDel="00295DE2">
          <w:delText>arrival at TS geometries</w:delText>
        </w:r>
      </w:del>
      <w:ins w:id="60" w:author="Microsoft Office User" w:date="2019-10-19T14:38:00Z">
        <w:r w:rsidR="00295DE2">
          <w:t>addition and elimination barriers</w:t>
        </w:r>
      </w:ins>
      <w:r w:rsidR="00296D7D">
        <w:t>.</w:t>
      </w:r>
    </w:p>
    <w:p w14:paraId="0A63A102" w14:textId="570A7BA7" w:rsidR="001B1674" w:rsidRDefault="001B1674" w:rsidP="00EC0804">
      <w:pPr>
        <w:pStyle w:val="Heading2"/>
      </w:pPr>
      <w:bookmarkStart w:id="61" w:name="_Toc22242527"/>
      <w:r>
        <w:t>Methods</w:t>
      </w:r>
      <w:bookmarkEnd w:id="61"/>
    </w:p>
    <w:p w14:paraId="48369CFE" w14:textId="1C73F421" w:rsidR="00193894" w:rsidRPr="00193894" w:rsidRDefault="00193894" w:rsidP="00193894">
      <w:pPr>
        <w:pStyle w:val="Heading3"/>
        <w:spacing w:before="0"/>
      </w:pPr>
      <w:bookmarkStart w:id="62" w:name="_Toc22242528"/>
      <w:r>
        <w:t>General Aspects</w:t>
      </w:r>
      <w:bookmarkEnd w:id="62"/>
    </w:p>
    <w:p w14:paraId="1FF0EE12" w14:textId="6D02EE77" w:rsidR="00193894" w:rsidRDefault="00193894" w:rsidP="00296D7D">
      <w:pPr>
        <w:pStyle w:val="Paragraph"/>
      </w:pPr>
      <w:r>
        <w:t>P</w:t>
      </w:r>
      <w:r w:rsidR="000D0BE0">
        <w:t>roduction MD simulations were cond</w:t>
      </w:r>
      <w:r w:rsidR="00726624">
        <w:t xml:space="preserve">ucted using </w:t>
      </w:r>
      <w:r w:rsidR="00A64269" w:rsidRPr="00706EB6">
        <w:t>Assisted Model Building with Energy Refinement</w:t>
      </w:r>
      <w:r w:rsidR="00A64269">
        <w:t xml:space="preserve"> Version 18 (</w:t>
      </w:r>
      <w:r w:rsidR="00726624">
        <w:t>AMBER18</w:t>
      </w:r>
      <w:r w:rsidR="00A64269">
        <w:t>)</w:t>
      </w:r>
      <w:r w:rsidR="00726624">
        <w:t xml:space="preserve"> </w:t>
      </w:r>
      <w:r w:rsidR="00726624" w:rsidRPr="00726624">
        <w:rPr>
          <w:i/>
        </w:rPr>
        <w:t>pmemd.cuda</w:t>
      </w:r>
      <w:r w:rsidR="00726624">
        <w:t xml:space="preserve"> program</w:t>
      </w:r>
      <w:hyperlink w:anchor="_ENREF_114" w:tooltip="Salomon-Ferrer, 2013 #327" w:history="1">
        <w:r w:rsidR="00075A48">
          <w:fldChar w:fldCharType="begin">
            <w:fldData xml:space="preserve">PEVuZE5vdGU+PENpdGU+PEF1dGhvcj5TYWxvbW9uLUZlcnJlcjwvQXV0aG9yPjxZZWFyPjIwMTM8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==
</w:fldData>
          </w:fldChar>
        </w:r>
        <w:r w:rsidR="00075A48">
          <w:instrText xml:space="preserve"> ADDIN EN.CITE </w:instrText>
        </w:r>
        <w:r w:rsidR="00075A48">
          <w:fldChar w:fldCharType="begin">
            <w:fldData xml:space="preserve">PEVuZE5vdGU+PENpdGU+PEF1dGhvcj5TYWxvbW9uLUZlcnJlcjwvQXV0aG9yPjxZZWFyPjIwMTM8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==
</w:fldData>
          </w:fldChar>
        </w:r>
        <w:r w:rsidR="00075A48">
          <w:instrText xml:space="preserve"> ADDIN EN.CITE.DATA </w:instrText>
        </w:r>
        <w:r w:rsidR="00075A48">
          <w:fldChar w:fldCharType="end"/>
        </w:r>
        <w:r w:rsidR="00075A48">
          <w:fldChar w:fldCharType="separate"/>
        </w:r>
        <w:r w:rsidR="00075A48" w:rsidRPr="0015094F">
          <w:rPr>
            <w:noProof/>
            <w:vertAlign w:val="superscript"/>
          </w:rPr>
          <w:t>114-116</w:t>
        </w:r>
        <w:r w:rsidR="00075A48">
          <w:fldChar w:fldCharType="end"/>
        </w:r>
      </w:hyperlink>
      <w:r w:rsidR="000D0BE0">
        <w:t xml:space="preserve"> installed on a </w:t>
      </w:r>
      <w:r w:rsidR="000B37BD">
        <w:t>Dell EMC</w:t>
      </w:r>
      <w:r w:rsidR="000D0BE0" w:rsidRPr="00D1249D">
        <w:t xml:space="preserve"> high-performance computer</w:t>
      </w:r>
      <w:r w:rsidR="000D0BE0">
        <w:t xml:space="preserve">. The preparation of the systems and energy minimisations were carried out using GROMOS++ </w:t>
      </w:r>
      <w:r w:rsidR="000B37BD">
        <w:t xml:space="preserve">programs </w:t>
      </w:r>
      <w:r w:rsidR="000D0BE0">
        <w:t>version 1.4.0</w:t>
      </w:r>
      <w:r w:rsidR="00D4279C">
        <w:t>.</w:t>
      </w:r>
      <w:hyperlink w:anchor="_ENREF_117" w:tooltip="Eichenberger, 2011 #302" w:history="1">
        <w:r w:rsidR="00075A48">
          <w:fldChar w:fldCharType="begin"/>
        </w:r>
        <w:r w:rsidR="00075A48">
          <w:instrText xml:space="preserve"> ADDIN EN.CITE &lt;EndNote&gt;&lt;Cite&gt;&lt;Author&gt;Eichenberger&lt;/Author&gt;&lt;Year&gt;2011&lt;/Year&gt;&lt;RecNum&gt;302&lt;/RecNum&gt;&lt;DisplayText&gt;&lt;style face="superscript"&gt;117&lt;/style&gt;&lt;/DisplayText&gt;&lt;record&gt;&lt;rec-number&gt;302&lt;/rec-number&gt;&lt;foreign-keys&gt;&lt;key app="EN" db-id="s9tdpazwgt05pee2rf3x2x2gtdvpdwx50stf" timestamp="1562896120"&gt;302&lt;/key&gt;&lt;/foreign-keys&gt;&lt;ref-type name="Journal Article"&gt;17&lt;/ref-type&gt;&lt;contributors&gt;&lt;authors&gt;&lt;author&gt;Eichenberger, Andreas P.&lt;/author&gt;&lt;author&gt;Allison, Jane R.&lt;/author&gt;&lt;author&gt;Dolenc, Jožica&lt;/author&gt;&lt;author&gt;Geerke, Daan P.&lt;/author&gt;&lt;author&gt;Horta, Bruno A. C.&lt;/author&gt;&lt;author&gt;Meier, Katharina&lt;/author&gt;&lt;author&gt;Oostenbrink, Chris&lt;/author&gt;&lt;author&gt;Schmid, Nathan&lt;/author&gt;&lt;author&gt;Steiner, Denise&lt;/author&gt;&lt;author&gt;Wang, Dongqi&lt;/author&gt;&lt;author&gt;van Gunsteren, Wilfred F.&lt;/author&gt;&lt;/authors&gt;&lt;/contributors&gt;&lt;titles&gt;&lt;title&gt;GROMOS++ Software for the Analysis of Biomolecular Simulation Trajectories&lt;/title&gt;&lt;secondary-title&gt;Journal of Chemical Theory and Computation&lt;/secondary-title&gt;&lt;/titles&gt;&lt;periodical&gt;&lt;full-title&gt;Journal of Chemical Theory and Computation&lt;/full-title&gt;&lt;abbr-1&gt;J. Chem. Theory Comput.&lt;/abbr-1&gt;&lt;/periodical&gt;&lt;pages&gt;3379-3390&lt;/pages&gt;&lt;volume&gt;7&lt;/volume&gt;&lt;number&gt;10&lt;/number&gt;&lt;dates&gt;&lt;year&gt;2011&lt;/year&gt;&lt;pub-dates&gt;&lt;date&gt;2011/10/11&lt;/date&gt;&lt;/pub-dates&gt;&lt;/dates&gt;&lt;publisher&gt;American Chemical Society&lt;/publisher&gt;&lt;isbn&gt;1549-9618&lt;/isbn&gt;&lt;label&gt;GROMOS++&lt;/label&gt;&lt;urls&gt;&lt;related-urls&gt;&lt;url&gt;https://doi.org/10.1021/ct2003622&lt;/url&gt;&lt;/related-urls&gt;&lt;/urls&gt;&lt;electronic-resource-num&gt;10.1021/ct2003622&lt;/electronic-resource-num&gt;&lt;/record&gt;&lt;/Cite&gt;&lt;/EndNote&gt;</w:instrText>
        </w:r>
        <w:r w:rsidR="00075A48">
          <w:fldChar w:fldCharType="separate"/>
        </w:r>
        <w:r w:rsidR="00075A48" w:rsidRPr="0015094F">
          <w:rPr>
            <w:noProof/>
            <w:vertAlign w:val="superscript"/>
          </w:rPr>
          <w:t>117</w:t>
        </w:r>
        <w:r w:rsidR="00075A48">
          <w:fldChar w:fldCharType="end"/>
        </w:r>
      </w:hyperlink>
      <w:r w:rsidR="000D0BE0">
        <w:t xml:space="preserve"> </w:t>
      </w:r>
      <w:r w:rsidR="00914ABA">
        <w:t>Twelve</w:t>
      </w:r>
      <w:r w:rsidR="000D0BE0">
        <w:t xml:space="preserve"> systems in total </w:t>
      </w:r>
      <w:r>
        <w:t xml:space="preserve">were considered. </w:t>
      </w:r>
      <w:del w:id="63" w:author="Microsoft Office User" w:date="2019-10-19T14:39:00Z">
        <w:r w:rsidDel="00295DE2">
          <w:delText>These comprised four systems for</w:delText>
        </w:r>
      </w:del>
      <w:ins w:id="64" w:author="Microsoft Office User" w:date="2019-10-19T14:39:00Z">
        <w:r w:rsidR="00295DE2">
          <w:t>For each of</w:t>
        </w:r>
      </w:ins>
      <w:r>
        <w:t xml:space="preserve"> inhibitors </w:t>
      </w:r>
      <w:r>
        <w:rPr>
          <w:b/>
          <w:bCs/>
        </w:rPr>
        <w:t>1</w:t>
      </w:r>
      <w:r>
        <w:t xml:space="preserve"> and </w:t>
      </w:r>
      <w:r>
        <w:rPr>
          <w:b/>
          <w:bCs/>
        </w:rPr>
        <w:t>3</w:t>
      </w:r>
      <w:ins w:id="65" w:author="Microsoft Office User" w:date="2019-10-19T14:39:00Z">
        <w:r w:rsidR="00295DE2">
          <w:t xml:space="preserve"> four systems were studied,</w:t>
        </w:r>
      </w:ins>
      <w:del w:id="66" w:author="Microsoft Office User" w:date="2019-10-19T14:39:00Z">
        <w:r w:rsidDel="00295DE2">
          <w:delText>,</w:delText>
        </w:r>
      </w:del>
      <w:r>
        <w:t xml:space="preserve"> namely, (i) </w:t>
      </w:r>
      <w:ins w:id="67" w:author="Microsoft Office User" w:date="2019-10-19T14:40:00Z">
        <w:r w:rsidR="00295DE2">
          <w:t>a</w:t>
        </w:r>
      </w:ins>
      <w:del w:id="68" w:author="Microsoft Office User" w:date="2019-10-19T14:40:00Z">
        <w:r w:rsidRPr="00193894" w:rsidDel="00295DE2">
          <w:delText>the</w:delText>
        </w:r>
      </w:del>
      <w:r w:rsidRPr="00193894">
        <w:t xml:space="preserve"> noncovalent complex with neutral Cys481 thiol, (ii) </w:t>
      </w:r>
      <w:ins w:id="69" w:author="Microsoft Office User" w:date="2019-10-19T14:40:00Z">
        <w:r w:rsidR="00295DE2">
          <w:t>a</w:t>
        </w:r>
      </w:ins>
      <w:del w:id="70" w:author="Microsoft Office User" w:date="2019-10-19T14:40:00Z">
        <w:r w:rsidRPr="00193894" w:rsidDel="00295DE2">
          <w:delText>the</w:delText>
        </w:r>
      </w:del>
      <w:r w:rsidRPr="00193894">
        <w:t xml:space="preserve"> noncovalent complex with </w:t>
      </w:r>
      <w:ins w:id="71" w:author="Microsoft Office User" w:date="2019-10-19T14:41:00Z">
        <w:r w:rsidR="00295DE2">
          <w:t xml:space="preserve">anionic </w:t>
        </w:r>
      </w:ins>
      <w:del w:id="72" w:author="Microsoft Office User" w:date="2019-10-19T14:41:00Z">
        <w:r w:rsidRPr="00193894" w:rsidDel="00295DE2">
          <w:delText xml:space="preserve">deprotonated </w:delText>
        </w:r>
      </w:del>
      <w:r w:rsidRPr="00193894">
        <w:t xml:space="preserve">Cys481 thiolate, (iii) </w:t>
      </w:r>
      <w:ins w:id="73" w:author="Microsoft Office User" w:date="2019-10-19T14:40:00Z">
        <w:r w:rsidR="00295DE2">
          <w:t>a</w:t>
        </w:r>
      </w:ins>
      <w:del w:id="74" w:author="Microsoft Office User" w:date="2019-10-19T14:40:00Z">
        <w:r w:rsidRPr="00193894" w:rsidDel="00295DE2">
          <w:delText>the</w:delText>
        </w:r>
      </w:del>
      <w:r w:rsidRPr="00193894">
        <w:t xml:space="preserve"> covalently bound anionic inhibitor</w:t>
      </w:r>
      <w:r w:rsidR="007A5030">
        <w:t>-</w:t>
      </w:r>
      <w:r w:rsidRPr="00193894">
        <w:t>BTK adduct (enolate)</w:t>
      </w:r>
      <w:r>
        <w:t>,</w:t>
      </w:r>
      <w:r w:rsidRPr="00193894">
        <w:t xml:space="preserve"> </w:t>
      </w:r>
      <w:r>
        <w:t xml:space="preserve">and (iv) </w:t>
      </w:r>
      <w:ins w:id="75" w:author="Microsoft Office User" w:date="2019-10-19T14:41:00Z">
        <w:r w:rsidR="00295DE2">
          <w:t>a</w:t>
        </w:r>
      </w:ins>
      <w:del w:id="76" w:author="Microsoft Office User" w:date="2019-10-19T14:41:00Z">
        <w:r w:rsidDel="00295DE2">
          <w:delText>the</w:delText>
        </w:r>
      </w:del>
      <w:r>
        <w:t xml:space="preserve"> neutral covalent adduct</w:t>
      </w:r>
      <w:ins w:id="77" w:author="Microsoft Office User" w:date="2019-10-19T14:41:00Z">
        <w:r w:rsidR="00295DE2">
          <w:t>. For each of</w:t>
        </w:r>
      </w:ins>
      <w:del w:id="78" w:author="Microsoft Office User" w:date="2019-10-19T14:41:00Z">
        <w:r w:rsidDel="00295DE2">
          <w:delText>,</w:delText>
        </w:r>
      </w:del>
      <w:r>
        <w:t xml:space="preserve"> </w:t>
      </w:r>
      <w:ins w:id="79" w:author="Microsoft Office User" w:date="2019-10-19T14:41:00Z">
        <w:r w:rsidR="00295DE2">
          <w:t xml:space="preserve">inhibitors </w:t>
        </w:r>
        <w:r w:rsidR="00295DE2">
          <w:rPr>
            <w:b/>
          </w:rPr>
          <w:t>4</w:t>
        </w:r>
        <w:r w:rsidR="00295DE2">
          <w:t>,</w:t>
        </w:r>
        <w:r w:rsidR="00295DE2">
          <w:rPr>
            <w:b/>
          </w:rPr>
          <w:t xml:space="preserve"> 5</w:t>
        </w:r>
        <w:r w:rsidR="00295DE2">
          <w:t>,</w:t>
        </w:r>
        <w:r w:rsidR="00295DE2">
          <w:rPr>
            <w:b/>
          </w:rPr>
          <w:t xml:space="preserve"> 7</w:t>
        </w:r>
        <w:r w:rsidR="00295DE2">
          <w:t>, and</w:t>
        </w:r>
        <w:r w:rsidR="00295DE2">
          <w:rPr>
            <w:b/>
          </w:rPr>
          <w:t xml:space="preserve"> 9 </w:t>
        </w:r>
      </w:ins>
      <w:del w:id="80" w:author="Microsoft Office User" w:date="2019-10-19T14:42:00Z">
        <w:r w:rsidDel="004F63D8">
          <w:delText>along with</w:delText>
        </w:r>
      </w:del>
      <w:ins w:id="81" w:author="Microsoft Office User" w:date="2019-10-19T14:42:00Z">
        <w:r w:rsidR="004F63D8">
          <w:t>the</w:t>
        </w:r>
      </w:ins>
      <w:r>
        <w:t xml:space="preserve"> noncovalently bound</w:t>
      </w:r>
      <w:r w:rsidRPr="00193894">
        <w:t xml:space="preserve"> </w:t>
      </w:r>
      <w:r w:rsidR="007A5030">
        <w:t xml:space="preserve">BTK </w:t>
      </w:r>
      <w:r>
        <w:t xml:space="preserve">complexes </w:t>
      </w:r>
      <w:del w:id="82" w:author="Microsoft Office User" w:date="2019-10-19T14:42:00Z">
        <w:r w:rsidR="007A5030" w:rsidDel="004F63D8">
          <w:delText>with</w:delText>
        </w:r>
        <w:r w:rsidDel="004F63D8">
          <w:delText xml:space="preserve"> </w:delText>
        </w:r>
      </w:del>
      <w:del w:id="83" w:author="Microsoft Office User" w:date="2019-10-19T14:41:00Z">
        <w:r w:rsidDel="00295DE2">
          <w:delText xml:space="preserve">inhibitors </w:delText>
        </w:r>
        <w:r w:rsidDel="00295DE2">
          <w:rPr>
            <w:b/>
          </w:rPr>
          <w:delText>4</w:delText>
        </w:r>
        <w:r w:rsidDel="00295DE2">
          <w:delText>,</w:delText>
        </w:r>
        <w:r w:rsidDel="00295DE2">
          <w:rPr>
            <w:b/>
          </w:rPr>
          <w:delText xml:space="preserve"> 5</w:delText>
        </w:r>
        <w:r w:rsidDel="00295DE2">
          <w:delText>,</w:delText>
        </w:r>
        <w:r w:rsidDel="00295DE2">
          <w:rPr>
            <w:b/>
          </w:rPr>
          <w:delText xml:space="preserve"> 7</w:delText>
        </w:r>
        <w:r w:rsidDel="00295DE2">
          <w:delText>, and</w:delText>
        </w:r>
        <w:r w:rsidDel="00295DE2">
          <w:rPr>
            <w:b/>
          </w:rPr>
          <w:delText xml:space="preserve"> 9 </w:delText>
        </w:r>
      </w:del>
      <w:r>
        <w:t xml:space="preserve">with </w:t>
      </w:r>
      <w:ins w:id="84" w:author="Microsoft Office User" w:date="2019-10-19T14:42:00Z">
        <w:r w:rsidR="004F63D8">
          <w:t xml:space="preserve">deprotonated </w:t>
        </w:r>
      </w:ins>
      <w:r>
        <w:t>Cys481</w:t>
      </w:r>
      <w:r w:rsidR="007A5030">
        <w:t xml:space="preserve"> </w:t>
      </w:r>
      <w:del w:id="85" w:author="Microsoft Office User" w:date="2019-10-19T14:42:00Z">
        <w:r w:rsidR="007A5030" w:rsidDel="004F63D8">
          <w:delText>deprotonated</w:delText>
        </w:r>
      </w:del>
      <w:ins w:id="86" w:author="Microsoft Office User" w:date="2019-10-19T14:42:00Z">
        <w:r w:rsidR="004F63D8">
          <w:t>were studied</w:t>
        </w:r>
      </w:ins>
      <w:r>
        <w:t>.</w:t>
      </w:r>
    </w:p>
    <w:p w14:paraId="1F5CD306" w14:textId="248340CC" w:rsidR="001A7C9A" w:rsidRPr="001A7C9A" w:rsidRDefault="007A5030" w:rsidP="00EC0804">
      <w:pPr>
        <w:pStyle w:val="Heading3"/>
      </w:pPr>
      <w:bookmarkStart w:id="87" w:name="_Toc22242529"/>
      <w:r>
        <w:t xml:space="preserve">Preparation of the </w:t>
      </w:r>
      <w:r w:rsidR="00D13192">
        <w:t>System</w:t>
      </w:r>
      <w:bookmarkEnd w:id="87"/>
      <w:ins w:id="88" w:author="Microsoft Office User" w:date="2019-10-19T14:42:00Z">
        <w:r w:rsidR="004F63D8">
          <w:t>s</w:t>
        </w:r>
      </w:ins>
      <w:r w:rsidR="001A7C9A">
        <w:t xml:space="preserve"> </w:t>
      </w:r>
    </w:p>
    <w:p w14:paraId="1071A844" w14:textId="271930F0" w:rsidR="002A6048" w:rsidRDefault="007A5030" w:rsidP="00296D7D">
      <w:pPr>
        <w:pStyle w:val="Paragraph"/>
      </w:pPr>
      <w:r>
        <w:t>P</w:t>
      </w:r>
      <w:r w:rsidR="000B1617">
        <w:t xml:space="preserve">rotein topology parameters were obtained from </w:t>
      </w:r>
      <w:r>
        <w:t xml:space="preserve">the </w:t>
      </w:r>
      <w:r w:rsidR="00A64269" w:rsidRPr="00120230">
        <w:t>G</w:t>
      </w:r>
      <w:r w:rsidR="00A64269">
        <w:t>ro</w:t>
      </w:r>
      <w:r w:rsidR="00A64269" w:rsidRPr="00120230">
        <w:t>ningen M</w:t>
      </w:r>
      <w:r w:rsidR="00A64269">
        <w:t>o</w:t>
      </w:r>
      <w:r w:rsidR="00A64269" w:rsidRPr="00120230">
        <w:t>lecular Simulation</w:t>
      </w:r>
      <w:r w:rsidR="00A64269">
        <w:t xml:space="preserve"> Version 11 (</w:t>
      </w:r>
      <w:r w:rsidR="000B1617">
        <w:t>GROMOS11</w:t>
      </w:r>
      <w:r w:rsidR="00A64269">
        <w:t>)</w:t>
      </w:r>
      <w:r w:rsidR="000B1617">
        <w:t xml:space="preserve"> 54A7 force field</w:t>
      </w:r>
      <w:hyperlink w:anchor="_ENREF_118" w:tooltip="Schmid, 2011 #299" w:history="1">
        <w:r w:rsidR="00075A48">
          <w:fldChar w:fldCharType="begin"/>
        </w:r>
        <w:r w:rsidR="00075A48">
          <w:instrText xml:space="preserve"> ADDIN EN.CITE &lt;EndNote&gt;&lt;Cite&gt;&lt;Author&gt;Schmid&lt;/Author&gt;&lt;Year&gt;2011&lt;/Year&gt;&lt;RecNum&gt;299&lt;/RecNum&gt;&lt;DisplayText&gt;&lt;style face="superscript"&gt;118&lt;/style&gt;&lt;/DisplayText&gt;&lt;record&gt;&lt;rec-number&gt;299&lt;/rec-number&gt;&lt;foreign-keys&gt;&lt;key app="EN" db-id="s9tdpazwgt05pee2rf3x2x2gtdvpdwx50stf" timestamp="1562894536"&gt;299&lt;/key&gt;&lt;/foreign-keys&gt;&lt;ref-type name="Journal Article"&gt;17&lt;/ref-type&gt;&lt;contributors&gt;&lt;authors&gt;&lt;author&gt;Schmid, Nathan&lt;/author&gt;&lt;author&gt;Eichenberger, Andreas P.&lt;/author&gt;&lt;author&gt;Choutko, Alexandra&lt;/author&gt;&lt;author&gt;Riniker, Sereina&lt;/author&gt;&lt;author&gt;Winger, Moritz&lt;/author&gt;&lt;author&gt;Mark, Alan E.&lt;/author&gt;&lt;author&gt;van Gunsteren, Wilfred F.&lt;/author&gt;&lt;/authors&gt;&lt;/contributors&gt;&lt;titles&gt;&lt;title&gt;Definition and testing of the GROMOS force-field versions 54A7 and 54B7&lt;/title&gt;&lt;secondary-title&gt;European Biophysics Journal&lt;/secondary-title&gt;&lt;/titles&gt;&lt;periodical&gt;&lt;full-title&gt;European Biophysics Journal&lt;/full-title&gt;&lt;abbr-1&gt;Eur. Biophys. J.&lt;/abbr-1&gt;&lt;/periodical&gt;&lt;pages&gt;843&lt;/pages&gt;&lt;volume&gt;40&lt;/volume&gt;&lt;number&gt;7&lt;/number&gt;&lt;dates&gt;&lt;year&gt;2011&lt;/year&gt;&lt;pub-dates&gt;&lt;date&gt;2011/04/30&lt;/date&gt;&lt;/pub-dates&gt;&lt;/dates&gt;&lt;isbn&gt;1432-1017&lt;/isbn&gt;&lt;label&gt;GROMOS 54A7&lt;/label&gt;&lt;urls&gt;&lt;related-urls&gt;&lt;url&gt;https://doi.org/10.1007/s00249-011-0700-9&lt;/url&gt;&lt;/related-urls&gt;&lt;/urls&gt;&lt;electronic-resource-num&gt;10.1007/s00249-011-0700-9&lt;/electronic-resource-num&gt;&lt;/record&gt;&lt;/Cite&gt;&lt;/EndNote&gt;</w:instrText>
        </w:r>
        <w:r w:rsidR="00075A48">
          <w:fldChar w:fldCharType="separate"/>
        </w:r>
        <w:r w:rsidR="00075A48" w:rsidRPr="0015094F">
          <w:rPr>
            <w:noProof/>
            <w:vertAlign w:val="superscript"/>
          </w:rPr>
          <w:t>118</w:t>
        </w:r>
        <w:r w:rsidR="00075A48">
          <w:fldChar w:fldCharType="end"/>
        </w:r>
      </w:hyperlink>
      <w:r w:rsidR="000B1617">
        <w:t xml:space="preserve"> in the form of interaction function parameter (ifp) and molecular topology building block files from the Automated Topology Builder (ATB) version </w:t>
      </w:r>
      <w:r w:rsidR="000B1617">
        <w:lastRenderedPageBreak/>
        <w:t>3.0 web server</w:t>
      </w:r>
      <w:r w:rsidR="00B049D2">
        <w:t>.</w:t>
      </w:r>
      <w:r w:rsidR="0074426F">
        <w:fldChar w:fldCharType="begin">
          <w:fldData xml:space="preserve">PEVuZE5vdGU+PENpdGU+PEF1dGhvcj5NYWxkZTwvQXV0aG9yPjxZZWFyPjIwMTE8L1llYXI+PFJl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</w:fldData>
        </w:fldChar>
      </w:r>
      <w:r w:rsidR="0015094F">
        <w:instrText xml:space="preserve"> ADDIN EN.CITE </w:instrText>
      </w:r>
      <w:r w:rsidR="0015094F">
        <w:fldChar w:fldCharType="begin">
          <w:fldData xml:space="preserve">PEVuZE5vdGU+PENpdGU+PEF1dGhvcj5NYWxkZTwvQXV0aG9yPjxZZWFyPjIwMTE8L1llYXI+PFJl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</w:fldData>
        </w:fldChar>
      </w:r>
      <w:r w:rsidR="0015094F">
        <w:instrText xml:space="preserve"> ADDIN EN.CITE.DATA </w:instrText>
      </w:r>
      <w:r w:rsidR="0015094F">
        <w:fldChar w:fldCharType="end"/>
      </w:r>
      <w:r w:rsidR="0074426F">
        <w:fldChar w:fldCharType="separate"/>
      </w:r>
      <w:hyperlink w:anchor="_ENREF_119" w:tooltip="Malde, 2011 #301" w:history="1">
        <w:r w:rsidR="00075A48" w:rsidRPr="0015094F">
          <w:rPr>
            <w:noProof/>
            <w:vertAlign w:val="superscript"/>
          </w:rPr>
          <w:t>119</w:t>
        </w:r>
      </w:hyperlink>
      <w:r w:rsidR="0015094F" w:rsidRPr="0015094F">
        <w:rPr>
          <w:noProof/>
          <w:vertAlign w:val="superscript"/>
        </w:rPr>
        <w:t>,</w:t>
      </w:r>
      <w:hyperlink w:anchor="_ENREF_120" w:tooltip="Stroet, 2018 #300" w:history="1">
        <w:r w:rsidR="00075A48" w:rsidRPr="0015094F">
          <w:rPr>
            <w:noProof/>
            <w:vertAlign w:val="superscript"/>
          </w:rPr>
          <w:t>120</w:t>
        </w:r>
      </w:hyperlink>
      <w:r w:rsidR="0074426F">
        <w:fldChar w:fldCharType="end"/>
      </w:r>
      <w:r w:rsidR="00B049D2">
        <w:t xml:space="preserve"> </w:t>
      </w:r>
      <w:r w:rsidR="000B1617">
        <w:t xml:space="preserve">ATB was also used to generate the topology parameters of </w:t>
      </w:r>
      <w:r w:rsidR="000E1870">
        <w:t>inhibitors</w:t>
      </w:r>
      <w:r w:rsidR="000B1617">
        <w:t xml:space="preserve"> </w:t>
      </w:r>
      <w:r w:rsidR="000B1617">
        <w:rPr>
          <w:b/>
        </w:rPr>
        <w:t>1</w:t>
      </w:r>
      <w:r w:rsidR="000B1617">
        <w:t xml:space="preserve">, </w:t>
      </w:r>
      <w:r w:rsidR="000B1617">
        <w:rPr>
          <w:b/>
        </w:rPr>
        <w:t>3</w:t>
      </w:r>
      <w:r w:rsidR="000B1617">
        <w:t>,</w:t>
      </w:r>
      <w:r w:rsidR="000B1617">
        <w:rPr>
          <w:b/>
        </w:rPr>
        <w:t xml:space="preserve"> 4</w:t>
      </w:r>
      <w:r w:rsidR="000B1617">
        <w:t>,</w:t>
      </w:r>
      <w:r w:rsidR="000B1617">
        <w:rPr>
          <w:b/>
        </w:rPr>
        <w:t xml:space="preserve"> 5</w:t>
      </w:r>
      <w:r w:rsidR="000B1617">
        <w:t>,</w:t>
      </w:r>
      <w:r w:rsidR="000B1617">
        <w:rPr>
          <w:b/>
        </w:rPr>
        <w:t xml:space="preserve"> 7</w:t>
      </w:r>
      <w:r w:rsidR="000B1617">
        <w:t>, and</w:t>
      </w:r>
      <w:r w:rsidR="000B1617">
        <w:rPr>
          <w:b/>
        </w:rPr>
        <w:t xml:space="preserve"> 9 </w:t>
      </w:r>
      <w:r w:rsidRPr="007A5030">
        <w:rPr>
          <w:bCs/>
        </w:rPr>
        <w:t>both</w:t>
      </w:r>
      <w:r>
        <w:rPr>
          <w:b/>
        </w:rPr>
        <w:t xml:space="preserve"> </w:t>
      </w:r>
      <w:r w:rsidR="000B1617">
        <w:t xml:space="preserve">in the form of </w:t>
      </w:r>
      <w:r>
        <w:t xml:space="preserve">the </w:t>
      </w:r>
      <w:r w:rsidR="000B1617">
        <w:t>unreacted compound</w:t>
      </w:r>
      <w:r>
        <w:t>s</w:t>
      </w:r>
      <w:r w:rsidR="000B1617">
        <w:t xml:space="preserve"> and </w:t>
      </w:r>
      <w:ins w:id="89" w:author="Microsoft Office User" w:date="2019-10-19T14:42:00Z">
        <w:r w:rsidR="00837C92">
          <w:t xml:space="preserve">of adducts </w:t>
        </w:r>
      </w:ins>
      <w:r w:rsidR="000B1617">
        <w:t xml:space="preserve">covalently bonded with </w:t>
      </w:r>
      <w:ins w:id="90" w:author="Microsoft Office User" w:date="2019-10-19T14:43:00Z">
        <w:r w:rsidR="00837C92">
          <w:t>Cys481</w:t>
        </w:r>
      </w:ins>
      <w:del w:id="91" w:author="Microsoft Office User" w:date="2019-10-19T14:43:00Z">
        <w:r w:rsidR="000B1617" w:rsidDel="00837C92">
          <w:delText>a cysteine residue</w:delText>
        </w:r>
      </w:del>
      <w:r w:rsidR="000B1617">
        <w:t xml:space="preserve">. </w:t>
      </w:r>
      <w:r w:rsidR="00865C59">
        <w:t>The</w:t>
      </w:r>
      <w:r w:rsidR="00EA09D5">
        <w:t xml:space="preserve"> geometr</w:t>
      </w:r>
      <w:r>
        <w:t>ies</w:t>
      </w:r>
      <w:r w:rsidR="00EA09D5">
        <w:t xml:space="preserve"> </w:t>
      </w:r>
      <w:r>
        <w:t>were</w:t>
      </w:r>
      <w:r w:rsidR="00EA09D5">
        <w:t xml:space="preserve"> optimised at </w:t>
      </w:r>
      <w:r w:rsidR="00865C59">
        <w:t xml:space="preserve">the </w:t>
      </w:r>
      <w:r w:rsidR="00865C59" w:rsidRPr="00865C59">
        <w:t>B3LYP/6-31G*</w:t>
      </w:r>
      <w:hyperlink w:anchor="_ENREF_121" w:tooltip="Becke, 1993 #347" w:history="1">
        <w:r w:rsidR="00075A48">
          <w:fldChar w:fldCharType="begin"/>
        </w:r>
        <w:r w:rsidR="00075A48">
          <w:instrText xml:space="preserve"> ADDIN EN.CITE &lt;EndNote&gt;&lt;Cite&gt;&lt;Author&gt;Becke&lt;/Author&gt;&lt;Year&gt;1993&lt;/Year&gt;&lt;RecNum&gt;347&lt;/RecNum&gt;&lt;DisplayText&gt;&lt;style face="superscript"&gt;121&lt;/style&gt;&lt;/DisplayText&gt;&lt;record&gt;&lt;rec-number&gt;347&lt;/rec-number&gt;&lt;foreign-keys&gt;&lt;key app="EN" db-id="s9tdpazwgt05pee2rf3x2x2gtdvpdwx</w:instrText>
        </w:r>
        <w:r w:rsidR="00075A48">
          <w:rPr>
            <w:rFonts w:hint="eastAsia"/>
          </w:rPr>
          <w:instrText>50stf" timestamp="1571193140"&gt;347&lt;/key&gt;&lt;/foreign-keys&gt;&lt;ref-type name="Journal Article"&gt;17&lt;/ref-type&gt;&lt;contributors&gt;&lt;authors&gt;&lt;author&gt;Becke, Axel D.&lt;/author&gt;&lt;/authors&gt;&lt;/contributors&gt;&lt;titles&gt;&lt;title&gt;A new mixing of Hartree</w:instrText>
        </w:r>
        <w:r w:rsidR="00075A48">
          <w:rPr>
            <w:rFonts w:hint="eastAsia"/>
          </w:rPr>
          <w:instrText>–</w:instrText>
        </w:r>
        <w:r w:rsidR="00075A48">
          <w:rPr>
            <w:rFonts w:hint="eastAsia"/>
          </w:rPr>
          <w:instrText>Fock and local density</w:instrText>
        </w:r>
        <w:r w:rsidR="00075A48">
          <w:rPr>
            <w:rFonts w:hint="eastAsia"/>
          </w:rPr>
          <w:instrText>‐</w:instrText>
        </w:r>
        <w:r w:rsidR="00075A48">
          <w:rPr>
            <w:rFonts w:hint="eastAsia"/>
          </w:rPr>
          <w:instrText>functional the</w:instrText>
        </w:r>
        <w:r w:rsidR="00075A48">
          <w:instrText>ories&lt;/title&gt;&lt;secondary-title&gt;The Journal of Chemical Physics&lt;/secondary-title&gt;&lt;/titles&gt;&lt;periodical&gt;&lt;full-title&gt;The Journal of Chemical Physics&lt;/full-title&gt;&lt;abbr-1&gt;J. Chem. Phys.&lt;/abbr-1&gt;&lt;abbr-2&gt;J Chem Phys&lt;/abbr-2&gt;&lt;/periodical&gt;&lt;pages&gt;1372-1377&lt;/pages&gt;&lt;volume&gt;98&lt;/volume&gt;&lt;number&gt;2&lt;/number&gt;&lt;dates&gt;&lt;year&gt;1993&lt;/year&gt;&lt;pub-dates&gt;&lt;date&gt;1993/01/15&lt;/date&gt;&lt;/pub-dates&gt;&lt;/dates&gt;&lt;publisher&gt;American Institute of Physics&lt;/publisher&gt;&lt;isbn&gt;0021-9606&lt;/isbn&gt;&lt;label&gt;B3LYP&lt;/label&gt;&lt;urls&gt;&lt;related-urls&gt;&lt;url&gt;https://doi.org/10.1063/1.464304&lt;/url&gt;&lt;/related-urls&gt;&lt;/urls&gt;&lt;electronic-resource-num&gt;10.1063/1.464304&lt;/electronic-resource-num&gt;&lt;access-date&gt;2019/10/15&lt;/access-date&gt;&lt;/record&gt;&lt;/Cite&gt;&lt;/EndNote&gt;</w:instrText>
        </w:r>
        <w:r w:rsidR="00075A48">
          <w:fldChar w:fldCharType="separate"/>
        </w:r>
        <w:r w:rsidR="00075A48" w:rsidRPr="0015094F">
          <w:rPr>
            <w:noProof/>
            <w:vertAlign w:val="superscript"/>
          </w:rPr>
          <w:t>121</w:t>
        </w:r>
        <w:r w:rsidR="00075A48">
          <w:fldChar w:fldCharType="end"/>
        </w:r>
      </w:hyperlink>
      <w:r w:rsidR="00865C59">
        <w:t xml:space="preserve"> </w:t>
      </w:r>
      <w:r w:rsidR="00EA09D5" w:rsidRPr="00EA09D5">
        <w:t>level of theory</w:t>
      </w:r>
      <w:r w:rsidR="0074426F">
        <w:t xml:space="preserve"> </w:t>
      </w:r>
      <w:r w:rsidR="00D043E0">
        <w:t>in water</w:t>
      </w:r>
      <w:r w:rsidR="00865C59">
        <w:t xml:space="preserve"> </w:t>
      </w:r>
      <w:r w:rsidR="00D043E0">
        <w:t xml:space="preserve">using </w:t>
      </w:r>
      <w:r w:rsidR="00865C59">
        <w:t>PCM.</w:t>
      </w:r>
      <w:r w:rsidR="00DC1344">
        <w:fldChar w:fldCharType="begin">
          <w:fldData xml:space="preserve">PEVuZE5vdGU+PENpdGU+PEF1dGhvcj5NaWVydHXFoTwvQXV0aG9yPjxZZWFyPjE5ODE8L1llYXI+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</w:fldData>
        </w:fldChar>
      </w:r>
      <w:r w:rsidR="0015094F">
        <w:instrText xml:space="preserve"> ADDIN EN.CITE </w:instrText>
      </w:r>
      <w:r w:rsidR="0015094F">
        <w:fldChar w:fldCharType="begin">
          <w:fldData xml:space="preserve">PEVuZE5vdGU+PENpdGU+PEF1dGhvcj5NaWVydHXFoTwvQXV0aG9yPjxZZWFyPjE5ODE8L1llYXI+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</w:fldData>
        </w:fldChar>
      </w:r>
      <w:r w:rsidR="0015094F">
        <w:instrText xml:space="preserve"> ADDIN EN.CITE.DATA </w:instrText>
      </w:r>
      <w:r w:rsidR="0015094F">
        <w:fldChar w:fldCharType="end"/>
      </w:r>
      <w:r w:rsidR="00DC1344">
        <w:fldChar w:fldCharType="separate"/>
      </w:r>
      <w:hyperlink w:anchor="_ENREF_122" w:tooltip="Miertuš, 1981 #348" w:history="1">
        <w:r w:rsidR="00075A48" w:rsidRPr="0015094F">
          <w:rPr>
            <w:noProof/>
            <w:vertAlign w:val="superscript"/>
          </w:rPr>
          <w:t>122</w:t>
        </w:r>
      </w:hyperlink>
      <w:r w:rsidR="0015094F" w:rsidRPr="0015094F">
        <w:rPr>
          <w:noProof/>
          <w:vertAlign w:val="superscript"/>
        </w:rPr>
        <w:t>,</w:t>
      </w:r>
      <w:hyperlink w:anchor="_ENREF_123" w:tooltip="Baldridge, 1997 #349" w:history="1">
        <w:r w:rsidR="00075A48" w:rsidRPr="0015094F">
          <w:rPr>
            <w:noProof/>
            <w:vertAlign w:val="superscript"/>
          </w:rPr>
          <w:t>123</w:t>
        </w:r>
      </w:hyperlink>
      <w:r w:rsidR="00DC1344">
        <w:fldChar w:fldCharType="end"/>
      </w:r>
      <w:r w:rsidR="00865C59">
        <w:t xml:space="preserve"> T</w:t>
      </w:r>
      <w:r w:rsidR="0074426F">
        <w:t xml:space="preserve">he </w:t>
      </w:r>
      <w:r w:rsidR="00865C59">
        <w:t xml:space="preserve">electrostatic potential (ESP) was then calculated using the optimised geometry, </w:t>
      </w:r>
      <w:r>
        <w:t>and</w:t>
      </w:r>
      <w:r w:rsidR="00865C59">
        <w:t xml:space="preserve"> the charges were obtained from</w:t>
      </w:r>
      <w:r>
        <w:t xml:space="preserve"> the ESP by</w:t>
      </w:r>
      <w:r w:rsidR="00865C59">
        <w:t xml:space="preserve"> l</w:t>
      </w:r>
      <w:r w:rsidR="000B37BD">
        <w:t>east-squares fitting</w:t>
      </w:r>
      <w:r w:rsidR="00C52F24">
        <w:t>.</w:t>
      </w:r>
      <w:hyperlink w:anchor="_ENREF_119" w:tooltip="Malde, 2011 #301" w:history="1">
        <w:r w:rsidR="00075A48">
          <w:fldChar w:fldCharType="begin"/>
        </w:r>
        <w:r w:rsidR="00075A48">
          <w:instrText xml:space="preserve"> ADDIN EN.CITE &lt;EndNote&gt;&lt;Cite&gt;&lt;Author&gt;Malde&lt;/Author&gt;&lt;Year&gt;2011&lt;/Year&gt;&lt;RecNum&gt;301&lt;/RecNum&gt;&lt;DisplayText&gt;&lt;style face="superscript"&gt;119&lt;/style&gt;&lt;/DisplayText&gt;&lt;record&gt;&lt;rec-number&gt;301&lt;/rec-number&gt;&lt;foreign-keys&gt;&lt;key app="EN" db-id="s9tdpazwgt05pee2rf3x2x2gtdvpdwx50stf" timestamp="1562894785"&gt;301&lt;/key&gt;&lt;/foreign-keys&gt;&lt;ref-type name="Journal Article"&gt;17&lt;/ref-type&gt;&lt;contributors&gt;&lt;authors&gt;&lt;author&gt;Malde, Alpeshkumar K.&lt;/author&gt;&lt;author&gt;Zuo, Le&lt;/author&gt;&lt;author&gt;Breeze, Matthew&lt;/author&gt;&lt;author&gt;Stroet, Martin&lt;/author&gt;&lt;author&gt;Poger, David&lt;/author&gt;&lt;author&gt;Nair, Pramod C.&lt;/author&gt;&lt;author&gt;Oostenbrink, Chris&lt;/author&gt;&lt;author&gt;Mark, Alan E.&lt;/author&gt;&lt;/authors&gt;&lt;/contributors&gt;&lt;titles&gt;&lt;title&gt;An Automated Force Field Topology Builder (ATB) and Repository: Version 1.0&lt;/title&gt;&lt;secondary-title&gt;Journal of Chemical Theory and Computation&lt;/secondary-title&gt;&lt;/titles&gt;&lt;periodical&gt;&lt;full-title&gt;Journal of Chemical Theory and Computation&lt;/full-title&gt;&lt;abbr-1&gt;J. Chem. Theory Comput.&lt;/abbr-1&gt;&lt;/periodical&gt;&lt;pages&gt;4026-4037&lt;/pages&gt;&lt;volume&gt;7&lt;/volume&gt;&lt;number&gt;12&lt;/number&gt;&lt;dates&gt;&lt;year&gt;2011&lt;/year&gt;&lt;pub-dates&gt;&lt;date&gt;2011/12/13&lt;/date&gt;&lt;/pub-dates&gt;&lt;/dates&gt;&lt;publisher&gt;American Chemical Society&lt;/publisher&gt;&lt;isbn&gt;1549-9618&lt;/isbn&gt;&lt;label&gt;ATB&lt;/label&gt;&lt;urls&gt;&lt;related-urls&gt;&lt;url&gt;https://doi.org/10.1021/ct200196m&lt;/url&gt;&lt;/related-urls&gt;&lt;/urls&gt;&lt;electronic-resource-num&gt;10.1021/ct200196m&lt;/electronic-resource-num&gt;&lt;/record&gt;&lt;/Cite&gt;&lt;/EndNote&gt;</w:instrText>
        </w:r>
        <w:r w:rsidR="00075A48">
          <w:fldChar w:fldCharType="separate"/>
        </w:r>
        <w:r w:rsidR="00075A48" w:rsidRPr="0015094F">
          <w:rPr>
            <w:noProof/>
            <w:vertAlign w:val="superscript"/>
          </w:rPr>
          <w:t>119</w:t>
        </w:r>
        <w:r w:rsidR="00075A48">
          <w:fldChar w:fldCharType="end"/>
        </w:r>
      </w:hyperlink>
      <w:r w:rsidR="00C52F24">
        <w:t xml:space="preserve"> </w:t>
      </w:r>
    </w:p>
    <w:p w14:paraId="3EEA35E7" w14:textId="1A985224" w:rsidR="00AD35FC" w:rsidRDefault="002A6048" w:rsidP="007A5030">
      <w:pPr>
        <w:pStyle w:val="Paragraph"/>
      </w:pPr>
      <w:r>
        <w:t xml:space="preserve">The </w:t>
      </w:r>
      <w:r w:rsidR="000D0BE0">
        <w:t xml:space="preserve">systems </w:t>
      </w:r>
      <w:r w:rsidR="000B37BD">
        <w:t xml:space="preserve">simulated </w:t>
      </w:r>
      <w:r>
        <w:t xml:space="preserve">were built based on the X-ray </w:t>
      </w:r>
      <w:r w:rsidR="007A5030">
        <w:t xml:space="preserve">co-crystal </w:t>
      </w:r>
      <w:r>
        <w:t xml:space="preserve">structure of BTK </w:t>
      </w:r>
      <w:r w:rsidR="007A5030">
        <w:t>with</w:t>
      </w:r>
      <w:r>
        <w:t xml:space="preserve"> inhibitor </w:t>
      </w:r>
      <w:r>
        <w:rPr>
          <w:b/>
        </w:rPr>
        <w:t xml:space="preserve">3 </w:t>
      </w:r>
      <w:r w:rsidR="000D0BE0" w:rsidRPr="0046001D">
        <w:t>(</w:t>
      </w:r>
      <w:r w:rsidR="000B37BD">
        <w:t xml:space="preserve">PDB </w:t>
      </w:r>
      <w:r w:rsidR="008159C8">
        <w:t>accession number</w:t>
      </w:r>
      <w:r w:rsidR="000B37BD">
        <w:t xml:space="preserve">: </w:t>
      </w:r>
      <w:r w:rsidR="000D0BE0">
        <w:t>4YHF</w:t>
      </w:r>
      <w:hyperlink w:anchor="_ENREF_5" w:tooltip="Bradshaw, 2015 #103" w:history="1">
        <w:r w:rsidR="00075A48">
          <w:fldChar w:fldCharType="begin"/>
        </w:r>
        <w:r w:rsidR="00075A48">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075A48">
          <w:fldChar w:fldCharType="separate"/>
        </w:r>
        <w:r w:rsidR="00075A48" w:rsidRPr="00B66F05">
          <w:rPr>
            <w:noProof/>
            <w:vertAlign w:val="superscript"/>
          </w:rPr>
          <w:t>5</w:t>
        </w:r>
        <w:r w:rsidR="00075A48">
          <w:fldChar w:fldCharType="end"/>
        </w:r>
      </w:hyperlink>
      <w:r w:rsidR="000D0BE0" w:rsidRPr="0046001D">
        <w:t>)</w:t>
      </w:r>
      <w:r>
        <w:t xml:space="preserve">. </w:t>
      </w:r>
      <w:r w:rsidR="007A5030">
        <w:t xml:space="preserve">The structure consisted of the BTK dimer covalently bound to two molecules of </w:t>
      </w:r>
      <w:r w:rsidR="007A5030">
        <w:rPr>
          <w:b/>
        </w:rPr>
        <w:t>3</w:t>
      </w:r>
      <w:r w:rsidR="007A5030">
        <w:t>. Missing</w:t>
      </w:r>
      <w:r>
        <w:t xml:space="preserve"> residues were built using PyMOL.</w:t>
      </w:r>
      <w:hyperlink w:anchor="_ENREF_124" w:tooltip=", 2015 #297" w:history="1">
        <w:r w:rsidR="00075A48">
          <w:fldChar w:fldCharType="begin"/>
        </w:r>
        <w:r w:rsidR="00075A48">
          <w:instrText xml:space="preserve"> ADDIN EN.CITE &lt;EndNote&gt;&lt;Cite&gt;&lt;Year&gt;2015&lt;/Year&gt;&lt;RecNum&gt;297&lt;/RecNum&gt;&lt;DisplayText&gt;&lt;style face="superscript"&gt;124&lt;/style&gt;&lt;/DisplayText&gt;&lt;record&gt;&lt;rec-number&gt;297&lt;/rec-number&gt;&lt;foreign-keys&gt;&lt;key app="EN" db-id="s9tdpazwgt05pee2rf3x2x2gtdvpdwx50stf" timestamp="1562891407"&gt;297&lt;/key&gt;&lt;/foreign-keys&gt;&lt;ref-type name="Computer Program"&gt;9&lt;/ref-type&gt;&lt;contributors&gt;&lt;/contributors&gt;&lt;titles&gt;&lt;title&gt;The PyMOL Molecular Graphics System, Version 2.0&lt;/title&gt;&lt;/titles&gt;&lt;dates&gt;&lt;year&gt;2015&lt;/year&gt;&lt;/dates&gt;&lt;pub-location&gt;LLC, New York, NY&lt;/pub-location&gt;&lt;publisher&gt;Schrödinger&lt;/publisher&gt;&lt;label&gt;PyMOL&lt;/label&gt;&lt;urls&gt;&lt;/urls&gt;&lt;research-notes&gt;PyMOL The PyMOL Molecular Graphics System, Version 1.8, Schrödinger, LLC.&lt;/research-notes&gt;&lt;/record&gt;&lt;/Cite&gt;&lt;/EndNote&gt;</w:instrText>
        </w:r>
        <w:r w:rsidR="00075A48">
          <w:fldChar w:fldCharType="separate"/>
        </w:r>
        <w:r w:rsidR="00075A48" w:rsidRPr="0015094F">
          <w:rPr>
            <w:noProof/>
            <w:vertAlign w:val="superscript"/>
          </w:rPr>
          <w:t>124</w:t>
        </w:r>
        <w:r w:rsidR="00075A48">
          <w:fldChar w:fldCharType="end"/>
        </w:r>
      </w:hyperlink>
      <w:r>
        <w:t xml:space="preserve"> </w:t>
      </w:r>
      <w:r w:rsidR="00E942F7">
        <w:t>The N termini</w:t>
      </w:r>
      <w:r w:rsidR="00332503">
        <w:t xml:space="preserve"> were </w:t>
      </w:r>
      <w:r w:rsidR="007A5030">
        <w:t xml:space="preserve">modelled as </w:t>
      </w:r>
      <w:r w:rsidR="00332503">
        <w:t>NH</w:t>
      </w:r>
      <w:r w:rsidR="00332503">
        <w:rPr>
          <w:vertAlign w:val="subscript"/>
        </w:rPr>
        <w:t>3</w:t>
      </w:r>
      <w:r w:rsidR="00332503">
        <w:rPr>
          <w:vertAlign w:val="superscript"/>
        </w:rPr>
        <w:t>+</w:t>
      </w:r>
      <w:r w:rsidR="00332503">
        <w:t xml:space="preserve"> </w:t>
      </w:r>
      <w:r w:rsidR="007A5030">
        <w:t>and</w:t>
      </w:r>
      <w:r w:rsidR="00332503">
        <w:t xml:space="preserve"> </w:t>
      </w:r>
      <w:r w:rsidR="00E942F7">
        <w:t>the C termini</w:t>
      </w:r>
      <w:r w:rsidR="00332503">
        <w:t xml:space="preserve"> </w:t>
      </w:r>
      <w:r w:rsidR="007A5030">
        <w:t>as</w:t>
      </w:r>
      <w:r w:rsidR="00332503">
        <w:t xml:space="preserve"> COO</w:t>
      </w:r>
      <w:r w:rsidR="00332503">
        <w:rPr>
          <w:vertAlign w:val="superscript"/>
        </w:rPr>
        <w:t>-</w:t>
      </w:r>
      <w:r w:rsidR="00332503">
        <w:t xml:space="preserve">. </w:t>
      </w:r>
      <w:r>
        <w:t>Swiss PDB Viewer was employed to add missing atoms through reconstruction of the side chains.</w:t>
      </w:r>
      <w:hyperlink w:anchor="_ENREF_125" w:tooltip="Guex, 1997 #298" w:history="1">
        <w:r w:rsidR="00075A48">
          <w:fldChar w:fldCharType="begin"/>
        </w:r>
        <w:r w:rsidR="00075A48">
          <w:instrText xml:space="preserve"> ADDIN EN.CITE &lt;EndNote&gt;&lt;Cite&gt;&lt;Author&gt;Guex&lt;/Author&gt;&lt;Year&gt;1997&lt;/Year&gt;&lt;RecNum&gt;298&lt;/RecNum&gt;&lt;DisplayText&gt;&lt;style face="superscript"&gt;125&lt;/style&gt;&lt;/DisplayText&gt;&lt;record&gt;&lt;rec-number&gt;298&lt;/rec-number&gt;&lt;foreign-keys&gt;&lt;key app="EN" db-id="s9tdpazwgt05pee2rf3x2x2gtdvpdwx50stf" timestamp="1562892698"&gt;298&lt;/key&gt;&lt;/foreign-keys&gt;&lt;ref-type name="Journal Article"&gt;17&lt;/ref-type&gt;&lt;contributors&gt;&lt;authors&gt;&lt;author&gt;Guex, Nicolas&lt;/author&gt;&lt;author&gt;Peitsch, Manuel C.&lt;/author&gt;&lt;/authors&gt;&lt;/contributors&gt;&lt;titles&gt;&lt;title&gt;SWISS-MODEL and the Swiss-Pdb Viewer: An environment for comparative protein modeling&lt;/title&gt;&lt;secondary-title&gt;ELECTROPHORESIS&lt;/secondary-title&gt;&lt;/titles&gt;&lt;periodical&gt;&lt;full-title&gt;Electrophoresis&lt;/full-title&gt;&lt;abbr-1&gt;Electrophoresis&lt;/abbr-1&gt;&lt;abbr-2&gt;Electrophoresis&lt;/abbr-2&gt;&lt;/periodical&gt;&lt;pages&gt;2714-2723&lt;/pages&gt;&lt;volume&gt;18&lt;/volume&gt;&lt;number&gt;15&lt;/number&gt;&lt;keywords&gt;&lt;keyword&gt;Protein modeling&lt;/keyword&gt;&lt;keyword&gt;Protein structure&lt;/keyword&gt;&lt;keyword&gt;Database&lt;/keyword&gt;&lt;/keywords&gt;&lt;dates&gt;&lt;year&gt;1997&lt;/year&gt;&lt;pub-dates&gt;&lt;date&gt;1997/01/01&lt;/date&gt;&lt;/pub-dates&gt;&lt;/dates&gt;&lt;publisher&gt;John Wiley &amp;amp; Sons, Ltd&lt;/publisher&gt;&lt;isbn&gt;0173-0835&lt;/isbn&gt;&lt;label&gt;Swiss PDB Viewer&lt;/label&gt;&lt;urls&gt;&lt;related-urls&gt;&lt;url&gt;https://doi.org/10.1002/elps.1150181505&lt;/url&gt;&lt;/related-urls&gt;&lt;/urls&gt;&lt;electronic-resource-num&gt;10.1002/elps.1150181505&lt;/electronic-resource-num&gt;&lt;access-date&gt;2019/07/11&lt;/access-date&gt;&lt;/record&gt;&lt;/Cite&gt;&lt;/EndNote&gt;</w:instrText>
        </w:r>
        <w:r w:rsidR="00075A48">
          <w:fldChar w:fldCharType="separate"/>
        </w:r>
        <w:r w:rsidR="00075A48" w:rsidRPr="0015094F">
          <w:rPr>
            <w:noProof/>
            <w:vertAlign w:val="superscript"/>
          </w:rPr>
          <w:t>125</w:t>
        </w:r>
        <w:r w:rsidR="00075A48">
          <w:fldChar w:fldCharType="end"/>
        </w:r>
      </w:hyperlink>
      <w:r>
        <w:t xml:space="preserve"> </w:t>
      </w:r>
      <w:r w:rsidR="00332503">
        <w:t xml:space="preserve">Molecules other than BTK </w:t>
      </w:r>
      <w:r w:rsidR="007A5030">
        <w:t>or</w:t>
      </w:r>
      <w:r w:rsidR="00332503">
        <w:t xml:space="preserve"> </w:t>
      </w:r>
      <w:r w:rsidR="00332503">
        <w:rPr>
          <w:b/>
        </w:rPr>
        <w:t>3</w:t>
      </w:r>
      <w:r w:rsidR="00332503">
        <w:t xml:space="preserve"> such as SO</w:t>
      </w:r>
      <w:r w:rsidR="00332503">
        <w:rPr>
          <w:vertAlign w:val="subscript"/>
        </w:rPr>
        <w:t>4</w:t>
      </w:r>
      <w:r w:rsidR="00332503">
        <w:rPr>
          <w:vertAlign w:val="superscript"/>
        </w:rPr>
        <w:t>2-</w:t>
      </w:r>
      <w:r w:rsidR="00332503">
        <w:t xml:space="preserve"> anions and ethylene glycol present due to the buffers </w:t>
      </w:r>
      <w:r w:rsidR="00E942F7">
        <w:t>used during protein crystallisation were removed</w:t>
      </w:r>
      <w:r>
        <w:t>.</w:t>
      </w:r>
      <w:r w:rsidR="00B66F05">
        <w:t xml:space="preserve"> The warhead of </w:t>
      </w:r>
      <w:r w:rsidR="00B66F05">
        <w:rPr>
          <w:b/>
        </w:rPr>
        <w:t>3</w:t>
      </w:r>
      <w:r w:rsidR="00B66F05">
        <w:t xml:space="preserve"> was modified to give the other inhibitors.</w:t>
      </w:r>
      <w:r>
        <w:t xml:space="preserve"> </w:t>
      </w:r>
      <w:r w:rsidR="007A5030">
        <w:t>Conversion</w:t>
      </w:r>
      <w:r w:rsidR="00332503">
        <w:t xml:space="preserve"> of t</w:t>
      </w:r>
      <w:r w:rsidR="00C52F24">
        <w:t xml:space="preserve">he </w:t>
      </w:r>
      <w:r w:rsidR="00F41FC6">
        <w:t xml:space="preserve">covalently </w:t>
      </w:r>
      <w:r w:rsidR="00E942F7">
        <w:t>bound</w:t>
      </w:r>
      <w:r w:rsidR="00F41FC6">
        <w:t xml:space="preserve"> inhibitors </w:t>
      </w:r>
      <w:r w:rsidR="007A5030">
        <w:t xml:space="preserve">back </w:t>
      </w:r>
      <w:r w:rsidR="00F41FC6">
        <w:t xml:space="preserve">to the reactant state </w:t>
      </w:r>
      <w:r w:rsidR="00332503">
        <w:t xml:space="preserve">was </w:t>
      </w:r>
      <w:r w:rsidR="00E942F7">
        <w:t>achieved</w:t>
      </w:r>
      <w:r w:rsidR="00332503">
        <w:t xml:space="preserve"> </w:t>
      </w:r>
      <w:r w:rsidR="00F41FC6">
        <w:t xml:space="preserve">by removing the </w:t>
      </w:r>
      <w:r w:rsidR="00470DED">
        <w:t>extra</w:t>
      </w:r>
      <w:r w:rsidR="00F41FC6">
        <w:t xml:space="preserve"> </w:t>
      </w:r>
      <w:r w:rsidR="00470DED">
        <w:t xml:space="preserve">proton acquired </w:t>
      </w:r>
      <w:r w:rsidR="007A5030">
        <w:t>during</w:t>
      </w:r>
      <w:r w:rsidR="00470DED">
        <w:t xml:space="preserve"> thiol addition and adjusting the orbital hybridisation</w:t>
      </w:r>
      <w:r w:rsidR="00F41FC6">
        <w:t xml:space="preserve">. </w:t>
      </w:r>
      <w:r w:rsidR="00332503">
        <w:t xml:space="preserve">The topology files of </w:t>
      </w:r>
      <w:r w:rsidR="00B66F05">
        <w:t>BTK monomers and inhibitors</w:t>
      </w:r>
      <w:r w:rsidR="00332503">
        <w:t xml:space="preserve"> were generated separately using the </w:t>
      </w:r>
      <w:r w:rsidR="00332503">
        <w:rPr>
          <w:i/>
        </w:rPr>
        <w:t>make_top</w:t>
      </w:r>
      <w:r w:rsidR="00332503">
        <w:t xml:space="preserve"> program and combined using the </w:t>
      </w:r>
      <w:r w:rsidR="00332503">
        <w:rPr>
          <w:i/>
        </w:rPr>
        <w:t>com_to</w:t>
      </w:r>
      <w:r w:rsidR="00332503" w:rsidRPr="00C71100">
        <w:rPr>
          <w:i/>
        </w:rPr>
        <w:t>p</w:t>
      </w:r>
      <w:r w:rsidR="00332503">
        <w:t xml:space="preserve"> program. The protonation state of each residue was based on predicted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332503">
        <w:t xml:space="preserve"> values </w:t>
      </w:r>
      <w:r w:rsidR="00E942F7">
        <w:t>obtained using</w:t>
      </w:r>
      <w:r w:rsidR="00332503">
        <w:t xml:space="preserve"> PROPKA version 3.1.</w:t>
      </w:r>
      <w:r w:rsidR="00332503">
        <w:fldChar w:fldCharType="begin">
          <w:fldData xml:space="preserve">PEVuZE5vdGU+PENpdGU+PEF1dGhvcj5Tw7huZGVyZ2FhcmQ8L0F1dGhvcj48WWVhcj4yMDExPC9Z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</w:fldData>
        </w:fldChar>
      </w:r>
      <w:r w:rsidR="0015094F">
        <w:instrText xml:space="preserve"> ADDIN EN.CITE </w:instrText>
      </w:r>
      <w:r w:rsidR="0015094F">
        <w:fldChar w:fldCharType="begin">
          <w:fldData xml:space="preserve">PEVuZE5vdGU+PENpdGU+PEF1dGhvcj5Tw7huZGVyZ2FhcmQ8L0F1dGhvcj48WWVhcj4yMDExPC9Z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</w:fldData>
        </w:fldChar>
      </w:r>
      <w:r w:rsidR="0015094F">
        <w:instrText xml:space="preserve"> ADDIN EN.CITE.DATA </w:instrText>
      </w:r>
      <w:r w:rsidR="0015094F">
        <w:fldChar w:fldCharType="end"/>
      </w:r>
      <w:r w:rsidR="00332503">
        <w:fldChar w:fldCharType="separate"/>
      </w:r>
      <w:hyperlink w:anchor="_ENREF_126" w:tooltip="Søndergaard, 2011 #303" w:history="1">
        <w:r w:rsidR="00075A48" w:rsidRPr="0015094F">
          <w:rPr>
            <w:noProof/>
            <w:vertAlign w:val="superscript"/>
          </w:rPr>
          <w:t>126</w:t>
        </w:r>
      </w:hyperlink>
      <w:r w:rsidR="0015094F" w:rsidRPr="0015094F">
        <w:rPr>
          <w:noProof/>
          <w:vertAlign w:val="superscript"/>
        </w:rPr>
        <w:t>,</w:t>
      </w:r>
      <w:hyperlink w:anchor="_ENREF_127" w:tooltip="Olsson, 2011 #304" w:history="1">
        <w:r w:rsidR="00075A48" w:rsidRPr="0015094F">
          <w:rPr>
            <w:noProof/>
            <w:vertAlign w:val="superscript"/>
          </w:rPr>
          <w:t>127</w:t>
        </w:r>
      </w:hyperlink>
      <w:r w:rsidR="00332503">
        <w:fldChar w:fldCharType="end"/>
      </w:r>
      <w:r w:rsidR="00332503">
        <w:t xml:space="preserve"> A residue </w:t>
      </w:r>
      <w:r w:rsidR="00E942F7">
        <w:t>was</w:t>
      </w:r>
      <w:r w:rsidR="00332503">
        <w:t xml:space="preserve"> protonated if its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332503">
        <w:t xml:space="preserve"> value </w:t>
      </w:r>
      <w:r w:rsidR="00E942F7">
        <w:t>was</w:t>
      </w:r>
      <w:r w:rsidR="00332503">
        <w:t xml:space="preserve"> equal to or lower than physiological pH</w:t>
      </w:r>
      <w:r w:rsidR="00E942F7">
        <w:t xml:space="preserve"> (</w:t>
      </w:r>
      <w:r w:rsidR="00332503">
        <w:t>7.4</w:t>
      </w:r>
      <w:r w:rsidR="00E942F7">
        <w:t>)</w:t>
      </w:r>
      <w:r w:rsidR="00332503">
        <w:t xml:space="preserve">. </w:t>
      </w:r>
      <w:r w:rsidR="00F41FC6">
        <w:t xml:space="preserve">The </w:t>
      </w:r>
      <w:r w:rsidR="00C52F24">
        <w:t>residue</w:t>
      </w:r>
      <w:r w:rsidR="00F41FC6">
        <w:t xml:space="preserve"> and atom</w:t>
      </w:r>
      <w:r w:rsidR="00C52F24">
        <w:t xml:space="preserve"> names of </w:t>
      </w:r>
      <w:r w:rsidR="00905D8C" w:rsidRPr="00905D8C">
        <w:t>the inhibitor</w:t>
      </w:r>
      <w:r w:rsidR="00905D8C">
        <w:rPr>
          <w:b/>
        </w:rPr>
        <w:t xml:space="preserve"> </w:t>
      </w:r>
      <w:r w:rsidR="00C52F24">
        <w:t xml:space="preserve">in the PDB file were </w:t>
      </w:r>
      <w:r w:rsidR="00F41FC6">
        <w:t xml:space="preserve">then </w:t>
      </w:r>
      <w:r w:rsidR="00C52F24">
        <w:t>updat</w:t>
      </w:r>
      <w:r w:rsidR="00AD35FC">
        <w:t xml:space="preserve">ed to </w:t>
      </w:r>
      <w:r w:rsidR="0047279C">
        <w:t xml:space="preserve">match the </w:t>
      </w:r>
      <w:r w:rsidR="00C62C55">
        <w:t xml:space="preserve">names assigned by the </w:t>
      </w:r>
      <w:r w:rsidR="0047279C">
        <w:t>ATB</w:t>
      </w:r>
      <w:r w:rsidR="00C52F24">
        <w:t>.</w:t>
      </w:r>
      <w:r w:rsidR="00C71100">
        <w:t xml:space="preserve"> </w:t>
      </w:r>
      <w:r w:rsidR="0047279C">
        <w:t xml:space="preserve">The </w:t>
      </w:r>
      <w:r w:rsidR="0047279C">
        <w:rPr>
          <w:i/>
        </w:rPr>
        <w:t>pdb2g96</w:t>
      </w:r>
      <w:r w:rsidR="0047279C">
        <w:t xml:space="preserve"> program was used to generate a coordinate file of the system in GROMOS96 format followed by the </w:t>
      </w:r>
      <w:r w:rsidR="00E942F7">
        <w:t>addition</w:t>
      </w:r>
      <w:r w:rsidR="0047279C">
        <w:t xml:space="preserve"> of hydrogen atoms</w:t>
      </w:r>
      <w:r w:rsidR="00AD35FC">
        <w:t xml:space="preserve"> by the </w:t>
      </w:r>
      <w:r w:rsidR="00AD35FC">
        <w:rPr>
          <w:i/>
        </w:rPr>
        <w:t>gch</w:t>
      </w:r>
      <w:r w:rsidR="00AD35FC">
        <w:t xml:space="preserve"> </w:t>
      </w:r>
      <w:r w:rsidR="0047279C">
        <w:t>program</w:t>
      </w:r>
      <w:r w:rsidR="00AD35FC">
        <w:t xml:space="preserve">. </w:t>
      </w:r>
    </w:p>
    <w:p w14:paraId="1BF76097" w14:textId="0C772395" w:rsidR="000B1617" w:rsidRPr="000F5DBD" w:rsidRDefault="000D0BE0" w:rsidP="007A5030">
      <w:pPr>
        <w:pStyle w:val="Paragraph"/>
        <w:rPr>
          <w:color w:val="000000" w:themeColor="text1"/>
        </w:rPr>
      </w:pPr>
      <w:r>
        <w:t xml:space="preserve">The protein and </w:t>
      </w:r>
      <w:r w:rsidR="000E1870">
        <w:t>inhibitors</w:t>
      </w:r>
      <w:r>
        <w:t xml:space="preserve"> were first </w:t>
      </w:r>
      <w:r w:rsidRPr="002622B0">
        <w:t>energy minimised in vacuum over 5000 steps using steepest descen</w:t>
      </w:r>
      <w:ins w:id="92" w:author="Microsoft Office User" w:date="2019-10-19T14:48:00Z">
        <w:r w:rsidR="00837C92">
          <w:t>t</w:t>
        </w:r>
      </w:ins>
      <w:del w:id="93" w:author="Microsoft Office User" w:date="2019-10-19T14:48:00Z">
        <w:r w:rsidRPr="002622B0" w:rsidDel="00837C92">
          <w:delText>d</w:delText>
        </w:r>
      </w:del>
      <w:r w:rsidRPr="002622B0">
        <w:t xml:space="preserve"> method with a tolerance of </w:t>
      </w:r>
      <w:r w:rsidR="002622B0" w:rsidRPr="002622B0">
        <w:t>0.</w:t>
      </w:r>
      <w:r w:rsidR="000B703B">
        <w:t>0</w:t>
      </w:r>
      <w:r w:rsidR="002622B0" w:rsidRPr="002622B0">
        <w:t>1 kJ/mol</w:t>
      </w:r>
      <w:r w:rsidRPr="002622B0">
        <w:t xml:space="preserve"> before </w:t>
      </w:r>
      <w:r>
        <w:t xml:space="preserve">solvation in a rectangular box of </w:t>
      </w:r>
      <w:r>
        <w:lastRenderedPageBreak/>
        <w:t xml:space="preserve">simple point-charge (SPC) water with a minimum distance of 14 Å between the protein and the wall using the </w:t>
      </w:r>
      <w:r>
        <w:rPr>
          <w:i/>
        </w:rPr>
        <w:t>sim_box</w:t>
      </w:r>
      <w:r>
        <w:t xml:space="preserve"> program. For the systems involving deprotona</w:t>
      </w:r>
      <w:r w:rsidR="00E942F7">
        <w:t>ted species, the overall charge</w:t>
      </w:r>
      <w:r>
        <w:t xml:space="preserve"> of the </w:t>
      </w:r>
      <w:r w:rsidR="00E942F7">
        <w:t>system</w:t>
      </w:r>
      <w:r>
        <w:t xml:space="preserve"> </w:t>
      </w:r>
      <w:r w:rsidR="00E942F7">
        <w:t>was</w:t>
      </w:r>
      <w:r>
        <w:t xml:space="preserve"> </w:t>
      </w:r>
      <w:r w:rsidR="00E942F7">
        <w:t>-2</w:t>
      </w:r>
      <w:r>
        <w:t xml:space="preserve">. </w:t>
      </w:r>
      <w:r w:rsidR="00E942F7">
        <w:t>N</w:t>
      </w:r>
      <w:r>
        <w:t xml:space="preserve">eutralisation was achieved by </w:t>
      </w:r>
      <w:r w:rsidR="00E942F7">
        <w:t xml:space="preserve">progressively </w:t>
      </w:r>
      <w:r>
        <w:t>replacing water molecule</w:t>
      </w:r>
      <w:r w:rsidR="00E942F7">
        <w:t>s with the highest potential</w:t>
      </w:r>
      <w:r>
        <w:t xml:space="preserve"> with sodium ions. The solvated system was energy minimised again </w:t>
      </w:r>
      <w:r w:rsidR="00E942F7">
        <w:t>for</w:t>
      </w:r>
      <w:r>
        <w:t xml:space="preserve"> 5000 steps</w:t>
      </w:r>
      <w:r w:rsidR="003E628D">
        <w:t xml:space="preserve"> before a</w:t>
      </w:r>
      <w:r>
        <w:t xml:space="preserve"> positional</w:t>
      </w:r>
      <w:r w:rsidR="00642F9A">
        <w:t>ly</w:t>
      </w:r>
      <w:r>
        <w:t xml:space="preserve"> restrained energy minimisation was carried out by applying a harmonic potential to the coordinates of the protei</w:t>
      </w:r>
      <w:r w:rsidR="003E628D">
        <w:t>n structures</w:t>
      </w:r>
      <w:r>
        <w:t xml:space="preserve">. </w:t>
      </w:r>
      <w:r w:rsidR="00E942F7">
        <w:rPr>
          <w:color w:val="000000" w:themeColor="text1"/>
        </w:rPr>
        <w:t>Full</w:t>
      </w:r>
      <w:r w:rsidRPr="006B0CEC">
        <w:rPr>
          <w:color w:val="000000" w:themeColor="text1"/>
        </w:rPr>
        <w:t xml:space="preserve"> details of the paramete</w:t>
      </w:r>
      <w:r w:rsidR="006B0CEC">
        <w:rPr>
          <w:color w:val="000000" w:themeColor="text1"/>
        </w:rPr>
        <w:t xml:space="preserve">rs </w:t>
      </w:r>
      <w:r w:rsidR="00E942F7">
        <w:rPr>
          <w:color w:val="000000" w:themeColor="text1"/>
        </w:rPr>
        <w:t>used are</w:t>
      </w:r>
      <w:r w:rsidR="006B0CEC">
        <w:rPr>
          <w:color w:val="000000" w:themeColor="text1"/>
        </w:rPr>
        <w:t xml:space="preserve"> included in A</w:t>
      </w:r>
      <w:r w:rsidRPr="006B0CEC">
        <w:rPr>
          <w:color w:val="000000" w:themeColor="text1"/>
        </w:rPr>
        <w:t>ppendix</w:t>
      </w:r>
      <w:r w:rsidR="006B2AA3">
        <w:rPr>
          <w:color w:val="000000" w:themeColor="text1"/>
        </w:rPr>
        <w:t xml:space="preserve"> 6.1</w:t>
      </w:r>
      <w:r w:rsidRPr="006B0CEC">
        <w:rPr>
          <w:color w:val="000000" w:themeColor="text1"/>
        </w:rPr>
        <w:t>.</w:t>
      </w:r>
      <w:r w:rsidR="001F2882">
        <w:rPr>
          <w:color w:val="000000" w:themeColor="text1"/>
        </w:rPr>
        <w:t xml:space="preserve"> </w:t>
      </w:r>
      <w:r w:rsidR="002622B0">
        <w:t xml:space="preserve">The GROMOS topologies and coordinates were converted into AMBER-compatible format </w:t>
      </w:r>
      <w:r w:rsidR="003E628D">
        <w:t>using</w:t>
      </w:r>
      <w:r w:rsidR="002622B0">
        <w:t xml:space="preserve"> the topology </w:t>
      </w:r>
      <w:r w:rsidR="00E942F7">
        <w:t>converter on the ATB web server</w:t>
      </w:r>
      <w:r w:rsidR="002622B0">
        <w:t>.</w:t>
      </w:r>
      <w:hyperlink w:anchor="_ENREF_126" w:tooltip="Miyamoto, 1992 #332" w:history="1"/>
    </w:p>
    <w:p w14:paraId="23A21954" w14:textId="1BECD90D" w:rsidR="00DE72A8" w:rsidRDefault="00D13192" w:rsidP="00EC0804">
      <w:pPr>
        <w:pStyle w:val="Heading3"/>
      </w:pPr>
      <w:bookmarkStart w:id="94" w:name="_Toc22242530"/>
      <w:r>
        <w:t xml:space="preserve">Setup for MD </w:t>
      </w:r>
      <w:r w:rsidR="00DE72A8">
        <w:t>Simulation</w:t>
      </w:r>
      <w:bookmarkEnd w:id="94"/>
      <w:ins w:id="95" w:author="Microsoft Office User" w:date="2019-10-19T14:49:00Z">
        <w:r w:rsidR="00837C92">
          <w:t>s</w:t>
        </w:r>
      </w:ins>
      <w:r w:rsidR="00DE72A8">
        <w:t xml:space="preserve"> </w:t>
      </w:r>
    </w:p>
    <w:p w14:paraId="7679B174" w14:textId="50499641" w:rsidR="0064614B" w:rsidRDefault="007C0572" w:rsidP="007A5030">
      <w:pPr>
        <w:pStyle w:val="Paragraph"/>
      </w:pPr>
      <w:r>
        <w:t xml:space="preserve">The systems were first equilibrated </w:t>
      </w:r>
      <w:r w:rsidR="00E942F7">
        <w:t xml:space="preserve">in the </w:t>
      </w:r>
      <w:r>
        <w:t xml:space="preserve">canonical (NVT) ensemble for 100 ps. The velocities of the atoms were initialised based on the sampling from Boltzmann distribution at 298.15 K. The </w:t>
      </w:r>
      <w:r w:rsidR="00E942F7">
        <w:t>temperature of the system was then increased</w:t>
      </w:r>
      <w:r>
        <w:t xml:space="preserve"> to 310.15 K and maintained </w:t>
      </w:r>
      <w:r w:rsidR="0084156F">
        <w:t>with a Berendsen thermostat.</w:t>
      </w:r>
      <w:hyperlink w:anchor="_ENREF_128" w:tooltip="Berendsen, 1984 #66" w:history="1">
        <w:r w:rsidR="00075A48">
          <w:fldChar w:fldCharType="begin"/>
        </w:r>
        <w:r w:rsidR="00075A48">
          <w:instrText xml:space="preserve"> ADDIN EN.CITE &lt;EndNote&gt;&lt;Cite&gt;&lt;Author&gt;Berendsen&lt;/Author&gt;&lt;Year&gt;1984&lt;/Year&gt;&lt;RecNum&gt;66&lt;/RecNum&gt;&lt;DisplayText&gt;&lt;style face="superscript"&gt;128&lt;/style&gt;&lt;/DisplayText&gt;&lt;record&gt;&lt;rec-number&gt;66&lt;/rec-number&gt;&lt;foreign-keys&gt;&lt;key app="EN" db-id="s9tdpazwgt05pee2rf3x2x2gtdvpdwx50stf" timestamp="1546492304"&gt;66&lt;/key&gt;&lt;/foreign-keys&gt;&lt;ref-type name="Journal Article"&gt;17&lt;/ref-type&gt;&lt;contributors&gt;&lt;authors&gt;&lt;author&gt;H. J. C. Berendsen&lt;/author&gt;&lt;author&gt;J. P. M. Postma&lt;/author&gt;&lt;author&gt;W. F. van Gunsteren&lt;/author&gt;&lt;author&gt;A. DiNola&lt;/author&gt;&lt;author&gt;J. R. Haak&lt;/author&gt;&lt;/authors&gt;&lt;/contributors&gt;&lt;titles&gt;&lt;title&gt;Molecular dynamics with coupling to an external bath&lt;/title&gt;&lt;secondary-title&gt;Journal of Chemical Physics&lt;/secondary-title&gt;&lt;/titles&gt;&lt;periodical&gt;&lt;full-title&gt;Journal of Chemical Physics&lt;/full-title&gt;&lt;abbr-1&gt;J. Chem. Phys.&lt;/abbr-1&gt;&lt;abbr-2&gt;J Chem Phys&lt;/abbr-2&gt;&lt;/periodical&gt;&lt;pages&gt;3684-3690&lt;/pages&gt;&lt;volume&gt;81&lt;/volume&gt;&lt;number&gt;8&lt;/number&gt;&lt;dates&gt;&lt;year&gt;1984&lt;/year&gt;&lt;/dates&gt;&lt;label&gt;Berendsen algorithm&lt;/label&gt;&lt;urls&gt;&lt;related-urls&gt;&lt;url&gt;https://aip.scitation.org/doi/abs/10.1063/1.448118&lt;/url&gt;&lt;/related-urls&gt;&lt;/urls&gt;&lt;electronic-resource-num&gt;10.1063/1.448118&lt;/electronic-resource-num&gt;&lt;/record&gt;&lt;/Cite&gt;&lt;/EndNote&gt;</w:instrText>
        </w:r>
        <w:r w:rsidR="00075A48">
          <w:fldChar w:fldCharType="separate"/>
        </w:r>
        <w:r w:rsidR="00075A48" w:rsidRPr="0015094F">
          <w:rPr>
            <w:noProof/>
            <w:vertAlign w:val="superscript"/>
          </w:rPr>
          <w:t>128</w:t>
        </w:r>
        <w:r w:rsidR="00075A48">
          <w:fldChar w:fldCharType="end"/>
        </w:r>
      </w:hyperlink>
      <w:r w:rsidR="0084156F">
        <w:t xml:space="preserve"> </w:t>
      </w:r>
      <w:r>
        <w:t>A 2 ns isobaric-isothermal (NPT) equilibration with a pressure of 1 atm maintained using</w:t>
      </w:r>
      <w:r w:rsidR="005020C4">
        <w:t xml:space="preserve"> </w:t>
      </w:r>
      <w:r w:rsidR="00642F9A">
        <w:t xml:space="preserve">a </w:t>
      </w:r>
      <w:r>
        <w:t>Berendsen barostat</w:t>
      </w:r>
      <w:hyperlink w:anchor="_ENREF_128" w:tooltip="Berendsen, 1984 #66" w:history="1">
        <w:r w:rsidR="00075A48">
          <w:fldChar w:fldCharType="begin"/>
        </w:r>
        <w:r w:rsidR="00075A48">
          <w:instrText xml:space="preserve"> ADDIN EN.CITE &lt;EndNote&gt;&lt;Cite&gt;&lt;Author&gt;Berendsen&lt;/Author&gt;&lt;Year&gt;1984&lt;/Year&gt;&lt;RecNum&gt;66&lt;/RecNum&gt;&lt;DisplayText&gt;&lt;style face="superscript"&gt;128&lt;/style&gt;&lt;/DisplayText&gt;&lt;record&gt;&lt;rec-number&gt;66&lt;/rec-number&gt;&lt;foreign-keys&gt;&lt;key app="EN" db-id="s9tdpazwgt05pee2rf3x2x2gtdvpdwx50stf" timestamp="1546492304"&gt;66&lt;/key&gt;&lt;/foreign-keys&gt;&lt;ref-type name="Journal Article"&gt;17&lt;/ref-type&gt;&lt;contributors&gt;&lt;authors&gt;&lt;author&gt;H. J. C. Berendsen&lt;/author&gt;&lt;author&gt;J. P. M. Postma&lt;/author&gt;&lt;author&gt;W. F. van Gunsteren&lt;/author&gt;&lt;author&gt;A. DiNola&lt;/author&gt;&lt;author&gt;J. R. Haak&lt;/author&gt;&lt;/authors&gt;&lt;/contributors&gt;&lt;titles&gt;&lt;title&gt;Molecular dynamics with coupling to an external bath&lt;/title&gt;&lt;secondary-title&gt;Journal of Chemical Physics&lt;/secondary-title&gt;&lt;/titles&gt;&lt;periodical&gt;&lt;full-title&gt;Journal of Chemical Physics&lt;/full-title&gt;&lt;abbr-1&gt;J. Chem. Phys.&lt;/abbr-1&gt;&lt;abbr-2&gt;J Chem Phys&lt;/abbr-2&gt;&lt;/periodical&gt;&lt;pages&gt;3684-3690&lt;/pages&gt;&lt;volume&gt;81&lt;/volume&gt;&lt;number&gt;8&lt;/number&gt;&lt;dates&gt;&lt;year&gt;1984&lt;/year&gt;&lt;/dates&gt;&lt;label&gt;Berendsen algorithm&lt;/label&gt;&lt;urls&gt;&lt;related-urls&gt;&lt;url&gt;https://aip.scitation.org/doi/abs/10.1063/1.448118&lt;/url&gt;&lt;/related-urls&gt;&lt;/urls&gt;&lt;electronic-resource-num&gt;10.1063/1.448118&lt;/electronic-resource-num&gt;&lt;/record&gt;&lt;/Cite&gt;&lt;/EndNote&gt;</w:instrText>
        </w:r>
        <w:r w:rsidR="00075A48">
          <w:fldChar w:fldCharType="separate"/>
        </w:r>
        <w:r w:rsidR="00075A48" w:rsidRPr="0015094F">
          <w:rPr>
            <w:noProof/>
            <w:vertAlign w:val="superscript"/>
          </w:rPr>
          <w:t>128</w:t>
        </w:r>
        <w:r w:rsidR="00075A48">
          <w:fldChar w:fldCharType="end"/>
        </w:r>
      </w:hyperlink>
      <w:r>
        <w:t xml:space="preserve"> was then carried out</w:t>
      </w:r>
      <w:r w:rsidR="00E942F7">
        <w:t>. This was</w:t>
      </w:r>
      <w:r>
        <w:t xml:space="preserve"> followed by 12 ns NVT equilibration.</w:t>
      </w:r>
      <w:r w:rsidR="001F2882">
        <w:t xml:space="preserve"> </w:t>
      </w:r>
      <w:r>
        <w:t xml:space="preserve">All-atom NVT simulations was carried out for 100 ns for each system. </w:t>
      </w:r>
      <w:r w:rsidR="00E942F7">
        <w:t>The</w:t>
      </w:r>
      <w:r>
        <w:t xml:space="preserve"> simulation temperature of 310.15 K and pressure of 1 atm </w:t>
      </w:r>
      <w:r w:rsidR="00E942F7">
        <w:t>were maintained using</w:t>
      </w:r>
      <w:r>
        <w:t xml:space="preserve"> coupling time constants of 0.1 and 0.5 respectively. Periodic boundary conditions</w:t>
      </w:r>
      <w:r w:rsidR="0094332A">
        <w:t xml:space="preserve"> (PBC)</w:t>
      </w:r>
      <w:r>
        <w:t xml:space="preserve"> were imposed to </w:t>
      </w:r>
      <w:r w:rsidR="00457895">
        <w:t>avoid edge effects. Long-range C</w:t>
      </w:r>
      <w:r>
        <w:t>oulomb interactions were handled using the pa</w:t>
      </w:r>
      <w:r w:rsidR="0084156F">
        <w:t>rticle mesh Ewald (PME) method</w:t>
      </w:r>
      <w:r>
        <w:t>.</w:t>
      </w:r>
      <w:hyperlink w:anchor="_ENREF_129" w:tooltip="Essmann, 1995 #331" w:history="1">
        <w:r w:rsidR="00075A48">
          <w:fldChar w:fldCharType="begin"/>
        </w:r>
        <w:r w:rsidR="00075A48">
          <w:instrText xml:space="preserve"> ADDIN EN.CITE &lt;EndNote&gt;&lt;Cite&gt;&lt;Author&gt;Essmann&lt;/Author&gt;&lt;Year&gt;1995&lt;/Year&gt;&lt;RecNum&gt;331&lt;/RecNum&gt;&lt;DisplayText&gt;&lt;style face="superscript"&gt;129&lt;/style&gt;&lt;/DisplayText&gt;&lt;record&gt;&lt;rec-number&gt;331&lt;/rec-number&gt;&lt;foreign-keys&gt;&lt;key app="EN" db-id="s9tdpazwgt05pee2rf3x2x2gtdvpdwx50stf" timestamp="1568859067"&gt;331&lt;/key&gt;&lt;/foreign-keys&gt;&lt;ref-type name="Journal Article"&gt;17&lt;/ref-type&gt;&lt;contributors&gt;&lt;authors&gt;&lt;author&gt;Essmann, Ulrich&lt;/author&gt;&lt;author&gt;Perera, Lalith&lt;/author&gt;&lt;author&gt;Berkowitz, Max L.&lt;/author&gt;&lt;author&gt;Darden, Tom&lt;/author&gt;&lt;author&gt;Lee, Hsing&lt;/author&gt;&lt;author&gt;Pedersen, Lee G.&lt;/author&gt;&lt;/authors&gt;&lt;/contributors&gt;&lt;titles&gt;&lt;title&gt;A smooth particle mesh Ewald method&lt;/title&gt;&lt;secondary-title&gt;The Journal of Chemical Physics&lt;/secondary-title&gt;&lt;/titles&gt;&lt;periodical&gt;&lt;full-title&gt;The Journal of Chemical Physics&lt;/full-title&gt;&lt;abbr-1&gt;J. Chem. Phys.&lt;/abbr-1&gt;&lt;abbr-2&gt;J Chem Phys&lt;/abbr-2&gt;&lt;/periodical&gt;&lt;pages&gt;8577-8593&lt;/pages&gt;&lt;volume&gt;103&lt;/volume&gt;&lt;number&gt;19&lt;/number&gt;&lt;dates&gt;&lt;year&gt;1995&lt;/year&gt;&lt;pub-dates&gt;&lt;date&gt;1995/11/15&lt;/date&gt;&lt;/pub-dates&gt;&lt;/dates&gt;&lt;publisher&gt;American Institute of Physics&lt;/publisher&gt;&lt;isbn&gt;0021-9606&lt;/isbn&gt;&lt;label&gt;PME&lt;/label&gt;&lt;urls&gt;&lt;related-urls&gt;&lt;url&gt;https://doi.org/10.1063/1.470117&lt;/url&gt;&lt;/related-urls&gt;&lt;/urls&gt;&lt;electronic-resource-num&gt;10.1063/1.470117&lt;/electronic-resource-num&gt;&lt;access-date&gt;2019/09/18&lt;/access-date&gt;&lt;/record&gt;&lt;/Cite&gt;&lt;/EndNote&gt;</w:instrText>
        </w:r>
        <w:r w:rsidR="00075A48">
          <w:fldChar w:fldCharType="separate"/>
        </w:r>
        <w:r w:rsidR="00075A48" w:rsidRPr="0015094F">
          <w:rPr>
            <w:noProof/>
            <w:vertAlign w:val="superscript"/>
          </w:rPr>
          <w:t>129</w:t>
        </w:r>
        <w:r w:rsidR="00075A48">
          <w:fldChar w:fldCharType="end"/>
        </w:r>
      </w:hyperlink>
      <w:r>
        <w:t xml:space="preserve"> The SHAKE algorithm</w:t>
      </w:r>
      <w:hyperlink w:anchor="_ENREF_130" w:tooltip="Ryckaert, 1977 #335" w:history="1">
        <w:r w:rsidR="00075A48">
          <w:fldChar w:fldCharType="begin"/>
        </w:r>
        <w:r w:rsidR="00075A48">
          <w:instrText xml:space="preserve"> ADDIN EN.CITE &lt;EndNote&gt;&lt;Cite&gt;&lt;Author&gt;Ryckaert&lt;/Author&gt;&lt;Year&gt;1977&lt;/Year&gt;&lt;RecNum&gt;335&lt;/RecNum&gt;&lt;DisplayText&gt;&lt;style face="superscript"&gt;130&lt;/style&gt;&lt;/DisplayText&gt;&lt;record&gt;&lt;rec-number&gt;335&lt;/rec-number&gt;&lt;foreign-keys&gt;&lt;key app="EN" db-id="s9tdpazwgt05pee2rf3x2x2gtdvpdwx50stf" timestamp="1568860530"&gt;335&lt;/key&gt;&lt;/foreign-keys&gt;&lt;ref-type name="Journal Article"&gt;17&lt;/ref-type&gt;&lt;contributors&gt;&lt;authors&gt;&lt;author&gt;Ryckaert, Jean-Paul&lt;/author&gt;&lt;author&gt;Ciccotti, Giovanni&lt;/author&gt;&lt;author&gt;Berendsen, Herman J. C.&lt;/author&gt;&lt;/authors&gt;&lt;/contributors&gt;&lt;titles&gt;&lt;title&gt;Numerical integration of the cartesian equations of motion of a system with constraints: molecular dynamics of n-alkanes&lt;/title&gt;&lt;secondary-title&gt;Journal of Computational Physics&lt;/secondary-title&gt;&lt;/titles&gt;&lt;periodical&gt;&lt;full-title&gt;Journal of Computational Physics&lt;/full-title&gt;&lt;abbr-1&gt;J. Comput. Phys.&lt;/abbr-1&gt;&lt;/periodical&gt;&lt;pages&gt;327-341&lt;/pages&gt;&lt;volume&gt;23&lt;/volume&gt;&lt;number&gt;3&lt;/number&gt;&lt;dates&gt;&lt;year&gt;1977&lt;/year&gt;&lt;pub-dates&gt;&lt;date&gt;1977/03/01/&lt;/date&gt;&lt;/pub-dates&gt;&lt;/dates&gt;&lt;isbn&gt;0021-9991&lt;/isbn&gt;&lt;label&gt;SHAKE&lt;/label&gt;&lt;urls&gt;&lt;related-urls&gt;&lt;url&gt;http://www.sciencedirect.com/science/article/pii/0021999177900985&lt;/url&gt;&lt;/related-urls&gt;&lt;/urls&gt;&lt;electronic-resource-num&gt;https://doi.org/10.1016/0021-9991(77)90098-5&lt;/electronic-resource-num&gt;&lt;/record&gt;&lt;/Cite&gt;&lt;/EndNote&gt;</w:instrText>
        </w:r>
        <w:r w:rsidR="00075A48">
          <w:fldChar w:fldCharType="separate"/>
        </w:r>
        <w:r w:rsidR="00075A48" w:rsidRPr="0015094F">
          <w:rPr>
            <w:noProof/>
            <w:vertAlign w:val="superscript"/>
          </w:rPr>
          <w:t>130</w:t>
        </w:r>
        <w:r w:rsidR="00075A48">
          <w:fldChar w:fldCharType="end"/>
        </w:r>
      </w:hyperlink>
      <w:r>
        <w:t xml:space="preserve"> </w:t>
      </w:r>
      <w:r w:rsidR="004166FF">
        <w:t>with tolerance of 10</w:t>
      </w:r>
      <w:r w:rsidR="004166FF">
        <w:rPr>
          <w:vertAlign w:val="superscript"/>
        </w:rPr>
        <w:t>-5</w:t>
      </w:r>
      <w:r w:rsidR="004166FF">
        <w:t xml:space="preserve"> </w:t>
      </w:r>
      <w:r>
        <w:t>was utilized to constrain the bond involving hydrogen atoms</w:t>
      </w:r>
      <w:r w:rsidR="00034431">
        <w:t xml:space="preserve"> in the protein</w:t>
      </w:r>
      <w:r>
        <w:t xml:space="preserve">. </w:t>
      </w:r>
      <w:r w:rsidR="00905D8C">
        <w:t>The</w:t>
      </w:r>
      <w:r>
        <w:t xml:space="preserve"> time step </w:t>
      </w:r>
      <w:r w:rsidR="00905D8C">
        <w:t xml:space="preserve">and dielectric constant </w:t>
      </w:r>
      <w:ins w:id="96" w:author="Microsoft Office User" w:date="2019-10-19T14:51:00Z">
        <w:r w:rsidR="00837C92">
          <w:t>we</w:t>
        </w:r>
      </w:ins>
      <w:del w:id="97" w:author="Microsoft Office User" w:date="2019-10-19T14:51:00Z">
        <w:r w:rsidR="00905D8C" w:rsidDel="00837C92">
          <w:delText>a</w:delText>
        </w:r>
      </w:del>
      <w:r w:rsidR="00905D8C">
        <w:t>re set to</w:t>
      </w:r>
      <w:r>
        <w:t xml:space="preserve"> 1 fs </w:t>
      </w:r>
      <w:r w:rsidR="00905D8C">
        <w:t xml:space="preserve">and 1.0, respectively. </w:t>
      </w:r>
      <w:r w:rsidR="00457895">
        <w:t>Both Coulomb</w:t>
      </w:r>
      <w:r>
        <w:t xml:space="preserve"> and </w:t>
      </w:r>
      <w:r w:rsidR="004E4307">
        <w:t>vdW</w:t>
      </w:r>
      <w:r>
        <w:t xml:space="preserve"> interactions were truncated at 1.4 nm. </w:t>
      </w:r>
      <w:r w:rsidR="0064614B">
        <w:t>The SETTLE algorithm was employed to constrain the geometry of water molecules.</w:t>
      </w:r>
      <w:hyperlink w:anchor="_ENREF_131" w:tooltip="Miyamoto, 1992 #332" w:history="1">
        <w:r w:rsidR="00075A48">
          <w:fldChar w:fldCharType="begin"/>
        </w:r>
        <w:r w:rsidR="00075A48">
          <w:instrText xml:space="preserve"> ADDIN EN.CITE &lt;EndNote&gt;&lt;Cite&gt;&lt;Author&gt;Miyamoto&lt;/Author&gt;&lt;Year&gt;1992&lt;/Year&gt;&lt;RecNum&gt;332&lt;/RecNum&gt;&lt;DisplayText&gt;&lt;style face="superscript"&gt;131&lt;/style&gt;&lt;/DisplayText&gt;&lt;record&gt;&lt;rec-number&gt;332&lt;/rec-number&gt;&lt;foreign-keys&gt;&lt;key app="EN" db-id="s9tdpazwgt05pee2rf3x2x2gtdvpdwx50stf" timestamp="1568859248"&gt;332&lt;/key&gt;&lt;/foreign-keys&gt;&lt;ref-type name="Journal Article"&gt;17&lt;/ref-type&gt;&lt;contributors&gt;&lt;authors&gt;&lt;author&gt;Miyamoto, Shuichi&lt;/author&gt;&lt;author&gt;Kollman, Peter A.&lt;/author&gt;&lt;/authors&gt;&lt;/contributors&gt;&lt;titles&gt;&lt;title&gt;Settle: An analytical version of the SHAKE and RATTLE algorithm for rigid water models&lt;/title&gt;&lt;secondary-title&gt;Journal of Computational Chemistry&lt;/secondary-title&gt;&lt;/titles&gt;&lt;periodical&gt;&lt;full-title&gt;Journal of Computational Chemistry&lt;/full-title&gt;&lt;abbr-1&gt;J. Comput. Chem.&lt;/abbr-1&gt;&lt;abbr-2&gt;J Comput Chem&lt;/abbr-2&gt;&lt;/periodical&gt;&lt;pages&gt;952-962&lt;/pages&gt;&lt;volume&gt;13&lt;/volume&gt;&lt;number&gt;8&lt;/number&gt;&lt;dates&gt;&lt;year&gt;1992&lt;/year&gt;&lt;pub-dates&gt;&lt;date&gt;1992/10/01&lt;/date&gt;&lt;/pub-dates&gt;&lt;/dates&gt;&lt;publisher&gt;John Wiley &amp;amp; Sons, Ltd&lt;/publisher&gt;&lt;isbn&gt;0192-8651&lt;/isbn&gt;&lt;label&gt;SETTLE&lt;/label&gt;&lt;urls&gt;&lt;related-urls&gt;&lt;url&gt;https://doi.org/10.1002/jcc.540130805&lt;/url&gt;&lt;/related-urls&gt;&lt;/urls&gt;&lt;electronic-resource-num&gt;10.1002/jcc.540130805&lt;/electronic-resource-num&gt;&lt;access-date&gt;2019/09/18&lt;/access-date&gt;&lt;/record&gt;&lt;/Cite&gt;&lt;/EndNote&gt;</w:instrText>
        </w:r>
        <w:r w:rsidR="00075A48">
          <w:fldChar w:fldCharType="separate"/>
        </w:r>
        <w:r w:rsidR="00075A48" w:rsidRPr="0015094F">
          <w:rPr>
            <w:noProof/>
            <w:vertAlign w:val="superscript"/>
          </w:rPr>
          <w:t>131</w:t>
        </w:r>
        <w:r w:rsidR="00075A48">
          <w:fldChar w:fldCharType="end"/>
        </w:r>
      </w:hyperlink>
    </w:p>
    <w:p w14:paraId="7317E04C" w14:textId="6FEAF9F4" w:rsidR="0064614B" w:rsidRDefault="0064614B" w:rsidP="00EC0804">
      <w:pPr>
        <w:pStyle w:val="Heading3"/>
      </w:pPr>
      <w:bookmarkStart w:id="98" w:name="_Toc22242531"/>
      <w:r>
        <w:t>Trajectory Analysis</w:t>
      </w:r>
      <w:bookmarkEnd w:id="98"/>
    </w:p>
    <w:p w14:paraId="4CA2B0AA" w14:textId="36FFFB10" w:rsidR="007F01EF" w:rsidRDefault="007C0572" w:rsidP="00642F9A">
      <w:pPr>
        <w:pStyle w:val="Paragraph"/>
      </w:pPr>
      <w:r>
        <w:lastRenderedPageBreak/>
        <w:t xml:space="preserve">The </w:t>
      </w:r>
      <w:r w:rsidR="001F4B7C">
        <w:t>trajectories and structural properties of the simulated systems</w:t>
      </w:r>
      <w:r>
        <w:t xml:space="preserve"> were analy</w:t>
      </w:r>
      <w:r w:rsidR="00D04FE1">
        <w:t xml:space="preserve">sed using the </w:t>
      </w:r>
      <w:r w:rsidR="00A941B1">
        <w:t>CPPTRAJ program</w:t>
      </w:r>
      <w:hyperlink w:anchor="_ENREF_132" w:tooltip="Roe, 2013 #333" w:history="1">
        <w:r w:rsidR="00075A48">
          <w:fldChar w:fldCharType="begin"/>
        </w:r>
        <w:r w:rsidR="00075A48">
          <w:instrText xml:space="preserve"> ADDIN EN.CITE &lt;EndNote&gt;&lt;Cite&gt;&lt;Author&gt;Roe&lt;/Author&gt;&lt;Year&gt;2013&lt;/Year&gt;&lt;RecNum&gt;333&lt;/RecNum&gt;&lt;DisplayText&gt;&lt;style face="superscript"&gt;132&lt;/style&gt;&lt;/DisplayText&gt;&lt;record&gt;&lt;rec-number&gt;333&lt;/rec-number&gt;&lt;foreign-keys&gt;&lt;key app="EN" db-id="s9tdpazwgt05pee2rf3x2x2gtdvpdwx50stf" timestamp="1568859451"&gt;333&lt;/key&gt;&lt;/foreign-keys&gt;&lt;ref-type name="Journal Article"&gt;17&lt;/ref-type&gt;&lt;contributors&gt;&lt;authors&gt;&lt;author&gt;Roe, Daniel R.&lt;/author&gt;&lt;author&gt;Cheatham, Thomas E.&lt;/author&gt;&lt;/authors&gt;&lt;/contributors&gt;&lt;auth-address&gt;Department of Medicinal Chemistry, College of Pharmacy, 2000 South 30 East Room 105, University of Utah, Salt Lake City, Utah 84112, United States.&lt;/auth-address&gt;&lt;titles&gt;&lt;title&gt;PTRAJ and CPPTRAJ: Software for Processing and Analysis of Molecular Dynamics Trajectory Data&lt;/title&gt;&lt;secondary-title&gt;Journal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Comput.&lt;/abbr-1&gt;&lt;abbr-2&gt;J Chem Theory Comput&lt;/abbr-2&gt;&lt;abbr-3&gt;Journal of Chemical Theory &amp;amp; Computation&lt;/abbr-3&gt;&lt;/alt-periodical&gt;&lt;pages&gt;3084-3095&lt;/pages&gt;&lt;volume&gt;9&lt;/volume&gt;&lt;number&gt;7&lt;/number&gt;&lt;dates&gt;&lt;year&gt;2013&lt;/year&gt;&lt;pub-dates&gt;&lt;date&gt;2013/07//&lt;/date&gt;&lt;/pub-dates&gt;&lt;/dates&gt;&lt;isbn&gt;1549-9618&lt;/isbn&gt;&lt;accession-num&gt;26583988&lt;/accession-num&gt;&lt;label&gt;CPPTRAJ&lt;/label&gt;&lt;urls&gt;&lt;related-urls&gt;&lt;url&gt;http://europepmc.org/abstract/MED/26583988&lt;/url&gt;&lt;url&gt;https://doi.org/10.1021/ct400341p&lt;/url&gt;&lt;/related-urls&gt;&lt;/urls&gt;&lt;electronic-resource-num&gt;10.1021/ct400341p&lt;/electronic-resource-num&gt;&lt;remote-database-name&gt;PubMed&lt;/remote-database-name&gt;&lt;language&gt;eng&lt;/language&gt;&lt;/record&gt;&lt;/Cite&gt;&lt;/EndNote&gt;</w:instrText>
        </w:r>
        <w:r w:rsidR="00075A48">
          <w:fldChar w:fldCharType="separate"/>
        </w:r>
        <w:r w:rsidR="00075A48" w:rsidRPr="0015094F">
          <w:rPr>
            <w:noProof/>
            <w:vertAlign w:val="superscript"/>
          </w:rPr>
          <w:t>132</w:t>
        </w:r>
        <w:r w:rsidR="00075A48">
          <w:fldChar w:fldCharType="end"/>
        </w:r>
      </w:hyperlink>
      <w:r w:rsidR="00A941B1">
        <w:t xml:space="preserve"> and plotted using Python scripts written as </w:t>
      </w:r>
      <w:r w:rsidR="00034431">
        <w:t>required</w:t>
      </w:r>
      <w:r w:rsidR="00642F9A">
        <w:t xml:space="preserve"> during the project</w:t>
      </w:r>
      <w:r w:rsidR="00A941B1">
        <w:t>.</w:t>
      </w:r>
      <w:r>
        <w:t xml:space="preserve"> The systems were visualised using </w:t>
      </w:r>
      <w:r w:rsidR="00642F9A">
        <w:t>the V</w:t>
      </w:r>
      <w:r>
        <w:t xml:space="preserve">isual </w:t>
      </w:r>
      <w:r w:rsidR="00642F9A">
        <w:t>M</w:t>
      </w:r>
      <w:r>
        <w:t xml:space="preserve">olecular </w:t>
      </w:r>
      <w:r w:rsidR="00642F9A">
        <w:t>D</w:t>
      </w:r>
      <w:r>
        <w:t>ynamics (VMD)</w:t>
      </w:r>
      <w:hyperlink w:anchor="_ENREF_133" w:tooltip="Humphrey, 1996 #334" w:history="1">
        <w:r w:rsidR="00075A48">
          <w:fldChar w:fldCharType="begin"/>
        </w:r>
        <w:r w:rsidR="00075A48">
          <w:instrText xml:space="preserve"> ADDIN EN.CITE &lt;EndNote&gt;&lt;Cite&gt;&lt;Author&gt;Humphrey&lt;/Author&gt;&lt;Year&gt;1996&lt;/Year&gt;&lt;RecNum&gt;334&lt;/RecNum&gt;&lt;DisplayText&gt;&lt;style face="superscript"&gt;133&lt;/style&gt;&lt;/DisplayText&gt;&lt;record&gt;&lt;rec-number&gt;334&lt;/rec-number&gt;&lt;foreign-keys&gt;&lt;key app="EN" db-id="s9tdpazwgt05pee2rf3x2x2gtdvpdwx50stf" timestamp="1568859771"&gt;334&lt;/key&gt;&lt;/foreign-keys&gt;&lt;ref-type name="Journal Article"&gt;17&lt;/ref-type&gt;&lt;contributors&gt;&lt;authors&gt;&lt;author&gt;Humphrey, William&lt;/author&gt;&lt;author&gt;Dalke, Andrew&lt;/author&gt;&lt;author&gt;Schulten, Klaus&lt;/author&gt;&lt;/authors&gt;&lt;/contributors&gt;&lt;titles&gt;&lt;title&gt;VMD: Visual molecular dynamics&lt;/title&gt;&lt;secondary-title&gt;Journal of Molecular Graphics&lt;/secondary-title&gt;&lt;/titles&gt;&lt;periodical&gt;&lt;full-title&gt;Journal of Molecular Graphics&lt;/full-title&gt;&lt;abbr-1&gt;J. Mol. Graphics&lt;/abbr-1&gt;&lt;abbr-2&gt;J Mol Graphics&lt;/abbr-2&gt;&lt;/periodical&gt;&lt;pages&gt;33-38&lt;/pages&gt;&lt;volume&gt;14&lt;/volume&gt;&lt;number&gt;1&lt;/number&gt;&lt;keywords&gt;&lt;keyword&gt;molecular modeling&lt;/keyword&gt;&lt;keyword&gt;molecular dynamics visualization&lt;/keyword&gt;&lt;keyword&gt;interactive visualization&lt;/keyword&gt;&lt;/keywords&gt;&lt;dates&gt;&lt;year&gt;1996&lt;/year&gt;&lt;pub-dates&gt;&lt;date&gt;1996/02/01/&lt;/date&gt;&lt;/pub-dates&gt;&lt;/dates&gt;&lt;isbn&gt;0263-7855&lt;/isbn&gt;&lt;label&gt;VMD&lt;/label&gt;&lt;urls&gt;&lt;related-urls&gt;&lt;url&gt;http://www.sciencedirect.com/science/article/pii/0263785596000185&lt;/url&gt;&lt;/related-urls&gt;&lt;/urls&gt;&lt;electronic-resource-num&gt;https://doi.org/10.1016/0263-7855(96)00018-5&lt;/electronic-resource-num&gt;&lt;/record&gt;&lt;/Cite&gt;&lt;/EndNote&gt;</w:instrText>
        </w:r>
        <w:r w:rsidR="00075A48">
          <w:fldChar w:fldCharType="separate"/>
        </w:r>
        <w:r w:rsidR="00075A48" w:rsidRPr="0015094F">
          <w:rPr>
            <w:noProof/>
            <w:vertAlign w:val="superscript"/>
          </w:rPr>
          <w:t>133</w:t>
        </w:r>
        <w:r w:rsidR="00075A48">
          <w:fldChar w:fldCharType="end"/>
        </w:r>
      </w:hyperlink>
      <w:r>
        <w:t xml:space="preserve"> an</w:t>
      </w:r>
      <w:r w:rsidR="00A941B1">
        <w:t>alysis toolkit</w:t>
      </w:r>
      <w:r w:rsidR="00905D8C">
        <w:t xml:space="preserve"> and UCSF Chimera software</w:t>
      </w:r>
      <w:r w:rsidR="0093124D">
        <w:t>.</w:t>
      </w:r>
      <w:hyperlink w:anchor="_ENREF_134" w:tooltip="Pettersen, 2004 #355" w:history="1">
        <w:r w:rsidR="00075A48">
          <w:fldChar w:fldCharType="begin"/>
        </w:r>
        <w:r w:rsidR="00075A48">
          <w:instrText xml:space="preserve"> ADDIN EN.CITE &lt;EndNote&gt;&lt;Cite&gt;&lt;Author&gt;Pettersen&lt;/Author&gt;&lt;Year&gt;2004&lt;/Year&gt;&lt;RecNum&gt;355&lt;/RecNum&gt;&lt;DisplayText&gt;&lt;style face="superscript"&gt;134&lt;/style&gt;&lt;/DisplayText&gt;&lt;record&gt;&lt;rec-number&gt;355&lt;/rec-number&gt;&lt;foreign-keys&gt;&lt;key app="EN" db-id="s9tdpazwgt05pee2rf3x2x2gtdvpdwx50stf" timestamp="1571392901"&gt;355&lt;/key&gt;&lt;/foreign-keys&gt;&lt;ref-type name="Journal Article"&gt;17&lt;/ref-type&gt;&lt;contributors&gt;&lt;authors&gt;&lt;author&gt;Pettersen, Eric F.&lt;/author&gt;&lt;author&gt;Goddard, Thomas D.&lt;/author&gt;&lt;author&gt;Huang, Conrad C.&lt;/author&gt;&lt;author&gt;Couch, Gregory S.&lt;/author&gt;&lt;author&gt;Greenblatt, Daniel M.&lt;/author&gt;&lt;author&gt;Meng, Elaine C.&lt;/author&gt;&lt;author&gt;Ferrin, Thomas E.&lt;/author&gt;&lt;/authors&gt;&lt;/contributors&gt;&lt;titles&gt;&lt;title&gt;UCSF Chimera—A visualization system for exploratory research and analysis&lt;/title&gt;&lt;secondary-title&gt;Journal of Computational Chemistry&lt;/secondary-title&gt;&lt;/titles&gt;&lt;periodical&gt;&lt;full-title&gt;Journal of Computational Chemistry&lt;/full-title&gt;&lt;abbr-1&gt;J. Comput. Chem.&lt;/abbr-1&gt;&lt;abbr-2&gt;J Comput Chem&lt;/abbr-2&gt;&lt;/periodical&gt;&lt;pages&gt;1605-1612&lt;/pages&gt;&lt;volume&gt;25&lt;/volume&gt;&lt;number&gt;13&lt;/number&gt;&lt;keywords&gt;&lt;keyword&gt;molecular graphics&lt;/keyword&gt;&lt;keyword&gt;extensibility&lt;/keyword&gt;&lt;keyword&gt;visualization&lt;/keyword&gt;&lt;keyword&gt;multiscale modeling&lt;/keyword&gt;&lt;keyword&gt;sequence alignment&lt;/keyword&gt;&lt;/keywords&gt;&lt;dates&gt;&lt;year&gt;2004&lt;/year&gt;&lt;pub-dates&gt;&lt;date&gt;2004/10/01&lt;/date&gt;&lt;/pub-dates&gt;&lt;/dates&gt;&lt;publisher&gt;John Wiley &amp;amp; Sons, Ltd&lt;/publisher&gt;&lt;isbn&gt;0192-8651&lt;/isbn&gt;&lt;label&gt;Chimera&lt;/label&gt;&lt;urls&gt;&lt;related-urls&gt;&lt;url&gt;https://doi.org/10.1002/jcc.20084&lt;/url&gt;&lt;/related-urls&gt;&lt;/urls&gt;&lt;electronic-resource-num&gt;10.1002/jcc.20084&lt;/electronic-resource-num&gt;&lt;access-date&gt;2019/10/18&lt;/access-date&gt;&lt;/record&gt;&lt;/Cite&gt;&lt;/EndNote&gt;</w:instrText>
        </w:r>
        <w:r w:rsidR="00075A48">
          <w:fldChar w:fldCharType="separate"/>
        </w:r>
        <w:r w:rsidR="00075A48" w:rsidRPr="00D9353D">
          <w:rPr>
            <w:noProof/>
            <w:vertAlign w:val="superscript"/>
          </w:rPr>
          <w:t>134</w:t>
        </w:r>
        <w:r w:rsidR="00075A48">
          <w:fldChar w:fldCharType="end"/>
        </w:r>
      </w:hyperlink>
      <w:r w:rsidR="00D13192">
        <w:t xml:space="preserve"> </w:t>
      </w:r>
    </w:p>
    <w:p w14:paraId="5CC3E605" w14:textId="4B87832B" w:rsidR="001F4B7C" w:rsidRDefault="007F01EF" w:rsidP="00907E82">
      <w:pPr>
        <w:pStyle w:val="Paragraph"/>
      </w:pPr>
      <w:r>
        <w:t xml:space="preserve">The Boltzmann averaged energies of </w:t>
      </w:r>
      <w:del w:id="99" w:author="Microsoft Office User" w:date="2019-10-19T14:51:00Z">
        <w:r w:rsidDel="00F459B6">
          <w:delText xml:space="preserve">the geometries of </w:delText>
        </w:r>
      </w:del>
      <w:r>
        <w:t xml:space="preserve">inhibitors </w:t>
      </w:r>
      <w:r>
        <w:rPr>
          <w:b/>
        </w:rPr>
        <w:t>1</w:t>
      </w:r>
      <w:r>
        <w:t xml:space="preserve"> and </w:t>
      </w:r>
      <w:r>
        <w:rPr>
          <w:b/>
        </w:rPr>
        <w:t xml:space="preserve">3 </w:t>
      </w:r>
      <w:ins w:id="100" w:author="Microsoft Office User" w:date="2019-10-19T14:52:00Z">
        <w:r w:rsidR="00546DB7">
          <w:t xml:space="preserve">as </w:t>
        </w:r>
      </w:ins>
      <w:r>
        <w:t xml:space="preserve">sampled </w:t>
      </w:r>
      <w:del w:id="101" w:author="Microsoft Office User" w:date="2019-10-19T14:52:00Z">
        <w:r w:rsidDel="00546DB7">
          <w:delText xml:space="preserve">from </w:delText>
        </w:r>
      </w:del>
      <w:ins w:id="102" w:author="Microsoft Office User" w:date="2019-10-19T14:52:00Z">
        <w:r w:rsidR="00546DB7">
          <w:t xml:space="preserve">by </w:t>
        </w:r>
      </w:ins>
      <w:r>
        <w:t xml:space="preserve">the MD simulations and </w:t>
      </w:r>
      <w:del w:id="103" w:author="Microsoft Office User" w:date="2019-10-19T14:52:00Z">
        <w:r w:rsidDel="00546DB7">
          <w:delText xml:space="preserve">their most stable geometries as determined </w:delText>
        </w:r>
      </w:del>
      <w:r>
        <w:t xml:space="preserve">by MM conformational </w:t>
      </w:r>
      <w:del w:id="104" w:author="Microsoft Office User" w:date="2019-10-19T14:52:00Z">
        <w:r w:rsidDel="00546DB7">
          <w:delText xml:space="preserve">sampling </w:delText>
        </w:r>
      </w:del>
      <w:ins w:id="105" w:author="Microsoft Office User" w:date="2019-10-19T14:52:00Z">
        <w:r w:rsidR="00546DB7">
          <w:t xml:space="preserve">searches </w:t>
        </w:r>
      </w:ins>
      <w:r>
        <w:t>were calculated</w:t>
      </w:r>
      <w:r w:rsidR="004E2D29">
        <w:t xml:space="preserve"> using equation (4)</w:t>
      </w:r>
      <w:r w:rsidR="00642F9A">
        <w:t xml:space="preserve"> on page </w:t>
      </w:r>
      <w:commentRangeStart w:id="106"/>
      <w:r w:rsidR="00642F9A">
        <w:t>2</w:t>
      </w:r>
      <w:commentRangeEnd w:id="106"/>
      <w:r w:rsidR="003C025D">
        <w:t>7</w:t>
      </w:r>
      <w:r w:rsidR="00642F9A">
        <w:rPr>
          <w:rStyle w:val="CommentReference"/>
        </w:rPr>
        <w:commentReference w:id="106"/>
      </w:r>
      <w:r>
        <w:t xml:space="preserve">. </w:t>
      </w:r>
      <w:r w:rsidR="00905D8C">
        <w:t>F</w:t>
      </w:r>
      <w:r>
        <w:t xml:space="preserve">ifteen </w:t>
      </w:r>
      <w:r w:rsidR="00905D8C">
        <w:t xml:space="preserve">structures </w:t>
      </w:r>
      <w:r>
        <w:t xml:space="preserve">of the inhibitors </w:t>
      </w:r>
      <w:r w:rsidR="00905D8C">
        <w:t xml:space="preserve">were obtained </w:t>
      </w:r>
      <w:r>
        <w:t xml:space="preserve">from the simulation trajectories </w:t>
      </w:r>
      <w:r w:rsidRPr="00B74A6D">
        <w:t>based on their</w:t>
      </w:r>
      <w:r>
        <w:t xml:space="preserve"> coordinate</w:t>
      </w:r>
      <w:del w:id="107" w:author="Microsoft Office User" w:date="2019-10-19T14:52:00Z">
        <w:r w:rsidDel="00546DB7">
          <w:delText>s</w:delText>
        </w:r>
      </w:del>
      <w:r>
        <w:t xml:space="preserve"> RMSD using a</w:t>
      </w:r>
      <w:r w:rsidR="001F4B7C">
        <w:t>n unsupervised machine learning algorithm known as k-means cl</w:t>
      </w:r>
      <w:r w:rsidR="00456B1F">
        <w:t>ustering</w:t>
      </w:r>
      <w:r w:rsidR="001F4B7C">
        <w:t xml:space="preserve">. </w:t>
      </w:r>
      <w:r w:rsidR="00905D8C">
        <w:t xml:space="preserve">Each of the </w:t>
      </w:r>
      <w:r w:rsidR="001F4B7C">
        <w:t>geometr</w:t>
      </w:r>
      <w:ins w:id="108" w:author="Microsoft Office User" w:date="2019-10-19T14:53:00Z">
        <w:r w:rsidR="00546DB7">
          <w:t>ies</w:t>
        </w:r>
      </w:ins>
      <w:del w:id="109" w:author="Microsoft Office User" w:date="2019-10-19T14:53:00Z">
        <w:r w:rsidR="001F4B7C" w:rsidDel="00546DB7">
          <w:delText>y</w:delText>
        </w:r>
      </w:del>
      <w:r w:rsidR="00D13192">
        <w:t xml:space="preserve"> </w:t>
      </w:r>
      <w:r w:rsidR="00905D8C">
        <w:t>was then</w:t>
      </w:r>
      <w:r w:rsidR="00D13192">
        <w:t xml:space="preserve"> optimi</w:t>
      </w:r>
      <w:bookmarkStart w:id="110" w:name="_GoBack"/>
      <w:bookmarkEnd w:id="110"/>
      <w:r w:rsidR="00D13192">
        <w:t>s</w:t>
      </w:r>
      <w:r w:rsidR="00905D8C">
        <w:t>ed</w:t>
      </w:r>
      <w:r w:rsidR="001F4B7C">
        <w:t xml:space="preserve"> using </w:t>
      </w:r>
      <w:r w:rsidR="00642F9A">
        <w:t xml:space="preserve">the </w:t>
      </w:r>
      <w:r w:rsidR="001F4B7C">
        <w:t xml:space="preserve">OPLS3e force field </w:t>
      </w:r>
      <w:r w:rsidR="00905D8C">
        <w:t xml:space="preserve">prior to </w:t>
      </w:r>
      <w:r w:rsidR="001F4B7C">
        <w:t>the</w:t>
      </w:r>
      <w:r w:rsidR="00905D8C">
        <w:t xml:space="preserve"> calculation of</w:t>
      </w:r>
      <w:r w:rsidR="001F4B7C">
        <w:t xml:space="preserve"> </w:t>
      </w:r>
      <w:r w:rsidR="00905D8C">
        <w:t xml:space="preserve">the </w:t>
      </w:r>
      <w:r w:rsidR="001F4B7C">
        <w:t xml:space="preserve">Boltzmann averaged </w:t>
      </w:r>
      <w:commentRangeStart w:id="111"/>
      <w:r w:rsidR="001F4B7C">
        <w:t>energy</w:t>
      </w:r>
      <w:commentRangeEnd w:id="111"/>
      <w:r w:rsidR="00546DB7">
        <w:rPr>
          <w:rStyle w:val="CommentReference"/>
        </w:rPr>
        <w:commentReference w:id="111"/>
      </w:r>
      <w:r w:rsidR="001F4B7C">
        <w:t xml:space="preserve">. </w:t>
      </w:r>
    </w:p>
    <w:p w14:paraId="675E3240" w14:textId="77777777" w:rsidR="001F4B7C" w:rsidRPr="001F4B7C" w:rsidRDefault="001F4B7C" w:rsidP="00B151C9"/>
    <w:p w14:paraId="094651A6" w14:textId="69B7081F" w:rsidR="00D81DC1" w:rsidRDefault="00D81DC1" w:rsidP="00B151C9"/>
    <w:p w14:paraId="1F3CF926" w14:textId="0CFFB3A8" w:rsidR="00C25A72" w:rsidRDefault="00D81DC1" w:rsidP="00B151C9">
      <w:r>
        <w:br w:type="page"/>
      </w:r>
    </w:p>
    <w:p w14:paraId="7526A9FB" w14:textId="754615E0" w:rsidR="00EC0804" w:rsidRDefault="00EC0804" w:rsidP="00EC0804">
      <w:pPr>
        <w:pStyle w:val="Heading2"/>
      </w:pPr>
      <w:bookmarkStart w:id="112" w:name="_Toc22242532"/>
      <w:r w:rsidRPr="00EC0804">
        <w:lastRenderedPageBreak/>
        <w:t>Results and Discussion</w:t>
      </w:r>
      <w:del w:id="113" w:author="Microsoft Office User" w:date="2019-10-19T14:53:00Z">
        <w:r w:rsidRPr="00EC0804" w:rsidDel="00546DB7">
          <w:delText>s</w:delText>
        </w:r>
      </w:del>
      <w:bookmarkEnd w:id="112"/>
    </w:p>
    <w:p w14:paraId="4D626E3C" w14:textId="24CF7B18" w:rsidR="0076398D" w:rsidRDefault="0076398D" w:rsidP="00DA6B51">
      <w:pPr>
        <w:pStyle w:val="Heading3"/>
        <w:spacing w:before="0"/>
      </w:pPr>
      <w:bookmarkStart w:id="114" w:name="_Toc22242533"/>
      <w:r>
        <w:t xml:space="preserve">Identification of </w:t>
      </w:r>
      <w:r w:rsidR="00642F9A">
        <w:t xml:space="preserve">the </w:t>
      </w:r>
      <w:r>
        <w:t xml:space="preserve">Potential Base </w:t>
      </w:r>
      <w:r w:rsidR="00642F9A">
        <w:t>Catalyst</w:t>
      </w:r>
      <w:bookmarkEnd w:id="114"/>
    </w:p>
    <w:p w14:paraId="0275D325" w14:textId="0FCE84AD" w:rsidR="00E51097" w:rsidRPr="00E51097" w:rsidRDefault="00E51097" w:rsidP="000F5DBD">
      <w:pPr>
        <w:pStyle w:val="Paragraph"/>
      </w:pPr>
      <w:r>
        <w:t>The base catalyst plays an important role in the</w:t>
      </w:r>
      <w:r w:rsidR="00642F9A">
        <w:t xml:space="preserve"> mechanism of</w:t>
      </w:r>
      <w:r>
        <w:t xml:space="preserve"> thiol-Michael reactions that proceed via the conventional </w:t>
      </w:r>
      <w:commentRangeStart w:id="115"/>
      <w:r>
        <w:t>mechanism</w:t>
      </w:r>
      <w:commentRangeEnd w:id="115"/>
      <w:r w:rsidR="00546DB7">
        <w:rPr>
          <w:rStyle w:val="CommentReference"/>
        </w:rPr>
        <w:commentReference w:id="115"/>
      </w:r>
      <w:r>
        <w:t xml:space="preserve">. </w:t>
      </w:r>
      <w:r w:rsidR="00642F9A" w:rsidRPr="00642F9A">
        <w:t>At the beginning of this project, the identity of the base(s) involved in deprotonation of Cys481 in the forward addition reaction and in deprotonation of the covalent adduct in the elimination reaction</w:t>
      </w:r>
      <w:r w:rsidR="00F76BB9">
        <w:t xml:space="preserve">, which is not necessarily the same, </w:t>
      </w:r>
      <w:r w:rsidR="00642F9A">
        <w:t>was unknown</w:t>
      </w:r>
      <w:r w:rsidR="00642F9A" w:rsidRPr="00642F9A">
        <w:t xml:space="preserve">. </w:t>
      </w:r>
      <w:r>
        <w:t xml:space="preserve">An </w:t>
      </w:r>
      <w:r w:rsidR="00642F9A">
        <w:t>analysis of the MD trajectories</w:t>
      </w:r>
      <w:r>
        <w:t xml:space="preserve"> was thus </w:t>
      </w:r>
      <w:r w:rsidR="00642F9A">
        <w:t>performed</w:t>
      </w:r>
      <w:r>
        <w:t xml:space="preserve"> to search for potential base species </w:t>
      </w:r>
      <w:r w:rsidR="00642F9A">
        <w:t xml:space="preserve">that might </w:t>
      </w:r>
      <w:r>
        <w:t>participat</w:t>
      </w:r>
      <w:r w:rsidR="00642F9A">
        <w:t>e</w:t>
      </w:r>
      <w:r>
        <w:t xml:space="preserve"> in the thiol addition/elimination.</w:t>
      </w:r>
    </w:p>
    <w:p w14:paraId="542BDB92" w14:textId="01027A4C" w:rsidR="0076398D" w:rsidRDefault="0076398D" w:rsidP="000F5DBD">
      <w:pPr>
        <w:pStyle w:val="Heading4"/>
        <w:spacing w:before="240"/>
      </w:pPr>
      <w:r>
        <w:t>Distance</w:t>
      </w:r>
      <w:ins w:id="116" w:author="Microsoft Office User" w:date="2019-10-19T14:54:00Z">
        <w:r w:rsidR="00546DB7">
          <w:t xml:space="preserve"> of Inhibitor</w:t>
        </w:r>
      </w:ins>
      <w:r>
        <w:t xml:space="preserve"> from </w:t>
      </w:r>
      <w:r w:rsidR="00F76BB9">
        <w:t>Potentially Basic</w:t>
      </w:r>
      <w:r>
        <w:t xml:space="preserve"> Residues</w:t>
      </w:r>
    </w:p>
    <w:p w14:paraId="267F1632" w14:textId="3A93275D" w:rsidR="001814A2" w:rsidRDefault="00F76BB9" w:rsidP="00B151C9">
      <w:pPr>
        <w:pStyle w:val="Paragraph"/>
      </w:pPr>
      <w:r>
        <w:t>A common understanding</w:t>
      </w:r>
      <w:r w:rsidR="0076398D">
        <w:t xml:space="preserve"> assumes that the </w:t>
      </w:r>
      <w:r>
        <w:t>“</w:t>
      </w:r>
      <w:r w:rsidR="0076398D">
        <w:t>basic</w:t>
      </w:r>
      <w:r>
        <w:t>” amino acid</w:t>
      </w:r>
      <w:r w:rsidR="0076398D">
        <w:t xml:space="preserve"> residues </w:t>
      </w:r>
      <w:r>
        <w:t>(</w:t>
      </w:r>
      <w:r w:rsidR="00DA6B51">
        <w:t>histidines, lysines, and arginines</w:t>
      </w:r>
      <w:r>
        <w:t xml:space="preserve">) </w:t>
      </w:r>
      <w:r w:rsidR="0076398D">
        <w:t xml:space="preserve">are unable to act as basic catalysts as they </w:t>
      </w:r>
      <w:r>
        <w:t>tend to be</w:t>
      </w:r>
      <w:r w:rsidR="0076398D">
        <w:t xml:space="preserve"> protonated at physiological pH.</w:t>
      </w:r>
      <w:hyperlink w:anchor="_ENREF_135" w:tooltip="Gerlt, 1991 #339" w:history="1">
        <w:r w:rsidR="00075A48">
          <w:fldChar w:fldCharType="begin"/>
        </w:r>
        <w:r w:rsidR="00075A48">
          <w:instrText xml:space="preserve"> ADDIN EN.CITE &lt;EndNote&gt;&lt;Cite&gt;&lt;Author&gt;Gerlt&lt;/Author&gt;&lt;Year&gt;1991&lt;/Year&gt;&lt;RecNum&gt;339&lt;/RecNum&gt;&lt;DisplayText&gt;&lt;style face="superscript"&gt;135&lt;/style&gt;&lt;/DisplayText&gt;&lt;record&gt;&lt;rec-number&gt;339&lt;/rec-number&gt;&lt;foreign-keys&gt;&lt;key app="EN" db-id="s9tdpazwgt05pee2rf3x2x2gtdvpdwx50stf" timestamp="1569305826"&gt;339&lt;/key&gt;&lt;/foreign-keys&gt;&lt;ref-type name="Journal Article"&gt;17&lt;/ref-type&gt;&lt;contributors&gt;&lt;authors&gt;&lt;author&gt;Gerlt, John A.&lt;/author&gt;&lt;author&gt;Kozarich, John W.&lt;/author&gt;&lt;author&gt;Kenyon, George L.&lt;/author&gt;&lt;author&gt;Gassman, Paul G.&lt;/author&gt;&lt;/authors&gt;&lt;/contributors&gt;&lt;titles&gt;&lt;title&gt;Electrophilic catalysis can explain the unexpected acidity of carbon acids in enzyme-catalyzed reactions&lt;/title&gt;&lt;secondary-title&gt;Journal of the American Chemical Society&lt;/secondary-title&gt;&lt;/titles&gt;&lt;periodical&gt;&lt;full-title&gt;Journal of the American Chemical Society&lt;/full-title&gt;&lt;abbr-1&gt;J. Am. Chem. Soc.&lt;/abbr-1&gt;&lt;abbr-2&gt;J Am Chem Soc&lt;/abbr-2&gt;&lt;/periodical&gt;&lt;pages&gt;9667-9669&lt;/pages&gt;&lt;volume&gt;113&lt;/volume&gt;&lt;number&gt;25&lt;/number&gt;&lt;dates&gt;&lt;year&gt;1991&lt;/year&gt;&lt;pub-dates&gt;&lt;date&gt;1991/12/01&lt;/date&gt;&lt;/pub-dates&gt;&lt;/dates&gt;&lt;publisher&gt;American Chemical Society&lt;/publisher&gt;&lt;isbn&gt;0002-7863&lt;/isbn&gt;&lt;label&gt;protonated, basic catalytic residues&lt;/label&gt;&lt;urls&gt;&lt;related-urls&gt;&lt;url&gt;https://doi.org/10.1021/ja00025a039&lt;/url&gt;&lt;/related-urls&gt;&lt;/urls&gt;&lt;electronic-resource-num&gt;10.1021/ja00025a039&lt;/electronic-resource-num&gt;&lt;/record&gt;&lt;/Cite&gt;&lt;/EndNote&gt;</w:instrText>
        </w:r>
        <w:r w:rsidR="00075A48">
          <w:fldChar w:fldCharType="separate"/>
        </w:r>
        <w:r w:rsidR="00075A48" w:rsidRPr="00D9353D">
          <w:rPr>
            <w:noProof/>
            <w:vertAlign w:val="superscript"/>
          </w:rPr>
          <w:t>135</w:t>
        </w:r>
        <w:r w:rsidR="00075A48">
          <w:fldChar w:fldCharType="end"/>
        </w:r>
      </w:hyperlink>
      <w:r w:rsidR="0076398D">
        <w:t xml:space="preserve"> However, there </w:t>
      </w:r>
      <w:r w:rsidR="00034431">
        <w:t>is</w:t>
      </w:r>
      <w:r w:rsidR="0076398D">
        <w:t xml:space="preserve"> growing </w:t>
      </w:r>
      <w:r w:rsidR="00034431">
        <w:t>evidence that</w:t>
      </w:r>
      <w:r w:rsidR="0076398D">
        <w:t xml:space="preserve"> </w:t>
      </w:r>
      <w:r>
        <w:t>these kinds of</w:t>
      </w:r>
      <w:r w:rsidR="0076398D">
        <w:t xml:space="preserve"> residues </w:t>
      </w:r>
      <w:r w:rsidR="00034431">
        <w:t xml:space="preserve">may act </w:t>
      </w:r>
      <w:r w:rsidR="0076398D">
        <w:t>as biological bas</w:t>
      </w:r>
      <w:r>
        <w:t>e</w:t>
      </w:r>
      <w:r w:rsidR="0076398D">
        <w:t xml:space="preserve"> catalysts.</w:t>
      </w:r>
      <w:r w:rsidR="00034431">
        <w:t xml:space="preserve"> </w:t>
      </w:r>
      <w:r w:rsidR="00E63E96">
        <w:t>Schlippe and Hedstrom</w:t>
      </w:r>
      <w:hyperlink w:anchor="_ENREF_136" w:tooltip="Guillén Schlippe, 2005 #341" w:history="1">
        <w:r w:rsidR="00075A48">
          <w:fldChar w:fldCharType="begin"/>
        </w:r>
        <w:r w:rsidR="00075A48">
          <w:instrText xml:space="preserve"> ADDIN EN.CITE &lt;EndNote&gt;&lt;Cite&gt;&lt;Author&gt;Guillén Schlippe&lt;/Author&gt;&lt;Year&gt;2005&lt;/Year&gt;&lt;RecNum&gt;341&lt;/RecNum&gt;&lt;DisplayText&gt;&lt;style face="superscript"&gt;136&lt;/style&gt;&lt;/DisplayText&gt;&lt;record&gt;&lt;rec-number&gt;341&lt;/rec-number&gt;&lt;foreign-keys&gt;&lt;key app="EN" db-id="s9tdpazwgt05pee2rf3x2x2gtdvpdwx50stf" timestamp="1569305841"&gt;341&lt;/key&gt;&lt;/foreign-keys&gt;&lt;ref-type name="Journal Article"&gt;17&lt;/ref-type&gt;&lt;contributors&gt;&lt;authors&gt;&lt;author&gt;Guillén Schlippe, Yollete V.&lt;/author&gt;&lt;author&gt;Hedstrom, Lizbeth&lt;/author&gt;&lt;/authors&gt;&lt;/contributors&gt;&lt;titles&gt;&lt;title&gt;A twisted base? The role of arginine in enzyme-catalyzed proton abstractions&lt;/title&gt;&lt;secondary-title&gt;Archives of Biochemistry and Biophysics&lt;/secondary-title&gt;&lt;/titles&gt;&lt;periodical&gt;&lt;full-title&gt;Archives of Biochemistry and Biophysics&lt;/full-title&gt;&lt;abbr-1&gt;Arch. Biochem. Biophys.&lt;/abbr-1&gt;&lt;abbr-2&gt;Arch Biochem Biophys&lt;/abbr-2&gt;&lt;/periodical&gt;&lt;pages&gt;266-278&lt;/pages&gt;&lt;volume&gt;433&lt;/volume&gt;&lt;number&gt;1&lt;/number&gt;&lt;keywords&gt;&lt;keyword&gt;IMP dehydrogenase&lt;/keyword&gt;&lt;keyword&gt;Fumarate reductase&lt;/keyword&gt;&lt;keyword&gt;-Aspartate oxidase&lt;/keyword&gt;&lt;keyword&gt;Pectin/pectate lyase&lt;/keyword&gt;&lt;keyword&gt;General base catalysis&lt;/keyword&gt;&lt;/keywords&gt;&lt;dates&gt;&lt;year&gt;2005&lt;/year&gt;&lt;pub-dates&gt;&lt;date&gt;2005/01/01/&lt;/date&gt;&lt;/pub-dates&gt;&lt;/dates&gt;&lt;isbn&gt;0003-9861&lt;/isbn&gt;&lt;label&gt;arginine as basic catalyst&lt;/label&gt;&lt;urls&gt;&lt;related-urls&gt;&lt;url&gt;http://www.sciencedirect.com/science/article/pii/S0003986104005326&lt;/url&gt;&lt;/related-urls&gt;&lt;/urls&gt;&lt;electronic-resource-num&gt;https://doi.org/10.1016/j.abb.2004.09.018&lt;/electronic-resource-num&gt;&lt;/record&gt;&lt;/Cite&gt;&lt;/EndNote&gt;</w:instrText>
        </w:r>
        <w:r w:rsidR="00075A48">
          <w:fldChar w:fldCharType="separate"/>
        </w:r>
        <w:r w:rsidR="00075A48" w:rsidRPr="00D9353D">
          <w:rPr>
            <w:noProof/>
            <w:vertAlign w:val="superscript"/>
          </w:rPr>
          <w:t>136</w:t>
        </w:r>
        <w:r w:rsidR="00075A48">
          <w:fldChar w:fldCharType="end"/>
        </w:r>
      </w:hyperlink>
      <w:r w:rsidR="00E63E96">
        <w:t xml:space="preserve"> </w:t>
      </w:r>
      <w:r w:rsidR="008159C8">
        <w:t>ha</w:t>
      </w:r>
      <w:ins w:id="117" w:author="Microsoft Office User" w:date="2019-10-19T14:55:00Z">
        <w:r w:rsidR="00546DB7">
          <w:t>ve</w:t>
        </w:r>
      </w:ins>
      <w:del w:id="118" w:author="Microsoft Office User" w:date="2019-10-19T14:55:00Z">
        <w:r w:rsidR="008159C8" w:rsidDel="00546DB7">
          <w:delText>d</w:delText>
        </w:r>
      </w:del>
      <w:r w:rsidR="008159C8">
        <w:t xml:space="preserve"> </w:t>
      </w:r>
      <w:r w:rsidR="00E63E96">
        <w:t>reported solvent accessible arginines adjacent to carboxylate groups acting as general bases while Kenyon et al.</w:t>
      </w:r>
      <w:hyperlink w:anchor="_ENREF_137" w:tooltip="Highbarger, 1996 #340" w:history="1">
        <w:r w:rsidR="00075A48">
          <w:fldChar w:fldCharType="begin"/>
        </w:r>
        <w:r w:rsidR="00075A48">
          <w:instrText xml:space="preserve"> ADDIN EN.CITE &lt;EndNote&gt;&lt;Cite&gt;&lt;Author&gt;Highbarger&lt;/Author&gt;&lt;Year&gt;1996&lt;/Year&gt;&lt;RecNum&gt;340&lt;/RecNum&gt;&lt;DisplayText&gt;&lt;style face="superscript"&gt;137&lt;/style&gt;&lt;/DisplayText&gt;&lt;record&gt;&lt;rec-number&gt;340&lt;/rec-number&gt;&lt;foreign-keys&gt;&lt;key app="EN" db-id="s9tdpazwgt05pee2rf3x2x2gtdvpdwx50stf" timestamp="1569305838"&gt;340&lt;/key&gt;&lt;/foreign-keys&gt;&lt;ref-type name="Journal Article"&gt;17&lt;/ref-type&gt;&lt;contributors&gt;&lt;authors&gt;&lt;author&gt;Highbarger, Lane A.&lt;/author&gt;&lt;author&gt;Gerlt, John A.&lt;/author&gt;&lt;author&gt;Kenyon, George L.&lt;/author&gt;&lt;/authors&gt;&lt;/contributors&gt;&lt;titles&gt;&lt;title&gt;Mechanism of the Reaction Catalyzed by Acetoacetate Decarboxylase. Importance of Lysine 116 in Determining the pKa of Active-Site Lysine 115&lt;/title&gt;&lt;secondary-title&gt;Biochemistry&lt;/secondary-title&gt;&lt;/titles&gt;&lt;periodical&gt;&lt;full-title&gt;Biochemistry&lt;/full-title&gt;&lt;/periodical&gt;&lt;pages&gt;41-46&lt;/pages&gt;&lt;volume&gt;35&lt;/volume&gt;&lt;number&gt;1&lt;/number&gt;&lt;dates&gt;&lt;year&gt;1996&lt;/year&gt;&lt;pub-dates&gt;&lt;date&gt;1996/01/01&lt;/date&gt;&lt;/pub-dates&gt;&lt;/dates&gt;&lt;publisher&gt;American Chemical Society&lt;/publisher&gt;&lt;isbn&gt;0006-2960&lt;/isbn&gt;&lt;label&gt;lysine as basic catalyst&lt;/label&gt;&lt;urls&gt;&lt;related-urls&gt;&lt;url&gt;https://doi.org/10.1021/bi9518306&lt;/url&gt;&lt;/related-urls&gt;&lt;/urls&gt;&lt;electronic-resource-num&gt;10.1021/bi9518306&lt;/electronic-resource-num&gt;&lt;/record&gt;&lt;/Cite&gt;&lt;/EndNote&gt;</w:instrText>
        </w:r>
        <w:r w:rsidR="00075A48">
          <w:fldChar w:fldCharType="separate"/>
        </w:r>
        <w:r w:rsidR="00075A48" w:rsidRPr="00D9353D">
          <w:rPr>
            <w:noProof/>
            <w:vertAlign w:val="superscript"/>
          </w:rPr>
          <w:t>137</w:t>
        </w:r>
        <w:r w:rsidR="00075A48">
          <w:fldChar w:fldCharType="end"/>
        </w:r>
      </w:hyperlink>
      <w:r w:rsidR="00E63E96">
        <w:t xml:space="preserve"> found that the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E63E96">
        <w:t xml:space="preserve"> of lysines could be reduced significantly due to spatial proximity to ammonium groups. </w:t>
      </w:r>
      <w:r w:rsidR="00034431">
        <w:t>Taking this into consideration</w:t>
      </w:r>
      <w:r w:rsidR="0076398D">
        <w:t xml:space="preserve">, </w:t>
      </w:r>
      <w:r>
        <w:t xml:space="preserve">when searching for possible participating bases, the candidates considered were </w:t>
      </w:r>
      <w:r w:rsidR="0076398D">
        <w:t xml:space="preserve">histidines, lysines, arginines, glutamates, and aspartates. </w:t>
      </w:r>
    </w:p>
    <w:p w14:paraId="011DDC47" w14:textId="0CA8FB4D" w:rsidR="00DA6B51" w:rsidRDefault="00442FFD" w:rsidP="00DA6B51">
      <w:pPr>
        <w:pStyle w:val="Paragraph"/>
      </w:pPr>
      <w:r>
        <w:t xml:space="preserve">The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t xml:space="preserve"> of Cys481 in the crystal structure</w:t>
      </w:r>
      <w:ins w:id="119" w:author="Microsoft Office User" w:date="2019-10-19T14:56:00Z">
        <w:r w:rsidR="00C619B2">
          <w:t xml:space="preserve"> and in the</w:t>
        </w:r>
      </w:ins>
      <w:del w:id="120" w:author="Microsoft Office User" w:date="2019-10-19T14:56:00Z">
        <w:r w:rsidDel="00C619B2">
          <w:delText>,</w:delText>
        </w:r>
      </w:del>
      <w:r>
        <w:t xml:space="preserve"> minimum energy geometries sampled in the noncovalently bound BTK by inhibitors </w:t>
      </w:r>
      <w:r>
        <w:rPr>
          <w:b/>
        </w:rPr>
        <w:t>1</w:t>
      </w:r>
      <w:r>
        <w:t xml:space="preserve"> and </w:t>
      </w:r>
      <w:r>
        <w:rPr>
          <w:b/>
        </w:rPr>
        <w:t>3</w:t>
      </w:r>
      <w:ins w:id="121" w:author="Microsoft Office User" w:date="2019-10-19T14:56:00Z">
        <w:r w:rsidR="00C619B2">
          <w:t>, were</w:t>
        </w:r>
      </w:ins>
      <w:r>
        <w:t xml:space="preserve"> calculated by PROPKA </w:t>
      </w:r>
      <w:del w:id="122" w:author="Microsoft Office User" w:date="2019-10-19T14:57:00Z">
        <w:r w:rsidDel="00C619B2">
          <w:delText xml:space="preserve">are </w:delText>
        </w:r>
      </w:del>
      <w:ins w:id="123" w:author="Microsoft Office User" w:date="2019-10-19T14:57:00Z">
        <w:r w:rsidR="00C619B2">
          <w:t xml:space="preserve">and estimated to be </w:t>
        </w:r>
      </w:ins>
      <w:commentRangeStart w:id="124"/>
      <w:r>
        <w:t>11.99, 8.87 and 9.62</w:t>
      </w:r>
      <w:commentRangeEnd w:id="124"/>
      <w:r w:rsidR="00C619B2">
        <w:rPr>
          <w:rStyle w:val="CommentReference"/>
        </w:rPr>
        <w:commentReference w:id="124"/>
      </w:r>
      <w:r>
        <w:t xml:space="preserve">, respectively, indicating that it is unlikely </w:t>
      </w:r>
      <w:ins w:id="125" w:author="Microsoft Office User" w:date="2019-10-19T14:58:00Z">
        <w:r w:rsidR="00C619B2">
          <w:t xml:space="preserve">to be </w:t>
        </w:r>
      </w:ins>
      <w:r>
        <w:t>deprotonated in the resting state of the enzyme</w:t>
      </w:r>
      <w:ins w:id="126" w:author="Microsoft Office User" w:date="2019-10-19T14:58:00Z">
        <w:r w:rsidR="00C619B2">
          <w:t xml:space="preserve"> or the non-covalent </w:t>
        </w:r>
        <w:commentRangeStart w:id="127"/>
        <w:r w:rsidR="00C619B2">
          <w:t>adduct</w:t>
        </w:r>
        <w:commentRangeEnd w:id="127"/>
        <w:r w:rsidR="00C619B2">
          <w:rPr>
            <w:rStyle w:val="CommentReference"/>
          </w:rPr>
          <w:commentReference w:id="127"/>
        </w:r>
      </w:ins>
      <w:r>
        <w:t xml:space="preserve">. </w:t>
      </w:r>
      <w:r w:rsidR="00DA6B51">
        <w:t xml:space="preserve">Possible candidates for the base catalyst of the forward addition reaction were identified by measuring the distance of the above-mentioned residues from the thiol proton of Cys481 during the simulations of the noncovalently </w:t>
      </w:r>
      <w:r w:rsidR="00DA6B51">
        <w:lastRenderedPageBreak/>
        <w:t xml:space="preserve">bound BTK-inhibitor systems. The </w:t>
      </w:r>
      <w:r w:rsidR="00E12751">
        <w:t>nitrogen</w:t>
      </w:r>
      <w:r w:rsidR="00DA6B51">
        <w:t xml:space="preserve"> atoms of the guanidine groups of Arg</w:t>
      </w:r>
      <w:r w:rsidR="00E12751">
        <w:t>146</w:t>
      </w:r>
      <w:r w:rsidR="00DA6B51">
        <w:t xml:space="preserve"> and Arg</w:t>
      </w:r>
      <w:r w:rsidR="00E12751">
        <w:t>424</w:t>
      </w:r>
      <w:r w:rsidR="00DA6B51">
        <w:t xml:space="preserve"> were observed to approach as close as 2</w:t>
      </w:r>
      <w:r w:rsidR="00E12751">
        <w:rPr>
          <w:color w:val="000000" w:themeColor="text1"/>
        </w:rPr>
        <w:t>-</w:t>
      </w:r>
      <w:r w:rsidR="00E12751">
        <w:t xml:space="preserve">3 </w:t>
      </w:r>
      <w:r w:rsidR="00E12751" w:rsidRPr="00314399">
        <w:rPr>
          <w:color w:val="000000" w:themeColor="text1"/>
        </w:rPr>
        <w:t>Å</w:t>
      </w:r>
      <w:r w:rsidR="00E12751">
        <w:rPr>
          <w:color w:val="000000" w:themeColor="text1"/>
        </w:rPr>
        <w:t xml:space="preserve"> </w:t>
      </w:r>
      <w:r w:rsidR="00DA6B51">
        <w:rPr>
          <w:color w:val="000000" w:themeColor="text1"/>
        </w:rPr>
        <w:t>from the thiol proton</w:t>
      </w:r>
      <w:r w:rsidR="00D41B08">
        <w:rPr>
          <w:color w:val="000000" w:themeColor="text1"/>
        </w:rPr>
        <w:t>s</w:t>
      </w:r>
      <w:r w:rsidR="00DA6B51">
        <w:rPr>
          <w:color w:val="000000" w:themeColor="text1"/>
        </w:rPr>
        <w:t xml:space="preserve"> </w:t>
      </w:r>
      <w:del w:id="129" w:author="Microsoft Office User" w:date="2019-10-19T14:59:00Z">
        <w:r w:rsidR="00DA6B51" w:rsidDel="00C619B2">
          <w:rPr>
            <w:color w:val="000000" w:themeColor="text1"/>
          </w:rPr>
          <w:delText>for one brief</w:delText>
        </w:r>
      </w:del>
      <w:ins w:id="130" w:author="Microsoft Office User" w:date="2019-10-19T14:59:00Z">
        <w:r w:rsidR="00C619B2">
          <w:rPr>
            <w:color w:val="000000" w:themeColor="text1"/>
          </w:rPr>
          <w:t>br</w:t>
        </w:r>
      </w:ins>
      <w:ins w:id="131" w:author="Microsoft Office User" w:date="2019-10-19T15:00:00Z">
        <w:r w:rsidR="00C619B2">
          <w:rPr>
            <w:color w:val="000000" w:themeColor="text1"/>
          </w:rPr>
          <w:t>iefly</w:t>
        </w:r>
      </w:ins>
      <w:r w:rsidR="00DA6B51">
        <w:rPr>
          <w:color w:val="000000" w:themeColor="text1"/>
        </w:rPr>
        <w:t xml:space="preserve"> </w:t>
      </w:r>
      <w:del w:id="132" w:author="Microsoft Office User" w:date="2019-10-19T15:00:00Z">
        <w:r w:rsidR="00DA6B51" w:rsidDel="00C619B2">
          <w:rPr>
            <w:color w:val="000000" w:themeColor="text1"/>
          </w:rPr>
          <w:delText>moment in</w:delText>
        </w:r>
      </w:del>
      <w:ins w:id="133" w:author="Microsoft Office User" w:date="2019-10-19T15:00:00Z">
        <w:r w:rsidR="00C619B2">
          <w:rPr>
            <w:color w:val="000000" w:themeColor="text1"/>
          </w:rPr>
          <w:t>during</w:t>
        </w:r>
      </w:ins>
      <w:r w:rsidR="00DA6B51">
        <w:rPr>
          <w:color w:val="000000" w:themeColor="text1"/>
        </w:rPr>
        <w:t xml:space="preserve"> the </w:t>
      </w:r>
      <w:ins w:id="134" w:author="Microsoft Office User" w:date="2019-10-19T15:00:00Z">
        <w:r w:rsidR="00C619B2">
          <w:rPr>
            <w:color w:val="000000" w:themeColor="text1"/>
          </w:rPr>
          <w:t xml:space="preserve">100 ns </w:t>
        </w:r>
      </w:ins>
      <w:r w:rsidR="00DA6B51">
        <w:rPr>
          <w:color w:val="000000" w:themeColor="text1"/>
        </w:rPr>
        <w:t>simulations</w:t>
      </w:r>
      <w:r w:rsidR="00EE1ED0">
        <w:rPr>
          <w:color w:val="000000" w:themeColor="text1"/>
        </w:rPr>
        <w:t xml:space="preserve"> (Figure 3.1)</w:t>
      </w:r>
      <w:r w:rsidR="00DA6B51">
        <w:t xml:space="preserve">. This gives rise to the prospect that one or both of these arginines could be the base that deprotonates Cys481 to catalyse the thiol additions. </w:t>
      </w:r>
      <w:del w:id="135" w:author="Microsoft Office User" w:date="2019-10-19T15:01:00Z">
        <w:r w:rsidR="00DA6B51" w:rsidDel="00C619B2">
          <w:delText>The r</w:delText>
        </w:r>
      </w:del>
      <w:ins w:id="136" w:author="Microsoft Office User" w:date="2019-10-19T15:01:00Z">
        <w:r w:rsidR="00C619B2">
          <w:t>R</w:t>
        </w:r>
      </w:ins>
      <w:r w:rsidR="00DA6B51">
        <w:t xml:space="preserve">elevant data </w:t>
      </w:r>
      <w:r w:rsidR="00EE1ED0">
        <w:t>regarding</w:t>
      </w:r>
      <w:r w:rsidR="00DA6B51">
        <w:t xml:space="preserve"> the distances measured are recorded in Appendix</w:t>
      </w:r>
      <w:r w:rsidR="006B2AA3">
        <w:t xml:space="preserve"> 6.3.</w:t>
      </w:r>
      <w:commentRangeStart w:id="137"/>
      <w:r w:rsidR="006B2AA3">
        <w:t>1</w:t>
      </w:r>
      <w:commentRangeEnd w:id="137"/>
      <w:r w:rsidR="00C619B2">
        <w:rPr>
          <w:rStyle w:val="CommentReference"/>
        </w:rPr>
        <w:commentReference w:id="137"/>
      </w:r>
      <w:r w:rsidR="00DA6B51">
        <w:t>.</w:t>
      </w:r>
    </w:p>
    <w:p w14:paraId="4AE255DC" w14:textId="0FAC2181" w:rsidR="005B057F" w:rsidRDefault="00E54749" w:rsidP="00E54749">
      <w:pPr>
        <w:pStyle w:val="Paragraph"/>
        <w:ind w:firstLine="0"/>
        <w:jc w:val="center"/>
      </w:pPr>
      <w:r>
        <w:rPr>
          <w:noProof/>
          <w:lang w:val="en-AU"/>
        </w:rPr>
        <w:drawing>
          <wp:inline distT="0" distB="0" distL="0" distR="0" wp14:anchorId="598E0CD5" wp14:editId="1BF9B5AA">
            <wp:extent cx="4152900" cy="3210320"/>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stance analysis.tif"/>
                    <pic:cNvPicPr/>
                  </pic:nvPicPr>
                  <pic:blipFill>
                    <a:blip r:embed="rId39">
                      <a:extLst>
                        <a:ext uri="{28A0092B-C50C-407E-A947-70E740481C1C}">
                          <a14:useLocalDpi xmlns:a14="http://schemas.microsoft.com/office/drawing/2010/main" val="0"/>
                        </a:ext>
                      </a:extLst>
                    </a:blip>
                    <a:stretch>
                      <a:fillRect/>
                    </a:stretch>
                  </pic:blipFill>
                  <pic:spPr>
                    <a:xfrm>
                      <a:off x="0" y="0"/>
                      <a:ext cx="4165036" cy="3219701"/>
                    </a:xfrm>
                    <a:prstGeom prst="rect">
                      <a:avLst/>
                    </a:prstGeom>
                  </pic:spPr>
                </pic:pic>
              </a:graphicData>
            </a:graphic>
          </wp:inline>
        </w:drawing>
      </w:r>
    </w:p>
    <w:p w14:paraId="64C04DBB" w14:textId="6EA61A73" w:rsidR="000D5A80" w:rsidRDefault="000D5A80" w:rsidP="00A260F2">
      <w:pPr>
        <w:pStyle w:val="Paragraph"/>
        <w:spacing w:after="240"/>
        <w:ind w:firstLine="0"/>
      </w:pPr>
      <w:r>
        <w:rPr>
          <w:b/>
        </w:rPr>
        <w:t>Figure 3.1</w:t>
      </w:r>
      <w:r w:rsidRPr="00C03498">
        <w:rPr>
          <w:b/>
        </w:rPr>
        <w:t>.</w:t>
      </w:r>
      <w:r>
        <w:t xml:space="preserve"> </w:t>
      </w:r>
      <w:r w:rsidR="005B057F">
        <w:t>S</w:t>
      </w:r>
      <w:r>
        <w:t xml:space="preserve">napsnots of the </w:t>
      </w:r>
      <w:r w:rsidR="005B057F">
        <w:t xml:space="preserve">simulations capturing the </w:t>
      </w:r>
      <w:r>
        <w:t xml:space="preserve">closest </w:t>
      </w:r>
      <w:r w:rsidR="005B057F">
        <w:t>distance</w:t>
      </w:r>
      <w:r w:rsidR="00EB661F">
        <w:t>s</w:t>
      </w:r>
      <w:r w:rsidR="005B057F">
        <w:t xml:space="preserve"> between arginines potentially acting as base catalyst</w:t>
      </w:r>
      <w:r w:rsidR="00EB661F">
        <w:t>s</w:t>
      </w:r>
      <w:r w:rsidR="005B057F">
        <w:t xml:space="preserve"> </w:t>
      </w:r>
      <w:del w:id="138" w:author="Microsoft Office User" w:date="2019-10-19T15:02:00Z">
        <w:r w:rsidR="005B057F" w:rsidDel="00147B12">
          <w:delText xml:space="preserve">and </w:delText>
        </w:r>
      </w:del>
      <w:ins w:id="139" w:author="Microsoft Office User" w:date="2019-10-19T15:02:00Z">
        <w:r w:rsidR="00147B12">
          <w:t xml:space="preserve">to deprotonate </w:t>
        </w:r>
      </w:ins>
      <w:r w:rsidR="005B057F">
        <w:t>(a)</w:t>
      </w:r>
      <w:r w:rsidR="00EB661F">
        <w:t xml:space="preserve"> Cys481 </w:t>
      </w:r>
      <w:del w:id="140" w:author="Microsoft Office User" w:date="2019-10-19T15:02:00Z">
        <w:r w:rsidR="00EB661F" w:rsidDel="00147B12">
          <w:delText>thiol protons</w:delText>
        </w:r>
        <w:r w:rsidR="005B057F" w:rsidDel="00147B12">
          <w:delText xml:space="preserve"> </w:delText>
        </w:r>
      </w:del>
      <w:r w:rsidR="005B057F">
        <w:t>and (b)</w:t>
      </w:r>
      <w:r w:rsidR="00EB661F">
        <w:t xml:space="preserve"> C</w:t>
      </w:r>
      <m:oMath>
        <m:r>
          <w:rPr>
            <w:rFonts w:ascii="Cambria Math" w:hAnsi="Cambria Math"/>
          </w:rPr>
          <m:t>α</m:t>
        </m:r>
      </m:oMath>
      <w:r w:rsidR="00EB661F">
        <w:t xml:space="preserve"> </w:t>
      </w:r>
      <w:commentRangeStart w:id="141"/>
      <w:del w:id="142" w:author="Microsoft Office User" w:date="2019-10-19T15:02:00Z">
        <w:r w:rsidR="00EB661F" w:rsidDel="00147B12">
          <w:delText>proton</w:delText>
        </w:r>
      </w:del>
      <w:ins w:id="143" w:author="Microsoft Office User" w:date="2019-10-19T15:02:00Z">
        <w:r w:rsidR="00147B12">
          <w:t>of the covalent adduct</w:t>
        </w:r>
      </w:ins>
      <w:r w:rsidR="00EB661F">
        <w:t>s</w:t>
      </w:r>
      <w:commentRangeEnd w:id="141"/>
      <w:r w:rsidR="00D9353D">
        <w:rPr>
          <w:rStyle w:val="CommentReference"/>
        </w:rPr>
        <w:commentReference w:id="141"/>
      </w:r>
      <w:r w:rsidR="005B057F">
        <w:t>.</w:t>
      </w:r>
    </w:p>
    <w:p w14:paraId="7301851E" w14:textId="25162ED4" w:rsidR="00914ABA" w:rsidRDefault="00914ABA" w:rsidP="002327D6">
      <w:pPr>
        <w:pStyle w:val="Paragraph"/>
      </w:pPr>
      <w:r>
        <w:t xml:space="preserve">The </w:t>
      </w:r>
      <w:ins w:id="144" w:author="Microsoft Office User" w:date="2019-10-19T15:03:00Z">
        <w:r w:rsidR="00EF6374">
          <w:t xml:space="preserve">potential base catalyst for the </w:t>
        </w:r>
      </w:ins>
      <w:r>
        <w:t>elimination</w:t>
      </w:r>
      <w:del w:id="145" w:author="Microsoft Office User" w:date="2019-10-19T15:02:00Z">
        <w:r w:rsidR="00E12751" w:rsidDel="00EF6374">
          <w:delText>s</w:delText>
        </w:r>
      </w:del>
      <w:r>
        <w:t xml:space="preserve"> </w:t>
      </w:r>
      <w:r w:rsidR="00F76BB9">
        <w:t xml:space="preserve">of thiol from the covalently bound adducts of </w:t>
      </w:r>
      <w:r w:rsidR="00F76BB9">
        <w:rPr>
          <w:b/>
        </w:rPr>
        <w:t>1</w:t>
      </w:r>
      <w:r w:rsidR="00F76BB9">
        <w:t xml:space="preserve"> and </w:t>
      </w:r>
      <w:r w:rsidR="00F76BB9">
        <w:rPr>
          <w:b/>
        </w:rPr>
        <w:t xml:space="preserve">3 </w:t>
      </w:r>
      <w:del w:id="146" w:author="Microsoft Office User" w:date="2019-10-19T15:02:00Z">
        <w:r w:rsidR="00F76BB9" w:rsidDel="00EF6374">
          <w:delText>were</w:delText>
        </w:r>
        <w:r w:rsidDel="00EF6374">
          <w:delText xml:space="preserve"> </w:delText>
        </w:r>
      </w:del>
      <w:ins w:id="147" w:author="Microsoft Office User" w:date="2019-10-19T15:02:00Z">
        <w:r w:rsidR="00EF6374">
          <w:t xml:space="preserve">was </w:t>
        </w:r>
      </w:ins>
      <w:r w:rsidR="00E12751">
        <w:t xml:space="preserve">then </w:t>
      </w:r>
      <w:r>
        <w:t xml:space="preserve">studied by looking at how close </w:t>
      </w:r>
      <w:r w:rsidR="00173D24">
        <w:t xml:space="preserve">the charged </w:t>
      </w:r>
      <w:r w:rsidR="00A6265B">
        <w:t xml:space="preserve">moieties of the </w:t>
      </w:r>
      <w:r w:rsidR="00F76BB9">
        <w:t>above amino acid types</w:t>
      </w:r>
      <w:r>
        <w:t xml:space="preserve"> </w:t>
      </w:r>
      <w:r w:rsidR="00173D24">
        <w:t xml:space="preserve">approached the </w:t>
      </w:r>
      <w:r w:rsidR="0079152B">
        <w:t>C</w:t>
      </w:r>
      <m:oMath>
        <m:r>
          <w:rPr>
            <w:rFonts w:ascii="Cambria Math" w:hAnsi="Cambria Math"/>
          </w:rPr>
          <m:t>α</m:t>
        </m:r>
      </m:oMath>
      <w:r w:rsidR="0079152B">
        <w:t xml:space="preserve"> </w:t>
      </w:r>
      <w:r w:rsidR="00173D24">
        <w:t>proton</w:t>
      </w:r>
      <w:r w:rsidR="00E81705">
        <w:t xml:space="preserve"> </w:t>
      </w:r>
      <w:r w:rsidR="00A6265B">
        <w:t xml:space="preserve">of the </w:t>
      </w:r>
      <w:r w:rsidR="00F76BB9">
        <w:t xml:space="preserve">bound </w:t>
      </w:r>
      <w:r w:rsidR="00A6265B">
        <w:t xml:space="preserve">inhibitors </w:t>
      </w:r>
      <w:r>
        <w:t>during</w:t>
      </w:r>
      <w:r w:rsidR="00E81705">
        <w:t xml:space="preserve"> the </w:t>
      </w:r>
      <w:del w:id="148" w:author="Microsoft Office User" w:date="2019-10-19T15:03:00Z">
        <w:r w:rsidR="00E81705" w:rsidDel="00EF6374">
          <w:delText xml:space="preserve">100 ns </w:delText>
        </w:r>
      </w:del>
      <w:r w:rsidR="00E81705">
        <w:t>MD simulations</w:t>
      </w:r>
      <w:r w:rsidR="00173D24">
        <w:t xml:space="preserve">. The </w:t>
      </w:r>
      <w:r w:rsidR="0079152B">
        <w:t xml:space="preserve">closest </w:t>
      </w:r>
      <w:r w:rsidR="00F76BB9">
        <w:t>interactions</w:t>
      </w:r>
      <w:r w:rsidR="0079152B">
        <w:t xml:space="preserve"> </w:t>
      </w:r>
      <w:r w:rsidR="00393B7B">
        <w:t xml:space="preserve">for both systems </w:t>
      </w:r>
      <w:r w:rsidR="00F76BB9">
        <w:t>involved residues</w:t>
      </w:r>
      <w:r w:rsidR="0079152B">
        <w:t xml:space="preserve"> </w:t>
      </w:r>
      <w:r w:rsidR="009D1050">
        <w:t>Arg384</w:t>
      </w:r>
      <w:r w:rsidR="0079152B">
        <w:t xml:space="preserve"> and Arg422</w:t>
      </w:r>
      <w:r w:rsidR="00F76BB9">
        <w:t xml:space="preserve"> and were about </w:t>
      </w:r>
      <w:r w:rsidR="00E12751">
        <w:t>4-</w:t>
      </w:r>
      <w:r w:rsidR="00F76BB9">
        <w:t xml:space="preserve">5 </w:t>
      </w:r>
      <w:r w:rsidR="00F76BB9" w:rsidRPr="00314399">
        <w:rPr>
          <w:color w:val="000000" w:themeColor="text1"/>
        </w:rPr>
        <w:t>Å</w:t>
      </w:r>
      <w:r w:rsidR="00F76BB9">
        <w:t>. These distances are</w:t>
      </w:r>
      <w:r w:rsidR="0079152B">
        <w:t xml:space="preserve"> </w:t>
      </w:r>
      <w:del w:id="149" w:author="Microsoft Office User" w:date="2019-10-19T15:03:00Z">
        <w:r w:rsidR="0079152B" w:rsidDel="00EF6374">
          <w:delText xml:space="preserve">still </w:delText>
        </w:r>
      </w:del>
      <w:r w:rsidR="0079152B">
        <w:t xml:space="preserve">relatively far </w:t>
      </w:r>
      <w:r w:rsidR="00F76BB9">
        <w:t xml:space="preserve">away </w:t>
      </w:r>
      <w:r w:rsidR="0079152B">
        <w:t xml:space="preserve">from the expected geometry of </w:t>
      </w:r>
      <w:r w:rsidR="00F76BB9">
        <w:t>a deprotonation</w:t>
      </w:r>
      <w:r w:rsidR="0079152B">
        <w:t xml:space="preserve"> </w:t>
      </w:r>
      <w:r w:rsidR="0079152B">
        <w:lastRenderedPageBreak/>
        <w:t>TS</w:t>
      </w:r>
      <w:r w:rsidR="00F76BB9">
        <w:t xml:space="preserve"> (</w:t>
      </w:r>
      <w:r w:rsidR="00F76BB9" w:rsidRPr="00F76BB9">
        <w:t xml:space="preserve">expected B-H-C distance </w:t>
      </w:r>
      <w:r w:rsidR="00F76BB9">
        <w:t>of</w:t>
      </w:r>
      <w:r w:rsidR="00F76BB9" w:rsidRPr="00F76BB9">
        <w:t xml:space="preserve"> about </w:t>
      </w:r>
      <w:r w:rsidR="00F76BB9">
        <w:t>3</w:t>
      </w:r>
      <w:r w:rsidR="00F76BB9" w:rsidRPr="00F76BB9">
        <w:rPr>
          <w:color w:val="000000" w:themeColor="text1"/>
        </w:rPr>
        <w:t xml:space="preserve"> </w:t>
      </w:r>
      <w:r w:rsidR="00F76BB9" w:rsidRPr="00314399">
        <w:rPr>
          <w:color w:val="000000" w:themeColor="text1"/>
        </w:rPr>
        <w:t>Å</w:t>
      </w:r>
      <w:r w:rsidR="00F76BB9">
        <w:rPr>
          <w:color w:val="000000" w:themeColor="text1"/>
        </w:rPr>
        <w:t>).</w:t>
      </w:r>
      <w:r w:rsidR="00F6753E">
        <w:t xml:space="preserve"> </w:t>
      </w:r>
      <w:r w:rsidR="00736FDC">
        <w:t xml:space="preserve">The water molecules nearby </w:t>
      </w:r>
      <w:r w:rsidR="00BA60CA">
        <w:t>do</w:t>
      </w:r>
      <w:del w:id="150" w:author="Microsoft Office User" w:date="2019-10-19T15:03:00Z">
        <w:r w:rsidR="00BA60CA" w:rsidDel="00EF6374">
          <w:delText>es</w:delText>
        </w:r>
      </w:del>
      <w:r w:rsidR="00BA60CA">
        <w:t xml:space="preserve"> not </w:t>
      </w:r>
      <w:r w:rsidR="00D9353D">
        <w:t>exhibit</w:t>
      </w:r>
      <w:r w:rsidR="00BA60CA">
        <w:t xml:space="preserve"> </w:t>
      </w:r>
      <w:r w:rsidR="00D9353D">
        <w:t xml:space="preserve">orientations that </w:t>
      </w:r>
      <w:ins w:id="151" w:author="Microsoft Office User" w:date="2019-10-19T15:04:00Z">
        <w:r w:rsidR="00EF6374">
          <w:t>would</w:t>
        </w:r>
      </w:ins>
      <w:del w:id="152" w:author="Microsoft Office User" w:date="2019-10-19T15:03:00Z">
        <w:r w:rsidR="00D9353D" w:rsidDel="00EF6374">
          <w:delText>are</w:delText>
        </w:r>
      </w:del>
      <w:r w:rsidR="00D9353D">
        <w:t xml:space="preserve"> indicat</w:t>
      </w:r>
      <w:del w:id="153" w:author="Microsoft Office User" w:date="2019-10-19T15:04:00Z">
        <w:r w:rsidR="00D9353D" w:rsidDel="00EF6374">
          <w:delText>iv</w:delText>
        </w:r>
      </w:del>
      <w:r w:rsidR="00D9353D">
        <w:t xml:space="preserve">e </w:t>
      </w:r>
      <w:del w:id="154" w:author="Microsoft Office User" w:date="2019-10-19T15:04:00Z">
        <w:r w:rsidR="00D9353D" w:rsidDel="00EF6374">
          <w:delText>of their</w:delText>
        </w:r>
      </w:del>
      <w:ins w:id="155" w:author="Microsoft Office User" w:date="2019-10-19T15:04:00Z">
        <w:r w:rsidR="00EF6374">
          <w:t>they could</w:t>
        </w:r>
      </w:ins>
      <w:r w:rsidR="00D9353D">
        <w:t xml:space="preserve"> </w:t>
      </w:r>
      <w:r w:rsidR="00736FDC">
        <w:t>assist</w:t>
      </w:r>
      <w:del w:id="156" w:author="Microsoft Office User" w:date="2019-10-19T15:04:00Z">
        <w:r w:rsidR="00D9353D" w:rsidDel="00EF6374">
          <w:delText>ance</w:delText>
        </w:r>
      </w:del>
      <w:r w:rsidR="00736FDC">
        <w:t xml:space="preserve"> in the shuttling of</w:t>
      </w:r>
      <w:ins w:id="157" w:author="Microsoft Office User" w:date="2019-10-19T15:04:00Z">
        <w:r w:rsidR="00EF6374">
          <w:t xml:space="preserve"> the</w:t>
        </w:r>
      </w:ins>
      <w:r w:rsidR="00736FDC">
        <w:t xml:space="preserve"> </w:t>
      </w:r>
      <w:r w:rsidR="00D9353D">
        <w:t>C</w:t>
      </w:r>
      <m:oMath>
        <m:r>
          <w:rPr>
            <w:rFonts w:ascii="Cambria Math" w:hAnsi="Cambria Math"/>
          </w:rPr>
          <m:t>α</m:t>
        </m:r>
      </m:oMath>
      <w:r w:rsidR="00D9353D">
        <w:t xml:space="preserve"> proton</w:t>
      </w:r>
      <w:r w:rsidR="00797007">
        <w:t xml:space="preserve"> to the arginines</w:t>
      </w:r>
      <w:r w:rsidR="00736FDC">
        <w:t xml:space="preserve">. </w:t>
      </w:r>
      <w:commentRangeStart w:id="158"/>
      <w:r w:rsidR="002F436F">
        <w:t>Nevertheless, these arginines are as yet the most likely base candidates for deprotonating the C</w:t>
      </w:r>
      <m:oMath>
        <m:r>
          <w:rPr>
            <w:rFonts w:ascii="Cambria Math" w:hAnsi="Cambria Math"/>
          </w:rPr>
          <m:t>α</m:t>
        </m:r>
      </m:oMath>
      <w:r w:rsidR="002F436F">
        <w:t xml:space="preserve"> protons</w:t>
      </w:r>
      <w:r w:rsidR="00F76BB9">
        <w:t>, if the base is indeed a residue from the protein</w:t>
      </w:r>
      <w:r w:rsidR="002F436F">
        <w:t xml:space="preserve">. </w:t>
      </w:r>
      <w:commentRangeEnd w:id="158"/>
      <w:r w:rsidR="00EF6374">
        <w:rPr>
          <w:rStyle w:val="CommentReference"/>
        </w:rPr>
        <w:commentReference w:id="158"/>
      </w:r>
      <w:r>
        <w:t xml:space="preserve">Considering that it took more than 200 hours for </w:t>
      </w:r>
      <w:r w:rsidRPr="009B250B">
        <w:rPr>
          <w:b/>
          <w:bCs/>
        </w:rPr>
        <w:t>3</w:t>
      </w:r>
      <w:r>
        <w:t xml:space="preserve"> to dissociate from BTK </w:t>
      </w:r>
      <w:r w:rsidRPr="009B250B">
        <w:t>experimentally</w:t>
      </w:r>
      <w:r>
        <w:t xml:space="preserve">, </w:t>
      </w:r>
      <w:r w:rsidR="00F76BB9">
        <w:t>and that there is no obvious candidate for an internal base within the binding site, it is reasonable to hypothesise that the conformation observed in the X-ray co-crystal structure of the bound adduct must undergo a significant</w:t>
      </w:r>
      <w:del w:id="159" w:author="Microsoft Office User" w:date="2019-10-19T15:06:00Z">
        <w:r w:rsidR="00F76BB9" w:rsidDel="00EF6374">
          <w:delText xml:space="preserve"> </w:delText>
        </w:r>
        <w:r w:rsidDel="00EF6374">
          <w:delText>conformation</w:delText>
        </w:r>
      </w:del>
      <w:r w:rsidR="00F76BB9">
        <w:t xml:space="preserve"> change</w:t>
      </w:r>
      <w:r>
        <w:t xml:space="preserve"> </w:t>
      </w:r>
      <w:r w:rsidR="00F76BB9">
        <w:t>before the elimination can take place.</w:t>
      </w:r>
      <w:r>
        <w:t xml:space="preserve"> </w:t>
      </w:r>
      <w:r w:rsidR="00BF27F5">
        <w:t>Multiple thermodynamically accessible states of BTK ha</w:t>
      </w:r>
      <w:ins w:id="160" w:author="Microsoft Office User" w:date="2019-10-19T15:06:00Z">
        <w:r w:rsidR="00EF6374">
          <w:t>ve</w:t>
        </w:r>
      </w:ins>
      <w:del w:id="161" w:author="Microsoft Office User" w:date="2019-10-19T15:06:00Z">
        <w:r w:rsidR="00BF27F5" w:rsidDel="00EF6374">
          <w:delText>d</w:delText>
        </w:r>
      </w:del>
      <w:r w:rsidR="00BF27F5">
        <w:t xml:space="preserve"> been reported in the literature. The X-ray structure </w:t>
      </w:r>
      <w:r w:rsidR="00BA60CA">
        <w:t xml:space="preserve">of BTK </w:t>
      </w:r>
      <w:r w:rsidR="00BF27F5">
        <w:t>solved by Taunton et al. is mos</w:t>
      </w:r>
      <w:r w:rsidR="003028FA">
        <w:t xml:space="preserve">t similar to the </w:t>
      </w:r>
      <w:r w:rsidR="001731ED">
        <w:t xml:space="preserve">“C-helix-out” </w:t>
      </w:r>
      <w:r w:rsidR="003028FA">
        <w:t xml:space="preserve">inactive </w:t>
      </w:r>
      <w:r w:rsidR="001731ED">
        <w:t>conformation</w:t>
      </w:r>
      <w:r w:rsidR="00BF27F5">
        <w:t xml:space="preserve"> found by </w:t>
      </w:r>
      <w:r w:rsidR="001731ED">
        <w:t>Silvian</w:t>
      </w:r>
      <w:r w:rsidR="00075A48">
        <w:t xml:space="preserve"> et al.</w:t>
      </w:r>
      <w:hyperlink w:anchor="_ENREF_138" w:tooltip="Marcotte, 2010 #354" w:history="1">
        <w:r w:rsidR="00075A48">
          <w:fldChar w:fldCharType="begin"/>
        </w:r>
        <w:r w:rsidR="00075A48">
          <w:instrText xml:space="preserve"> ADDIN EN.CITE &lt;EndNote&gt;&lt;Cite&gt;&lt;Author&gt;Marcotte&lt;/Author&gt;&lt;Year&gt;2010&lt;/Year&gt;&lt;RecNum&gt;354&lt;/RecNum&gt;&lt;DisplayText&gt;&lt;style face="superscript"&gt;138&lt;/style&gt;&lt;/DisplayText&gt;&lt;record&gt;&lt;rec-number&gt;354&lt;/rec-number&gt;&lt;foreign-keys&gt;&lt;key app="EN" db-id="s9tdpazwgt05pee2rf3x2x2gtdvpdwx50stf" timestamp="1571287158"&gt;354&lt;/key&gt;&lt;/foreign-keys&gt;&lt;ref-type name="Journal Article"&gt;17&lt;/ref-type&gt;&lt;contributors&gt;&lt;authors&gt;&lt;author&gt;Marcotte, Douglas J.&lt;/author&gt;&lt;author&gt;Liu, Yu-Ting&lt;/author&gt;&lt;author&gt;Arduini, Robert M.&lt;/author&gt;&lt;author&gt;Hession, Catherine A.&lt;/author&gt;&lt;author&gt;Miatkowski, Konrad&lt;/author&gt;&lt;author&gt;Wildes, Craig P.&lt;/author&gt;&lt;author&gt;Cullen, Patrick F.&lt;/author&gt;&lt;author&gt;Hong, Victor&lt;/author&gt;&lt;author&gt;Hopkins, Brian T.&lt;/author&gt;&lt;author&gt;Mertsching, Elisabeth&lt;/author&gt;&lt;author&gt;Jenkins, Tracy J.&lt;/author&gt;&lt;author&gt;Romanowski, Michael J.&lt;/author&gt;&lt;author&gt;Baker, Darren P.&lt;/author&gt;&lt;author&gt;Silvian, Laura F.&lt;/author&gt;&lt;/authors&gt;&lt;/contributors&gt;&lt;titles&gt;&lt;title&gt;Structures of human Bruton&amp;apos;s tyrosine kinase in active and inactive conformations suggest a mechanism of activation for TEC family kinases&lt;/title&gt;&lt;secondary-title&gt;Protein Science&lt;/secondary-title&gt;&lt;/titles&gt;&lt;periodical&gt;&lt;full-title&gt;Protein Science&lt;/full-title&gt;&lt;abbr-1&gt;Protein Sci.&lt;/abbr-1&gt;&lt;abbr-2&gt;Protein Sci&lt;/abbr-2&gt;&lt;/periodical&gt;&lt;pages&gt;429-439&lt;/pages&gt;&lt;volume&gt;19&lt;/volume&gt;&lt;number&gt;3&lt;/number&gt;&lt;keywords&gt;&lt;keyword&gt;Bruton&amp;apos;s tyrosine kinase&lt;/keyword&gt;&lt;keyword&gt;BTK&lt;/keyword&gt;&lt;keyword&gt;Dasatinib&lt;/keyword&gt;&lt;keyword&gt;Celera compound&lt;/keyword&gt;&lt;keyword&gt;TEC-family&lt;/keyword&gt;&lt;keyword&gt;crystal structure&lt;/keyword&gt;&lt;/keywords&gt;&lt;dates&gt;&lt;year&gt;2010&lt;/year&gt;&lt;pub-dates&gt;&lt;date&gt;2010/03/01&lt;/date&gt;&lt;/pub-dates&gt;&lt;/dates&gt;&lt;publisher&gt;John Wiley &amp;amp; Sons, Ltd&lt;/publisher&gt;&lt;isbn&gt;0961-8368&lt;/isbn&gt;&lt;label&gt;BTK active state&lt;/label&gt;&lt;urls&gt;&lt;related-urls&gt;&lt;url&gt;https://doi.org/10.1002/pro.321&lt;/url&gt;&lt;/related-urls&gt;&lt;/urls&gt;&lt;electronic-resource-num&gt;10.1002/pro.321&lt;/electronic-resource-num&gt;&lt;access-date&gt;2019/10/16&lt;/access-date&gt;&lt;/record&gt;&lt;/Cite&gt;&lt;/EndNote&gt;</w:instrText>
        </w:r>
        <w:r w:rsidR="00075A48">
          <w:fldChar w:fldCharType="separate"/>
        </w:r>
        <w:r w:rsidR="00075A48" w:rsidRPr="00D9353D">
          <w:rPr>
            <w:noProof/>
            <w:vertAlign w:val="superscript"/>
          </w:rPr>
          <w:t>138</w:t>
        </w:r>
        <w:r w:rsidR="00075A48">
          <w:fldChar w:fldCharType="end"/>
        </w:r>
      </w:hyperlink>
      <w:r w:rsidR="00075A48">
        <w:t xml:space="preserve"> and is maintained in most of the MD simulations. However, the conformation which allows Arg384 to approach the C</w:t>
      </w:r>
      <m:oMath>
        <m:r>
          <w:rPr>
            <w:rFonts w:ascii="Cambria Math" w:hAnsi="Cambria Math"/>
          </w:rPr>
          <m:t>α</m:t>
        </m:r>
      </m:oMath>
      <w:r w:rsidR="00075A48">
        <w:t xml:space="preserve"> proton to 4.1 </w:t>
      </w:r>
      <w:r w:rsidR="00075A48" w:rsidRPr="00314399">
        <w:rPr>
          <w:color w:val="000000" w:themeColor="text1"/>
        </w:rPr>
        <w:t>Å</w:t>
      </w:r>
      <w:r w:rsidR="00075A48">
        <w:t xml:space="preserve"> was sampled from a replicate of BTK covalently bound by </w:t>
      </w:r>
      <w:r w:rsidR="00075A48">
        <w:rPr>
          <w:b/>
        </w:rPr>
        <w:t xml:space="preserve">1 </w:t>
      </w:r>
      <w:r w:rsidR="00075A48" w:rsidRPr="00075A48">
        <w:t>which</w:t>
      </w:r>
      <w:r w:rsidR="00075A48">
        <w:rPr>
          <w:b/>
        </w:rPr>
        <w:t xml:space="preserve"> </w:t>
      </w:r>
      <w:r w:rsidR="00BA60CA">
        <w:t xml:space="preserve">folded into a </w:t>
      </w:r>
      <w:r w:rsidR="00BF27F5">
        <w:t xml:space="preserve">conformation </w:t>
      </w:r>
      <w:r w:rsidR="00442FFD">
        <w:t>resembling</w:t>
      </w:r>
      <w:r w:rsidR="00BF27F5">
        <w:t xml:space="preserve"> </w:t>
      </w:r>
      <w:r w:rsidR="00D33A31">
        <w:t xml:space="preserve">the </w:t>
      </w:r>
      <w:r w:rsidR="006A1916">
        <w:t>apo form</w:t>
      </w:r>
      <w:r w:rsidR="00075A48">
        <w:t>.</w:t>
      </w:r>
      <w:hyperlink w:anchor="_ENREF_139" w:tooltip="Mao, 2001 #356" w:history="1">
        <w:r w:rsidR="00075A48">
          <w:fldChar w:fldCharType="begin">
            <w:fldData xml:space="preserve">PEVuZE5vdGU+PENpdGU+PEF1dGhvcj5NYW88L0F1dGhvcj48WWVhcj4yMDAxPC9ZZWFyPjxSZWNO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</w:fldData>
          </w:fldChar>
        </w:r>
        <w:r w:rsidR="00075A48">
          <w:instrText xml:space="preserve"> ADDIN EN.CITE </w:instrText>
        </w:r>
        <w:r w:rsidR="00075A48">
          <w:fldChar w:fldCharType="begin">
            <w:fldData xml:space="preserve">PEVuZE5vdGU+PENpdGU+PEF1dGhvcj5NYW88L0F1dGhvcj48WWVhcj4yMDAxPC9ZZWFyPjxSZWNO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</w:fldData>
          </w:fldChar>
        </w:r>
        <w:r w:rsidR="00075A48">
          <w:instrText xml:space="preserve"> ADDIN EN.CITE.DATA </w:instrText>
        </w:r>
        <w:r w:rsidR="00075A48">
          <w:fldChar w:fldCharType="end"/>
        </w:r>
        <w:r w:rsidR="00075A48">
          <w:fldChar w:fldCharType="separate"/>
        </w:r>
        <w:r w:rsidR="00075A48" w:rsidRPr="00075A48">
          <w:rPr>
            <w:noProof/>
            <w:vertAlign w:val="superscript"/>
          </w:rPr>
          <w:t>139</w:t>
        </w:r>
        <w:r w:rsidR="00075A48">
          <w:fldChar w:fldCharType="end"/>
        </w:r>
      </w:hyperlink>
      <w:r w:rsidR="00BF27F5">
        <w:t xml:space="preserve"> </w:t>
      </w:r>
      <w:r w:rsidR="00F76BB9">
        <w:t>L</w:t>
      </w:r>
      <w:r w:rsidR="00267C81">
        <w:t xml:space="preserve">onger simulations would </w:t>
      </w:r>
      <w:r w:rsidR="00075A48">
        <w:t xml:space="preserve">be </w:t>
      </w:r>
      <w:del w:id="162" w:author="Microsoft Office User" w:date="2019-10-19T15:06:00Z">
        <w:r w:rsidR="00075A48" w:rsidDel="00EF6374">
          <w:delText xml:space="preserve">needed </w:delText>
        </w:r>
      </w:del>
      <w:ins w:id="163" w:author="Microsoft Office User" w:date="2019-10-19T15:06:00Z">
        <w:r w:rsidR="00EF6374">
          <w:t xml:space="preserve">desirable </w:t>
        </w:r>
      </w:ins>
      <w:r w:rsidR="00075A48">
        <w:t>to</w:t>
      </w:r>
      <w:r w:rsidR="00267C81">
        <w:t xml:space="preserve"> </w:t>
      </w:r>
      <w:r w:rsidR="00075A48">
        <w:t>sample the BTK conformation where</w:t>
      </w:r>
      <w:r w:rsidR="00075A48" w:rsidRPr="00075A48">
        <w:t xml:space="preserve"> </w:t>
      </w:r>
      <w:r w:rsidR="00075A48">
        <w:t>C</w:t>
      </w:r>
      <m:oMath>
        <m:r>
          <w:rPr>
            <w:rFonts w:ascii="Cambria Math" w:hAnsi="Cambria Math"/>
          </w:rPr>
          <m:t>α</m:t>
        </m:r>
      </m:oMath>
      <w:r w:rsidR="00075A48">
        <w:t xml:space="preserve"> proton extraction is possible</w:t>
      </w:r>
      <w:r w:rsidR="00F76BB9">
        <w:t>.</w:t>
      </w:r>
      <w:r w:rsidR="00F479D0">
        <w:t xml:space="preserve"> Techniques such as simulated annealing could potentially help to overcome the barrier to conformational interconversion.</w:t>
      </w:r>
    </w:p>
    <w:p w14:paraId="38EBFB58" w14:textId="2CA526FD" w:rsidR="00D83981" w:rsidRDefault="00D83981" w:rsidP="00017742">
      <w:pPr>
        <w:pStyle w:val="Paragraph"/>
      </w:pPr>
      <w:r w:rsidRPr="00D83981">
        <w:t>Alternatively</w:t>
      </w:r>
      <w:r w:rsidR="004753AA">
        <w:t xml:space="preserve">, the base </w:t>
      </w:r>
      <w:commentRangeStart w:id="164"/>
      <w:r w:rsidR="004753AA">
        <w:t>could</w:t>
      </w:r>
      <w:commentRangeEnd w:id="164"/>
      <w:r w:rsidR="00EF6374">
        <w:rPr>
          <w:rStyle w:val="CommentReference"/>
        </w:rPr>
        <w:commentReference w:id="164"/>
      </w:r>
      <w:r w:rsidR="004753AA">
        <w:t xml:space="preserve"> be an external one</w:t>
      </w:r>
      <w:r w:rsidR="008159C8">
        <w:t xml:space="preserve"> from the solution, rather tha</w:t>
      </w:r>
      <w:r w:rsidR="004A03FE">
        <w:t xml:space="preserve">n internally from the protein. </w:t>
      </w:r>
      <w:r w:rsidR="00BA60CA">
        <w:t>This</w:t>
      </w:r>
      <w:r w:rsidR="00CB2E08">
        <w:t xml:space="preserve"> </w:t>
      </w:r>
      <w:r w:rsidR="00EE383E">
        <w:t xml:space="preserve">would </w:t>
      </w:r>
      <w:r w:rsidR="00CB2E08">
        <w:t>require</w:t>
      </w:r>
      <w:r w:rsidR="008159C8">
        <w:t xml:space="preserve"> the proton</w:t>
      </w:r>
      <w:del w:id="165" w:author="Microsoft Office User" w:date="2019-10-19T15:07:00Z">
        <w:r w:rsidR="008159C8" w:rsidDel="00EF6374">
          <w:delText>s</w:delText>
        </w:r>
      </w:del>
      <w:r w:rsidR="008159C8">
        <w:t xml:space="preserve"> to be abstracted to remain </w:t>
      </w:r>
      <w:r w:rsidR="004A03FE">
        <w:t xml:space="preserve">solvent exposed for </w:t>
      </w:r>
      <w:r w:rsidR="00EE383E">
        <w:t>an extended period</w:t>
      </w:r>
      <w:r w:rsidR="004A03FE">
        <w:t>. Considering that</w:t>
      </w:r>
      <w:r w:rsidR="008159C8">
        <w:t xml:space="preserve"> </w:t>
      </w:r>
      <w:r w:rsidR="00442FFD">
        <w:t xml:space="preserve">the </w:t>
      </w:r>
      <w:r w:rsidR="00EE383E">
        <w:t>BTK dimers were</w:t>
      </w:r>
      <w:r w:rsidR="004A03FE">
        <w:t xml:space="preserve"> </w:t>
      </w:r>
      <w:r w:rsidR="00442FFD">
        <w:t xml:space="preserve">maintained </w:t>
      </w:r>
      <w:r w:rsidR="00EE383E">
        <w:t>at the</w:t>
      </w:r>
      <w:r w:rsidR="00442FFD">
        <w:t xml:space="preserve"> “C-helix-out” </w:t>
      </w:r>
      <w:r w:rsidR="00EE383E">
        <w:t>state</w:t>
      </w:r>
      <w:r w:rsidR="00442FFD">
        <w:t xml:space="preserve"> </w:t>
      </w:r>
      <w:r w:rsidR="00EE383E">
        <w:t>in</w:t>
      </w:r>
      <w:r w:rsidR="00017742">
        <w:t xml:space="preserve"> most of the simulations, the</w:t>
      </w:r>
      <w:r w:rsidR="00442FFD">
        <w:t xml:space="preserve"> </w:t>
      </w:r>
      <w:r w:rsidR="00EE383E">
        <w:t>C</w:t>
      </w:r>
      <m:oMath>
        <m:r>
          <w:rPr>
            <w:rFonts w:ascii="Cambria Math" w:hAnsi="Cambria Math"/>
          </w:rPr>
          <m:t>α</m:t>
        </m:r>
      </m:oMath>
      <w:r w:rsidR="00EE383E">
        <w:t xml:space="preserve"> protons would meet th</w:t>
      </w:r>
      <w:ins w:id="166" w:author="Microsoft Office User" w:date="2019-10-19T15:07:00Z">
        <w:r w:rsidR="00EF6374">
          <w:t>is</w:t>
        </w:r>
      </w:ins>
      <w:del w:id="167" w:author="Microsoft Office User" w:date="2019-10-19T15:07:00Z">
        <w:r w:rsidR="00EE383E" w:rsidDel="00EF6374">
          <w:delText>e</w:delText>
        </w:r>
      </w:del>
      <w:r w:rsidR="00EE383E">
        <w:t xml:space="preserve"> criteri</w:t>
      </w:r>
      <w:ins w:id="168" w:author="Microsoft Office User" w:date="2019-10-19T15:07:00Z">
        <w:r w:rsidR="00EF6374">
          <w:t>on</w:t>
        </w:r>
      </w:ins>
      <w:del w:id="169" w:author="Microsoft Office User" w:date="2019-10-19T15:07:00Z">
        <w:r w:rsidR="00EE383E" w:rsidDel="00EF6374">
          <w:delText>a</w:delText>
        </w:r>
      </w:del>
      <w:del w:id="170" w:author="Microsoft Office User" w:date="2019-10-19T15:08:00Z">
        <w:r w:rsidR="00EE383E" w:rsidDel="00EF6374">
          <w:delText xml:space="preserve"> and therefore the possibility should be investigated in the future</w:delText>
        </w:r>
      </w:del>
      <w:r w:rsidR="00646402">
        <w:t>.</w:t>
      </w:r>
    </w:p>
    <w:p w14:paraId="672ABD1A" w14:textId="4C14ACD8" w:rsidR="00A225B8" w:rsidRDefault="00A225B8" w:rsidP="000F5DBD">
      <w:pPr>
        <w:pStyle w:val="Heading4"/>
        <w:spacing w:before="240"/>
      </w:pPr>
      <w:r>
        <w:lastRenderedPageBreak/>
        <w:t>Transition States for</w:t>
      </w:r>
      <w:r w:rsidR="00416EBF">
        <w:t xml:space="preserve"> C</w:t>
      </w:r>
      <m:oMath>
        <m:r>
          <w:rPr>
            <w:rFonts w:ascii="Cambria Math" w:hAnsi="Cambria Math"/>
          </w:rPr>
          <m:t>α</m:t>
        </m:r>
      </m:oMath>
      <w:r>
        <w:t xml:space="preserve"> </w:t>
      </w:r>
      <w:r w:rsidR="00416EBF">
        <w:t>Proton Abstractions</w:t>
      </w:r>
      <w:r w:rsidR="006A4ED2">
        <w:t xml:space="preserve"> from the Covalent Adducts</w:t>
      </w:r>
    </w:p>
    <w:p w14:paraId="3E6EF071" w14:textId="686EA805" w:rsidR="000D16FB" w:rsidRDefault="00A225B8" w:rsidP="00B151C9">
      <w:pPr>
        <w:pStyle w:val="Paragraph"/>
      </w:pPr>
      <w:del w:id="171" w:author="Microsoft Office User" w:date="2019-10-19T15:10:00Z">
        <w:r w:rsidDel="00423A75">
          <w:delText xml:space="preserve">Assuming that </w:delText>
        </w:r>
        <w:r w:rsidR="006A4ED2" w:rsidDel="00423A75">
          <w:delText>one or more of the</w:delText>
        </w:r>
        <w:r w:rsidR="004D48DF" w:rsidDel="00423A75">
          <w:delText xml:space="preserve"> </w:delText>
        </w:r>
        <w:r w:rsidDel="00423A75">
          <w:delText>arginine</w:delText>
        </w:r>
        <w:r w:rsidR="006A4ED2" w:rsidDel="00423A75">
          <w:delText>s identified</w:delText>
        </w:r>
      </w:del>
      <w:ins w:id="172" w:author="Microsoft Office User" w:date="2019-10-19T15:10:00Z">
        <w:r w:rsidR="00423A75">
          <w:t>On the basis of the abovementioned search for the base catalyst(s)</w:t>
        </w:r>
      </w:ins>
      <w:del w:id="173" w:author="Microsoft Office User" w:date="2019-10-19T15:10:00Z">
        <w:r w:rsidR="006A4ED2" w:rsidDel="00423A75">
          <w:delText xml:space="preserve"> in section 3.2.1.1</w:delText>
        </w:r>
        <w:r w:rsidDel="00423A75">
          <w:delText xml:space="preserve"> </w:delText>
        </w:r>
        <w:r w:rsidR="002F436F" w:rsidDel="00423A75">
          <w:delText>indeed</w:delText>
        </w:r>
        <w:r w:rsidR="004D48DF" w:rsidDel="00423A75">
          <w:delText xml:space="preserve"> </w:delText>
        </w:r>
        <w:r w:rsidR="006A4ED2" w:rsidDel="00423A75">
          <w:delText>catalyses</w:delText>
        </w:r>
        <w:r w:rsidDel="00423A75">
          <w:delText xml:space="preserve"> the </w:delText>
        </w:r>
        <w:r w:rsidR="006A4ED2" w:rsidDel="00423A75">
          <w:delText>thiol addition and elimination reaction</w:delText>
        </w:r>
      </w:del>
      <w:r>
        <w:t xml:space="preserve">, </w:t>
      </w:r>
      <w:r w:rsidR="006A4ED2">
        <w:t xml:space="preserve">QM calculations were </w:t>
      </w:r>
      <w:ins w:id="174" w:author="Microsoft Office User" w:date="2019-10-19T15:10:00Z">
        <w:r w:rsidR="00423A75">
          <w:t xml:space="preserve">next </w:t>
        </w:r>
      </w:ins>
      <w:r w:rsidR="006A4ED2">
        <w:t xml:space="preserve">performed to </w:t>
      </w:r>
      <w:del w:id="175" w:author="Microsoft Office User" w:date="2019-10-19T15:10:00Z">
        <w:r w:rsidR="006A4ED2" w:rsidDel="00423A75">
          <w:delText xml:space="preserve">find </w:delText>
        </w:r>
      </w:del>
      <w:ins w:id="176" w:author="Microsoft Office User" w:date="2019-10-19T15:10:00Z">
        <w:r w:rsidR="00423A75">
          <w:t xml:space="preserve">determine </w:t>
        </w:r>
      </w:ins>
      <w:r>
        <w:t xml:space="preserve">the </w:t>
      </w:r>
      <w:del w:id="177" w:author="Microsoft Office User" w:date="2019-10-19T15:11:00Z">
        <w:r w:rsidDel="00423A75">
          <w:delText>TS structures</w:delText>
        </w:r>
      </w:del>
      <w:ins w:id="178" w:author="Microsoft Office User" w:date="2019-10-19T15:11:00Z">
        <w:r w:rsidR="00423A75">
          <w:t>activation energies</w:t>
        </w:r>
      </w:ins>
      <w:r>
        <w:t xml:space="preserve"> </w:t>
      </w:r>
      <w:del w:id="179" w:author="Microsoft Office User" w:date="2019-10-19T15:10:00Z">
        <w:r w:rsidR="009C580A" w:rsidDel="00423A75">
          <w:delText xml:space="preserve">and the energy barriers </w:delText>
        </w:r>
      </w:del>
      <w:r w:rsidR="004D48DF">
        <w:t xml:space="preserve">for the deprotonation </w:t>
      </w:r>
      <w:r w:rsidR="006A4ED2">
        <w:t>of the covalent adducts by a model Arg base. The</w:t>
      </w:r>
      <w:ins w:id="180" w:author="Microsoft Office User" w:date="2019-10-19T15:11:00Z">
        <w:r w:rsidR="00423A75">
          <w:t xml:space="preserve"> calculated TS</w:t>
        </w:r>
      </w:ins>
      <w:r w:rsidR="006A4ED2">
        <w:t xml:space="preserve"> structures are shown in Figure</w:t>
      </w:r>
      <w:r w:rsidR="009A5E3C">
        <w:t xml:space="preserve"> 3.</w:t>
      </w:r>
      <w:r w:rsidR="00EE1ED0">
        <w:t>2</w:t>
      </w:r>
      <w:r w:rsidR="006A4ED2">
        <w:t xml:space="preserve">. </w:t>
      </w:r>
      <w:r w:rsidR="00806978">
        <w:t xml:space="preserve">The breaking C-H bonds of </w:t>
      </w:r>
      <w:ins w:id="181" w:author="Microsoft Office User" w:date="2019-10-19T15:11:00Z">
        <w:r w:rsidR="00846587">
          <w:t>all</w:t>
        </w:r>
      </w:ins>
      <w:del w:id="182" w:author="Microsoft Office User" w:date="2019-10-19T15:11:00Z">
        <w:r w:rsidR="00806978" w:rsidDel="00846587">
          <w:delText>the</w:delText>
        </w:r>
      </w:del>
      <w:r w:rsidR="00806978">
        <w:t xml:space="preserve"> inhibitors</w:t>
      </w:r>
      <w:r w:rsidR="00806978" w:rsidRPr="00806978">
        <w:t xml:space="preserve"> </w:t>
      </w:r>
      <w:r w:rsidR="00806978">
        <w:t xml:space="preserve">except </w:t>
      </w:r>
      <w:del w:id="183" w:author="Microsoft Office User" w:date="2019-10-19T15:11:00Z">
        <w:r w:rsidR="00806978" w:rsidRPr="00DF74E2" w:rsidDel="00846587">
          <w:rPr>
            <w:b/>
          </w:rPr>
          <w:delText>TSD</w:delText>
        </w:r>
      </w:del>
      <w:r w:rsidR="00806978" w:rsidRPr="00DF74E2">
        <w:rPr>
          <w:b/>
        </w:rPr>
        <w:t>9</w:t>
      </w:r>
      <w:r w:rsidR="00806978">
        <w:t xml:space="preserve"> are perpendicular to the C=O bond</w:t>
      </w:r>
      <w:del w:id="184" w:author="Microsoft Office User" w:date="2019-10-19T15:11:00Z">
        <w:r w:rsidR="00806978" w:rsidDel="00846587">
          <w:delText>s</w:delText>
        </w:r>
      </w:del>
      <w:r w:rsidR="00806978">
        <w:t xml:space="preserve">, enabling stabilisation through conjugation between the </w:t>
      </w:r>
      <w:r w:rsidR="00882872">
        <w:t xml:space="preserve">developing carbanion </w:t>
      </w:r>
      <w:r w:rsidR="00806978">
        <w:t xml:space="preserve">and the </w:t>
      </w:r>
      <m:oMath>
        <m:sSup>
          <m:sSupPr>
            <m:ctrlPr>
              <w:rPr>
                <w:rFonts w:ascii="Cambria Math" w:hAnsi="Cambria Math"/>
                <w:i/>
              </w:rPr>
            </m:ctrlPr>
          </m:sSupPr>
          <m:e>
            <m:r>
              <w:rPr>
                <w:rFonts w:ascii="Cambria Math" w:hAnsi="Cambria Math"/>
              </w:rPr>
              <m:t>π</m:t>
            </m:r>
          </m:e>
          <m:sup>
            <m:r>
              <w:rPr>
                <w:rFonts w:ascii="Cambria Math" w:hAnsi="Cambria Math"/>
              </w:rPr>
              <m:t>*</m:t>
            </m:r>
          </m:sup>
        </m:sSup>
      </m:oMath>
      <w:r w:rsidR="00806978">
        <w:t xml:space="preserve"> orbital of the C=O bond</w:t>
      </w:r>
      <w:del w:id="185" w:author="Microsoft Office User" w:date="2019-10-19T15:12:00Z">
        <w:r w:rsidR="00806978" w:rsidDel="00846587">
          <w:delText>s</w:delText>
        </w:r>
      </w:del>
      <w:r w:rsidR="00806978">
        <w:t>.</w:t>
      </w:r>
      <w:r w:rsidR="006A4ED2">
        <w:t xml:space="preserve"> </w:t>
      </w:r>
      <w:r w:rsidR="00806978">
        <w:t xml:space="preserve">The ideal geometry is likely inaccessible for </w:t>
      </w:r>
      <w:r w:rsidR="00806978" w:rsidRPr="00DF74E2">
        <w:rPr>
          <w:b/>
        </w:rPr>
        <w:t>TSD9</w:t>
      </w:r>
      <w:r w:rsidR="00806978">
        <w:t xml:space="preserve"> due to steric hindrance</w:t>
      </w:r>
      <w:del w:id="186" w:author="Microsoft Office User" w:date="2019-10-19T15:12:00Z">
        <w:r w:rsidR="00806978" w:rsidDel="00846587">
          <w:delText>s</w:delText>
        </w:r>
      </w:del>
      <w:r w:rsidR="00806978">
        <w:t xml:space="preserve">. However, its </w:t>
      </w:r>
      <w:r w:rsidR="00DF74E2">
        <w:t>C-H bond</w:t>
      </w:r>
      <w:r w:rsidR="00806978">
        <w:t xml:space="preserve"> was found to be</w:t>
      </w:r>
      <w:r w:rsidR="00DF74E2">
        <w:t xml:space="preserve"> in plane with the C=O bond</w:t>
      </w:r>
      <w:r w:rsidR="00806978">
        <w:t>, which</w:t>
      </w:r>
      <w:r w:rsidR="00DF74E2">
        <w:t xml:space="preserve"> </w:t>
      </w:r>
      <w:r w:rsidR="006A4ED2">
        <w:t>allow</w:t>
      </w:r>
      <w:r w:rsidR="00806978">
        <w:t>s</w:t>
      </w:r>
      <w:r w:rsidR="006A4ED2">
        <w:t xml:space="preserve"> </w:t>
      </w:r>
      <w:r w:rsidR="00DF74E2">
        <w:t xml:space="preserve">stabilisation from </w:t>
      </w:r>
      <w:r w:rsidR="000D16FB">
        <w:t>negative hyperconjugation, where t</w:t>
      </w:r>
      <w:r w:rsidR="00806978">
        <w:t>he electron pair of the b</w:t>
      </w:r>
      <w:ins w:id="187" w:author="Microsoft Office User" w:date="2019-10-19T15:12:00Z">
        <w:r w:rsidR="001641C4">
          <w:t>reaking</w:t>
        </w:r>
      </w:ins>
      <w:del w:id="188" w:author="Microsoft Office User" w:date="2019-10-19T15:12:00Z">
        <w:r w:rsidR="00806978" w:rsidDel="001641C4">
          <w:delText>roken</w:delText>
        </w:r>
      </w:del>
      <w:r w:rsidR="000D16FB">
        <w:t xml:space="preserve"> bond </w:t>
      </w:r>
      <w:r w:rsidR="00DF74E2">
        <w:t>interacts with</w:t>
      </w:r>
      <w:r w:rsidR="000D16FB">
        <w:t xml:space="preserve"> the low-lying empty C-O σ</w:t>
      </w:r>
      <w:r w:rsidR="000D16FB">
        <w:rPr>
          <w:vertAlign w:val="superscript"/>
        </w:rPr>
        <w:t>*</w:t>
      </w:r>
      <w:r w:rsidR="00806978">
        <w:t xml:space="preserve"> orbital</w:t>
      </w:r>
      <w:r w:rsidR="00F535B5">
        <w:t>.</w:t>
      </w:r>
    </w:p>
    <w:p w14:paraId="55FFFD7D" w14:textId="0AE9FD0B" w:rsidR="0008538E" w:rsidRDefault="00817744" w:rsidP="00C06785">
      <w:pPr>
        <w:jc w:val="center"/>
      </w:pPr>
      <w:r>
        <w:rPr>
          <w:noProof/>
          <w:lang w:val="en-AU"/>
        </w:rPr>
        <w:drawing>
          <wp:inline distT="0" distB="0" distL="0" distR="0" wp14:anchorId="4D9D41CC" wp14:editId="393E0079">
            <wp:extent cx="4095345" cy="2214811"/>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prot TS CylView.ti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13304" cy="2224523"/>
                    </a:xfrm>
                    <a:prstGeom prst="rect">
                      <a:avLst/>
                    </a:prstGeom>
                  </pic:spPr>
                </pic:pic>
              </a:graphicData>
            </a:graphic>
          </wp:inline>
        </w:drawing>
      </w:r>
    </w:p>
    <w:p w14:paraId="64FBD6A1" w14:textId="31CAE83A" w:rsidR="0008538E" w:rsidRDefault="0008538E" w:rsidP="00C06785">
      <w:pPr>
        <w:spacing w:after="240"/>
      </w:pPr>
      <w:r>
        <w:rPr>
          <w:b/>
        </w:rPr>
        <w:t>Figur</w:t>
      </w:r>
      <w:r w:rsidR="002550A9">
        <w:rPr>
          <w:b/>
        </w:rPr>
        <w:t xml:space="preserve">e </w:t>
      </w:r>
      <w:commentRangeStart w:id="189"/>
      <w:r w:rsidR="002550A9">
        <w:rPr>
          <w:b/>
        </w:rPr>
        <w:t>3.</w:t>
      </w:r>
      <w:r w:rsidR="00EE1ED0">
        <w:rPr>
          <w:b/>
        </w:rPr>
        <w:t>2</w:t>
      </w:r>
      <w:r w:rsidRPr="00C03498">
        <w:rPr>
          <w:b/>
        </w:rPr>
        <w:t>.</w:t>
      </w:r>
      <w:r>
        <w:t xml:space="preserve"> </w:t>
      </w:r>
      <w:r w:rsidR="00806978">
        <w:t>Structures</w:t>
      </w:r>
      <w:r w:rsidRPr="007B1CEF">
        <w:t xml:space="preserve"> of the </w:t>
      </w:r>
      <w:r>
        <w:t xml:space="preserve">thiol adduct deprotonation </w:t>
      </w:r>
      <w:commentRangeStart w:id="190"/>
      <w:commentRangeStart w:id="191"/>
      <w:r>
        <w:t>TS</w:t>
      </w:r>
      <w:r w:rsidR="00806978">
        <w:t>s</w:t>
      </w:r>
      <w:commentRangeEnd w:id="190"/>
      <w:r w:rsidR="00F53545">
        <w:rPr>
          <w:rStyle w:val="CommentReference"/>
        </w:rPr>
        <w:commentReference w:id="190"/>
      </w:r>
      <w:commentRangeEnd w:id="191"/>
      <w:r w:rsidR="001641C4">
        <w:rPr>
          <w:rStyle w:val="CommentReference"/>
        </w:rPr>
        <w:commentReference w:id="191"/>
      </w:r>
      <w:r w:rsidRPr="007B1CEF">
        <w:t>.</w:t>
      </w:r>
      <w:r>
        <w:t xml:space="preserve"> </w:t>
      </w:r>
    </w:p>
    <w:p w14:paraId="435A9B81" w14:textId="652D55DC" w:rsidR="0076398D" w:rsidRDefault="004F5F84" w:rsidP="009D50D4">
      <w:pPr>
        <w:pStyle w:val="Paragraph"/>
        <w:spacing w:after="240"/>
      </w:pPr>
      <w:r>
        <w:t>T</w:t>
      </w:r>
      <w:r w:rsidR="0076398D">
        <w:t xml:space="preserve">he possibility </w:t>
      </w:r>
      <w:r>
        <w:t>that</w:t>
      </w:r>
      <w:r w:rsidR="0076398D">
        <w:t xml:space="preserve"> </w:t>
      </w:r>
      <w:r w:rsidR="00914607">
        <w:t xml:space="preserve">thiol </w:t>
      </w:r>
      <w:r w:rsidR="0076398D">
        <w:t>elimination</w:t>
      </w:r>
      <w:r>
        <w:t xml:space="preserve"> take</w:t>
      </w:r>
      <w:r w:rsidR="004D48DF">
        <w:t>s</w:t>
      </w:r>
      <w:r>
        <w:t xml:space="preserve"> place</w:t>
      </w:r>
      <w:r w:rsidR="0076398D">
        <w:t xml:space="preserve"> through </w:t>
      </w:r>
      <w:r>
        <w:t>alternative base free mechanism</w:t>
      </w:r>
      <w:r w:rsidR="00C10749">
        <w:t>s</w:t>
      </w:r>
      <w:ins w:id="193" w:author="Microsoft Office User" w:date="2019-10-19T15:12:00Z">
        <w:r w:rsidR="001641C4">
          <w:t>,</w:t>
        </w:r>
      </w:ins>
      <w:r w:rsidR="00C10749">
        <w:t xml:space="preserve"> such as</w:t>
      </w:r>
      <w:r>
        <w:t xml:space="preserve"> </w:t>
      </w:r>
      <w:r w:rsidR="00076853">
        <w:t>s</w:t>
      </w:r>
      <w:r>
        <w:t>ix</w:t>
      </w:r>
      <w:r w:rsidR="0076398D">
        <w:t xml:space="preserve">-membered </w:t>
      </w:r>
      <w:r w:rsidR="004D48DF">
        <w:t>and</w:t>
      </w:r>
      <w:r w:rsidR="0076398D">
        <w:t xml:space="preserve"> </w:t>
      </w:r>
      <w:r>
        <w:t>four</w:t>
      </w:r>
      <w:r w:rsidR="0076398D">
        <w:t>-membered intramolecular proton transfer</w:t>
      </w:r>
      <w:r>
        <w:t>s</w:t>
      </w:r>
      <w:ins w:id="194" w:author="Microsoft Office User" w:date="2019-10-19T15:12:00Z">
        <w:r w:rsidR="001641C4">
          <w:t>,</w:t>
        </w:r>
      </w:ins>
      <w:r w:rsidR="0076398D">
        <w:t xml:space="preserve"> </w:t>
      </w:r>
      <w:r w:rsidR="00C10749">
        <w:t xml:space="preserve">was also </w:t>
      </w:r>
      <w:commentRangeStart w:id="195"/>
      <w:r w:rsidR="00C10749">
        <w:t>considered</w:t>
      </w:r>
      <w:commentRangeEnd w:id="195"/>
      <w:r w:rsidR="001641C4">
        <w:rPr>
          <w:rStyle w:val="CommentReference"/>
        </w:rPr>
        <w:commentReference w:id="195"/>
      </w:r>
      <w:del w:id="196" w:author="Microsoft Office User" w:date="2019-10-19T15:12:00Z">
        <w:r w:rsidR="00C10749" w:rsidDel="001641C4">
          <w:delText xml:space="preserve"> by</w:delText>
        </w:r>
        <w:r w:rsidR="0076398D" w:rsidDel="001641C4">
          <w:delText xml:space="preserve"> </w:delText>
        </w:r>
        <w:r w:rsidR="00076853" w:rsidDel="001641C4">
          <w:delText>c</w:delText>
        </w:r>
        <w:r w:rsidR="00C10749" w:rsidDel="001641C4">
          <w:delText>alculating the elimination barriers</w:delText>
        </w:r>
        <w:r w:rsidR="009C580A" w:rsidDel="001641C4">
          <w:delText xml:space="preserve"> for comparison</w:delText>
        </w:r>
      </w:del>
      <w:r w:rsidR="0076398D">
        <w:t xml:space="preserve">. </w:t>
      </w:r>
      <w:r w:rsidR="00076853">
        <w:t xml:space="preserve">In comparison with the conventional base-catalysed elimination mechanism, the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076853">
        <w:t xml:space="preserve"> values for the</w:t>
      </w:r>
      <w:r w:rsidR="00076853" w:rsidRPr="00076853">
        <w:t xml:space="preserve"> </w:t>
      </w:r>
      <w:r w:rsidR="00076853">
        <w:t xml:space="preserve">intramolecular proton transfers </w:t>
      </w:r>
      <w:ins w:id="197" w:author="Microsoft Office User" w:date="2019-10-19T15:13:00Z">
        <w:r w:rsidR="001641C4">
          <w:t xml:space="preserve">were </w:t>
        </w:r>
        <w:r w:rsidR="001641C4">
          <w:lastRenderedPageBreak/>
          <w:t>found to be</w:t>
        </w:r>
      </w:ins>
      <w:del w:id="198" w:author="Microsoft Office User" w:date="2019-10-19T15:13:00Z">
        <w:r w:rsidR="00076853" w:rsidDel="001641C4">
          <w:delText>ar</w:delText>
        </w:r>
      </w:del>
      <w:del w:id="199" w:author="Microsoft Office User" w:date="2019-10-19T15:12:00Z">
        <w:r w:rsidR="00076853" w:rsidDel="001641C4">
          <w:delText>e</w:delText>
        </w:r>
      </w:del>
      <w:r w:rsidR="00076853">
        <w:t xml:space="preserve"> much higher, with </w:t>
      </w:r>
      <w:r w:rsidR="00C10749">
        <w:t xml:space="preserve">the </w:t>
      </w:r>
      <w:r w:rsidR="00076853">
        <w:t xml:space="preserve">four-membered TS being the highest in energy as expected. </w:t>
      </w:r>
      <w:commentRangeStart w:id="200"/>
      <w:r w:rsidR="00C10749">
        <w:t>The</w:t>
      </w:r>
      <w:commentRangeEnd w:id="200"/>
      <w:r w:rsidR="00D07B3E">
        <w:rPr>
          <w:rStyle w:val="CommentReference"/>
        </w:rPr>
        <w:commentReference w:id="200"/>
      </w:r>
      <w:r w:rsidR="00C10749" w:rsidRPr="00C10749">
        <w:t xml:space="preserve"> </w:t>
      </w:r>
      <w:r w:rsidR="00C10749">
        <w:t xml:space="preserve">six-membered TSs are at least 8.1 kcal/mol </w:t>
      </w:r>
      <w:del w:id="202" w:author="Microsoft Office User" w:date="2019-10-19T15:16:00Z">
        <w:r w:rsidR="00C10749" w:rsidDel="00D07B3E">
          <w:delText>less stable</w:delText>
        </w:r>
      </w:del>
      <w:ins w:id="203" w:author="Microsoft Office User" w:date="2019-10-19T15:16:00Z">
        <w:r w:rsidR="00D07B3E">
          <w:t>higher in energy</w:t>
        </w:r>
      </w:ins>
      <w:r w:rsidR="00C10749">
        <w:t xml:space="preserve"> than the TSs of the rate-determining step in the conventional mechanism and the four-membered TSs are</w:t>
      </w:r>
      <w:r w:rsidR="00C10749" w:rsidRPr="00C10749">
        <w:t xml:space="preserve"> </w:t>
      </w:r>
      <w:r w:rsidR="00C10749">
        <w:t xml:space="preserve">at least 16.7 kcal/mol higher in energy than the six-membered TSs. </w:t>
      </w:r>
      <w:commentRangeStart w:id="204"/>
      <w:r w:rsidR="00C10749">
        <w:t xml:space="preserve">The </w:t>
      </w:r>
      <w:r w:rsidR="007D39A0">
        <w:t>calculated results</w:t>
      </w:r>
      <w:r w:rsidR="00C10749">
        <w:t xml:space="preserve"> </w:t>
      </w:r>
      <w:r w:rsidR="007D39A0">
        <w:t>are included</w:t>
      </w:r>
      <w:r w:rsidR="00C10749">
        <w:t xml:space="preserve"> in Appendix</w:t>
      </w:r>
      <w:r w:rsidR="006B2AA3">
        <w:t xml:space="preserve"> 6.3.2</w:t>
      </w:r>
      <w:r w:rsidR="00C10749">
        <w:t>.</w:t>
      </w:r>
      <w:commentRangeEnd w:id="204"/>
      <w:r w:rsidR="00D07B3E">
        <w:rPr>
          <w:rStyle w:val="CommentReference"/>
        </w:rPr>
        <w:commentReference w:id="204"/>
      </w:r>
      <w:r w:rsidR="00C10749">
        <w:t xml:space="preserve"> This observation </w:t>
      </w:r>
      <w:r w:rsidR="00372C91" w:rsidRPr="00317F8A">
        <w:t>indicate</w:t>
      </w:r>
      <w:r w:rsidR="00C10749">
        <w:t>s</w:t>
      </w:r>
      <w:r w:rsidR="00372C91" w:rsidRPr="00317F8A">
        <w:t xml:space="preserve"> </w:t>
      </w:r>
      <w:r w:rsidR="004D48DF" w:rsidRPr="00317F8A">
        <w:t xml:space="preserve">that </w:t>
      </w:r>
      <w:r w:rsidR="00C10749">
        <w:t xml:space="preserve">intramolecular proton transfers </w:t>
      </w:r>
      <w:r w:rsidR="00684E6F" w:rsidRPr="00317F8A">
        <w:t>are</w:t>
      </w:r>
      <w:r w:rsidR="0076398D" w:rsidRPr="00317F8A">
        <w:t xml:space="preserve"> </w:t>
      </w:r>
      <w:r>
        <w:t>unlikely to occur at biologically relevant temperatures</w:t>
      </w:r>
      <w:r w:rsidR="0076398D">
        <w:t>.</w:t>
      </w:r>
      <w:commentRangeEnd w:id="189"/>
      <w:r w:rsidR="0090473F">
        <w:rPr>
          <w:rStyle w:val="CommentReference"/>
        </w:rPr>
        <w:commentReference w:id="189"/>
      </w:r>
    </w:p>
    <w:p w14:paraId="21176A68" w14:textId="60C6CC0C" w:rsidR="00076853" w:rsidRDefault="00076853" w:rsidP="00076853">
      <w:pPr>
        <w:pStyle w:val="TableHeading"/>
      </w:pPr>
      <w:r>
        <w:t>Scheme 3.1.</w:t>
      </w:r>
      <w:r w:rsidRPr="00076853">
        <w:t xml:space="preserve"> </w:t>
      </w:r>
      <w:r>
        <w:t>Thiol Elimination via Intramolecular Proton Transfer</w:t>
      </w:r>
      <w:del w:id="206" w:author="Microsoft Office User" w:date="2019-10-19T15:14:00Z">
        <w:r w:rsidDel="001641C4">
          <w:delText>s</w:delText>
        </w:r>
      </w:del>
    </w:p>
    <w:commentRangeStart w:id="207"/>
    <w:commentRangeStart w:id="208"/>
    <w:p w14:paraId="4840818C" w14:textId="45E20EE4" w:rsidR="00493811" w:rsidRDefault="001479EE" w:rsidP="009D50D4">
      <w:pPr>
        <w:pStyle w:val="TableHeading"/>
        <w:spacing w:after="240"/>
        <w:jc w:val="center"/>
      </w:pPr>
      <w:r>
        <w:rPr>
          <w:noProof/>
        </w:rPr>
        <w:object w:dxaOrig="4689" w:dyaOrig="2779" w14:anchorId="2DFDF3B8">
          <v:shape id="_x0000_i1029" type="#_x0000_t75" alt="" style="width:209.25pt;height:122.25pt;mso-width-percent:0;mso-height-percent:0;mso-width-percent:0;mso-height-percent:0" o:ole="">
            <v:imagedata r:id="rId41" o:title=""/>
          </v:shape>
          <o:OLEObject Type="Embed" ProgID="ChemDraw.Document.6.0" ShapeID="_x0000_i1029" DrawAspect="Content" ObjectID="_1633040630" r:id="rId42"/>
        </w:object>
      </w:r>
      <w:commentRangeEnd w:id="207"/>
      <w:r w:rsidR="009D50D4">
        <w:rPr>
          <w:rStyle w:val="CommentReference"/>
          <w:b w:val="0"/>
        </w:rPr>
        <w:commentReference w:id="207"/>
      </w:r>
      <w:commentRangeEnd w:id="208"/>
      <w:r w:rsidR="001641C4">
        <w:rPr>
          <w:rStyle w:val="CommentReference"/>
          <w:b w:val="0"/>
        </w:rPr>
        <w:commentReference w:id="208"/>
      </w:r>
    </w:p>
    <w:p w14:paraId="41D31F51" w14:textId="2B001FE9" w:rsidR="004F2E3F" w:rsidRDefault="004F2E3F" w:rsidP="00C10749">
      <w:pPr>
        <w:pStyle w:val="Heading4"/>
      </w:pPr>
      <w:r>
        <w:t>Construction of</w:t>
      </w:r>
      <w:r w:rsidR="00A37F61">
        <w:t xml:space="preserve"> Complete</w:t>
      </w:r>
      <w:r>
        <w:t xml:space="preserve"> Energy Profile</w:t>
      </w:r>
      <w:r w:rsidR="00A553A0">
        <w:t>s</w:t>
      </w:r>
    </w:p>
    <w:p w14:paraId="5B6548F5" w14:textId="0B2B3CE1" w:rsidR="004F2E3F" w:rsidRDefault="004F2E3F" w:rsidP="00B151C9">
      <w:pPr>
        <w:pStyle w:val="Paragraph"/>
      </w:pPr>
      <w:r>
        <w:t xml:space="preserve">Putting </w:t>
      </w:r>
      <w:r w:rsidR="004F5F84">
        <w:t xml:space="preserve">all of </w:t>
      </w:r>
      <w:r>
        <w:t>the information</w:t>
      </w:r>
      <w:r w:rsidR="00A37F61" w:rsidRPr="00A37F61">
        <w:t xml:space="preserve"> </w:t>
      </w:r>
      <w:r w:rsidR="00A37F61">
        <w:t>together</w:t>
      </w:r>
      <w:r>
        <w:t xml:space="preserve">, </w:t>
      </w:r>
      <w:r w:rsidR="00372C91">
        <w:t xml:space="preserve">the </w:t>
      </w:r>
      <w:r>
        <w:t>energy profile</w:t>
      </w:r>
      <w:r w:rsidR="00372C91">
        <w:t>s</w:t>
      </w:r>
      <w:r>
        <w:t xml:space="preserve"> </w:t>
      </w:r>
      <w:r w:rsidR="004F5F84">
        <w:t>for the</w:t>
      </w:r>
      <w:r>
        <w:t xml:space="preserve"> </w:t>
      </w:r>
      <w:del w:id="210" w:author="Microsoft Office User" w:date="2019-10-19T15:21:00Z">
        <w:r w:rsidR="001F2882" w:rsidDel="0090473F">
          <w:delText>base</w:delText>
        </w:r>
      </w:del>
      <w:ins w:id="211" w:author="Microsoft Office User" w:date="2019-10-19T15:22:00Z">
        <w:r w:rsidR="0090473F">
          <w:t>arginine</w:t>
        </w:r>
      </w:ins>
      <w:r w:rsidR="001F2882">
        <w:t xml:space="preserve">-catalysed </w:t>
      </w:r>
      <w:r>
        <w:t>thiol-Michael addition</w:t>
      </w:r>
      <w:r w:rsidR="00372C91">
        <w:t>s</w:t>
      </w:r>
      <w:r>
        <w:t xml:space="preserve"> to </w:t>
      </w:r>
      <w:r w:rsidR="004F678A" w:rsidRPr="004F678A">
        <w:t xml:space="preserve">the truncated </w:t>
      </w:r>
      <w:r w:rsidR="000E1870">
        <w:t>MA</w:t>
      </w:r>
      <w:r w:rsidR="004F678A" w:rsidRPr="004F678A">
        <w:t>s</w:t>
      </w:r>
      <w:r>
        <w:t xml:space="preserve"> </w:t>
      </w:r>
      <w:r w:rsidR="00372C91">
        <w:t>are</w:t>
      </w:r>
      <w:r>
        <w:t xml:space="preserve"> shown in Figure</w:t>
      </w:r>
      <w:r w:rsidR="00D516D5">
        <w:t xml:space="preserve"> </w:t>
      </w:r>
      <w:r w:rsidR="009A5E3C">
        <w:t>3.</w:t>
      </w:r>
      <w:r w:rsidR="00EE1ED0">
        <w:t>3</w:t>
      </w:r>
      <w:r>
        <w:t>.</w:t>
      </w:r>
    </w:p>
    <w:p w14:paraId="1AB67CBF" w14:textId="6C611D54" w:rsidR="00372C91" w:rsidRDefault="007D39A0" w:rsidP="000F5DBD">
      <w:pPr>
        <w:pStyle w:val="Paragraph"/>
        <w:ind w:firstLine="0"/>
        <w:jc w:val="center"/>
      </w:pPr>
      <w:r>
        <w:rPr>
          <w:noProof/>
          <w:lang w:val="en-AU"/>
        </w:rPr>
        <w:lastRenderedPageBreak/>
        <w:drawing>
          <wp:inline distT="0" distB="0" distL="0" distR="0" wp14:anchorId="64AF0B43" wp14:editId="3E3B2B37">
            <wp:extent cx="5943600" cy="2731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ull reaction path energy profiles.ti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inline>
        </w:drawing>
      </w:r>
    </w:p>
    <w:p w14:paraId="176A3196" w14:textId="1F70A4D7" w:rsidR="004F2E3F" w:rsidRDefault="002550A9" w:rsidP="007D39A0">
      <w:pPr>
        <w:spacing w:after="240"/>
      </w:pPr>
      <w:r>
        <w:rPr>
          <w:b/>
        </w:rPr>
        <w:t>Figure 3.</w:t>
      </w:r>
      <w:r w:rsidR="00EE1ED0">
        <w:rPr>
          <w:b/>
        </w:rPr>
        <w:t>3</w:t>
      </w:r>
      <w:r w:rsidR="004F2E3F" w:rsidRPr="00C03498">
        <w:rPr>
          <w:b/>
        </w:rPr>
        <w:t>.</w:t>
      </w:r>
      <w:r w:rsidR="004F2E3F">
        <w:t xml:space="preserve"> </w:t>
      </w:r>
      <w:r w:rsidR="004F5F84">
        <w:t>E</w:t>
      </w:r>
      <w:r w:rsidR="00372C91">
        <w:t>nergy profiles of thiol-Michael additions of meth</w:t>
      </w:r>
      <w:r w:rsidR="004F5F84">
        <w:t>ane</w:t>
      </w:r>
      <w:r w:rsidR="00372C91">
        <w:t>thiols to</w:t>
      </w:r>
      <w:r w:rsidR="00AD657A">
        <w:t xml:space="preserve"> acrylamide</w:t>
      </w:r>
      <w:r w:rsidR="004F5F84">
        <w:t xml:space="preserve">s </w:t>
      </w:r>
      <w:r w:rsidR="004F5F84" w:rsidRPr="004F5F84">
        <w:rPr>
          <w:b/>
          <w:bCs/>
        </w:rPr>
        <w:t>R</w:t>
      </w:r>
      <w:r w:rsidR="004F5F84">
        <w:rPr>
          <w:b/>
          <w:bCs/>
        </w:rPr>
        <w:t>1</w:t>
      </w:r>
      <w:r w:rsidR="004F5F84">
        <w:t xml:space="preserve">, </w:t>
      </w:r>
      <w:r w:rsidR="004F5F84" w:rsidRPr="004F5F84">
        <w:rPr>
          <w:b/>
          <w:bCs/>
        </w:rPr>
        <w:t>R</w:t>
      </w:r>
      <w:r w:rsidR="004F5F84">
        <w:rPr>
          <w:b/>
          <w:bCs/>
        </w:rPr>
        <w:t>3</w:t>
      </w:r>
      <w:r w:rsidR="004F5F84">
        <w:t xml:space="preserve">, </w:t>
      </w:r>
      <w:r w:rsidR="004F5F84" w:rsidRPr="004F5F84">
        <w:rPr>
          <w:b/>
          <w:bCs/>
        </w:rPr>
        <w:t>R</w:t>
      </w:r>
      <w:r w:rsidR="004F5F84">
        <w:rPr>
          <w:b/>
          <w:bCs/>
        </w:rPr>
        <w:t>4(7)</w:t>
      </w:r>
      <w:r w:rsidR="004F5F84">
        <w:t xml:space="preserve">, </w:t>
      </w:r>
      <w:r w:rsidR="004F5F84" w:rsidRPr="004F5F84">
        <w:rPr>
          <w:b/>
          <w:bCs/>
        </w:rPr>
        <w:t>R</w:t>
      </w:r>
      <w:r w:rsidR="004F5F84">
        <w:rPr>
          <w:b/>
          <w:bCs/>
        </w:rPr>
        <w:t>5</w:t>
      </w:r>
      <w:r w:rsidR="004F5F84">
        <w:t xml:space="preserve">, </w:t>
      </w:r>
      <w:r w:rsidR="003B6A51">
        <w:t xml:space="preserve">and </w:t>
      </w:r>
      <w:r w:rsidR="004F5F84" w:rsidRPr="004F5F84">
        <w:rPr>
          <w:b/>
          <w:bCs/>
        </w:rPr>
        <w:t>R</w:t>
      </w:r>
      <w:r w:rsidR="004F5F84">
        <w:rPr>
          <w:b/>
          <w:bCs/>
        </w:rPr>
        <w:t>9</w:t>
      </w:r>
      <w:r w:rsidR="004F5F84">
        <w:t xml:space="preserve">, calculated </w:t>
      </w:r>
      <w:r w:rsidR="007D39A0">
        <w:t>at</w:t>
      </w:r>
      <w:r w:rsidR="004F5F84">
        <w:t xml:space="preserve"> M06-2X/6-311</w:t>
      </w:r>
      <w:r w:rsidR="003B6A51">
        <w:t>+G(d,p)</w:t>
      </w:r>
      <w:r w:rsidR="007D39A0">
        <w:t xml:space="preserve"> level of </w:t>
      </w:r>
      <w:commentRangeStart w:id="212"/>
      <w:r w:rsidR="007D39A0">
        <w:t>theory</w:t>
      </w:r>
      <w:commentRangeEnd w:id="212"/>
      <w:r w:rsidR="0090473F">
        <w:rPr>
          <w:rStyle w:val="CommentReference"/>
        </w:rPr>
        <w:commentReference w:id="212"/>
      </w:r>
      <w:r w:rsidR="00AD657A">
        <w:t>.</w:t>
      </w:r>
    </w:p>
    <w:p w14:paraId="710CACA7" w14:textId="77777777" w:rsidR="00520845" w:rsidRDefault="003B6A51" w:rsidP="00B151C9">
      <w:pPr>
        <w:pStyle w:val="Paragraph"/>
        <w:rPr>
          <w:ins w:id="214" w:author="Microsoft Office User" w:date="2019-10-19T15:24:00Z"/>
        </w:rPr>
      </w:pPr>
      <w:r>
        <w:t>The energy profiles shown differ qualitatively from</w:t>
      </w:r>
      <w:r w:rsidR="0008538E">
        <w:t xml:space="preserve"> previous computational studies on </w:t>
      </w:r>
      <w:r>
        <w:t xml:space="preserve">cyanoacrylamide </w:t>
      </w:r>
      <w:r w:rsidR="0008538E">
        <w:t>thiol-Michael additions,</w:t>
      </w:r>
      <w:hyperlink w:anchor="_ENREF_44" w:tooltip="Krenske, 2016 #105" w:history="1">
        <w:r w:rsidR="00075A48">
          <w:fldChar w:fldCharType="begin"/>
        </w:r>
        <w:r w:rsidR="00075A48">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075A48">
          <w:fldChar w:fldCharType="separate"/>
        </w:r>
        <w:r w:rsidR="00075A48" w:rsidRPr="00347A0D">
          <w:rPr>
            <w:noProof/>
            <w:vertAlign w:val="superscript"/>
          </w:rPr>
          <w:t>44</w:t>
        </w:r>
        <w:r w:rsidR="00075A48">
          <w:fldChar w:fldCharType="end"/>
        </w:r>
      </w:hyperlink>
      <w:r>
        <w:t xml:space="preserve"> in that</w:t>
      </w:r>
      <w:r w:rsidR="000E34A7">
        <w:t xml:space="preserve"> </w:t>
      </w:r>
      <w:r>
        <w:t>the energies</w:t>
      </w:r>
      <w:r w:rsidR="0008538E">
        <w:t xml:space="preserve"> of the intermediate </w:t>
      </w:r>
      <w:r>
        <w:t xml:space="preserve">enolate </w:t>
      </w:r>
      <w:r w:rsidR="0008538E">
        <w:t>species</w:t>
      </w:r>
      <w:r>
        <w:t xml:space="preserve"> derived from cyanoacrylamides </w:t>
      </w:r>
      <w:r w:rsidRPr="004F5F84">
        <w:rPr>
          <w:b/>
          <w:bCs/>
        </w:rPr>
        <w:t>R</w:t>
      </w:r>
      <w:r>
        <w:rPr>
          <w:b/>
          <w:bCs/>
        </w:rPr>
        <w:t>1</w:t>
      </w:r>
      <w:r>
        <w:t xml:space="preserve">, </w:t>
      </w:r>
      <w:r w:rsidRPr="004F5F84">
        <w:rPr>
          <w:b/>
          <w:bCs/>
        </w:rPr>
        <w:t>R</w:t>
      </w:r>
      <w:r>
        <w:rPr>
          <w:b/>
          <w:bCs/>
        </w:rPr>
        <w:t>3</w:t>
      </w:r>
      <w:r>
        <w:t xml:space="preserve">, </w:t>
      </w:r>
      <w:r w:rsidRPr="004F5F84">
        <w:rPr>
          <w:b/>
          <w:bCs/>
        </w:rPr>
        <w:t>R</w:t>
      </w:r>
      <w:r>
        <w:rPr>
          <w:b/>
          <w:bCs/>
        </w:rPr>
        <w:t>4(7)</w:t>
      </w:r>
      <w:r>
        <w:t xml:space="preserve">, </w:t>
      </w:r>
      <w:r w:rsidRPr="004F5F84">
        <w:rPr>
          <w:b/>
          <w:bCs/>
        </w:rPr>
        <w:t>R</w:t>
      </w:r>
      <w:r>
        <w:rPr>
          <w:b/>
          <w:bCs/>
        </w:rPr>
        <w:t>5</w:t>
      </w:r>
      <w:r>
        <w:t xml:space="preserve">, and </w:t>
      </w:r>
      <w:r w:rsidRPr="004F5F84">
        <w:rPr>
          <w:b/>
          <w:bCs/>
        </w:rPr>
        <w:t>R</w:t>
      </w:r>
      <w:r>
        <w:rPr>
          <w:b/>
          <w:bCs/>
        </w:rPr>
        <w:t>9</w:t>
      </w:r>
      <w:r w:rsidR="0008538E">
        <w:t xml:space="preserve"> appear to be higher than the</w:t>
      </w:r>
      <w:r>
        <w:t xml:space="preserve"> energies of the</w:t>
      </w:r>
      <w:r w:rsidR="0008538E">
        <w:t xml:space="preserve"> products</w:t>
      </w:r>
      <w:ins w:id="215" w:author="Microsoft Office User" w:date="2019-10-19T15:22:00Z">
        <w:r w:rsidR="00CA5287">
          <w:t>. This result is, however,</w:t>
        </w:r>
      </w:ins>
      <w:del w:id="216" w:author="Microsoft Office User" w:date="2019-10-19T15:22:00Z">
        <w:r w:rsidR="00817744" w:rsidDel="00CA5287">
          <w:delText>, which is</w:delText>
        </w:r>
      </w:del>
      <w:r w:rsidR="00817744">
        <w:t xml:space="preserve"> consistent with the experimental findings</w:t>
      </w:r>
      <w:ins w:id="217" w:author="Microsoft Office User" w:date="2019-10-19T15:23:00Z">
        <w:r w:rsidR="00CA5287">
          <w:t>,</w:t>
        </w:r>
      </w:ins>
      <w:r w:rsidR="00817744">
        <w:t xml:space="preserve"> as the </w:t>
      </w:r>
      <w:ins w:id="218" w:author="Microsoft Office User" w:date="2019-10-19T15:23:00Z">
        <w:r w:rsidR="00D97FBD">
          <w:t xml:space="preserve">observed products were the neutral </w:t>
        </w:r>
      </w:ins>
      <w:r w:rsidR="00817744">
        <w:t>thiol adducts</w:t>
      </w:r>
      <w:del w:id="219" w:author="Microsoft Office User" w:date="2019-10-19T15:23:00Z">
        <w:r w:rsidR="00817744" w:rsidDel="00D97FBD">
          <w:delText xml:space="preserve"> were isolated </w:delText>
        </w:r>
      </w:del>
      <w:ins w:id="220" w:author="Microsoft Office User" w:date="2019-10-19T15:23:00Z">
        <w:r w:rsidR="00D97FBD">
          <w:t xml:space="preserve">, </w:t>
        </w:r>
      </w:ins>
      <w:del w:id="221" w:author="Microsoft Office User" w:date="2019-10-19T15:23:00Z">
        <w:r w:rsidR="00817744" w:rsidDel="00CA5287">
          <w:delText>instead of</w:delText>
        </w:r>
      </w:del>
      <w:ins w:id="222" w:author="Microsoft Office User" w:date="2019-10-19T15:23:00Z">
        <w:r w:rsidR="00CA5287">
          <w:t>not the enolate</w:t>
        </w:r>
      </w:ins>
      <w:r w:rsidR="00817744">
        <w:t xml:space="preserve"> intermediates</w:t>
      </w:r>
      <w:r w:rsidR="0008538E">
        <w:t xml:space="preserve">. </w:t>
      </w:r>
      <w:r w:rsidR="00817744">
        <w:t>The</w:t>
      </w:r>
      <w:r>
        <w:t xml:space="preserve"> </w:t>
      </w:r>
      <w:del w:id="223" w:author="Microsoft Office User" w:date="2019-10-19T15:23:00Z">
        <w:r w:rsidR="0008538E" w:rsidDel="000414A5">
          <w:delText xml:space="preserve">discrepancy </w:delText>
        </w:r>
      </w:del>
      <w:ins w:id="224" w:author="Microsoft Office User" w:date="2019-10-19T15:23:00Z">
        <w:r w:rsidR="000414A5">
          <w:t xml:space="preserve">difference </w:t>
        </w:r>
      </w:ins>
      <w:r w:rsidR="00817744">
        <w:t xml:space="preserve">in the </w:t>
      </w:r>
      <w:del w:id="225" w:author="Microsoft Office User" w:date="2019-10-19T15:24:00Z">
        <w:r w:rsidR="00817744" w:rsidDel="000414A5">
          <w:delText xml:space="preserve">kinetic </w:delText>
        </w:r>
      </w:del>
      <w:ins w:id="226" w:author="Microsoft Office User" w:date="2019-10-19T15:24:00Z">
        <w:r w:rsidR="000414A5">
          <w:t xml:space="preserve">energetics </w:t>
        </w:r>
      </w:ins>
      <w:del w:id="227" w:author="Microsoft Office User" w:date="2019-10-19T15:24:00Z">
        <w:r w:rsidR="00817744" w:rsidDel="000414A5">
          <w:delText xml:space="preserve">parameters </w:delText>
        </w:r>
      </w:del>
      <w:ins w:id="228" w:author="Microsoft Office User" w:date="2019-10-19T15:24:00Z">
        <w:r w:rsidR="000414A5">
          <w:t xml:space="preserve">between this and previous work </w:t>
        </w:r>
      </w:ins>
      <w:r>
        <w:t>can be attributed to the choice of the base species (guanidine here and DBU in the previous work)</w:t>
      </w:r>
      <w:ins w:id="229" w:author="Microsoft Office User" w:date="2019-10-19T15:24:00Z">
        <w:r w:rsidR="000414A5">
          <w:t>. T</w:t>
        </w:r>
      </w:ins>
      <w:del w:id="230" w:author="Microsoft Office User" w:date="2019-10-19T15:24:00Z">
        <w:r w:rsidDel="000414A5">
          <w:delText xml:space="preserve"> as t</w:delText>
        </w:r>
      </w:del>
      <w:r>
        <w:t xml:space="preserve">he </w:t>
      </w:r>
      <w:r w:rsidR="0008538E">
        <w:t xml:space="preserve">stabilities of the </w:t>
      </w:r>
      <w:del w:id="231" w:author="Microsoft Office User" w:date="2019-10-19T15:24:00Z">
        <w:r w:rsidR="0008538E" w:rsidDel="00C5231B">
          <w:delText>thiolate</w:delText>
        </w:r>
        <w:r w:rsidDel="00C5231B">
          <w:delText xml:space="preserve"> ion</w:delText>
        </w:r>
        <w:r w:rsidR="0008538E" w:rsidDel="00C5231B">
          <w:delText>s and intermediate</w:delText>
        </w:r>
        <w:r w:rsidDel="00C5231B">
          <w:delText xml:space="preserve"> </w:delText>
        </w:r>
      </w:del>
      <w:r>
        <w:t>enolate</w:t>
      </w:r>
      <w:ins w:id="232" w:author="Microsoft Office User" w:date="2019-10-19T15:24:00Z">
        <w:r w:rsidR="00C5231B">
          <w:t xml:space="preserve"> ions</w:t>
        </w:r>
      </w:ins>
      <w:r>
        <w:t xml:space="preserve"> (plus BH</w:t>
      </w:r>
      <w:r>
        <w:rPr>
          <w:vertAlign w:val="superscript"/>
        </w:rPr>
        <w:t>+</w:t>
      </w:r>
      <w:r>
        <w:t>)</w:t>
      </w:r>
      <w:r w:rsidR="0008538E">
        <w:t xml:space="preserve"> </w:t>
      </w:r>
      <w:r>
        <w:t>depend on</w:t>
      </w:r>
      <w:r w:rsidR="0008538E">
        <w:t xml:space="preserve"> the p</w:t>
      </w:r>
      <w:r w:rsidR="0008538E" w:rsidRPr="00EB115D">
        <w:rPr>
          <w:i/>
        </w:rPr>
        <w:t>K</w:t>
      </w:r>
      <w:r w:rsidR="0008538E" w:rsidRPr="00EB115D">
        <w:rPr>
          <w:vertAlign w:val="subscript"/>
        </w:rPr>
        <w:t>a</w:t>
      </w:r>
      <w:r w:rsidR="0008538E">
        <w:t xml:space="preserve"> </w:t>
      </w:r>
      <w:r>
        <w:t>of the model base</w:t>
      </w:r>
      <w:r w:rsidR="0008538E">
        <w:t>. The</w:t>
      </w:r>
      <w:r>
        <w:t xml:space="preserve"> absolute magnitudes of the</w:t>
      </w:r>
      <w:r w:rsidR="0008538E">
        <w:t xml:space="preserve"> kinetic parameters derived from the energy profiles </w:t>
      </w:r>
      <w:r>
        <w:t xml:space="preserve">in Figure </w:t>
      </w:r>
      <w:r w:rsidR="00EE1ED0">
        <w:t>3.3</w:t>
      </w:r>
      <w:r>
        <w:t xml:space="preserve"> </w:t>
      </w:r>
      <w:r w:rsidR="0008538E">
        <w:t>are only relevant if the “true” base is guanidine</w:t>
      </w:r>
      <w:r>
        <w:t xml:space="preserve">, but their relative magnitudes </w:t>
      </w:r>
      <w:del w:id="233" w:author="Microsoft Office User" w:date="2019-10-19T15:24:00Z">
        <w:r w:rsidDel="00520845">
          <w:delText xml:space="preserve">may </w:delText>
        </w:r>
      </w:del>
      <w:ins w:id="234" w:author="Microsoft Office User" w:date="2019-10-19T15:24:00Z">
        <w:r w:rsidR="00520845">
          <w:t xml:space="preserve">can </w:t>
        </w:r>
      </w:ins>
      <w:r>
        <w:t>still be expected to be qualitatively correct</w:t>
      </w:r>
      <w:r w:rsidR="0008538E">
        <w:t xml:space="preserve">. </w:t>
      </w:r>
      <w:r>
        <w:t>On the other hand</w:t>
      </w:r>
      <w:r w:rsidR="0008538E">
        <w:t>, the thermodynamic parameters</w:t>
      </w:r>
      <w:r>
        <w:t xml:space="preserve"> of the overall equilibrium </w:t>
      </w:r>
      <w:r w:rsidR="0008538E">
        <w:t>are not affected by the identity of the base.</w:t>
      </w:r>
    </w:p>
    <w:p w14:paraId="3EC13B8F" w14:textId="568DACB6" w:rsidR="00817744" w:rsidRDefault="0008538E" w:rsidP="00B151C9">
      <w:pPr>
        <w:pStyle w:val="Paragraph"/>
      </w:pPr>
      <w:del w:id="235" w:author="Microsoft Office User" w:date="2019-10-19T15:24:00Z">
        <w:r w:rsidDel="00520845">
          <w:lastRenderedPageBreak/>
          <w:delText xml:space="preserve"> </w:delText>
        </w:r>
      </w:del>
      <w:r>
        <w:t xml:space="preserve">The thiol adducts for the </w:t>
      </w:r>
      <w:r w:rsidR="003B6A51">
        <w:t xml:space="preserve">four </w:t>
      </w:r>
      <w:r>
        <w:t xml:space="preserve">cyanoacrylamides are found to be </w:t>
      </w:r>
      <w:r w:rsidR="00817744">
        <w:t>3.9-5.9 kcal/mol</w:t>
      </w:r>
      <w:r w:rsidR="00267C81">
        <w:t xml:space="preserve"> more</w:t>
      </w:r>
      <w:r>
        <w:t xml:space="preserve"> stable than the reactants while the product of the thiol addition to the acrylamide </w:t>
      </w:r>
      <w:ins w:id="236" w:author="Microsoft Office User" w:date="2019-10-19T15:58:00Z">
        <w:r w:rsidR="008F0243">
          <w:t>(</w:t>
        </w:r>
      </w:ins>
      <w:r>
        <w:rPr>
          <w:b/>
        </w:rPr>
        <w:t>R5</w:t>
      </w:r>
      <w:ins w:id="237" w:author="Microsoft Office User" w:date="2019-10-19T15:58:00Z">
        <w:r w:rsidR="008F0243">
          <w:t>)</w:t>
        </w:r>
      </w:ins>
      <w:r>
        <w:rPr>
          <w:b/>
        </w:rPr>
        <w:t xml:space="preserve"> </w:t>
      </w:r>
      <w:r w:rsidRPr="000E34A7">
        <w:t>is much more stabilised</w:t>
      </w:r>
      <w:r w:rsidR="00817744">
        <w:t xml:space="preserve"> (-10.8 kcal/mol)</w:t>
      </w:r>
      <w:r>
        <w:t xml:space="preserve">. </w:t>
      </w:r>
      <w:r w:rsidR="00DF74E2">
        <w:t xml:space="preserve">An unanticipated result </w:t>
      </w:r>
      <w:ins w:id="238" w:author="Microsoft Office User" w:date="2019-10-19T16:01:00Z">
        <w:r w:rsidR="00683E80">
          <w:t>i</w:t>
        </w:r>
      </w:ins>
      <w:del w:id="239" w:author="Microsoft Office User" w:date="2019-10-19T16:01:00Z">
        <w:r w:rsidR="00DF74E2" w:rsidDel="00683E80">
          <w:delText>wa</w:delText>
        </w:r>
      </w:del>
      <w:r w:rsidR="00DF74E2">
        <w:t xml:space="preserve">s that </w:t>
      </w:r>
      <w:r w:rsidR="002A6435">
        <w:t>the thiol adduct deprotonation TS</w:t>
      </w:r>
      <w:r w:rsidR="003B6A51">
        <w:t>s</w:t>
      </w:r>
      <w:r w:rsidR="002A6435">
        <w:t xml:space="preserve"> of </w:t>
      </w:r>
      <w:r w:rsidR="002A6435">
        <w:rPr>
          <w:b/>
        </w:rPr>
        <w:t>P4</w:t>
      </w:r>
      <w:r w:rsidR="00A50627">
        <w:rPr>
          <w:b/>
        </w:rPr>
        <w:t>(</w:t>
      </w:r>
      <w:r w:rsidR="002A6435">
        <w:rPr>
          <w:b/>
        </w:rPr>
        <w:t>7</w:t>
      </w:r>
      <w:r w:rsidR="00A50627">
        <w:rPr>
          <w:b/>
        </w:rPr>
        <w:t>)</w:t>
      </w:r>
      <w:r w:rsidR="002A6435">
        <w:t xml:space="preserve"> (</w:t>
      </w:r>
      <w:del w:id="240" w:author="Microsoft Office User" w:date="2019-10-19T16:00:00Z">
        <w:r w:rsidR="002A6435" w:rsidDel="00683E80">
          <w:rPr>
            <w:b/>
          </w:rPr>
          <w:delText>TSD4</w:delText>
        </w:r>
        <w:r w:rsidR="00A50627" w:rsidDel="00683E80">
          <w:rPr>
            <w:b/>
          </w:rPr>
          <w:delText>(</w:delText>
        </w:r>
        <w:r w:rsidR="002A6435" w:rsidDel="00683E80">
          <w:rPr>
            <w:b/>
          </w:rPr>
          <w:delText>7</w:delText>
        </w:r>
        <w:r w:rsidR="00A50627" w:rsidDel="00683E80">
          <w:rPr>
            <w:b/>
          </w:rPr>
          <w:delText>)</w:delText>
        </w:r>
        <w:r w:rsidR="00817744" w:rsidDel="00683E80">
          <w:delText xml:space="preserve">, </w:delText>
        </w:r>
      </w:del>
      <w:r w:rsidR="00817744">
        <w:t>green</w:t>
      </w:r>
      <w:r w:rsidR="002A6435">
        <w:t xml:space="preserve">) </w:t>
      </w:r>
      <w:r w:rsidR="003B6A51">
        <w:t xml:space="preserve">and </w:t>
      </w:r>
      <w:r w:rsidR="003B6A51">
        <w:rPr>
          <w:b/>
        </w:rPr>
        <w:t>P9</w:t>
      </w:r>
      <w:r w:rsidR="003B6A51">
        <w:t xml:space="preserve"> (</w:t>
      </w:r>
      <w:del w:id="241" w:author="Microsoft Office User" w:date="2019-10-19T16:00:00Z">
        <w:r w:rsidR="003B6A51" w:rsidDel="00683E80">
          <w:rPr>
            <w:b/>
          </w:rPr>
          <w:delText>TSD9</w:delText>
        </w:r>
        <w:r w:rsidR="00817744" w:rsidDel="00683E80">
          <w:delText xml:space="preserve">, </w:delText>
        </w:r>
      </w:del>
      <w:r w:rsidR="00817744">
        <w:t>purple</w:t>
      </w:r>
      <w:r w:rsidR="003B6A51">
        <w:rPr>
          <w:bCs/>
        </w:rPr>
        <w:t>)</w:t>
      </w:r>
      <w:r w:rsidR="003B6A51">
        <w:t xml:space="preserve"> are</w:t>
      </w:r>
      <w:r w:rsidR="002A6435">
        <w:t xml:space="preserve"> </w:t>
      </w:r>
      <w:r w:rsidR="00817744">
        <w:t>higher in energy</w:t>
      </w:r>
      <w:r w:rsidR="002A6435">
        <w:t xml:space="preserve"> than</w:t>
      </w:r>
      <w:ins w:id="242" w:author="Microsoft Office User" w:date="2019-10-19T16:00:00Z">
        <w:r w:rsidR="00683E80">
          <w:t xml:space="preserve"> the thiolate addition TSs</w:t>
        </w:r>
      </w:ins>
      <w:r w:rsidR="002A6435">
        <w:t xml:space="preserve"> </w:t>
      </w:r>
      <w:r w:rsidR="002A6435">
        <w:rPr>
          <w:b/>
        </w:rPr>
        <w:t>TS4</w:t>
      </w:r>
      <w:r w:rsidR="00A50627">
        <w:rPr>
          <w:b/>
        </w:rPr>
        <w:t>(</w:t>
      </w:r>
      <w:r w:rsidR="002A6435">
        <w:rPr>
          <w:b/>
        </w:rPr>
        <w:t>7</w:t>
      </w:r>
      <w:r w:rsidR="00A50627">
        <w:rPr>
          <w:b/>
        </w:rPr>
        <w:t>)</w:t>
      </w:r>
      <w:r w:rsidR="003B6A51">
        <w:rPr>
          <w:bCs/>
        </w:rPr>
        <w:t xml:space="preserve"> and </w:t>
      </w:r>
      <w:r w:rsidR="003B6A51">
        <w:rPr>
          <w:b/>
        </w:rPr>
        <w:t>TS9</w:t>
      </w:r>
      <w:r w:rsidR="003B6A51">
        <w:rPr>
          <w:bCs/>
        </w:rPr>
        <w:t xml:space="preserve"> respectively</w:t>
      </w:r>
      <w:ins w:id="243" w:author="Microsoft Office User" w:date="2019-10-19T16:01:00Z">
        <w:r w:rsidR="00683E80">
          <w:t>. This</w:t>
        </w:r>
      </w:ins>
      <w:del w:id="244" w:author="Microsoft Office User" w:date="2019-10-19T16:01:00Z">
        <w:r w:rsidR="00856D2E" w:rsidDel="00683E80">
          <w:delText>,</w:delText>
        </w:r>
        <w:r w:rsidR="0025387D" w:rsidDel="00683E80">
          <w:delText xml:space="preserve"> </w:delText>
        </w:r>
        <w:r w:rsidR="00856D2E" w:rsidDel="00683E80">
          <w:delText>which</w:delText>
        </w:r>
      </w:del>
      <w:r w:rsidR="00856D2E">
        <w:t xml:space="preserve"> could </w:t>
      </w:r>
      <w:r w:rsidR="0025387D">
        <w:t xml:space="preserve">possibly </w:t>
      </w:r>
      <w:r w:rsidR="00856D2E">
        <w:t xml:space="preserve">be </w:t>
      </w:r>
      <w:r w:rsidR="0025387D">
        <w:t xml:space="preserve">due to </w:t>
      </w:r>
      <w:r w:rsidR="00856D2E">
        <w:t>greater strain</w:t>
      </w:r>
      <w:del w:id="245" w:author="Microsoft Office User" w:date="2019-10-19T16:01:00Z">
        <w:r w:rsidR="00856D2E" w:rsidDel="00683E80">
          <w:delText>s</w:delText>
        </w:r>
      </w:del>
      <w:r w:rsidR="00856D2E">
        <w:t xml:space="preserve"> </w:t>
      </w:r>
      <w:del w:id="246" w:author="Microsoft Office User" w:date="2019-10-19T16:01:00Z">
        <w:r w:rsidR="00856D2E" w:rsidDel="00683E80">
          <w:delText xml:space="preserve">in their geometries or lack of intermolecular stabilisation </w:delText>
        </w:r>
      </w:del>
      <w:r w:rsidR="00856D2E">
        <w:t xml:space="preserve">compared to the other </w:t>
      </w:r>
      <w:commentRangeStart w:id="247"/>
      <w:r w:rsidR="00856D2E">
        <w:t>TSs</w:t>
      </w:r>
      <w:commentRangeEnd w:id="247"/>
      <w:r w:rsidR="00683E80">
        <w:rPr>
          <w:rStyle w:val="CommentReference"/>
        </w:rPr>
        <w:commentReference w:id="247"/>
      </w:r>
      <w:r w:rsidR="0025387D">
        <w:t xml:space="preserve">. </w:t>
      </w:r>
      <w:del w:id="249" w:author="Microsoft Office User" w:date="2019-10-19T16:02:00Z">
        <w:r w:rsidR="002A6435" w:rsidDel="00683E80">
          <w:delText>This renders</w:delText>
        </w:r>
      </w:del>
      <w:ins w:id="250" w:author="Microsoft Office User" w:date="2019-10-19T16:02:00Z">
        <w:r w:rsidR="00683E80">
          <w:t>With the model Arg base,</w:t>
        </w:r>
      </w:ins>
      <w:r w:rsidR="002A6435">
        <w:t xml:space="preserve"> the deprotonation step of</w:t>
      </w:r>
      <w:r w:rsidR="009D50D4">
        <w:t xml:space="preserve"> the thiol elimination </w:t>
      </w:r>
      <w:ins w:id="251" w:author="Microsoft Office User" w:date="2019-10-19T16:02:00Z">
        <w:r w:rsidR="00683E80">
          <w:t xml:space="preserve">is </w:t>
        </w:r>
      </w:ins>
      <w:r w:rsidR="009D50D4">
        <w:t xml:space="preserve">the rate </w:t>
      </w:r>
      <w:r w:rsidR="002A6435">
        <w:t xml:space="preserve">determining step </w:t>
      </w:r>
      <w:r w:rsidR="009D50D4">
        <w:t xml:space="preserve">(RDS) </w:t>
      </w:r>
      <w:r w:rsidR="002A6435">
        <w:t>for</w:t>
      </w:r>
      <w:r w:rsidR="00167AEE">
        <w:t xml:space="preserve"> </w:t>
      </w:r>
      <w:del w:id="252" w:author="Microsoft Office User" w:date="2019-10-19T16:03:00Z">
        <w:r w:rsidR="00167AEE" w:rsidDel="00683E80">
          <w:delText>all inhibitors except</w:delText>
        </w:r>
        <w:r w:rsidR="002A6435" w:rsidDel="00683E80">
          <w:delText xml:space="preserve"> </w:delText>
        </w:r>
        <w:r w:rsidR="00167AEE" w:rsidDel="00683E80">
          <w:rPr>
            <w:b/>
          </w:rPr>
          <w:delText>P3</w:delText>
        </w:r>
      </w:del>
      <w:ins w:id="253" w:author="Microsoft Office User" w:date="2019-10-19T16:03:00Z">
        <w:r w:rsidR="00683E80">
          <w:t>these two inhibitors</w:t>
        </w:r>
      </w:ins>
      <w:r w:rsidR="002A6435">
        <w:t>.</w:t>
      </w:r>
    </w:p>
    <w:p w14:paraId="47443BA8" w14:textId="3E2E8A73" w:rsidR="00122AC8" w:rsidRPr="00E12751" w:rsidRDefault="0025387D" w:rsidP="00817744">
      <w:pPr>
        <w:pStyle w:val="Paragraph"/>
      </w:pPr>
      <w:r>
        <w:t xml:space="preserve">With the </w:t>
      </w:r>
      <w:r w:rsidR="009D50D4">
        <w:t xml:space="preserve">RDSs </w:t>
      </w:r>
      <w:r>
        <w:t>established, t</w:t>
      </w:r>
      <w:r w:rsidR="00817744">
        <w:t xml:space="preserve">he </w:t>
      </w:r>
      <w:del w:id="254" w:author="Microsoft Office User" w:date="2019-10-19T16:23:00Z">
        <w:r w:rsidDel="00E57966">
          <w:delText xml:space="preserve">trend of the </w:delText>
        </w:r>
      </w:del>
      <w:r>
        <w:t xml:space="preserve">predicted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t xml:space="preserve"> </w:t>
      </w:r>
      <w:ins w:id="255" w:author="Microsoft Office User" w:date="2019-10-19T16:23:00Z">
        <w:r w:rsidR="00E57966">
          <w:t xml:space="preserve">values are plotted against the experimental values in </w:t>
        </w:r>
      </w:ins>
      <w:ins w:id="256" w:author="Microsoft Office User" w:date="2019-10-19T16:25:00Z">
        <w:r w:rsidR="00B07A98">
          <w:t>Figure 3.4</w:t>
        </w:r>
      </w:ins>
      <w:ins w:id="257" w:author="Microsoft Office User" w:date="2019-10-19T16:23:00Z">
        <w:r w:rsidR="00E57966">
          <w:t xml:space="preserve">. The trend </w:t>
        </w:r>
      </w:ins>
      <w:r w:rsidR="00017742">
        <w:t>now matches the experimentally observed trend to a greater extent,</w:t>
      </w:r>
      <w:ins w:id="258" w:author="Microsoft Office User" w:date="2019-10-19T16:23:00Z">
        <w:r w:rsidR="00E57966">
          <w:t xml:space="preserve"> compared with the analysis shown above in Figure </w:t>
        </w:r>
      </w:ins>
      <w:ins w:id="259" w:author="Microsoft Office User" w:date="2019-10-19T16:24:00Z">
        <w:r w:rsidR="00E57966">
          <w:t>2.7 based on using the thiolate as the model base.</w:t>
        </w:r>
      </w:ins>
      <w:r w:rsidR="00017742">
        <w:t xml:space="preserve"> </w:t>
      </w:r>
      <w:del w:id="260" w:author="Microsoft Office User" w:date="2019-10-19T16:24:00Z">
        <w:r w:rsidR="00017742" w:rsidDel="00E57966">
          <w:delText xml:space="preserve">with </w:delText>
        </w:r>
      </w:del>
      <w:r w:rsidR="00017742">
        <w:rPr>
          <w:b/>
        </w:rPr>
        <w:t>R3</w:t>
      </w:r>
      <w:r w:rsidR="00017742">
        <w:t xml:space="preserve"> </w:t>
      </w:r>
      <w:del w:id="261" w:author="Microsoft Office User" w:date="2019-10-19T16:24:00Z">
        <w:r w:rsidR="00017742" w:rsidDel="00E57966">
          <w:delText xml:space="preserve">being </w:delText>
        </w:r>
      </w:del>
      <w:ins w:id="262" w:author="Microsoft Office User" w:date="2019-10-19T16:24:00Z">
        <w:r w:rsidR="00E57966">
          <w:t xml:space="preserve">is now </w:t>
        </w:r>
      </w:ins>
      <w:r w:rsidR="00017742">
        <w:t>the</w:t>
      </w:r>
      <w:r w:rsidR="009D50D4">
        <w:t xml:space="preserve"> only</w:t>
      </w:r>
      <w:r w:rsidR="00017742">
        <w:t xml:space="preserve"> outlier</w:t>
      </w:r>
      <w:del w:id="263" w:author="Microsoft Office User" w:date="2019-10-19T16:25:00Z">
        <w:r w:rsidR="00EE1ED0" w:rsidDel="00B07A98">
          <w:delText xml:space="preserve"> (Figure 3.4</w:delText>
        </w:r>
      </w:del>
      <w:r w:rsidR="00EE1ED0">
        <w:t>)</w:t>
      </w:r>
      <w:r>
        <w:t>.</w:t>
      </w:r>
      <w:r w:rsidR="009D50D4">
        <w:t xml:space="preserve"> The incorporation of guanidine as the catalyst has greatly improved the agreement between the calculated</w:t>
      </w:r>
      <w:ins w:id="264" w:author="Microsoft Office User" w:date="2019-10-19T16:25:00Z">
        <w:r w:rsidR="00B07A98">
          <w:t xml:space="preserve"> elimination barriers</w:t>
        </w:r>
      </w:ins>
      <w:del w:id="265" w:author="Microsoft Office User" w:date="2019-10-19T16:25:00Z">
        <w:r w:rsidR="009D50D4" w:rsidDel="00B07A98">
          <w:delText xml:space="preserve"> </w:delTex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rsidR="009D50D4" w:rsidDel="00B07A98">
          <w:delText xml:space="preserve"> </w:delText>
        </w:r>
      </w:del>
      <w:ins w:id="266" w:author="Microsoft Office User" w:date="2019-10-19T16:25:00Z">
        <w:r w:rsidR="00B07A98">
          <w:t xml:space="preserve"> </w:t>
        </w:r>
      </w:ins>
      <w:r w:rsidR="009D50D4">
        <w:t>and the observed RT</w:t>
      </w:r>
      <w:ins w:id="267" w:author="Microsoft Office User" w:date="2019-10-19T16:25:00Z">
        <w:r w:rsidR="00B07A98">
          <w:t>s</w:t>
        </w:r>
      </w:ins>
      <w:r w:rsidR="009D50D4">
        <w:t xml:space="preserve">. </w:t>
      </w:r>
      <w:commentRangeStart w:id="268"/>
      <w:r w:rsidR="009D50D4">
        <w:t xml:space="preserve">That said, it should be kept in mind that the identity of the RDS is highly dependent on the choice of the base catalyst. A change in this might very well alter the predicted trend significantly. </w:t>
      </w:r>
      <w:commentRangeEnd w:id="268"/>
      <w:r w:rsidR="00B07A98">
        <w:rPr>
          <w:rStyle w:val="CommentReference"/>
        </w:rPr>
        <w:commentReference w:id="268"/>
      </w:r>
      <w:commentRangeStart w:id="269"/>
      <w:r w:rsidR="00E12751">
        <w:t xml:space="preserve">Comparing the two closest distance snapshots (Figure 3.1) for </w:t>
      </w:r>
      <w:r w:rsidR="00E12751">
        <w:rPr>
          <w:b/>
          <w:bCs/>
        </w:rPr>
        <w:t>1</w:t>
      </w:r>
      <w:r w:rsidR="00E12751">
        <w:t xml:space="preserve"> and </w:t>
      </w:r>
      <w:r w:rsidR="00E12751">
        <w:rPr>
          <w:b/>
          <w:bCs/>
        </w:rPr>
        <w:t>3</w:t>
      </w:r>
      <w:r w:rsidR="00E12751">
        <w:t xml:space="preserve">, it could be seen that the guanidine moiety is sterically hindered by the </w:t>
      </w:r>
      <w:r w:rsidR="00E12751">
        <w:rPr>
          <w:i/>
          <w:iCs/>
        </w:rPr>
        <w:t>tert</w:t>
      </w:r>
      <w:r w:rsidR="00E12751">
        <w:t>-butyl group to approach the C</w:t>
      </w:r>
      <m:oMath>
        <m:r>
          <w:rPr>
            <w:rFonts w:ascii="Cambria Math" w:hAnsi="Cambria Math"/>
          </w:rPr>
          <m:t>α</m:t>
        </m:r>
      </m:oMath>
      <w:r w:rsidR="00E12751">
        <w:t xml:space="preserve"> proton. This suggests that the thiol elimination of </w:t>
      </w:r>
      <w:r w:rsidR="00E12751">
        <w:rPr>
          <w:b/>
          <w:bCs/>
        </w:rPr>
        <w:t xml:space="preserve">3 </w:t>
      </w:r>
      <w:r w:rsidR="00E12751">
        <w:t xml:space="preserve">could involve a different species, which could </w:t>
      </w:r>
      <w:r w:rsidR="00856D2E">
        <w:t xml:space="preserve">further improve the prediction of the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856D2E">
        <w:t xml:space="preserve"> trend</w:t>
      </w:r>
      <w:commentRangeEnd w:id="269"/>
      <w:r w:rsidR="00B07A98">
        <w:rPr>
          <w:rStyle w:val="CommentReference"/>
        </w:rPr>
        <w:commentReference w:id="269"/>
      </w:r>
      <w:r w:rsidR="00E12751">
        <w:t>.</w:t>
      </w:r>
    </w:p>
    <w:p w14:paraId="7220AE2E" w14:textId="4A5A6B75" w:rsidR="00017742" w:rsidRDefault="00017742" w:rsidP="00017742">
      <w:pPr>
        <w:pStyle w:val="Paragraph"/>
        <w:ind w:firstLine="0"/>
        <w:jc w:val="center"/>
      </w:pPr>
      <w:r>
        <w:rPr>
          <w:noProof/>
          <w:lang w:val="en-AU"/>
        </w:rPr>
        <w:lastRenderedPageBreak/>
        <w:drawing>
          <wp:inline distT="0" distB="0" distL="0" distR="0" wp14:anchorId="09D944A5" wp14:editId="5BE8991F">
            <wp:extent cx="4867634" cy="2870652"/>
            <wp:effectExtent l="0" t="0" r="9525" b="6350"/>
            <wp:docPr id="7" name="Chart 7">
              <a:extLst xmlns:a="http://schemas.openxmlformats.org/drawingml/2006/main">
                <a:ext uri="{FF2B5EF4-FFF2-40B4-BE49-F238E27FC236}">
                  <a16:creationId xmlns:a16="http://schemas.microsoft.com/office/drawing/2014/main" id="{00000000-0008-0000-02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D4584E0" w14:textId="724B6136" w:rsidR="00017742" w:rsidRDefault="00017742" w:rsidP="00017742">
      <w:pPr>
        <w:pStyle w:val="Paragraph"/>
        <w:ind w:firstLine="0"/>
      </w:pPr>
      <w:r>
        <w:rPr>
          <w:b/>
        </w:rPr>
        <w:t xml:space="preserve">Figure </w:t>
      </w:r>
      <w:r w:rsidR="00EE1ED0">
        <w:rPr>
          <w:b/>
        </w:rPr>
        <w:t>3</w:t>
      </w:r>
      <w:r>
        <w:rPr>
          <w:b/>
        </w:rPr>
        <w:t>.</w:t>
      </w:r>
      <w:r w:rsidR="00EE1ED0">
        <w:rPr>
          <w:b/>
        </w:rPr>
        <w:t>4</w:t>
      </w:r>
      <w:r w:rsidRPr="00C03498">
        <w:rPr>
          <w:b/>
        </w:rPr>
        <w:t>.</w:t>
      </w:r>
      <w:r w:rsidRPr="00C03498">
        <w:t xml:space="preserve"> </w:t>
      </w:r>
      <w:r w:rsidRPr="003205F2">
        <w:rPr>
          <w:bCs/>
        </w:rPr>
        <w:t xml:space="preserve">Comparison between </w:t>
      </w:r>
      <w:r>
        <w:rPr>
          <w:bCs/>
        </w:rPr>
        <w:t>calculated</w:t>
      </w:r>
      <w:r w:rsidRPr="003205F2">
        <w:rPr>
          <w:bCs/>
        </w:rPr>
        <w:t xml:space="preserve"> and </w:t>
      </w:r>
      <w:r>
        <w:rPr>
          <w:bCs/>
        </w:rPr>
        <w:t>e</w:t>
      </w:r>
      <w:r w:rsidRPr="003205F2">
        <w:rPr>
          <w:bCs/>
        </w:rPr>
        <w:t xml:space="preserve">xperimental </w:t>
      </w:r>
      <m:oMath>
        <m:r>
          <m:rPr>
            <m:sty m:val="p"/>
          </m:rPr>
          <w:rPr>
            <w:rFonts w:ascii="Cambria Math" w:hAnsi="Cambria Math"/>
          </w:rPr>
          <m:t xml:space="preserve"> 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t xml:space="preserve"> values. </w:t>
      </w:r>
      <w:del w:id="271" w:author="Microsoft Office User" w:date="2019-10-19T16:33:00Z">
        <w:r w:rsidDel="009C38F4">
          <w:delText xml:space="preserve">Experimental </w:delText>
        </w:r>
      </w:del>
      <w:ins w:id="272" w:author="Microsoft Office User" w:date="2019-10-19T16:33:00Z">
        <w:r w:rsidR="009C38F4">
          <w:t xml:space="preserve">The experimental </w:t>
        </w:r>
      </w:ins>
      <w:r>
        <w:t xml:space="preserve">data </w:t>
      </w:r>
      <w:ins w:id="273" w:author="Microsoft Office User" w:date="2019-10-19T16:33:00Z">
        <w:r w:rsidR="009C38F4">
          <w:t xml:space="preserve">point </w:t>
        </w:r>
      </w:ins>
      <w:r>
        <w:t xml:space="preserve">for </w:t>
      </w:r>
      <w:r>
        <w:rPr>
          <w:b/>
        </w:rPr>
        <w:t>7</w:t>
      </w:r>
      <w:r>
        <w:t xml:space="preserv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t xml:space="preserve"> = 25.4 kcal/mol) </w:t>
      </w:r>
      <w:del w:id="274" w:author="Microsoft Office User" w:date="2019-10-19T16:33:00Z">
        <w:r w:rsidDel="009C38F4">
          <w:delText xml:space="preserve">was </w:delText>
        </w:r>
      </w:del>
      <w:ins w:id="275" w:author="Microsoft Office User" w:date="2019-10-19T16:33:00Z">
        <w:r w:rsidR="009C38F4">
          <w:t xml:space="preserve">is </w:t>
        </w:r>
      </w:ins>
      <w:r>
        <w:t xml:space="preserve">omitted </w:t>
      </w:r>
      <w:del w:id="276" w:author="Microsoft Office User" w:date="2019-10-19T16:33:00Z">
        <w:r w:rsidDel="009C38F4">
          <w:delText>from the plot</w:delText>
        </w:r>
      </w:del>
      <w:ins w:id="277" w:author="Microsoft Office User" w:date="2019-10-19T16:33:00Z">
        <w:r w:rsidR="009C38F4">
          <w:t>for simplicity</w:t>
        </w:r>
      </w:ins>
      <w:r>
        <w:t>.</w:t>
      </w:r>
    </w:p>
    <w:p w14:paraId="566FE4D6" w14:textId="6FDEBB9B" w:rsidR="009F1C5C" w:rsidRPr="009F1C5C" w:rsidRDefault="00122AC8" w:rsidP="00EC0804">
      <w:pPr>
        <w:pStyle w:val="Heading3"/>
      </w:pPr>
      <w:bookmarkStart w:id="278" w:name="_Toc22242534"/>
      <w:r>
        <w:t xml:space="preserve">Conformational </w:t>
      </w:r>
      <w:r w:rsidR="003B6A51">
        <w:t>Changes that Occur Upon Binding</w:t>
      </w:r>
      <w:r w:rsidR="00B911E1">
        <w:t xml:space="preserve"> of Cyanoacrylamide</w:t>
      </w:r>
      <w:r w:rsidR="003B6A51">
        <w:t>s</w:t>
      </w:r>
      <w:r w:rsidR="00B911E1">
        <w:t xml:space="preserve"> 1 and 3</w:t>
      </w:r>
      <w:r w:rsidR="003B6A51">
        <w:t xml:space="preserve"> to BTK</w:t>
      </w:r>
      <w:bookmarkEnd w:id="278"/>
    </w:p>
    <w:p w14:paraId="7E014934" w14:textId="5B4D51C1" w:rsidR="00131B5A" w:rsidRPr="00131B5A" w:rsidRDefault="00131B5A" w:rsidP="00EC0804">
      <w:pPr>
        <w:pStyle w:val="Heading4"/>
      </w:pPr>
      <w:r>
        <w:t>Molecular Strain</w:t>
      </w:r>
      <w:r w:rsidR="003B6A51">
        <w:t xml:space="preserve"> Induced Upon Binding</w:t>
      </w:r>
      <w:del w:id="279" w:author="Microsoft Office User" w:date="2019-10-19T16:34:00Z">
        <w:r w:rsidDel="00280509">
          <w:delText xml:space="preserve"> of Inhibitors</w:delText>
        </w:r>
        <w:r w:rsidR="003B6A51" w:rsidDel="00280509">
          <w:delText xml:space="preserve"> to BTK</w:delText>
        </w:r>
      </w:del>
    </w:p>
    <w:p w14:paraId="24D20618" w14:textId="0BA2634A" w:rsidR="00CB2E08" w:rsidRDefault="003B6A51" w:rsidP="00907E82">
      <w:pPr>
        <w:pStyle w:val="Paragraph"/>
      </w:pPr>
      <w:r>
        <w:t xml:space="preserve">The distortion/interaction analysis in Chapter </w:t>
      </w:r>
      <w:r w:rsidR="004F137F">
        <w:t>2</w:t>
      </w:r>
      <w:r>
        <w:t xml:space="preserve"> had revealed a strong correlation between the magnitude of the barrier for thiol addition and the distortion energy of the </w:t>
      </w:r>
      <w:r w:rsidR="000E1870">
        <w:t>MA</w:t>
      </w:r>
      <w:r>
        <w:t xml:space="preserve">. </w:t>
      </w:r>
      <w:r w:rsidR="009F1C5C">
        <w:t xml:space="preserve">In light of </w:t>
      </w:r>
      <w:r w:rsidR="00EE1B29">
        <w:t>this</w:t>
      </w:r>
      <w:r w:rsidR="009F1C5C">
        <w:t xml:space="preserve"> correlation</w:t>
      </w:r>
      <w:r w:rsidR="00EE1B29">
        <w:t>,</w:t>
      </w:r>
      <w:r w:rsidR="00EE1B29" w:rsidRPr="00EE1B29">
        <w:t xml:space="preserve"> </w:t>
      </w:r>
      <w:r w:rsidR="00EE1B29">
        <w:t xml:space="preserve">the conformations of the </w:t>
      </w:r>
      <w:r w:rsidR="000E1870">
        <w:t>MA</w:t>
      </w:r>
      <w:r w:rsidR="00EE1B29">
        <w:t xml:space="preserve">s in the MD simulations were analysed in order to determine how much </w:t>
      </w:r>
      <w:r w:rsidR="00041917">
        <w:t xml:space="preserve">internal </w:t>
      </w:r>
      <w:r w:rsidR="00E273ED">
        <w:t xml:space="preserve">strain </w:t>
      </w:r>
      <w:r w:rsidR="00EE1B29">
        <w:t>is introduced upon bind</w:t>
      </w:r>
      <w:r w:rsidR="00907E82">
        <w:t xml:space="preserve">ing to BTK. A key question was how the structural differences </w:t>
      </w:r>
      <w:ins w:id="280" w:author="Microsoft Office User" w:date="2019-10-19T16:34:00Z">
        <w:r w:rsidR="00280509">
          <w:t>between</w:t>
        </w:r>
      </w:ins>
      <w:del w:id="281" w:author="Microsoft Office User" w:date="2019-10-19T16:34:00Z">
        <w:r w:rsidR="00907E82" w:rsidDel="00280509">
          <w:delText>in</w:delText>
        </w:r>
      </w:del>
      <w:r w:rsidR="00907E82">
        <w:t xml:space="preserve"> the warhead</w:t>
      </w:r>
      <w:ins w:id="282" w:author="Microsoft Office User" w:date="2019-10-19T16:34:00Z">
        <w:r w:rsidR="00280509">
          <w:t>s</w:t>
        </w:r>
      </w:ins>
      <w:r w:rsidR="00907E82">
        <w:t xml:space="preserve"> of the inhibitors affect the distortion of the bound inhibitors from their most stable structures</w:t>
      </w:r>
      <w:r w:rsidR="00E273ED">
        <w:t>.</w:t>
      </w:r>
      <w:r w:rsidR="00907E82">
        <w:t xml:space="preserve"> </w:t>
      </w:r>
      <w:del w:id="283" w:author="Microsoft Office User" w:date="2019-10-19T16:35:00Z">
        <w:r w:rsidR="00CB2E08" w:rsidDel="00B925A2">
          <w:delText>It should be noted</w:delText>
        </w:r>
      </w:del>
      <w:ins w:id="284" w:author="Microsoft Office User" w:date="2019-10-19T16:35:00Z">
        <w:r w:rsidR="00B925A2">
          <w:t>The MD simulations revealed</w:t>
        </w:r>
      </w:ins>
      <w:r w:rsidR="00CB2E08">
        <w:t xml:space="preserve"> that only the warhead</w:t>
      </w:r>
      <w:r w:rsidR="00782374">
        <w:t xml:space="preserve"> regions</w:t>
      </w:r>
      <w:r w:rsidR="00CB2E08">
        <w:t xml:space="preserve"> of the inhibitors </w:t>
      </w:r>
      <w:del w:id="285" w:author="Microsoft Office User" w:date="2019-10-19T16:35:00Z">
        <w:r w:rsidR="00CB2E08" w:rsidDel="00B925A2">
          <w:delText xml:space="preserve">are </w:delText>
        </w:r>
      </w:del>
      <w:ins w:id="286" w:author="Microsoft Office User" w:date="2019-10-19T16:35:00Z">
        <w:r w:rsidR="00B925A2">
          <w:t xml:space="preserve">were </w:t>
        </w:r>
      </w:ins>
      <w:del w:id="287" w:author="Microsoft Office User" w:date="2019-10-19T16:35:00Z">
        <w:r w:rsidR="00CB2E08" w:rsidDel="00B925A2">
          <w:delText>relatively more</w:delText>
        </w:r>
      </w:del>
      <w:r w:rsidR="00CB2E08">
        <w:t xml:space="preserve"> flexible in the </w:t>
      </w:r>
      <w:del w:id="288" w:author="Microsoft Office User" w:date="2019-10-19T16:35:00Z">
        <w:r w:rsidR="00CB2E08" w:rsidDel="00B925A2">
          <w:delText xml:space="preserve">actual </w:delText>
        </w:r>
      </w:del>
      <w:r w:rsidR="00CB2E08">
        <w:t xml:space="preserve">bound </w:t>
      </w:r>
      <w:del w:id="289" w:author="Microsoft Office User" w:date="2019-10-19T16:35:00Z">
        <w:r w:rsidR="00CB2E08" w:rsidDel="00B925A2">
          <w:delText xml:space="preserve">conformations </w:delText>
        </w:r>
      </w:del>
      <w:ins w:id="290" w:author="Microsoft Office User" w:date="2019-10-19T16:35:00Z">
        <w:r w:rsidR="00B925A2">
          <w:t xml:space="preserve">adducts. The </w:t>
        </w:r>
      </w:ins>
      <w:del w:id="291" w:author="Microsoft Office User" w:date="2019-10-19T16:35:00Z">
        <w:r w:rsidR="00CB2E08" w:rsidDel="00B925A2">
          <w:delText xml:space="preserve">system while the </w:delText>
        </w:r>
      </w:del>
      <w:r w:rsidR="00CB2E08">
        <w:t>scaffold</w:t>
      </w:r>
      <w:del w:id="292" w:author="Microsoft Office User" w:date="2019-10-19T16:35:00Z">
        <w:r w:rsidR="00CB2E08" w:rsidDel="00B925A2">
          <w:delText>s</w:delText>
        </w:r>
      </w:del>
      <w:r w:rsidR="00CB2E08">
        <w:t xml:space="preserve"> and linker</w:t>
      </w:r>
      <w:ins w:id="293" w:author="Microsoft Office User" w:date="2019-10-19T16:35:00Z">
        <w:r w:rsidR="00B925A2">
          <w:t xml:space="preserve"> moietie</w:t>
        </w:r>
      </w:ins>
      <w:r w:rsidR="00CB2E08">
        <w:t>s have a more or less fixed geometry</w:t>
      </w:r>
      <w:ins w:id="294" w:author="Microsoft Office User" w:date="2019-10-19T16:35:00Z">
        <w:r w:rsidR="00B925A2">
          <w:t>,</w:t>
        </w:r>
      </w:ins>
      <w:r w:rsidR="00CB2E08">
        <w:t xml:space="preserve"> due to various interactions with the active site residues</w:t>
      </w:r>
      <w:r w:rsidR="00782374">
        <w:t xml:space="preserve"> in the binding pocket</w:t>
      </w:r>
      <w:r w:rsidR="00CB2E08">
        <w:t>.</w:t>
      </w:r>
    </w:p>
    <w:p w14:paraId="3BFF828E" w14:textId="210235B0" w:rsidR="00CB2E08" w:rsidRDefault="00CB2E08" w:rsidP="00DA7893">
      <w:pPr>
        <w:pStyle w:val="Paragraph"/>
      </w:pPr>
      <w:r>
        <w:lastRenderedPageBreak/>
        <w:t>Figure 3.</w:t>
      </w:r>
      <w:r w:rsidR="00EE1ED0">
        <w:t>5</w:t>
      </w:r>
      <w:r>
        <w:t xml:space="preserve"> shows the comparison between the conform</w:t>
      </w:r>
      <w:ins w:id="295" w:author="Microsoft Office User" w:date="2019-10-19T16:36:00Z">
        <w:r w:rsidR="00EE2EDE">
          <w:t>ation</w:t>
        </w:r>
      </w:ins>
      <w:del w:id="296" w:author="Microsoft Office User" w:date="2019-10-19T16:36:00Z">
        <w:r w:rsidDel="00EE2EDE">
          <w:delText>er</w:delText>
        </w:r>
      </w:del>
      <w:r>
        <w:t>s</w:t>
      </w:r>
      <w:r w:rsidR="00782374">
        <w:t xml:space="preserve"> </w:t>
      </w:r>
      <w:ins w:id="297" w:author="Microsoft Office User" w:date="2019-10-19T16:36:00Z">
        <w:r w:rsidR="00EE2EDE">
          <w:t xml:space="preserve">of </w:t>
        </w:r>
        <w:r w:rsidR="00EE2EDE">
          <w:rPr>
            <w:b/>
          </w:rPr>
          <w:t>1</w:t>
        </w:r>
        <w:r w:rsidR="00EE2EDE">
          <w:t xml:space="preserve"> and </w:t>
        </w:r>
        <w:r w:rsidR="00EE2EDE">
          <w:rPr>
            <w:b/>
          </w:rPr>
          <w:t xml:space="preserve">3 </w:t>
        </w:r>
      </w:ins>
      <w:r w:rsidR="00782374">
        <w:t>sampled</w:t>
      </w:r>
      <w:r>
        <w:t xml:space="preserve"> from </w:t>
      </w:r>
      <w:r w:rsidR="00782374">
        <w:t xml:space="preserve">the </w:t>
      </w:r>
      <w:r>
        <w:t xml:space="preserve">simulations of noncovalently bound BTK and </w:t>
      </w:r>
      <w:del w:id="298" w:author="Microsoft Office User" w:date="2019-10-19T16:36:00Z">
        <w:r w:rsidR="00782374" w:rsidDel="00EE2EDE">
          <w:delText>the most stable conformers</w:delText>
        </w:r>
        <w:r w:rsidDel="00EE2EDE">
          <w:delText xml:space="preserve"> </w:delText>
        </w:r>
        <w:r w:rsidR="00782374" w:rsidDel="00EE2EDE">
          <w:delText>of</w:delText>
        </w:r>
        <w:r w:rsidDel="00EE2EDE">
          <w:delText xml:space="preserve"> inhibitors </w:delText>
        </w:r>
        <w:r w:rsidDel="00EE2EDE">
          <w:rPr>
            <w:b/>
          </w:rPr>
          <w:delText>1</w:delText>
        </w:r>
        <w:r w:rsidDel="00EE2EDE">
          <w:delText xml:space="preserve"> and </w:delText>
        </w:r>
        <w:r w:rsidDel="00EE2EDE">
          <w:rPr>
            <w:b/>
          </w:rPr>
          <w:delText>3</w:delText>
        </w:r>
        <w:r w:rsidR="00782374" w:rsidDel="00EE2EDE">
          <w:rPr>
            <w:b/>
          </w:rPr>
          <w:delText xml:space="preserve"> </w:delText>
        </w:r>
        <w:r w:rsidR="00782374" w:rsidRPr="00782374" w:rsidDel="00EE2EDE">
          <w:delText>as determined by</w:delText>
        </w:r>
      </w:del>
      <w:ins w:id="299" w:author="Microsoft Office User" w:date="2019-10-19T16:36:00Z">
        <w:r w:rsidR="00EE2EDE">
          <w:t>those sampled from</w:t>
        </w:r>
      </w:ins>
      <w:r w:rsidR="00782374" w:rsidRPr="00782374">
        <w:t xml:space="preserve"> MM </w:t>
      </w:r>
      <w:del w:id="300" w:author="Microsoft Office User" w:date="2019-10-19T16:36:00Z">
        <w:r w:rsidR="00782374" w:rsidRPr="00782374" w:rsidDel="00EE2EDE">
          <w:delText>force field</w:delText>
        </w:r>
      </w:del>
      <w:ins w:id="301" w:author="Microsoft Office User" w:date="2019-10-19T16:36:00Z">
        <w:r w:rsidR="00EE2EDE">
          <w:t>conformer searches on the free inhibitors</w:t>
        </w:r>
      </w:ins>
      <w:r w:rsidRPr="00782374">
        <w:t xml:space="preserve">. </w:t>
      </w:r>
      <w:r w:rsidR="007826D2">
        <w:t xml:space="preserve">It is seen that prior to </w:t>
      </w:r>
      <w:del w:id="302" w:author="Microsoft Office User" w:date="2019-10-19T16:37:00Z">
        <w:r w:rsidR="009A5E3C" w:rsidDel="00391F97">
          <w:delText>their</w:delText>
        </w:r>
        <w:r w:rsidR="007826D2" w:rsidDel="00391F97">
          <w:delText xml:space="preserve"> </w:delText>
        </w:r>
      </w:del>
      <w:r w:rsidR="007826D2">
        <w:t>binding</w:t>
      </w:r>
      <w:del w:id="303" w:author="Microsoft Office User" w:date="2019-10-19T16:37:00Z">
        <w:r w:rsidR="009A5E3C" w:rsidDel="00391F97">
          <w:delText>s</w:delText>
        </w:r>
      </w:del>
      <w:r w:rsidR="007826D2">
        <w:t xml:space="preserve"> to BTK, the inhibitor</w:t>
      </w:r>
      <w:r w:rsidR="009F1C5C">
        <w:t>s have</w:t>
      </w:r>
      <w:r w:rsidR="007826D2">
        <w:t xml:space="preserve"> to “unfold” from </w:t>
      </w:r>
      <w:r w:rsidR="00EE1B29">
        <w:t xml:space="preserve">their most stable </w:t>
      </w:r>
      <w:r w:rsidR="007826D2">
        <w:t>geometr</w:t>
      </w:r>
      <w:r w:rsidR="00EE1B29">
        <w:t xml:space="preserve">ies into a significantly different conformation in which certain </w:t>
      </w:r>
      <w:r w:rsidR="009F1C5C">
        <w:t xml:space="preserve">stabilising </w:t>
      </w:r>
      <w:r w:rsidR="00EE1B29">
        <w:t xml:space="preserve">intramolecular </w:t>
      </w:r>
      <w:r w:rsidR="009F1C5C">
        <w:t xml:space="preserve">interactions </w:t>
      </w:r>
      <w:r w:rsidR="00EE1B29">
        <w:t xml:space="preserve">have been lost </w:t>
      </w:r>
      <w:r w:rsidR="009F1C5C">
        <w:t xml:space="preserve">(e.g. </w:t>
      </w:r>
      <w:r w:rsidR="001F4B7C">
        <w:t>C-H</w:t>
      </w:r>
      <w:r w:rsidR="001F4B7C" w:rsidRPr="00D37F1C">
        <w:t>···</w:t>
      </w:r>
      <m:oMath>
        <m:r>
          <w:rPr>
            <w:rFonts w:ascii="Cambria Math" w:hAnsi="Cambria Math"/>
          </w:rPr>
          <m:t>π</m:t>
        </m:r>
      </m:oMath>
      <w:r w:rsidR="001F4B7C">
        <w:t xml:space="preserve"> interactions between the </w:t>
      </w:r>
      <w:r w:rsidR="007826D2">
        <w:t xml:space="preserve">methyl protons of </w:t>
      </w:r>
      <w:r w:rsidR="009F1C5C">
        <w:t>the capping group</w:t>
      </w:r>
      <w:r w:rsidR="007826D2">
        <w:t xml:space="preserve"> and the </w:t>
      </w:r>
      <w:r w:rsidR="001F4B7C" w:rsidRPr="001F4B7C">
        <w:rPr>
          <w:i/>
        </w:rPr>
        <w:t>para</w:t>
      </w:r>
      <w:r w:rsidR="001F4B7C">
        <w:t>-substituted phenyl group</w:t>
      </w:r>
      <w:r w:rsidR="009F1C5C">
        <w:t xml:space="preserve"> of </w:t>
      </w:r>
      <w:r w:rsidR="009F1C5C">
        <w:rPr>
          <w:b/>
        </w:rPr>
        <w:t>3</w:t>
      </w:r>
      <w:r w:rsidR="009F1C5C">
        <w:t>)</w:t>
      </w:r>
      <w:r w:rsidR="001F4B7C">
        <w:t>.</w:t>
      </w:r>
      <w:r w:rsidR="009A5E3C">
        <w:t xml:space="preserve"> </w:t>
      </w:r>
      <w:r w:rsidR="0020353E">
        <w:t>The</w:t>
      </w:r>
      <w:r w:rsidR="009A5E3C">
        <w:t xml:space="preserve"> </w:t>
      </w:r>
      <w:del w:id="304" w:author="Microsoft Office User" w:date="2019-10-19T16:39:00Z">
        <w:r w:rsidR="0020353E" w:rsidDel="00D26EE2">
          <w:delText>difference</w:delText>
        </w:r>
        <w:r w:rsidR="00856A7F" w:rsidDel="00D26EE2">
          <w:delText>s</w:delText>
        </w:r>
        <w:r w:rsidR="0020353E" w:rsidDel="00D26EE2">
          <w:delText xml:space="preserve"> in the </w:delText>
        </w:r>
      </w:del>
      <w:r w:rsidR="009A5E3C">
        <w:t xml:space="preserve">Boltzmann averaged energies </w:t>
      </w:r>
      <w:r w:rsidR="0020353E">
        <w:t xml:space="preserve">of the </w:t>
      </w:r>
      <w:del w:id="305" w:author="Microsoft Office User" w:date="2019-10-19T16:39:00Z">
        <w:r w:rsidR="0020353E" w:rsidDel="00D26EE2">
          <w:delText>most stable</w:delText>
        </w:r>
      </w:del>
      <w:ins w:id="306" w:author="Microsoft Office User" w:date="2019-10-19T16:39:00Z">
        <w:r w:rsidR="00D26EE2">
          <w:t>free</w:t>
        </w:r>
      </w:ins>
      <w:r w:rsidR="0020353E">
        <w:t xml:space="preserve"> </w:t>
      </w:r>
      <w:del w:id="307" w:author="Microsoft Office User" w:date="2019-10-19T16:39:00Z">
        <w:r w:rsidR="0020353E" w:rsidDel="00D26EE2">
          <w:delText>conformers and the</w:delText>
        </w:r>
      </w:del>
      <w:ins w:id="308" w:author="Microsoft Office User" w:date="2019-10-19T16:39:00Z">
        <w:r w:rsidR="00D26EE2">
          <w:t xml:space="preserve">inhibitors and the bound forms </w:t>
        </w:r>
      </w:ins>
      <w:ins w:id="309" w:author="Microsoft Office User" w:date="2019-10-19T16:40:00Z">
        <w:r w:rsidR="00D26EE2">
          <w:t>differ by</w:t>
        </w:r>
      </w:ins>
      <w:del w:id="310" w:author="Microsoft Office User" w:date="2019-10-19T16:39:00Z">
        <w:r w:rsidR="0020353E" w:rsidDel="00D26EE2">
          <w:delText xml:space="preserve"> MD structures</w:delText>
        </w:r>
        <w:r w:rsidR="00856A7F" w:rsidDel="00D26EE2">
          <w:delText xml:space="preserve"> of inhibitors </w:delText>
        </w:r>
      </w:del>
      <w:del w:id="311" w:author="Microsoft Office User" w:date="2019-10-19T16:40:00Z">
        <w:r w:rsidR="00856A7F" w:rsidDel="00D26EE2">
          <w:rPr>
            <w:b/>
          </w:rPr>
          <w:delText>1</w:delText>
        </w:r>
        <w:r w:rsidR="00856A7F" w:rsidDel="00D26EE2">
          <w:delText xml:space="preserve"> and </w:delText>
        </w:r>
        <w:r w:rsidR="00856A7F" w:rsidDel="00D26EE2">
          <w:rPr>
            <w:b/>
          </w:rPr>
          <w:delText>3</w:delText>
        </w:r>
        <w:r w:rsidR="0020353E" w:rsidDel="00D26EE2">
          <w:delText xml:space="preserve"> </w:delText>
        </w:r>
        <w:r w:rsidR="00856A7F" w:rsidDel="00D26EE2">
          <w:delText>are</w:delText>
        </w:r>
      </w:del>
      <w:r w:rsidR="00856A7F">
        <w:t xml:space="preserve"> </w:t>
      </w:r>
      <w:commentRangeStart w:id="312"/>
      <w:del w:id="313" w:author="Microsoft Office User" w:date="2019-10-19T16:40:00Z">
        <w:r w:rsidR="00856A7F" w:rsidDel="00D26EE2">
          <w:delText xml:space="preserve">within </w:delText>
        </w:r>
      </w:del>
      <w:r w:rsidR="00856A7F">
        <w:t>5</w:t>
      </w:r>
      <w:commentRangeEnd w:id="312"/>
      <w:r w:rsidR="00D26EE2">
        <w:rPr>
          <w:rStyle w:val="CommentReference"/>
        </w:rPr>
        <w:commentReference w:id="312"/>
      </w:r>
      <w:r w:rsidR="00856A7F">
        <w:t>.8</w:t>
      </w:r>
      <w:r w:rsidR="009A5E3C">
        <w:t xml:space="preserve"> kcal/mol</w:t>
      </w:r>
      <w:ins w:id="315" w:author="Microsoft Office User" w:date="2019-10-19T16:40:00Z">
        <w:r w:rsidR="00D26EE2">
          <w:t>. This strain energy</w:t>
        </w:r>
      </w:ins>
      <w:del w:id="316" w:author="Microsoft Office User" w:date="2019-10-19T16:40:00Z">
        <w:r w:rsidR="009A5E3C" w:rsidDel="00D26EE2">
          <w:delText>, which</w:delText>
        </w:r>
      </w:del>
      <w:ins w:id="317" w:author="Microsoft Office User" w:date="2019-10-19T16:40:00Z">
        <w:r w:rsidR="00D26EE2">
          <w:t xml:space="preserve"> penalty</w:t>
        </w:r>
      </w:ins>
      <w:r w:rsidR="009A5E3C">
        <w:t xml:space="preserve"> could easily be compensated for by the interaction</w:t>
      </w:r>
      <w:ins w:id="318" w:author="Microsoft Office User" w:date="2019-10-19T16:40:00Z">
        <w:r w:rsidR="00D26EE2">
          <w:t>s</w:t>
        </w:r>
      </w:ins>
      <w:r w:rsidR="009A5E3C">
        <w:t xml:space="preserve"> with the residues</w:t>
      </w:r>
      <w:ins w:id="319" w:author="Microsoft Office User" w:date="2019-10-19T16:40:00Z">
        <w:r w:rsidR="00D26EE2">
          <w:t xml:space="preserve"> in the binding site</w:t>
        </w:r>
      </w:ins>
      <w:r w:rsidR="009A5E3C">
        <w:t xml:space="preserve">. </w:t>
      </w:r>
      <w:commentRangeStart w:id="320"/>
      <w:del w:id="321" w:author="Microsoft Office User" w:date="2019-10-19T16:41:00Z">
        <w:r w:rsidR="009A5E3C" w:rsidDel="00D26EE2">
          <w:delText>The losses of stabilizing intramolecular interactions would be compensated for by stabilizing intermolecular interactions with the protein</w:delText>
        </w:r>
        <w:r w:rsidR="009F1C5C" w:rsidDel="00D26EE2">
          <w:delText xml:space="preserve">. </w:delText>
        </w:r>
      </w:del>
      <w:r w:rsidR="00DA7893">
        <w:t>The geometry constrained exerted on Cys481 by the other residues was found to hinder the inhibitor from attaining the</w:t>
      </w:r>
      <w:r>
        <w:t xml:space="preserve"> hypothetical ideal position of the S-Me group </w:t>
      </w:r>
      <w:r w:rsidR="00DA7893">
        <w:t>calculated in Section 2.2.2.4</w:t>
      </w:r>
      <w:r w:rsidR="007B17C1">
        <w:t xml:space="preserve"> </w:t>
      </w:r>
      <w:r w:rsidR="00DA7893">
        <w:t>(</w:t>
      </w:r>
      <w:r w:rsidR="007B17C1">
        <w:t>Figure 2.6</w:t>
      </w:r>
      <w:r w:rsidR="00DA7893">
        <w:t>).</w:t>
      </w:r>
      <w:commentRangeEnd w:id="320"/>
      <w:r w:rsidR="00D26EE2">
        <w:rPr>
          <w:rStyle w:val="CommentReference"/>
        </w:rPr>
        <w:commentReference w:id="320"/>
      </w:r>
    </w:p>
    <w:p w14:paraId="66C4E4FE" w14:textId="77B7A945" w:rsidR="000C19CD" w:rsidRPr="007826D2" w:rsidRDefault="000C19CD" w:rsidP="000F5DBD">
      <w:pPr>
        <w:pStyle w:val="Paragraph"/>
        <w:jc w:val="center"/>
      </w:pPr>
      <w:r>
        <w:rPr>
          <w:noProof/>
          <w:lang w:val="en-AU"/>
        </w:rPr>
        <w:drawing>
          <wp:inline distT="0" distB="0" distL="0" distR="0" wp14:anchorId="3F7C7440" wp14:editId="1BC4CAEE">
            <wp:extent cx="1969477" cy="11195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croModel sampling noncov 1.tif"/>
                    <pic:cNvPicPr/>
                  </pic:nvPicPr>
                  <pic:blipFill rotWithShape="1">
                    <a:blip r:embed="rId45" cstate="print">
                      <a:extLst>
                        <a:ext uri="{28A0092B-C50C-407E-A947-70E740481C1C}">
                          <a14:useLocalDpi xmlns:a14="http://schemas.microsoft.com/office/drawing/2010/main" val="0"/>
                        </a:ext>
                      </a:extLst>
                    </a:blip>
                    <a:srcRect l="20418" t="14692" r="15828" b="27263"/>
                    <a:stretch/>
                  </pic:blipFill>
                  <pic:spPr bwMode="auto">
                    <a:xfrm>
                      <a:off x="0" y="0"/>
                      <a:ext cx="1984522" cy="112810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AU"/>
        </w:rPr>
        <w:drawing>
          <wp:inline distT="0" distB="0" distL="0" distR="0" wp14:anchorId="3A15656A" wp14:editId="3AC811F2">
            <wp:extent cx="1370397" cy="1107831"/>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croModel sampling noncov 1.tif"/>
                    <pic:cNvPicPr/>
                  </pic:nvPicPr>
                  <pic:blipFill rotWithShape="1">
                    <a:blip r:embed="rId46" cstate="print">
                      <a:extLst>
                        <a:ext uri="{28A0092B-C50C-407E-A947-70E740481C1C}">
                          <a14:useLocalDpi xmlns:a14="http://schemas.microsoft.com/office/drawing/2010/main" val="0"/>
                        </a:ext>
                      </a:extLst>
                    </a:blip>
                    <a:srcRect l="18640" t="11136" r="21154" b="10910"/>
                    <a:stretch/>
                  </pic:blipFill>
                  <pic:spPr bwMode="auto">
                    <a:xfrm>
                      <a:off x="0" y="0"/>
                      <a:ext cx="1391044" cy="1124522"/>
                    </a:xfrm>
                    <a:prstGeom prst="rect">
                      <a:avLst/>
                    </a:prstGeom>
                    <a:ln>
                      <a:noFill/>
                    </a:ln>
                    <a:extLst>
                      <a:ext uri="{53640926-AAD7-44D8-BBD7-CCE9431645EC}">
                        <a14:shadowObscured xmlns:a14="http://schemas.microsoft.com/office/drawing/2010/main"/>
                      </a:ext>
                    </a:extLst>
                  </pic:spPr>
                </pic:pic>
              </a:graphicData>
            </a:graphic>
          </wp:inline>
        </w:drawing>
      </w:r>
    </w:p>
    <w:p w14:paraId="3A334210" w14:textId="38FA4D24" w:rsidR="003D0295" w:rsidRDefault="003912FE" w:rsidP="000F5DBD">
      <w:pPr>
        <w:pStyle w:val="Paragraph"/>
        <w:jc w:val="center"/>
      </w:pPr>
      <w:r>
        <w:rPr>
          <w:noProof/>
          <w:lang w:val="en-AU"/>
        </w:rPr>
        <w:drawing>
          <wp:inline distT="0" distB="0" distL="0" distR="0" wp14:anchorId="18B04286" wp14:editId="62AFDC13">
            <wp:extent cx="2013438" cy="1006449"/>
            <wp:effectExtent l="0" t="0" r="635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lusters from MD noncov 3.tif"/>
                    <pic:cNvPicPr/>
                  </pic:nvPicPr>
                  <pic:blipFill rotWithShape="1">
                    <a:blip r:embed="rId47" cstate="print">
                      <a:extLst>
                        <a:ext uri="{28A0092B-C50C-407E-A947-70E740481C1C}">
                          <a14:useLocalDpi xmlns:a14="http://schemas.microsoft.com/office/drawing/2010/main" val="0"/>
                        </a:ext>
                      </a:extLst>
                    </a:blip>
                    <a:srcRect l="19971" t="28542" r="24695" b="29443"/>
                    <a:stretch/>
                  </pic:blipFill>
                  <pic:spPr bwMode="auto">
                    <a:xfrm>
                      <a:off x="0" y="0"/>
                      <a:ext cx="2044625" cy="1022038"/>
                    </a:xfrm>
                    <a:prstGeom prst="rect">
                      <a:avLst/>
                    </a:prstGeom>
                    <a:ln>
                      <a:noFill/>
                    </a:ln>
                    <a:extLst>
                      <a:ext uri="{53640926-AAD7-44D8-BBD7-CCE9431645EC}">
                        <a14:shadowObscured xmlns:a14="http://schemas.microsoft.com/office/drawing/2010/main"/>
                      </a:ext>
                    </a:extLst>
                  </pic:spPr>
                </pic:pic>
              </a:graphicData>
            </a:graphic>
          </wp:inline>
        </w:drawing>
      </w:r>
      <w:r w:rsidR="003D0295">
        <w:rPr>
          <w:noProof/>
          <w:lang w:val="en-AU"/>
        </w:rPr>
        <w:drawing>
          <wp:inline distT="0" distB="0" distL="0" distR="0" wp14:anchorId="7322E7DD" wp14:editId="146BD795">
            <wp:extent cx="1274885" cy="1137982"/>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croModel sampling noncov 3.tif"/>
                    <pic:cNvPicPr/>
                  </pic:nvPicPr>
                  <pic:blipFill rotWithShape="1">
                    <a:blip r:embed="rId48" cstate="print">
                      <a:extLst>
                        <a:ext uri="{28A0092B-C50C-407E-A947-70E740481C1C}">
                          <a14:useLocalDpi xmlns:a14="http://schemas.microsoft.com/office/drawing/2010/main" val="0"/>
                        </a:ext>
                      </a:extLst>
                    </a:blip>
                    <a:srcRect l="27368" t="22021" r="32692" b="23825"/>
                    <a:stretch/>
                  </pic:blipFill>
                  <pic:spPr bwMode="auto">
                    <a:xfrm>
                      <a:off x="0" y="0"/>
                      <a:ext cx="1312750" cy="1171781"/>
                    </a:xfrm>
                    <a:prstGeom prst="rect">
                      <a:avLst/>
                    </a:prstGeom>
                    <a:ln>
                      <a:noFill/>
                    </a:ln>
                    <a:extLst>
                      <a:ext uri="{53640926-AAD7-44D8-BBD7-CCE9431645EC}">
                        <a14:shadowObscured xmlns:a14="http://schemas.microsoft.com/office/drawing/2010/main"/>
                      </a:ext>
                    </a:extLst>
                  </pic:spPr>
                </pic:pic>
              </a:graphicData>
            </a:graphic>
          </wp:inline>
        </w:drawing>
      </w:r>
    </w:p>
    <w:p w14:paraId="3F5B4A84" w14:textId="0E743F4E" w:rsidR="0015094F" w:rsidRPr="00BA60CA" w:rsidRDefault="002550A9" w:rsidP="00B151C9">
      <w:pPr>
        <w:rPr>
          <w:b/>
        </w:rPr>
      </w:pPr>
      <w:r>
        <w:rPr>
          <w:b/>
        </w:rPr>
        <w:t>Figure 3.</w:t>
      </w:r>
      <w:r w:rsidR="00EE1ED0">
        <w:rPr>
          <w:b/>
        </w:rPr>
        <w:t>5</w:t>
      </w:r>
      <w:r w:rsidR="00131B5A" w:rsidRPr="00C03498">
        <w:rPr>
          <w:b/>
        </w:rPr>
        <w:t>.</w:t>
      </w:r>
      <w:r w:rsidR="00131B5A">
        <w:t xml:space="preserve"> </w:t>
      </w:r>
      <w:commentRangeStart w:id="322"/>
      <w:commentRangeStart w:id="323"/>
      <w:r w:rsidR="00131B5A">
        <w:t xml:space="preserve">Superposition </w:t>
      </w:r>
      <w:commentRangeEnd w:id="322"/>
      <w:r w:rsidR="004E2D29">
        <w:rPr>
          <w:rStyle w:val="CommentReference"/>
        </w:rPr>
        <w:commentReference w:id="322"/>
      </w:r>
      <w:commentRangeEnd w:id="323"/>
      <w:r w:rsidR="00EE2EDE">
        <w:rPr>
          <w:rStyle w:val="CommentReference"/>
        </w:rPr>
        <w:commentReference w:id="323"/>
      </w:r>
      <w:r w:rsidR="00131B5A">
        <w:t>of the conformers from MD simulation</w:t>
      </w:r>
      <w:r w:rsidR="00CB2E08">
        <w:t>s</w:t>
      </w:r>
      <w:r w:rsidR="00131B5A">
        <w:t xml:space="preserve"> </w:t>
      </w:r>
      <w:r w:rsidR="000C19CD">
        <w:t xml:space="preserve">of noncovalently bound BTK (left) and MacroModel conformational sampling (right) for inhibitors </w:t>
      </w:r>
      <w:r w:rsidR="000C19CD">
        <w:rPr>
          <w:b/>
        </w:rPr>
        <w:t>1</w:t>
      </w:r>
      <w:r w:rsidR="000C19CD">
        <w:t xml:space="preserve"> (upper) and</w:t>
      </w:r>
      <w:r w:rsidR="003D0295">
        <w:t xml:space="preserve"> </w:t>
      </w:r>
      <w:r w:rsidR="003D0295">
        <w:rPr>
          <w:b/>
        </w:rPr>
        <w:t xml:space="preserve">3 </w:t>
      </w:r>
      <w:r w:rsidR="000C19CD" w:rsidRPr="000C19CD">
        <w:t>(lower)</w:t>
      </w:r>
      <w:r w:rsidR="000C19CD">
        <w:rPr>
          <w:b/>
        </w:rPr>
        <w:t>.</w:t>
      </w:r>
    </w:p>
    <w:p w14:paraId="6DE54156" w14:textId="4A6B498C" w:rsidR="004E2D29" w:rsidRDefault="00034A80" w:rsidP="007D10EC">
      <w:pPr>
        <w:pStyle w:val="Heading3"/>
      </w:pPr>
      <w:bookmarkStart w:id="325" w:name="_Toc22242535"/>
      <w:commentRangeStart w:id="326"/>
      <w:r>
        <w:lastRenderedPageBreak/>
        <w:t>Trajectory</w:t>
      </w:r>
      <w:commentRangeEnd w:id="326"/>
      <w:r w:rsidR="005E672D">
        <w:rPr>
          <w:rStyle w:val="CommentReference"/>
          <w:b w:val="0"/>
          <w:i w:val="0"/>
          <w:iCs w:val="0"/>
        </w:rPr>
        <w:commentReference w:id="326"/>
      </w:r>
      <w:r>
        <w:t xml:space="preserve"> Analysis of</w:t>
      </w:r>
      <w:r w:rsidR="00EE1B29">
        <w:t xml:space="preserve"> BTK</w:t>
      </w:r>
      <w:r>
        <w:t xml:space="preserve"> </w:t>
      </w:r>
      <w:r w:rsidR="00E51097">
        <w:t xml:space="preserve">Noncovalently Bound </w:t>
      </w:r>
      <w:r w:rsidR="00EE1B29">
        <w:t>to</w:t>
      </w:r>
      <w:r w:rsidR="00E51097">
        <w:t xml:space="preserve"> </w:t>
      </w:r>
      <w:del w:id="328" w:author="Microsoft Office User" w:date="2019-10-19T16:42:00Z">
        <w:r w:rsidR="00E51097" w:rsidDel="00A87FDC">
          <w:delText>Different Acrylamide</w:delText>
        </w:r>
      </w:del>
      <w:ins w:id="329" w:author="Microsoft Office User" w:date="2019-10-19T16:42:00Z">
        <w:r w:rsidR="00A87FDC">
          <w:t>the</w:t>
        </w:r>
      </w:ins>
      <w:r w:rsidR="00E51097">
        <w:t xml:space="preserve"> Inhibitors</w:t>
      </w:r>
      <w:bookmarkEnd w:id="325"/>
    </w:p>
    <w:p w14:paraId="66CE45A2" w14:textId="050545B1" w:rsidR="00E51097" w:rsidRDefault="0049159A" w:rsidP="000F5DBD">
      <w:pPr>
        <w:pStyle w:val="Paragraph"/>
      </w:pPr>
      <w:r>
        <w:t>The trajectories</w:t>
      </w:r>
      <w:r w:rsidR="00975412">
        <w:t xml:space="preserve"> of </w:t>
      </w:r>
      <w:r w:rsidR="004A11D7">
        <w:t>the noncovalently bound BTK</w:t>
      </w:r>
      <w:ins w:id="330" w:author="Microsoft Office User" w:date="2019-10-19T16:42:00Z">
        <w:r w:rsidR="00A87FDC">
          <w:t>-inh</w:t>
        </w:r>
      </w:ins>
      <w:ins w:id="331" w:author="Microsoft Office User" w:date="2019-10-19T16:43:00Z">
        <w:r w:rsidR="00A87FDC">
          <w:t xml:space="preserve">ibitor complexes </w:t>
        </w:r>
      </w:ins>
      <w:del w:id="332" w:author="Microsoft Office User" w:date="2019-10-19T16:42:00Z">
        <w:r w:rsidR="004A11D7" w:rsidDel="00A87FDC">
          <w:delText xml:space="preserve"> </w:delText>
        </w:r>
        <w:r w:rsidDel="00A87FDC">
          <w:delText>dimers</w:delText>
        </w:r>
        <w:r w:rsidR="004A11D7" w:rsidDel="00A87FDC">
          <w:delText xml:space="preserve"> </w:delText>
        </w:r>
      </w:del>
      <w:r w:rsidR="00975412">
        <w:t>were analysed</w:t>
      </w:r>
      <w:r w:rsidR="00E51097">
        <w:t xml:space="preserve"> to better understand the factors </w:t>
      </w:r>
      <w:ins w:id="333" w:author="Microsoft Office User" w:date="2019-10-19T16:43:00Z">
        <w:r w:rsidR="00A87FDC">
          <w:t xml:space="preserve">which might </w:t>
        </w:r>
      </w:ins>
      <w:r w:rsidR="00E51097">
        <w:t>affect</w:t>
      </w:r>
      <w:del w:id="334" w:author="Microsoft Office User" w:date="2019-10-19T16:43:00Z">
        <w:r w:rsidR="00E51097" w:rsidDel="00A87FDC">
          <w:delText>ing</w:delText>
        </w:r>
      </w:del>
      <w:r w:rsidR="00E51097">
        <w:t xml:space="preserve"> the</w:t>
      </w:r>
      <w:ins w:id="335" w:author="Microsoft Office User" w:date="2019-10-19T16:43:00Z">
        <w:r w:rsidR="00A87FDC">
          <w:t xml:space="preserve"> </w:t>
        </w:r>
      </w:ins>
      <w:del w:id="336" w:author="Microsoft Office User" w:date="2019-10-19T16:43:00Z">
        <w:r w:rsidR="00EE1B29" w:rsidDel="00A87FDC">
          <w:delText>ir</w:delText>
        </w:r>
        <w:r w:rsidR="00EE1B29" w:rsidRPr="00EE1B29" w:rsidDel="00A87FDC">
          <w:delText xml:space="preserve"> </w:delText>
        </w:r>
      </w:del>
      <w:r w:rsidR="00EE1B29">
        <w:t xml:space="preserve">ability to form </w:t>
      </w:r>
      <w:del w:id="337" w:author="Microsoft Office User" w:date="2019-10-19T16:43:00Z">
        <w:r w:rsidR="00EE1B29" w:rsidDel="00A87FDC">
          <w:delText xml:space="preserve">a </w:delText>
        </w:r>
      </w:del>
      <w:ins w:id="338" w:author="Microsoft Office User" w:date="2019-10-19T16:43:00Z">
        <w:r w:rsidR="00A87FDC">
          <w:t xml:space="preserve">the </w:t>
        </w:r>
      </w:ins>
      <w:r w:rsidR="00EE1B29">
        <w:t>covalent bond to</w:t>
      </w:r>
      <w:r w:rsidR="00E51097">
        <w:t xml:space="preserve"> Cys481</w:t>
      </w:r>
      <w:r w:rsidR="00975412">
        <w:t>.</w:t>
      </w:r>
      <w:r w:rsidR="00E51097">
        <w:t xml:space="preserve"> </w:t>
      </w:r>
      <w:r w:rsidR="00ED2AB6">
        <w:t xml:space="preserve">The features investigated were the </w:t>
      </w:r>
      <w:r w:rsidR="00F21CAB">
        <w:t>rotational barrier</w:t>
      </w:r>
      <w:r w:rsidR="00ED2AB6">
        <w:t xml:space="preserve"> about the C=C-C=O bond</w:t>
      </w:r>
      <w:del w:id="339" w:author="Microsoft Office User" w:date="2019-10-19T16:43:00Z">
        <w:r w:rsidR="00F21CAB" w:rsidDel="0019499B">
          <w:delText>s</w:delText>
        </w:r>
      </w:del>
      <w:r w:rsidR="00F21CAB">
        <w:t xml:space="preserve"> of </w:t>
      </w:r>
      <w:ins w:id="340" w:author="Microsoft Office User" w:date="2019-10-19T16:43:00Z">
        <w:r w:rsidR="0019499B">
          <w:t xml:space="preserve">the </w:t>
        </w:r>
      </w:ins>
      <w:r w:rsidR="00F21CAB">
        <w:t>inhibitor</w:t>
      </w:r>
      <w:del w:id="341" w:author="Microsoft Office User" w:date="2019-10-19T16:43:00Z">
        <w:r w:rsidR="00F21CAB" w:rsidDel="0019499B">
          <w:delText>s</w:delText>
        </w:r>
      </w:del>
      <w:r w:rsidR="00ED2AB6">
        <w:t xml:space="preserve"> and the </w:t>
      </w:r>
      <w:r w:rsidR="00F21CAB">
        <w:t xml:space="preserve">distance between </w:t>
      </w:r>
      <w:ins w:id="342" w:author="Microsoft Office User" w:date="2019-10-19T16:43:00Z">
        <w:r w:rsidR="0019499B">
          <w:t xml:space="preserve">the </w:t>
        </w:r>
      </w:ins>
      <w:r w:rsidR="00F21CAB">
        <w:t xml:space="preserve">atoms </w:t>
      </w:r>
      <w:del w:id="343" w:author="Microsoft Office User" w:date="2019-10-19T16:43:00Z">
        <w:r w:rsidR="00F21CAB" w:rsidDel="0019499B">
          <w:delText>participating in the chemical reaction</w:delText>
        </w:r>
      </w:del>
      <w:ins w:id="344" w:author="Microsoft Office User" w:date="2019-10-19T16:43:00Z">
        <w:r w:rsidR="0019499B">
          <w:t>involved in C-S bond formation</w:t>
        </w:r>
      </w:ins>
      <w:r w:rsidR="00E51097">
        <w:t>.</w:t>
      </w:r>
    </w:p>
    <w:p w14:paraId="0A5FB0FC" w14:textId="284D2837" w:rsidR="00E51097" w:rsidRDefault="00EE1B29" w:rsidP="007D10EC">
      <w:pPr>
        <w:pStyle w:val="Heading4"/>
        <w:spacing w:before="240"/>
      </w:pPr>
      <w:r>
        <w:t>Torsion of the</w:t>
      </w:r>
      <w:r w:rsidR="00E51097">
        <w:t xml:space="preserve"> C=C-C=O Bonds</w:t>
      </w:r>
    </w:p>
    <w:p w14:paraId="2CE66EAD" w14:textId="4AE95825" w:rsidR="007075DD" w:rsidRDefault="00EE1B29" w:rsidP="00F21CAB">
      <w:pPr>
        <w:pStyle w:val="Paragraph"/>
      </w:pPr>
      <w:r>
        <w:t>In order to form a covalent bond, t</w:t>
      </w:r>
      <w:r w:rsidR="00E51097">
        <w:t xml:space="preserve">he nucleophilic thiolate </w:t>
      </w:r>
      <w:r>
        <w:t xml:space="preserve">of Cys481 </w:t>
      </w:r>
      <w:r w:rsidR="00E51097">
        <w:t xml:space="preserve">has to approach </w:t>
      </w:r>
      <w:r>
        <w:t>the electrophilic carbon of the warhead</w:t>
      </w:r>
      <w:r w:rsidR="00E51097">
        <w:t xml:space="preserve">. </w:t>
      </w:r>
      <w:del w:id="345" w:author="Microsoft Office User" w:date="2019-10-19T16:44:00Z">
        <w:r w:rsidDel="00B067F5">
          <w:delText xml:space="preserve">Another </w:delText>
        </w:r>
      </w:del>
      <w:ins w:id="346" w:author="Microsoft Office User" w:date="2019-10-19T16:44:00Z">
        <w:r w:rsidR="00B067F5">
          <w:t xml:space="preserve">One </w:t>
        </w:r>
      </w:ins>
      <w:r>
        <w:t>feature identified as being important</w:t>
      </w:r>
      <w:ins w:id="347" w:author="Microsoft Office User" w:date="2019-10-19T16:44:00Z">
        <w:r w:rsidR="00B067F5">
          <w:t xml:space="preserve"> to this process</w:t>
        </w:r>
      </w:ins>
      <w:r>
        <w:t xml:space="preserve"> was t</w:t>
      </w:r>
      <w:r w:rsidR="00E51097">
        <w:t xml:space="preserve">he </w:t>
      </w:r>
      <w:r>
        <w:t>ability</w:t>
      </w:r>
      <w:r w:rsidR="00E51097">
        <w:t xml:space="preserve"> of the </w:t>
      </w:r>
      <w:r>
        <w:t>warhead</w:t>
      </w:r>
      <w:r w:rsidR="00E51097">
        <w:t xml:space="preserve"> to rotate about the C=C-C=O </w:t>
      </w:r>
      <w:r>
        <w:t>bond. Flexibility in this torsion could be expected</w:t>
      </w:r>
      <w:r w:rsidR="00E51097">
        <w:t xml:space="preserve"> </w:t>
      </w:r>
      <w:r>
        <w:t xml:space="preserve">to increase </w:t>
      </w:r>
      <w:r w:rsidR="00E51097">
        <w:t xml:space="preserve">the likelihood </w:t>
      </w:r>
      <w:r>
        <w:t>of</w:t>
      </w:r>
      <w:r w:rsidR="00E51097">
        <w:t xml:space="preserve"> the inhibitor </w:t>
      </w:r>
      <w:r>
        <w:t>of</w:t>
      </w:r>
      <w:r w:rsidR="00E51097">
        <w:t xml:space="preserve"> achiev</w:t>
      </w:r>
      <w:r>
        <w:t xml:space="preserve">ing a </w:t>
      </w:r>
      <w:r w:rsidR="00E51097">
        <w:t>geometr</w:t>
      </w:r>
      <w:r>
        <w:t>y</w:t>
      </w:r>
      <w:r w:rsidR="00E51097">
        <w:t xml:space="preserve"> resembling </w:t>
      </w:r>
      <w:r>
        <w:t>the</w:t>
      </w:r>
      <w:r w:rsidR="00E51097">
        <w:t xml:space="preserve"> TS </w:t>
      </w:r>
      <w:r>
        <w:t>for thiol addition</w:t>
      </w:r>
      <w:r w:rsidR="007075DD">
        <w:t xml:space="preserve"> by allowing faster sampling of different conformations</w:t>
      </w:r>
      <w:r w:rsidR="00E51097">
        <w:t xml:space="preserve">. The </w:t>
      </w:r>
      <w:r w:rsidR="009E00CA">
        <w:t xml:space="preserve">torsion angles </w:t>
      </w:r>
      <w:r w:rsidR="00E51097">
        <w:t xml:space="preserve">of the bond </w:t>
      </w:r>
      <w:r w:rsidR="009E00CA">
        <w:t>between the</w:t>
      </w:r>
      <w:r w:rsidR="00E51097">
        <w:t xml:space="preserve"> </w:t>
      </w:r>
      <w:r w:rsidR="000521FF">
        <w:t>C=O</w:t>
      </w:r>
      <w:r w:rsidR="00E51097">
        <w:t xml:space="preserve"> </w:t>
      </w:r>
      <w:r w:rsidR="009E00CA">
        <w:t>carbon</w:t>
      </w:r>
      <w:r w:rsidR="00E51097">
        <w:t xml:space="preserve"> and</w:t>
      </w:r>
      <w:ins w:id="348" w:author="Microsoft Office User" w:date="2019-10-19T16:44:00Z">
        <w:r w:rsidR="00B067F5">
          <w:t xml:space="preserve"> the</w:t>
        </w:r>
      </w:ins>
      <w:r w:rsidR="00E51097">
        <w:t xml:space="preserve"> </w:t>
      </w:r>
      <m:oMath>
        <m:r>
          <w:rPr>
            <w:rFonts w:ascii="Cambria Math" w:hAnsi="Cambria Math"/>
          </w:rPr>
          <m:t>α</m:t>
        </m:r>
      </m:oMath>
      <w:r w:rsidR="00E51097">
        <w:t>-</w:t>
      </w:r>
      <w:r w:rsidR="009E00CA">
        <w:t>carbon were measured</w:t>
      </w:r>
      <w:r w:rsidR="00E51097">
        <w:t xml:space="preserve"> for all noncovalently bound inhibitors</w:t>
      </w:r>
      <w:r w:rsidR="009E00CA">
        <w:t xml:space="preserve"> and</w:t>
      </w:r>
      <w:r w:rsidR="00E51097">
        <w:t xml:space="preserve"> are presented as distribution plots in Figure </w:t>
      </w:r>
      <w:r w:rsidR="00EE1ED0">
        <w:t>3.</w:t>
      </w:r>
      <w:commentRangeStart w:id="349"/>
      <w:r w:rsidR="00EE1ED0">
        <w:t>6</w:t>
      </w:r>
      <w:commentRangeEnd w:id="349"/>
      <w:r w:rsidR="00127AAD">
        <w:rPr>
          <w:rStyle w:val="CommentReference"/>
        </w:rPr>
        <w:commentReference w:id="349"/>
      </w:r>
      <w:r w:rsidR="00E51097">
        <w:t xml:space="preserve">. </w:t>
      </w:r>
    </w:p>
    <w:p w14:paraId="12973471" w14:textId="3DC28E41" w:rsidR="00E51097" w:rsidRDefault="00E51097" w:rsidP="00BA60CA">
      <w:pPr>
        <w:pStyle w:val="Paragraph"/>
      </w:pPr>
      <w:r>
        <w:t xml:space="preserve">The dihedral angle of </w:t>
      </w:r>
      <w:r>
        <w:rPr>
          <w:b/>
        </w:rPr>
        <w:t xml:space="preserve">3 </w:t>
      </w:r>
      <w:r w:rsidR="009E00CA">
        <w:t>was found to vary</w:t>
      </w:r>
      <w:r>
        <w:t xml:space="preserve"> the least among the </w:t>
      </w:r>
      <w:r w:rsidR="009E00CA">
        <w:t>inhibitors</w:t>
      </w:r>
      <w:r w:rsidR="00874BD2">
        <w:t xml:space="preserve">, followed by </w:t>
      </w:r>
      <w:r w:rsidR="00874BD2">
        <w:rPr>
          <w:b/>
        </w:rPr>
        <w:t>9</w:t>
      </w:r>
      <w:r>
        <w:t xml:space="preserve">. </w:t>
      </w:r>
      <w:r w:rsidR="009D6E0A">
        <w:t xml:space="preserve">Upon visualisation, the </w:t>
      </w:r>
      <w:r w:rsidR="00874BD2">
        <w:t xml:space="preserve">dihedral </w:t>
      </w:r>
      <w:r w:rsidR="009D6E0A">
        <w:t xml:space="preserve">rotation </w:t>
      </w:r>
      <w:r w:rsidR="00874BD2">
        <w:t xml:space="preserve">in </w:t>
      </w:r>
      <w:r w:rsidR="00874BD2">
        <w:rPr>
          <w:b/>
        </w:rPr>
        <w:t xml:space="preserve">3 </w:t>
      </w:r>
      <w:r w:rsidR="009D6E0A">
        <w:t xml:space="preserve">was found to </w:t>
      </w:r>
      <w:del w:id="350" w:author="Microsoft Office User" w:date="2019-10-19T16:45:00Z">
        <w:r w:rsidR="009D6E0A" w:rsidDel="00127AAD">
          <w:delText xml:space="preserve">have </w:delText>
        </w:r>
      </w:del>
      <w:r w:rsidR="009D6E0A">
        <w:t>be</w:t>
      </w:r>
      <w:del w:id="351" w:author="Microsoft Office User" w:date="2019-10-19T16:45:00Z">
        <w:r w:rsidR="009D6E0A" w:rsidDel="00127AAD">
          <w:delText>en</w:delText>
        </w:r>
      </w:del>
      <w:r w:rsidR="009D6E0A">
        <w:t xml:space="preserve"> hindered by steric clashes between </w:t>
      </w:r>
      <w:r w:rsidR="00730935">
        <w:t xml:space="preserve">the </w:t>
      </w:r>
      <w:r w:rsidR="00730935" w:rsidRPr="00730935">
        <w:rPr>
          <w:i/>
          <w:iCs/>
        </w:rPr>
        <w:t>tert</w:t>
      </w:r>
      <w:r w:rsidR="00730935">
        <w:t>-butyl group</w:t>
      </w:r>
      <w:ins w:id="352" w:author="Microsoft Office User" w:date="2019-10-19T16:45:00Z">
        <w:r w:rsidR="00127AAD">
          <w:t xml:space="preserve"> </w:t>
        </w:r>
        <w:r w:rsidR="00127AAD" w:rsidRPr="00127AAD">
          <w:t xml:space="preserve">of </w:t>
        </w:r>
        <w:r w:rsidR="00127AAD">
          <w:rPr>
            <w:b/>
          </w:rPr>
          <w:t>3</w:t>
        </w:r>
      </w:ins>
      <w:del w:id="353" w:author="Microsoft Office User" w:date="2019-10-19T16:45:00Z">
        <w:r w:rsidR="009D6E0A" w:rsidDel="00127AAD">
          <w:delText>s</w:delText>
        </w:r>
      </w:del>
      <w:r w:rsidR="009D6E0A">
        <w:t xml:space="preserve"> </w:t>
      </w:r>
      <w:r w:rsidR="00730935">
        <w:t>and</w:t>
      </w:r>
      <w:r w:rsidR="00153933">
        <w:t xml:space="preserve"> the</w:t>
      </w:r>
      <w:r w:rsidR="00B52BD8">
        <w:t xml:space="preserve"> </w:t>
      </w:r>
      <w:r w:rsidR="00B52BD8" w:rsidRPr="00B52BD8">
        <w:rPr>
          <w:i/>
        </w:rPr>
        <w:t>iso</w:t>
      </w:r>
      <w:r w:rsidR="00B52BD8">
        <w:t xml:space="preserve">-propyl group of a </w:t>
      </w:r>
      <w:ins w:id="354" w:author="Microsoft Office User" w:date="2019-10-19T16:45:00Z">
        <w:r w:rsidR="00127AAD">
          <w:t xml:space="preserve">nearby </w:t>
        </w:r>
      </w:ins>
      <w:r w:rsidR="00B52BD8">
        <w:t xml:space="preserve">leucine and </w:t>
      </w:r>
      <w:commentRangeStart w:id="355"/>
      <w:r w:rsidR="00B52BD8">
        <w:t>C-terminal</w:t>
      </w:r>
      <w:commentRangeEnd w:id="355"/>
      <w:r w:rsidR="00127AAD">
        <w:rPr>
          <w:rStyle w:val="CommentReference"/>
        </w:rPr>
        <w:commentReference w:id="355"/>
      </w:r>
      <w:r w:rsidR="00B52BD8">
        <w:t xml:space="preserve"> of asparagine throughout the simulation</w:t>
      </w:r>
      <w:r w:rsidR="00730935">
        <w:t xml:space="preserve">. </w:t>
      </w:r>
      <w:del w:id="356" w:author="Microsoft Office User" w:date="2019-10-19T16:46:00Z">
        <w:r w:rsidR="005943A8" w:rsidDel="00127AAD">
          <w:delText xml:space="preserve">This is </w:delText>
        </w:r>
        <w:r w:rsidR="00874BD2" w:rsidDel="00127AAD">
          <w:delText>different from the case in</w:delText>
        </w:r>
      </w:del>
      <w:ins w:id="357" w:author="Microsoft Office User" w:date="2019-10-19T16:46:00Z">
        <w:r w:rsidR="00127AAD">
          <w:t>In contrast, for</w:t>
        </w:r>
      </w:ins>
      <w:r w:rsidR="00874BD2">
        <w:t xml:space="preserve"> </w:t>
      </w:r>
      <w:r w:rsidR="00874BD2">
        <w:rPr>
          <w:b/>
        </w:rPr>
        <w:t>9</w:t>
      </w:r>
      <w:r w:rsidR="00874BD2">
        <w:t xml:space="preserve">, </w:t>
      </w:r>
      <w:del w:id="358" w:author="Microsoft Office User" w:date="2019-10-19T16:46:00Z">
        <w:r w:rsidR="00874BD2" w:rsidDel="00127AAD">
          <w:delText xml:space="preserve">in which </w:delText>
        </w:r>
      </w:del>
      <w:r w:rsidR="00874BD2">
        <w:t xml:space="preserve">the torsional barrier arises from the interactions of the polar functional groups (oxetane and nitrile) with the solvent, namely </w:t>
      </w:r>
      <w:ins w:id="359" w:author="Microsoft Office User" w:date="2019-10-19T16:46:00Z">
        <w:r w:rsidR="00127AAD">
          <w:t xml:space="preserve">a </w:t>
        </w:r>
      </w:ins>
      <w:r w:rsidR="00874BD2">
        <w:t xml:space="preserve">hydrophobic effect. </w:t>
      </w:r>
      <w:r w:rsidR="009E00CA">
        <w:t xml:space="preserve">On the other hand, for inhibitor </w:t>
      </w:r>
      <w:r w:rsidR="009E00CA">
        <w:rPr>
          <w:b/>
          <w:bCs/>
        </w:rPr>
        <w:t>5</w:t>
      </w:r>
      <w:r w:rsidR="009E00CA">
        <w:t>,</w:t>
      </w:r>
      <w:r>
        <w:t xml:space="preserve"> </w:t>
      </w:r>
      <w:r w:rsidR="009E00CA">
        <w:t xml:space="preserve">the torsion angle distribution spans a range of 180°, suggesting </w:t>
      </w:r>
      <w:r w:rsidR="008E3B2A">
        <w:t>a small dihedral rotation</w:t>
      </w:r>
      <w:r w:rsidR="009E00CA">
        <w:t xml:space="preserve"> </w:t>
      </w:r>
      <w:r>
        <w:t xml:space="preserve">barrier </w:t>
      </w:r>
      <w:r w:rsidR="009E00CA">
        <w:t>in the binding site.</w:t>
      </w:r>
      <w:r>
        <w:t xml:space="preserve"> </w:t>
      </w:r>
      <w:commentRangeStart w:id="360"/>
      <w:commentRangeStart w:id="361"/>
      <w:r>
        <w:t>Inhibitor</w:t>
      </w:r>
      <w:commentRangeEnd w:id="360"/>
      <w:r w:rsidR="00960159">
        <w:rPr>
          <w:rStyle w:val="CommentReference"/>
        </w:rPr>
        <w:commentReference w:id="360"/>
      </w:r>
      <w:r>
        <w:t xml:space="preserve"> </w:t>
      </w:r>
      <w:r>
        <w:rPr>
          <w:b/>
        </w:rPr>
        <w:t>5</w:t>
      </w:r>
      <w:r>
        <w:t xml:space="preserve"> </w:t>
      </w:r>
      <w:r w:rsidR="009E00CA">
        <w:t>m</w:t>
      </w:r>
      <w:ins w:id="362" w:author="Microsoft Office User" w:date="2019-10-19T16:48:00Z">
        <w:r w:rsidR="00960159">
          <w:t>ight</w:t>
        </w:r>
      </w:ins>
      <w:del w:id="363" w:author="Microsoft Office User" w:date="2019-10-19T16:48:00Z">
        <w:r w:rsidR="009E00CA" w:rsidDel="00960159">
          <w:delText>ay</w:delText>
        </w:r>
      </w:del>
      <w:r>
        <w:t xml:space="preserve"> thus </w:t>
      </w:r>
      <w:r w:rsidR="009E00CA">
        <w:t xml:space="preserve">be </w:t>
      </w:r>
      <w:del w:id="364" w:author="Microsoft Office User" w:date="2019-10-19T16:48:00Z">
        <w:r w:rsidDel="00960159">
          <w:delText xml:space="preserve">predicted </w:delText>
        </w:r>
      </w:del>
      <w:ins w:id="365" w:author="Microsoft Office User" w:date="2019-10-19T16:48:00Z">
        <w:r w:rsidR="00960159">
          <w:t xml:space="preserve">expected </w:t>
        </w:r>
      </w:ins>
      <w:r>
        <w:t xml:space="preserve">to undergo relatively faster thiol addition due to </w:t>
      </w:r>
      <w:r w:rsidR="009E00CA">
        <w:t>its</w:t>
      </w:r>
      <w:r>
        <w:t xml:space="preserve"> greater flexibility</w:t>
      </w:r>
      <w:r w:rsidR="009E00CA">
        <w:t xml:space="preserve"> within the binding site to form an interaction with Cys481</w:t>
      </w:r>
      <w:r>
        <w:t xml:space="preserve">. </w:t>
      </w:r>
      <w:r w:rsidR="009E00CA">
        <w:t>Conversely, t</w:t>
      </w:r>
      <w:r>
        <w:t xml:space="preserve">he </w:t>
      </w:r>
      <w:r>
        <w:lastRenderedPageBreak/>
        <w:t xml:space="preserve">relatively smaller </w:t>
      </w:r>
      <w:r w:rsidR="009E00CA">
        <w:t>spread</w:t>
      </w:r>
      <w:r>
        <w:t xml:space="preserve"> in the distributions of </w:t>
      </w:r>
      <w:r>
        <w:rPr>
          <w:b/>
        </w:rPr>
        <w:t>3</w:t>
      </w:r>
      <w:r>
        <w:t xml:space="preserve"> and </w:t>
      </w:r>
      <w:r>
        <w:rPr>
          <w:b/>
        </w:rPr>
        <w:t>9</w:t>
      </w:r>
      <w:r>
        <w:t xml:space="preserve"> </w:t>
      </w:r>
      <w:r w:rsidR="009E00CA">
        <w:t>suggests</w:t>
      </w:r>
      <w:r>
        <w:t xml:space="preserve"> that the </w:t>
      </w:r>
      <w:r w:rsidR="009E00CA">
        <w:t>thiol addition</w:t>
      </w:r>
      <w:r w:rsidR="007075DD">
        <w:t>s</w:t>
      </w:r>
      <w:r w:rsidR="009E00CA">
        <w:t xml:space="preserve"> might be slower for these inhibitors.</w:t>
      </w:r>
      <w:commentRangeEnd w:id="361"/>
      <w:r w:rsidR="000057FA">
        <w:rPr>
          <w:rStyle w:val="CommentReference"/>
        </w:rPr>
        <w:commentReference w:id="361"/>
      </w:r>
      <w:r w:rsidR="009E00CA">
        <w:t xml:space="preserve"> </w:t>
      </w:r>
      <w:commentRangeStart w:id="367"/>
      <w:r w:rsidR="00F21CAB">
        <w:t xml:space="preserve">It is seen that for </w:t>
      </w:r>
      <w:r w:rsidR="00F21CAB">
        <w:rPr>
          <w:b/>
        </w:rPr>
        <w:t>1</w:t>
      </w:r>
      <w:r w:rsidR="00F21CAB">
        <w:t xml:space="preserve">, </w:t>
      </w:r>
      <w:r w:rsidR="00F21CAB">
        <w:rPr>
          <w:b/>
        </w:rPr>
        <w:t>3</w:t>
      </w:r>
      <w:r w:rsidR="00F21CAB">
        <w:t xml:space="preserve">, </w:t>
      </w:r>
      <w:r w:rsidR="00F21CAB">
        <w:rPr>
          <w:b/>
        </w:rPr>
        <w:t>7</w:t>
      </w:r>
      <w:r w:rsidR="00F21CAB">
        <w:rPr>
          <w:bCs/>
        </w:rPr>
        <w:t>,</w:t>
      </w:r>
      <w:r w:rsidR="00F21CAB">
        <w:t xml:space="preserve"> and </w:t>
      </w:r>
      <w:r w:rsidR="00F21CAB">
        <w:rPr>
          <w:b/>
        </w:rPr>
        <w:t>9</w:t>
      </w:r>
      <w:r w:rsidR="00F21CAB">
        <w:t xml:space="preserve">, the angles follow approximately normal distributions. Unlike </w:t>
      </w:r>
      <w:r w:rsidR="00F21CAB">
        <w:rPr>
          <w:b/>
          <w:bCs/>
        </w:rPr>
        <w:t>4</w:t>
      </w:r>
      <w:r w:rsidR="00F21CAB">
        <w:t xml:space="preserve">, the distribution peaks with opposite signs for </w:t>
      </w:r>
      <w:r w:rsidR="00F21CAB">
        <w:rPr>
          <w:b/>
          <w:bCs/>
        </w:rPr>
        <w:t>7</w:t>
      </w:r>
      <w:r w:rsidR="00F21CAB">
        <w:t xml:space="preserve"> and </w:t>
      </w:r>
      <w:r w:rsidR="00F21CAB">
        <w:rPr>
          <w:b/>
          <w:bCs/>
        </w:rPr>
        <w:t>9</w:t>
      </w:r>
      <w:r w:rsidR="00F21CAB">
        <w:t xml:space="preserve"> do not interconvert, suggesting that the different states sampled were separated by high rotational barriers. It is thus predicted that an absolute configuration of </w:t>
      </w:r>
      <w:r w:rsidR="00F21CAB" w:rsidRPr="00907E82">
        <w:rPr>
          <w:i/>
        </w:rPr>
        <w:t>S</w:t>
      </w:r>
      <w:r w:rsidR="00F21CAB">
        <w:t xml:space="preserve"> in the linker (</w:t>
      </w:r>
      <w:r w:rsidR="00F21CAB">
        <w:rPr>
          <w:b/>
          <w:bCs/>
        </w:rPr>
        <w:t>4</w:t>
      </w:r>
      <w:r w:rsidR="00F21CAB">
        <w:t>) allows faster thiol addition compared to its diastereomer (</w:t>
      </w:r>
      <w:r w:rsidR="00F21CAB">
        <w:rPr>
          <w:b/>
          <w:bCs/>
        </w:rPr>
        <w:t>7</w:t>
      </w:r>
      <w:r w:rsidR="00F21CAB">
        <w:t>)</w:t>
      </w:r>
      <w:commentRangeEnd w:id="367"/>
      <w:r w:rsidR="00960159">
        <w:rPr>
          <w:rStyle w:val="CommentReference"/>
        </w:rPr>
        <w:commentReference w:id="367"/>
      </w:r>
      <w:r w:rsidR="00F21CAB">
        <w:t>.</w:t>
      </w:r>
    </w:p>
    <w:p w14:paraId="471C5930" w14:textId="1D10DFF9" w:rsidR="00BA60CA" w:rsidRDefault="00BA60CA" w:rsidP="000F5DBD">
      <w:pPr>
        <w:jc w:val="center"/>
      </w:pPr>
      <w:r w:rsidRPr="00BA60CA">
        <w:rPr>
          <w:noProof/>
          <w:lang w:val="en-AU"/>
        </w:rPr>
        <w:drawing>
          <wp:inline distT="0" distB="0" distL="0" distR="0" wp14:anchorId="2B6D025D" wp14:editId="1B2DCF63">
            <wp:extent cx="5943600" cy="3467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67100"/>
                    </a:xfrm>
                    <a:prstGeom prst="rect">
                      <a:avLst/>
                    </a:prstGeom>
                  </pic:spPr>
                </pic:pic>
              </a:graphicData>
            </a:graphic>
          </wp:inline>
        </w:drawing>
      </w:r>
    </w:p>
    <w:p w14:paraId="647C5324" w14:textId="0A3809A9" w:rsidR="00E51097" w:rsidRPr="00802D6C" w:rsidRDefault="002550A9" w:rsidP="000F5DBD">
      <w:r>
        <w:rPr>
          <w:b/>
        </w:rPr>
        <w:t>Figure 3.</w:t>
      </w:r>
      <w:r w:rsidR="00EE1ED0">
        <w:rPr>
          <w:b/>
        </w:rPr>
        <w:t>6</w:t>
      </w:r>
      <w:r w:rsidR="00E51097">
        <w:rPr>
          <w:b/>
        </w:rPr>
        <w:t>.</w:t>
      </w:r>
      <w:r w:rsidR="00E51097">
        <w:t xml:space="preserve"> Distributions of the C=C-C=O dihedral angles throughout the 100 ns MD simulations of noncovalently bound BTK inhibitors. </w:t>
      </w:r>
      <w:r w:rsidR="007B17C1">
        <w:t xml:space="preserve">A and B denotes the BTK </w:t>
      </w:r>
      <w:commentRangeStart w:id="368"/>
      <w:r w:rsidR="007B17C1">
        <w:t>monomer</w:t>
      </w:r>
      <w:commentRangeEnd w:id="368"/>
      <w:r w:rsidR="00B067F5">
        <w:rPr>
          <w:rStyle w:val="CommentReference"/>
        </w:rPr>
        <w:commentReference w:id="368"/>
      </w:r>
      <w:r w:rsidR="007B17C1">
        <w:t xml:space="preserve"> bound by the inhibitor while the number in front refers to the identity of the inhibitor</w:t>
      </w:r>
      <w:r w:rsidR="00E51097">
        <w:t>.</w:t>
      </w:r>
    </w:p>
    <w:p w14:paraId="108E6A6B" w14:textId="2594B21A" w:rsidR="00E51097" w:rsidRDefault="00E51097" w:rsidP="00F21CAB">
      <w:pPr>
        <w:pStyle w:val="Heading4"/>
        <w:spacing w:before="240"/>
      </w:pPr>
      <w:r>
        <w:t>Distance of Cys481 Sulfur</w:t>
      </w:r>
      <w:del w:id="370" w:author="Microsoft Office User" w:date="2019-10-19T16:50:00Z">
        <w:r w:rsidDel="000057FA">
          <w:delText xml:space="preserve"> Atom</w:delText>
        </w:r>
      </w:del>
      <w:r>
        <w:t xml:space="preserve"> from</w:t>
      </w:r>
      <w:r w:rsidR="009E00CA">
        <w:t xml:space="preserve"> the</w:t>
      </w:r>
      <w:r>
        <w:t xml:space="preserve"> Electrophilic Carbon</w:t>
      </w:r>
    </w:p>
    <w:p w14:paraId="33289D5B" w14:textId="15523214" w:rsidR="00E51097" w:rsidRPr="00A045F7" w:rsidRDefault="00ED2AB6" w:rsidP="00BA60CA">
      <w:pPr>
        <w:pStyle w:val="Paragraph"/>
      </w:pPr>
      <w:commentRangeStart w:id="371"/>
      <w:r>
        <w:t>The</w:t>
      </w:r>
      <w:commentRangeEnd w:id="371"/>
      <w:r w:rsidR="00960159">
        <w:rPr>
          <w:rStyle w:val="CommentReference"/>
        </w:rPr>
        <w:commentReference w:id="371"/>
      </w:r>
      <w:r>
        <w:t xml:space="preserve"> distance between the atoms that participate in the covalent bond formation event is a crucial indicator of the possibility of achieving the TS geometries. </w:t>
      </w:r>
      <w:r w:rsidR="00E51097">
        <w:t xml:space="preserve">Figure </w:t>
      </w:r>
      <w:r w:rsidR="00EE1ED0">
        <w:t>3.7</w:t>
      </w:r>
      <w:r w:rsidR="00E51097">
        <w:t xml:space="preserve"> shows the </w:t>
      </w:r>
      <w:r w:rsidR="009E00CA">
        <w:t xml:space="preserve">distribution of the </w:t>
      </w:r>
      <w:r w:rsidR="00E51097">
        <w:t xml:space="preserve">distances between the </w:t>
      </w:r>
      <w:r w:rsidR="009E00CA">
        <w:t>Cys481 sulfur and the electro</w:t>
      </w:r>
      <w:r>
        <w:t xml:space="preserve">philic carbon of the </w:t>
      </w:r>
      <w:r>
        <w:lastRenderedPageBreak/>
        <w:t>inhibitors</w:t>
      </w:r>
      <w:r w:rsidR="00E51097">
        <w:t xml:space="preserve">. </w:t>
      </w:r>
      <w:r w:rsidR="000521FF">
        <w:t>The average S-C distances vary from 4</w:t>
      </w:r>
      <w:ins w:id="373" w:author="Microsoft Office User" w:date="2019-10-19T16:50:00Z">
        <w:r w:rsidR="000057FA">
          <w:t xml:space="preserve"> to </w:t>
        </w:r>
      </w:ins>
      <w:del w:id="374" w:author="Microsoft Office User" w:date="2019-10-19T16:50:00Z">
        <w:r w:rsidR="000521FF" w:rsidDel="000057FA">
          <w:delText>-</w:delText>
        </w:r>
      </w:del>
      <w:r w:rsidR="000521FF">
        <w:t>8</w:t>
      </w:r>
      <w:r w:rsidR="000521FF" w:rsidRPr="00312D0E">
        <w:t xml:space="preserve"> </w:t>
      </w:r>
      <w:r w:rsidR="000521FF">
        <w:t xml:space="preserve">Å, with the distance between the thiolate sulphur and </w:t>
      </w:r>
      <m:oMath>
        <m:r>
          <w:rPr>
            <w:rFonts w:ascii="Cambria Math" w:hAnsi="Cambria Math"/>
          </w:rPr>
          <m:t>β</m:t>
        </m:r>
      </m:oMath>
      <w:r w:rsidR="000521FF">
        <w:t>-carbon of inhibitor</w:t>
      </w:r>
      <w:del w:id="375" w:author="Microsoft Office User" w:date="2019-10-19T16:50:00Z">
        <w:r w:rsidR="000521FF" w:rsidDel="000057FA">
          <w:delText>s</w:delText>
        </w:r>
      </w:del>
      <w:r w:rsidR="000521FF">
        <w:t xml:space="preserve"> </w:t>
      </w:r>
      <w:r w:rsidR="000521FF">
        <w:rPr>
          <w:b/>
        </w:rPr>
        <w:t xml:space="preserve">3 </w:t>
      </w:r>
      <w:r w:rsidR="000521FF">
        <w:rPr>
          <w:bCs/>
        </w:rPr>
        <w:t>being the shortest</w:t>
      </w:r>
      <w:ins w:id="376" w:author="Microsoft Office User" w:date="2019-10-19T16:50:00Z">
        <w:r w:rsidR="000057FA">
          <w:rPr>
            <w:bCs/>
          </w:rPr>
          <w:t xml:space="preserve"> on average</w:t>
        </w:r>
      </w:ins>
      <w:r w:rsidR="000521FF">
        <w:rPr>
          <w:bCs/>
        </w:rPr>
        <w:t xml:space="preserve"> (3.8 </w:t>
      </w:r>
      <w:r w:rsidR="000521FF">
        <w:t>Å</w:t>
      </w:r>
      <w:r w:rsidR="000521FF">
        <w:rPr>
          <w:bCs/>
        </w:rPr>
        <w:t>).</w:t>
      </w:r>
      <w:r w:rsidR="000521FF">
        <w:t xml:space="preserve"> </w:t>
      </w:r>
      <w:r w:rsidR="009E00CA">
        <w:t>Based on</w:t>
      </w:r>
      <w:r w:rsidR="00E51097">
        <w:t xml:space="preserve"> the QM calculation</w:t>
      </w:r>
      <w:r w:rsidR="009E00CA">
        <w:t xml:space="preserve">s, the hypothetical ideal </w:t>
      </w:r>
      <w:r w:rsidR="00E51097">
        <w:t>S-C distance</w:t>
      </w:r>
      <w:r w:rsidR="009E00CA">
        <w:t>s in the TS</w:t>
      </w:r>
      <w:r w:rsidR="00E51097">
        <w:t xml:space="preserve"> </w:t>
      </w:r>
      <w:r w:rsidR="009E00CA">
        <w:t>are</w:t>
      </w:r>
      <w:r w:rsidR="00E51097">
        <w:t xml:space="preserve"> about 2.7 Å</w:t>
      </w:r>
      <w:r w:rsidR="009E00CA">
        <w:t xml:space="preserve"> (</w:t>
      </w:r>
      <w:r w:rsidR="009E00CA">
        <w:rPr>
          <w:b/>
          <w:bCs/>
        </w:rPr>
        <w:t>R1</w:t>
      </w:r>
      <w:r w:rsidR="009E00CA">
        <w:t>)</w:t>
      </w:r>
      <w:r w:rsidR="00E51097">
        <w:t>, 2.6</w:t>
      </w:r>
      <w:r w:rsidR="00E51097" w:rsidRPr="00FF7750">
        <w:t xml:space="preserve"> </w:t>
      </w:r>
      <w:r w:rsidR="00E51097">
        <w:t>Å</w:t>
      </w:r>
      <w:r w:rsidR="009E00CA">
        <w:t xml:space="preserve"> (</w:t>
      </w:r>
      <w:r w:rsidR="009E00CA">
        <w:rPr>
          <w:b/>
          <w:bCs/>
        </w:rPr>
        <w:t>R3</w:t>
      </w:r>
      <w:r w:rsidR="009E00CA">
        <w:t xml:space="preserve">), </w:t>
      </w:r>
      <w:r w:rsidR="00E51097">
        <w:t>2.7</w:t>
      </w:r>
      <w:r w:rsidR="00E51097" w:rsidRPr="00FF7750">
        <w:t xml:space="preserve"> </w:t>
      </w:r>
      <w:r w:rsidR="00E51097">
        <w:t>Å</w:t>
      </w:r>
      <w:r w:rsidR="009E00CA">
        <w:t xml:space="preserve"> (</w:t>
      </w:r>
      <w:r w:rsidR="009E00CA">
        <w:rPr>
          <w:b/>
          <w:bCs/>
        </w:rPr>
        <w:t>R4(7)</w:t>
      </w:r>
      <w:r w:rsidR="009E00CA">
        <w:t xml:space="preserve">), </w:t>
      </w:r>
      <w:r w:rsidR="00E51097">
        <w:t>2.2</w:t>
      </w:r>
      <w:r w:rsidR="00E51097" w:rsidRPr="00FF7750">
        <w:t xml:space="preserve"> </w:t>
      </w:r>
      <w:r w:rsidR="00E51097">
        <w:t>Å</w:t>
      </w:r>
      <w:r w:rsidR="009E00CA">
        <w:t xml:space="preserve"> (</w:t>
      </w:r>
      <w:r w:rsidR="009E00CA">
        <w:rPr>
          <w:b/>
          <w:bCs/>
        </w:rPr>
        <w:t>R5</w:t>
      </w:r>
      <w:r w:rsidR="009E00CA">
        <w:t>),</w:t>
      </w:r>
      <w:r w:rsidR="00E51097">
        <w:t xml:space="preserve"> and 2.6 Å</w:t>
      </w:r>
      <w:r w:rsidR="009E00CA">
        <w:t xml:space="preserve"> (</w:t>
      </w:r>
      <w:r w:rsidR="009E00CA">
        <w:rPr>
          <w:b/>
          <w:bCs/>
        </w:rPr>
        <w:t>R9</w:t>
      </w:r>
      <w:r w:rsidR="009E00CA">
        <w:t>)</w:t>
      </w:r>
      <w:r w:rsidR="00E51097">
        <w:t xml:space="preserve">. None of the simulations </w:t>
      </w:r>
      <w:r w:rsidR="009E00CA">
        <w:t>contained any frames</w:t>
      </w:r>
      <w:r w:rsidR="00E51097">
        <w:t xml:space="preserve"> </w:t>
      </w:r>
      <w:r w:rsidR="00312D0E">
        <w:t>in which</w:t>
      </w:r>
      <w:r w:rsidR="00E51097">
        <w:t xml:space="preserve"> the </w:t>
      </w:r>
      <w:r w:rsidR="00312D0E">
        <w:t xml:space="preserve">S-C </w:t>
      </w:r>
      <w:r w:rsidR="00E51097">
        <w:t xml:space="preserve">distance </w:t>
      </w:r>
      <w:r w:rsidR="00312D0E">
        <w:t>was</w:t>
      </w:r>
      <w:r w:rsidR="00E51097">
        <w:t xml:space="preserve"> </w:t>
      </w:r>
      <w:ins w:id="377" w:author="Microsoft Office User" w:date="2019-10-19T16:50:00Z">
        <w:r w:rsidR="000057FA">
          <w:t xml:space="preserve">so </w:t>
        </w:r>
      </w:ins>
      <w:r w:rsidR="00E51097">
        <w:t>close</w:t>
      </w:r>
      <w:del w:id="378" w:author="Microsoft Office User" w:date="2019-10-19T16:51:00Z">
        <w:r w:rsidR="00E51097" w:rsidDel="000057FA">
          <w:delText xml:space="preserve"> enough for the TS to be achieved</w:delText>
        </w:r>
      </w:del>
      <w:r w:rsidR="00E51097">
        <w:t xml:space="preserve">. </w:t>
      </w:r>
      <w:r w:rsidR="000521FF">
        <w:t>Nevertheless, t</w:t>
      </w:r>
      <w:r w:rsidR="006F6968">
        <w:t xml:space="preserve">he fluctuations of </w:t>
      </w:r>
      <w:r w:rsidR="000521FF">
        <w:t xml:space="preserve">the distance </w:t>
      </w:r>
      <w:del w:id="379" w:author="Microsoft Office User" w:date="2019-10-19T16:51:00Z">
        <w:r w:rsidR="006F6968" w:rsidDel="000057FA">
          <w:delText xml:space="preserve">could </w:delText>
        </w:r>
      </w:del>
      <w:r w:rsidR="006F6968">
        <w:t xml:space="preserve">give an indication of </w:t>
      </w:r>
      <w:del w:id="380" w:author="Microsoft Office User" w:date="2019-10-19T16:51:00Z">
        <w:r w:rsidR="006F6968" w:rsidDel="000057FA">
          <w:delText>the flexibility</w:delText>
        </w:r>
        <w:r w:rsidR="000521FF" w:rsidDel="000057FA">
          <w:delText xml:space="preserve"> of </w:delText>
        </w:r>
      </w:del>
      <w:ins w:id="381" w:author="Microsoft Office User" w:date="2019-10-19T16:51:00Z">
        <w:r w:rsidR="000057FA">
          <w:t xml:space="preserve">how easily </w:t>
        </w:r>
      </w:ins>
      <w:r w:rsidR="000521FF">
        <w:t xml:space="preserve">the two reactive moieties </w:t>
      </w:r>
      <w:ins w:id="382" w:author="Microsoft Office User" w:date="2019-10-19T16:51:00Z">
        <w:r w:rsidR="000057FA">
          <w:t xml:space="preserve">can approach each other </w:t>
        </w:r>
      </w:ins>
      <w:r w:rsidR="000521FF">
        <w:t>within the binding site</w:t>
      </w:r>
      <w:r w:rsidR="00EE383E">
        <w:t xml:space="preserve">, which would be expected to correspond to the likelihood of </w:t>
      </w:r>
      <w:del w:id="383" w:author="Microsoft Office User" w:date="2019-10-19T16:51:00Z">
        <w:r w:rsidR="00EE383E" w:rsidDel="000057FA">
          <w:delText xml:space="preserve">sampling </w:delText>
        </w:r>
      </w:del>
      <w:ins w:id="384" w:author="Microsoft Office User" w:date="2019-10-19T16:51:00Z">
        <w:r w:rsidR="000057FA">
          <w:t>attaining the TS</w:t>
        </w:r>
      </w:ins>
      <w:del w:id="385" w:author="Microsoft Office User" w:date="2019-10-19T16:51:00Z">
        <w:r w:rsidR="00EE383E" w:rsidDel="000057FA">
          <w:delText>a</w:delText>
        </w:r>
      </w:del>
      <w:r w:rsidR="00EE383E">
        <w:t xml:space="preserve"> geometry</w:t>
      </w:r>
      <w:del w:id="386" w:author="Microsoft Office User" w:date="2019-10-19T16:51:00Z">
        <w:r w:rsidR="00EE383E" w:rsidDel="000057FA">
          <w:delText xml:space="preserve"> resembling the TS</w:delText>
        </w:r>
      </w:del>
      <w:r w:rsidR="000521FF">
        <w:t xml:space="preserve">. In agreement with </w:t>
      </w:r>
      <w:r w:rsidR="000521FF" w:rsidRPr="000A01DC">
        <w:t>the</w:t>
      </w:r>
      <w:r w:rsidR="000521FF">
        <w:rPr>
          <w:b/>
        </w:rPr>
        <w:t xml:space="preserve"> </w:t>
      </w:r>
      <w:r w:rsidR="000521FF">
        <w:t xml:space="preserve">observations made in the investigation on the torsional barriers, the fluctuation in the S-C distance </w:t>
      </w:r>
      <w:r w:rsidR="008656D2">
        <w:t xml:space="preserve">throughout the simulation </w:t>
      </w:r>
      <w:r w:rsidR="000521FF">
        <w:t xml:space="preserve">is the smallest </w:t>
      </w:r>
      <w:r w:rsidR="008656D2">
        <w:t xml:space="preserve">for </w:t>
      </w:r>
      <w:r w:rsidR="008656D2">
        <w:rPr>
          <w:b/>
        </w:rPr>
        <w:t>3</w:t>
      </w:r>
      <w:r w:rsidR="008656D2">
        <w:t xml:space="preserve"> </w:t>
      </w:r>
      <w:r w:rsidR="000521FF">
        <w:t xml:space="preserve">(about 1 Å) </w:t>
      </w:r>
      <w:r w:rsidR="008656D2">
        <w:t>and largest for</w:t>
      </w:r>
      <w:r w:rsidR="000521FF">
        <w:t xml:space="preserve"> </w:t>
      </w:r>
      <w:r w:rsidR="000521FF">
        <w:rPr>
          <w:b/>
        </w:rPr>
        <w:t>5</w:t>
      </w:r>
      <w:r w:rsidR="000521FF">
        <w:t xml:space="preserve"> </w:t>
      </w:r>
      <w:r w:rsidR="008656D2">
        <w:t>(about 7 Å)</w:t>
      </w:r>
      <w:r w:rsidR="000521FF">
        <w:t>.</w:t>
      </w:r>
      <w:r w:rsidR="008656D2">
        <w:t xml:space="preserve"> Inhibitors </w:t>
      </w:r>
      <w:r w:rsidR="008656D2" w:rsidRPr="008656D2">
        <w:rPr>
          <w:b/>
        </w:rPr>
        <w:t>1</w:t>
      </w:r>
      <w:r w:rsidR="008656D2">
        <w:t xml:space="preserve">, </w:t>
      </w:r>
      <w:r w:rsidR="008656D2">
        <w:rPr>
          <w:b/>
        </w:rPr>
        <w:t>4</w:t>
      </w:r>
      <w:r w:rsidR="008656D2">
        <w:t xml:space="preserve">, and </w:t>
      </w:r>
      <w:r w:rsidR="008656D2">
        <w:rPr>
          <w:b/>
        </w:rPr>
        <w:t>7</w:t>
      </w:r>
      <w:r w:rsidR="008656D2">
        <w:t xml:space="preserve"> exhibited fluctuations of about 4 Å, while </w:t>
      </w:r>
      <w:r w:rsidR="008656D2">
        <w:rPr>
          <w:b/>
        </w:rPr>
        <w:t>9</w:t>
      </w:r>
      <w:r w:rsidR="008656D2">
        <w:t xml:space="preserve"> deviates for about 3 Å from its average S-C distance throughout the simulations. </w:t>
      </w:r>
      <w:ins w:id="387" w:author="Microsoft Office User" w:date="2019-10-19T16:56:00Z">
        <w:r w:rsidR="003B472E">
          <w:t>Inhibitor</w:t>
        </w:r>
      </w:ins>
      <w:r w:rsidR="000521FF">
        <w:t xml:space="preserve"> </w:t>
      </w:r>
      <w:r w:rsidR="000521FF">
        <w:rPr>
          <w:b/>
          <w:bCs/>
        </w:rPr>
        <w:t>5</w:t>
      </w:r>
      <w:r w:rsidR="000521FF">
        <w:t xml:space="preserve"> is thus predicted to have the fastest thiol addition while</w:t>
      </w:r>
      <w:r w:rsidR="006F6968">
        <w:t xml:space="preserve"> </w:t>
      </w:r>
      <w:r w:rsidR="006F6968">
        <w:rPr>
          <w:b/>
          <w:bCs/>
        </w:rPr>
        <w:t>3</w:t>
      </w:r>
      <w:r w:rsidR="000521FF">
        <w:t xml:space="preserve"> has the slowest addition rate</w:t>
      </w:r>
      <w:r w:rsidR="00E51097">
        <w:t xml:space="preserve">. </w:t>
      </w:r>
      <w:r>
        <w:t xml:space="preserve">Since the forward addition rate constants </w:t>
      </w:r>
      <w:del w:id="388" w:author="Microsoft Office User" w:date="2019-10-19T16:56:00Z">
        <w:r w:rsidDel="003B472E">
          <w:delText xml:space="preserve">were </w:delText>
        </w:r>
      </w:del>
      <w:ins w:id="389" w:author="Microsoft Office User" w:date="2019-10-19T16:56:00Z">
        <w:r w:rsidR="003B472E">
          <w:t xml:space="preserve">have </w:t>
        </w:r>
      </w:ins>
      <w:r>
        <w:t>not</w:t>
      </w:r>
      <w:ins w:id="390" w:author="Microsoft Office User" w:date="2019-10-19T16:56:00Z">
        <w:r w:rsidR="003B472E">
          <w:t xml:space="preserve"> yet</w:t>
        </w:r>
      </w:ins>
      <w:r>
        <w:t xml:space="preserve"> reported experimentally, the predictions </w:t>
      </w:r>
      <w:del w:id="391" w:author="Microsoft Office User" w:date="2019-10-19T16:56:00Z">
        <w:r w:rsidDel="003B472E">
          <w:delText xml:space="preserve">would </w:delText>
        </w:r>
      </w:del>
      <w:r>
        <w:t>await experimental testing.</w:t>
      </w:r>
    </w:p>
    <w:p w14:paraId="38298AB2" w14:textId="55B52607" w:rsidR="00E51097" w:rsidRDefault="00BA60CA" w:rsidP="00312D0E">
      <w:pPr>
        <w:jc w:val="center"/>
      </w:pPr>
      <w:r w:rsidRPr="00BA60CA">
        <w:rPr>
          <w:noProof/>
          <w:lang w:val="en-AU"/>
        </w:rPr>
        <w:lastRenderedPageBreak/>
        <w:drawing>
          <wp:inline distT="0" distB="0" distL="0" distR="0" wp14:anchorId="2180ADF1" wp14:editId="7632A6F8">
            <wp:extent cx="5943600" cy="3467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67100"/>
                    </a:xfrm>
                    <a:prstGeom prst="rect">
                      <a:avLst/>
                    </a:prstGeom>
                  </pic:spPr>
                </pic:pic>
              </a:graphicData>
            </a:graphic>
          </wp:inline>
        </w:drawing>
      </w:r>
    </w:p>
    <w:p w14:paraId="76C742BF" w14:textId="4749D2B0" w:rsidR="007F53EC" w:rsidRDefault="002550A9" w:rsidP="00B151C9">
      <w:r>
        <w:rPr>
          <w:b/>
        </w:rPr>
        <w:t>Figure 3.</w:t>
      </w:r>
      <w:r w:rsidR="00EE1ED0">
        <w:rPr>
          <w:b/>
        </w:rPr>
        <w:t>7</w:t>
      </w:r>
      <w:r w:rsidR="00E51097" w:rsidRPr="00C03498">
        <w:rPr>
          <w:b/>
        </w:rPr>
        <w:t>.</w:t>
      </w:r>
      <w:r w:rsidR="00E51097">
        <w:t xml:space="preserve"> </w:t>
      </w:r>
      <w:r w:rsidR="00EE383E">
        <w:t>Plots of the S-C d</w:t>
      </w:r>
      <w:commentRangeStart w:id="392"/>
      <w:commentRangeStart w:id="393"/>
      <w:r w:rsidR="00E51097">
        <w:t xml:space="preserve">istance </w:t>
      </w:r>
      <w:commentRangeEnd w:id="392"/>
      <w:r w:rsidR="00E51097">
        <w:rPr>
          <w:rStyle w:val="CommentReference"/>
        </w:rPr>
        <w:commentReference w:id="392"/>
      </w:r>
      <w:commentRangeEnd w:id="393"/>
      <w:r w:rsidR="003B472E">
        <w:rPr>
          <w:rStyle w:val="CommentReference"/>
        </w:rPr>
        <w:commentReference w:id="393"/>
      </w:r>
      <w:r w:rsidR="00EE383E">
        <w:t>over time</w:t>
      </w:r>
      <w:r w:rsidR="00E51097" w:rsidRPr="007B1CEF">
        <w:t>.</w:t>
      </w:r>
      <w:r w:rsidR="00EE383E" w:rsidRPr="00EE383E">
        <w:t xml:space="preserve"> </w:t>
      </w:r>
      <w:r w:rsidR="00EE383E">
        <w:t>A and B denote</w:t>
      </w:r>
      <w:del w:id="394" w:author="Microsoft Office User" w:date="2019-10-19T16:57:00Z">
        <w:r w:rsidR="00EE383E" w:rsidDel="003B472E">
          <w:delText>s</w:delText>
        </w:r>
      </w:del>
      <w:r w:rsidR="00EE383E">
        <w:t xml:space="preserve"> </w:t>
      </w:r>
      <w:ins w:id="395" w:author="Microsoft Office User" w:date="2019-10-19T16:57:00Z">
        <w:r w:rsidR="003B472E">
          <w:t>which</w:t>
        </w:r>
      </w:ins>
      <w:del w:id="396" w:author="Microsoft Office User" w:date="2019-10-19T16:57:00Z">
        <w:r w:rsidR="00EE383E" w:rsidDel="003B472E">
          <w:delText>the</w:delText>
        </w:r>
      </w:del>
      <w:r w:rsidR="00EE383E">
        <w:t xml:space="preserve"> </w:t>
      </w:r>
      <w:r w:rsidR="007B17C1">
        <w:t xml:space="preserve">BTK </w:t>
      </w:r>
      <w:r w:rsidR="00EE383E">
        <w:t>monomer</w:t>
      </w:r>
      <w:r w:rsidR="007B17C1">
        <w:t xml:space="preserve"> </w:t>
      </w:r>
      <w:ins w:id="397" w:author="Microsoft Office User" w:date="2019-10-19T16:57:00Z">
        <w:r w:rsidR="003B472E">
          <w:t xml:space="preserve">each inhibitor is </w:t>
        </w:r>
      </w:ins>
      <w:r w:rsidR="007B17C1">
        <w:t xml:space="preserve">bound </w:t>
      </w:r>
      <w:del w:id="398" w:author="Microsoft Office User" w:date="2019-10-19T16:57:00Z">
        <w:r w:rsidR="007B17C1" w:rsidDel="003B472E">
          <w:delText>by the inhibitor</w:delText>
        </w:r>
      </w:del>
      <w:ins w:id="399" w:author="Microsoft Office User" w:date="2019-10-19T16:57:00Z">
        <w:r w:rsidR="003B472E">
          <w:t>to</w:t>
        </w:r>
      </w:ins>
      <w:r w:rsidR="007B17C1">
        <w:t xml:space="preserve"> </w:t>
      </w:r>
      <w:r w:rsidR="00EE383E">
        <w:t>while the number in front refers to the identity of the inhibitor.</w:t>
      </w:r>
      <w:r w:rsidR="007F53EC">
        <w:br w:type="page"/>
      </w:r>
    </w:p>
    <w:p w14:paraId="42CD7FD1" w14:textId="2A556C7A" w:rsidR="009A280C" w:rsidRDefault="00312D0E" w:rsidP="00B151C9">
      <w:pPr>
        <w:pStyle w:val="Heading1"/>
      </w:pPr>
      <w:bookmarkStart w:id="400" w:name="_Toc22242536"/>
      <w:r>
        <w:lastRenderedPageBreak/>
        <w:t xml:space="preserve">CONCLUSIONS AND </w:t>
      </w:r>
      <w:r w:rsidR="00A31259">
        <w:t>FUTURE DIRECTION</w:t>
      </w:r>
      <w:r>
        <w:t>S</w:t>
      </w:r>
      <w:bookmarkEnd w:id="400"/>
    </w:p>
    <w:p w14:paraId="1C4E3FCF" w14:textId="2E54EE74" w:rsidR="00312D0E" w:rsidRDefault="00312D0E" w:rsidP="00312D0E">
      <w:pPr>
        <w:pStyle w:val="Heading2"/>
        <w:spacing w:before="0"/>
      </w:pPr>
      <w:bookmarkStart w:id="401" w:name="_Toc22242537"/>
      <w:r>
        <w:t>Conclusions</w:t>
      </w:r>
      <w:bookmarkEnd w:id="401"/>
    </w:p>
    <w:p w14:paraId="2E7249B7" w14:textId="71F13D89" w:rsidR="00880F10" w:rsidRDefault="00C52C6A" w:rsidP="00E045AF">
      <w:pPr>
        <w:pStyle w:val="Paragraph"/>
      </w:pPr>
      <w:commentRangeStart w:id="402"/>
      <w:r>
        <w:t xml:space="preserve">Computational studies </w:t>
      </w:r>
      <w:r w:rsidR="00DA7893">
        <w:t xml:space="preserve">on the reactivities of </w:t>
      </w:r>
      <w:ins w:id="403" w:author="Microsoft Office User" w:date="2019-10-19T16:57:00Z">
        <w:r w:rsidR="009B7729">
          <w:t xml:space="preserve">cyanoacrylamide-based </w:t>
        </w:r>
      </w:ins>
      <w:r w:rsidR="00B86BF6">
        <w:t>BTK</w:t>
      </w:r>
      <w:r w:rsidR="00DA7893">
        <w:t xml:space="preserve"> inhibitors </w:t>
      </w:r>
      <w:del w:id="404" w:author="Microsoft Office User" w:date="2019-10-19T16:58:00Z">
        <w:r w:rsidR="00B86BF6" w:rsidDel="009B7729">
          <w:delText xml:space="preserve">containing </w:delText>
        </w:r>
      </w:del>
      <w:del w:id="405" w:author="Microsoft Office User" w:date="2019-10-19T16:57:00Z">
        <w:r w:rsidR="00B86BF6" w:rsidDel="009B7729">
          <w:delText>cyanoacrylamides</w:delText>
        </w:r>
        <w:r w:rsidR="00B86BF6" w:rsidRPr="00B86BF6" w:rsidDel="009B7729">
          <w:delText xml:space="preserve"> </w:delText>
        </w:r>
      </w:del>
      <w:r>
        <w:t>have been performed</w:t>
      </w:r>
      <w:r w:rsidR="00DA7893">
        <w:t xml:space="preserve"> </w:t>
      </w:r>
      <w:r w:rsidR="00B86BF6">
        <w:t xml:space="preserve">through QM calculations and MD simulations </w:t>
      </w:r>
      <w:r w:rsidR="00DA7893">
        <w:t>in this work</w:t>
      </w:r>
      <w:r>
        <w:t>. The aim was to understand the factors that determine the kinetics and thermodynamics of thiol</w:t>
      </w:r>
      <w:r w:rsidR="00354877">
        <w:t>-Michael</w:t>
      </w:r>
      <w:r>
        <w:t xml:space="preserve"> addition</w:t>
      </w:r>
      <w:r w:rsidR="00354877">
        <w:t>/</w:t>
      </w:r>
      <w:r>
        <w:t>elimination</w:t>
      </w:r>
      <w:r w:rsidR="00DA7893">
        <w:t xml:space="preserve"> in </w:t>
      </w:r>
      <w:ins w:id="406" w:author="Microsoft Office User" w:date="2019-10-19T16:58:00Z">
        <w:r w:rsidR="00C321FA">
          <w:t>the</w:t>
        </w:r>
      </w:ins>
      <w:del w:id="407" w:author="Microsoft Office User" w:date="2019-10-19T16:58:00Z">
        <w:r w:rsidR="00DA7893" w:rsidDel="00C321FA">
          <w:delText>an</w:delText>
        </w:r>
      </w:del>
      <w:r w:rsidR="00DA7893">
        <w:t xml:space="preserve"> enzyme active site</w:t>
      </w:r>
      <w:r>
        <w:t>.</w:t>
      </w:r>
      <w:del w:id="408" w:author="Microsoft Office User" w:date="2019-10-19T16:58:00Z">
        <w:r w:rsidDel="00C321FA">
          <w:delText xml:space="preserve"> </w:delText>
        </w:r>
        <w:r w:rsidR="00DA7893" w:rsidDel="00C321FA">
          <w:delText>Some</w:delText>
        </w:r>
        <w:r w:rsidDel="00C321FA">
          <w:delText xml:space="preserve"> insights into the intrinsic reactivit</w:delText>
        </w:r>
        <w:r w:rsidR="00E045AF" w:rsidDel="00C321FA">
          <w:delText>ies</w:delText>
        </w:r>
        <w:r w:rsidDel="00C321FA">
          <w:delText xml:space="preserve"> of the inhibitors</w:delText>
        </w:r>
        <w:r w:rsidR="00E045AF" w:rsidDel="00C321FA">
          <w:delText xml:space="preserve"> and the contribution of the environmental effects on the reactivities</w:delText>
        </w:r>
        <w:r w:rsidR="00DA7893" w:rsidDel="00C321FA">
          <w:delText xml:space="preserve"> have been obtained</w:delText>
        </w:r>
        <w:r w:rsidDel="00C321FA">
          <w:delText>.</w:delText>
        </w:r>
      </w:del>
    </w:p>
    <w:p w14:paraId="29B502C1" w14:textId="51EC48F3" w:rsidR="00880F10" w:rsidRPr="00DE5F21" w:rsidRDefault="00286148" w:rsidP="00DE5F21">
      <w:pPr>
        <w:pStyle w:val="Paragraph"/>
      </w:pPr>
      <w:del w:id="409" w:author="Microsoft Office User" w:date="2019-10-19T16:59:00Z">
        <w:r w:rsidDel="00C321FA">
          <w:delText xml:space="preserve">The </w:delText>
        </w:r>
      </w:del>
      <w:ins w:id="410" w:author="Microsoft Office User" w:date="2019-10-19T16:59:00Z">
        <w:r w:rsidR="00C321FA">
          <w:t xml:space="preserve">Benchmarking studies showed that the </w:t>
        </w:r>
      </w:ins>
      <w:del w:id="411" w:author="Microsoft Office User" w:date="2019-10-19T16:59:00Z">
        <w:r w:rsidDel="00C321FA">
          <w:delText xml:space="preserve">combination </w:delText>
        </w:r>
      </w:del>
      <w:ins w:id="412" w:author="Microsoft Office User" w:date="2019-10-19T16:59:00Z">
        <w:r w:rsidR="00C321FA">
          <w:t>DFT method</w:t>
        </w:r>
      </w:ins>
      <w:del w:id="413" w:author="Microsoft Office User" w:date="2019-10-19T16:59:00Z">
        <w:r w:rsidDel="00C321FA">
          <w:delText>of</w:delText>
        </w:r>
      </w:del>
      <w:r>
        <w:t xml:space="preserve"> M06-2X/6-31+G(d)//M06-2X/6-311+G(d,p) </w:t>
      </w:r>
      <w:del w:id="414" w:author="Microsoft Office User" w:date="2019-10-19T16:59:00Z">
        <w:r w:rsidDel="00C321FA">
          <w:delText xml:space="preserve">was found to </w:delText>
        </w:r>
      </w:del>
      <w:r>
        <w:t xml:space="preserve">best </w:t>
      </w:r>
      <w:r w:rsidR="00B86BF6">
        <w:t>predict</w:t>
      </w:r>
      <w:ins w:id="415" w:author="Microsoft Office User" w:date="2019-10-19T16:59:00Z">
        <w:r w:rsidR="00C321FA">
          <w:t>ed</w:t>
        </w:r>
      </w:ins>
      <w:r w:rsidR="00B86BF6">
        <w:t xml:space="preserve"> the</w:t>
      </w:r>
      <w:r>
        <w:t xml:space="preserve"> energetics of thiol</w:t>
      </w:r>
      <w:r w:rsidR="00B86BF6">
        <w:t>-Michael</w:t>
      </w:r>
      <w:r>
        <w:t xml:space="preserve"> additions to cyanoacrylamides. </w:t>
      </w:r>
      <w:del w:id="416" w:author="Microsoft Office User" w:date="2019-10-19T16:59:00Z">
        <w:r w:rsidDel="00C321FA">
          <w:delText xml:space="preserve">The </w:delText>
        </w:r>
      </w:del>
      <w:ins w:id="417" w:author="Microsoft Office User" w:date="2019-10-19T16:59:00Z">
        <w:r w:rsidR="00C321FA">
          <w:t xml:space="preserve">An </w:t>
        </w:r>
      </w:ins>
      <w:r>
        <w:t xml:space="preserve">analysis </w:t>
      </w:r>
      <w:r w:rsidR="007013D1">
        <w:t>o</w:t>
      </w:r>
      <w:ins w:id="418" w:author="Microsoft Office User" w:date="2019-10-19T16:59:00Z">
        <w:r w:rsidR="00C321FA">
          <w:t>f</w:t>
        </w:r>
      </w:ins>
      <w:del w:id="419" w:author="Microsoft Office User" w:date="2019-10-19T16:59:00Z">
        <w:r w:rsidR="007013D1" w:rsidDel="00C321FA">
          <w:delText>n</w:delText>
        </w:r>
      </w:del>
      <w:r w:rsidR="007013D1">
        <w:t xml:space="preserve"> the low energy conformations of the MAs </w:t>
      </w:r>
      <w:r>
        <w:t>reveal</w:t>
      </w:r>
      <w:ins w:id="420" w:author="Microsoft Office User" w:date="2019-10-19T16:59:00Z">
        <w:r w:rsidR="00C321FA">
          <w:t>ed</w:t>
        </w:r>
      </w:ins>
      <w:del w:id="421" w:author="Microsoft Office User" w:date="2019-10-19T16:59:00Z">
        <w:r w:rsidDel="00C321FA">
          <w:delText>s</w:delText>
        </w:r>
      </w:del>
      <w:r>
        <w:t xml:space="preserve"> </w:t>
      </w:r>
      <w:r w:rsidR="007013D1">
        <w:t>the essential role played by</w:t>
      </w:r>
      <w:r>
        <w:t xml:space="preserve"> the bulkiness of the warhead </w:t>
      </w:r>
      <w:r w:rsidR="00551B26">
        <w:t xml:space="preserve">in </w:t>
      </w:r>
      <w:r w:rsidR="007013D1">
        <w:t>determining the</w:t>
      </w:r>
      <w:r w:rsidR="00551B26">
        <w:t xml:space="preserve"> </w:t>
      </w:r>
      <w:r w:rsidR="007013D1">
        <w:t xml:space="preserve">most favourable </w:t>
      </w:r>
      <w:r w:rsidR="00551B26">
        <w:t>geometr</w:t>
      </w:r>
      <w:ins w:id="422" w:author="Microsoft Office User" w:date="2019-10-19T16:59:00Z">
        <w:r w:rsidR="00C321FA">
          <w:t>y</w:t>
        </w:r>
      </w:ins>
      <w:del w:id="423" w:author="Microsoft Office User" w:date="2019-10-19T16:59:00Z">
        <w:r w:rsidR="00551B26" w:rsidDel="00C321FA">
          <w:delText>ies</w:delText>
        </w:r>
      </w:del>
      <w:r>
        <w:t xml:space="preserve">. </w:t>
      </w:r>
      <w:r w:rsidR="00F73068">
        <w:t>T</w:t>
      </w:r>
      <w:r w:rsidR="004B201C">
        <w:t xml:space="preserve">he QM calculations </w:t>
      </w:r>
      <w:del w:id="424" w:author="Microsoft Office User" w:date="2019-10-19T16:59:00Z">
        <w:r w:rsidR="00F73068" w:rsidDel="0031542A">
          <w:delText>managed to</w:delText>
        </w:r>
      </w:del>
      <w:ins w:id="425" w:author="Microsoft Office User" w:date="2019-10-19T17:00:00Z">
        <w:r w:rsidR="0031542A">
          <w:t>correctly</w:t>
        </w:r>
      </w:ins>
      <w:r w:rsidR="004B201C">
        <w:t xml:space="preserve"> reproduce</w:t>
      </w:r>
      <w:ins w:id="426" w:author="Microsoft Office User" w:date="2019-10-19T16:59:00Z">
        <w:r w:rsidR="0031542A">
          <w:t>d</w:t>
        </w:r>
      </w:ins>
      <w:r w:rsidR="004B201C">
        <w:t xml:space="preserve"> </w:t>
      </w:r>
      <w:r w:rsidR="00F73068">
        <w:t xml:space="preserve">the rankings of the elimination </w:t>
      </w:r>
      <w:del w:id="427" w:author="Microsoft Office User" w:date="2019-10-19T17:00:00Z">
        <w:r w:rsidR="00F73068" w:rsidDel="0031542A">
          <w:delText>rates</w:delText>
        </w:r>
      </w:del>
      <w:ins w:id="428" w:author="Microsoft Office User" w:date="2019-10-19T17:00:00Z">
        <w:r w:rsidR="0031542A">
          <w:t>barriers</w:t>
        </w:r>
      </w:ins>
      <w:del w:id="429" w:author="Microsoft Office User" w:date="2019-10-19T17:00:00Z">
        <w:r w:rsidR="00F73068" w:rsidDel="0031542A">
          <w:delText xml:space="preserve"> </w:delText>
        </w:r>
        <w:r w:rsidR="004B201C" w:rsidRPr="007A575D" w:rsidDel="0031542A">
          <w:delText>qualitatively</w:delText>
        </w:r>
        <w:r w:rsidR="004B201C" w:rsidDel="0031542A">
          <w:delText>, but</w:delText>
        </w:r>
        <w:r w:rsidR="00F73068" w:rsidDel="0031542A">
          <w:delText xml:space="preserve"> failed to describe</w:delText>
        </w:r>
        <w:r w:rsidR="004B201C" w:rsidDel="0031542A">
          <w:delText xml:space="preserve"> the relative differences in magnitude of</w:delText>
        </w:r>
        <w:r w:rsidR="00F73068" w:rsidDel="0031542A">
          <w:delText xml:space="preserve"> the experimentally observed</w:delText>
        </w:r>
        <w:r w:rsidR="004B201C" w:rsidDel="0031542A">
          <w:delText xml:space="preserve"> elimination barriers.</w:delText>
        </w:r>
        <w:r w:rsidR="00DE5F21" w:rsidDel="0031542A">
          <w:delText xml:space="preserve"> The</w:delText>
        </w:r>
      </w:del>
      <w:ins w:id="430" w:author="Microsoft Office User" w:date="2019-10-19T17:00:00Z">
        <w:r w:rsidR="0031542A">
          <w:t xml:space="preserve"> and also revealed correlations</w:t>
        </w:r>
      </w:ins>
      <w:r w:rsidR="00DE5F21">
        <w:t xml:space="preserve"> </w:t>
      </w:r>
      <w:del w:id="431" w:author="Microsoft Office User" w:date="2019-10-19T17:00:00Z">
        <w:r w:rsidR="00F73068" w:rsidDel="0031542A">
          <w:delText xml:space="preserve">calculated </w:delText>
        </w:r>
      </w:del>
      <w:ins w:id="432" w:author="Microsoft Office User" w:date="2019-10-19T17:00:00Z">
        <w:r w:rsidR="0031542A">
          <w:t xml:space="preserve">between the </w:t>
        </w:r>
      </w:ins>
      <w:r w:rsidR="00F73068">
        <w:t xml:space="preserve">addition </w:t>
      </w:r>
      <w:del w:id="433" w:author="Microsoft Office User" w:date="2019-10-19T17:00:00Z">
        <w:r w:rsidR="00F73068" w:rsidDel="0031542A">
          <w:delText xml:space="preserve">reactivities were found to </w:delText>
        </w:r>
        <w:r w:rsidR="00DE5F21" w:rsidDel="0031542A">
          <w:delText>correlate</w:delText>
        </w:r>
      </w:del>
      <w:ins w:id="434" w:author="Microsoft Office User" w:date="2019-10-19T17:00:00Z">
        <w:r w:rsidR="0031542A">
          <w:t>barriers</w:t>
        </w:r>
      </w:ins>
      <w:r w:rsidR="00DE5F21">
        <w:t xml:space="preserve"> with </w:t>
      </w:r>
      <w:del w:id="435" w:author="Microsoft Office User" w:date="2019-10-19T17:01:00Z">
        <w:r w:rsidR="00DE5F21" w:rsidDel="0031542A">
          <w:delText xml:space="preserve">certain </w:delText>
        </w:r>
      </w:del>
      <w:r w:rsidR="00F73068">
        <w:t>electronic descriptors</w:t>
      </w:r>
      <w:del w:id="436" w:author="Microsoft Office User" w:date="2019-10-19T17:01:00Z">
        <w:r w:rsidR="00DE5F21" w:rsidDel="0031542A">
          <w:delText xml:space="preserve">. The </w:delText>
        </w:r>
        <w:r w:rsidR="00F73068" w:rsidDel="0031542A">
          <w:delText>relationships between these properties,</w:delText>
        </w:r>
      </w:del>
      <w:ins w:id="437" w:author="Microsoft Office User" w:date="2019-10-19T17:01:00Z">
        <w:r w:rsidR="0031542A">
          <w:t xml:space="preserve"> including</w:t>
        </w:r>
      </w:ins>
      <w:r w:rsidR="00F73068">
        <w:t xml:space="preserve"> namely </w:t>
      </w:r>
      <m:oMath>
        <m:r>
          <w:del w:id="438" w:author="Microsoft Office User" w:date="2019-10-19T17:01:00Z">
            <m:rPr>
              <m:sty m:val="p"/>
            </m:rPr>
            <w:rPr>
              <w:rFonts w:ascii="Cambria Math" w:hAnsi="Cambria Math"/>
            </w:rPr>
            <m:t>Δ</m:t>
          </w:del>
        </m:r>
        <m:sSubSup>
          <m:sSubSupPr>
            <m:ctrlPr>
              <w:del w:id="439" w:author="Microsoft Office User" w:date="2019-10-19T17:01:00Z">
                <w:rPr>
                  <w:rFonts w:ascii="Cambria Math" w:hAnsi="Cambria Math"/>
                </w:rPr>
              </w:del>
            </m:ctrlPr>
          </m:sSubSupPr>
          <m:e>
            <m:r>
              <w:del w:id="440" w:author="Microsoft Office User" w:date="2019-10-19T17:01:00Z">
                <w:rPr>
                  <w:rFonts w:ascii="Cambria Math" w:hAnsi="Cambria Math"/>
                </w:rPr>
                <m:t>E</m:t>
              </w:del>
            </m:r>
          </m:e>
          <m:sub>
            <m:r>
              <w:del w:id="441" w:author="Microsoft Office User" w:date="2019-10-19T17:01:00Z">
                <w:rPr>
                  <w:rFonts w:ascii="Cambria Math" w:hAnsi="Cambria Math"/>
                </w:rPr>
                <m:t>d_MA</m:t>
              </w:del>
            </m:r>
          </m:sub>
          <m:sup>
            <m:r>
              <w:del w:id="442" w:author="Microsoft Office User" w:date="2019-10-19T17:01:00Z">
                <m:rPr>
                  <m:sty m:val="p"/>
                </m:rPr>
                <w:rPr>
                  <w:rFonts w:ascii="Cambria Math" w:hAnsi="Cambria Math"/>
                </w:rPr>
                <m:t>‡</m:t>
              </w:del>
            </m:r>
          </m:sup>
        </m:sSubSup>
      </m:oMath>
      <w:del w:id="443" w:author="Microsoft Office User" w:date="2019-10-19T17:01:00Z">
        <w:r w:rsidR="00F73068" w:rsidDel="0031542A">
          <w:delText>,</w:delText>
        </w:r>
        <w:r w:rsidR="00DE5F21" w:rsidDel="0031542A">
          <w:delText xml:space="preserve"> </w:delText>
        </w:r>
      </w:del>
      <w:ins w:id="444" w:author="Microsoft Office User" w:date="2019-10-19T17:01:00Z">
        <w:r w:rsidR="0031542A">
          <w:t xml:space="preserve">the </w:t>
        </w:r>
      </w:ins>
      <w:r w:rsidR="00DE5F21">
        <w:t xml:space="preserve">LUMO energy of </w:t>
      </w:r>
      <w:ins w:id="445" w:author="Microsoft Office User" w:date="2019-10-19T17:01:00Z">
        <w:r w:rsidR="0031542A">
          <w:t xml:space="preserve">the </w:t>
        </w:r>
      </w:ins>
      <w:r w:rsidR="00DE5F21">
        <w:t>MA</w:t>
      </w:r>
      <w:r w:rsidR="00F73068">
        <w:t>,</w:t>
      </w:r>
      <w:r w:rsidR="00DE5F21">
        <w:t xml:space="preserve"> </w:t>
      </w:r>
      <w:del w:id="446" w:author="Microsoft Office User" w:date="2019-10-19T17:01:00Z">
        <w:r w:rsidR="00F73068" w:rsidDel="0031542A">
          <w:delText xml:space="preserve">and </w:delText>
        </w:r>
      </w:del>
      <w:ins w:id="447" w:author="Microsoft Office User" w:date="2019-10-19T17:01:00Z">
        <w:r w:rsidR="0031542A">
          <w:t xml:space="preserve">the </w:t>
        </w:r>
      </w:ins>
      <w:r w:rsidR="00F73068">
        <w:t>earliness/lateness of</w:t>
      </w:r>
      <w:r w:rsidR="00DE5F21">
        <w:t xml:space="preserve"> </w:t>
      </w:r>
      <w:ins w:id="448" w:author="Microsoft Office User" w:date="2019-10-19T17:01:00Z">
        <w:r w:rsidR="0031542A">
          <w:t xml:space="preserve">the </w:t>
        </w:r>
      </w:ins>
      <w:r w:rsidR="00DE5F21">
        <w:t>TS</w:t>
      </w:r>
      <w:ins w:id="449" w:author="Microsoft Office User" w:date="2019-10-19T17:01:00Z">
        <w:r w:rsidR="0031542A">
          <w:t>,</w:t>
        </w:r>
      </w:ins>
      <w:r w:rsidR="00DE5F21">
        <w:t xml:space="preserve"> </w:t>
      </w:r>
      <w:ins w:id="450" w:author="Microsoft Office User" w:date="2019-10-19T17:01:00Z">
        <w:r w:rsidR="0031542A">
          <w:t>and the distortion energy of the MA</w:t>
        </w:r>
      </w:ins>
      <w:del w:id="451" w:author="Microsoft Office User" w:date="2019-10-19T17:01:00Z">
        <w:r w:rsidR="00F73068" w:rsidDel="0031542A">
          <w:delText>were rationalised</w:delText>
        </w:r>
      </w:del>
      <w:commentRangeStart w:id="452"/>
      <w:r w:rsidR="00C52C6A">
        <w:rPr>
          <w:noProof/>
          <w:lang w:val="en-AU"/>
        </w:rPr>
        <w:t>.</w:t>
      </w:r>
      <w:hyperlink w:anchor="_ENREF_139" w:tooltip="Morokuma, 1981 #338" w:history="1"/>
      <w:r w:rsidR="00E045AF">
        <w:rPr>
          <w:noProof/>
          <w:lang w:val="en-AU"/>
        </w:rPr>
        <w:t xml:space="preserve"> </w:t>
      </w:r>
      <w:commentRangeEnd w:id="452"/>
      <w:r w:rsidR="00551B26">
        <w:rPr>
          <w:rStyle w:val="CommentReference"/>
        </w:rPr>
        <w:commentReference w:id="452"/>
      </w:r>
    </w:p>
    <w:p w14:paraId="2D3AFC2D" w14:textId="55C4562D" w:rsidR="00551B26" w:rsidRDefault="00551B26" w:rsidP="00736FDC">
      <w:pPr>
        <w:pStyle w:val="Paragraph"/>
      </w:pPr>
      <w:del w:id="453" w:author="Microsoft Office User" w:date="2019-10-19T17:01:00Z">
        <w:r w:rsidDel="0031542A">
          <w:delText>The</w:delText>
        </w:r>
        <w:r w:rsidR="00E045AF" w:rsidDel="0031542A">
          <w:delText xml:space="preserve"> distance analysis</w:delText>
        </w:r>
        <w:r w:rsidDel="0031542A">
          <w:delText xml:space="preserve"> on</w:delText>
        </w:r>
      </w:del>
      <w:ins w:id="454" w:author="Microsoft Office User" w:date="2019-10-19T17:01:00Z">
        <w:r w:rsidR="0031542A">
          <w:t>Analysis of</w:t>
        </w:r>
      </w:ins>
      <w:del w:id="455" w:author="Microsoft Office User" w:date="2019-10-19T17:01:00Z">
        <w:r w:rsidDel="0031542A">
          <w:delText xml:space="preserve"> the</w:delText>
        </w:r>
      </w:del>
      <w:r>
        <w:t xml:space="preserve"> MD simulation</w:t>
      </w:r>
      <w:ins w:id="456" w:author="Microsoft Office User" w:date="2019-10-19T17:01:00Z">
        <w:r w:rsidR="0031542A">
          <w:t xml:space="preserve"> trajectorie</w:t>
        </w:r>
      </w:ins>
      <w:r>
        <w:t>s</w:t>
      </w:r>
      <w:r w:rsidR="0069195E">
        <w:t xml:space="preserve"> ha</w:t>
      </w:r>
      <w:ins w:id="457" w:author="Microsoft Office User" w:date="2019-10-19T17:02:00Z">
        <w:r w:rsidR="0031542A">
          <w:t>s</w:t>
        </w:r>
      </w:ins>
      <w:del w:id="458" w:author="Microsoft Office User" w:date="2019-10-19T17:02:00Z">
        <w:r w:rsidR="0069195E" w:rsidDel="0031542A">
          <w:delText>d</w:delText>
        </w:r>
      </w:del>
      <w:r>
        <w:t xml:space="preserve"> led to the proposal </w:t>
      </w:r>
      <w:del w:id="459" w:author="Microsoft Office User" w:date="2019-10-19T17:02:00Z">
        <w:r w:rsidDel="0031542A">
          <w:delText>of</w:delText>
        </w:r>
        <w:r w:rsidR="00E045AF" w:rsidDel="0031542A">
          <w:delText xml:space="preserve"> </w:delText>
        </w:r>
      </w:del>
      <w:ins w:id="460" w:author="Microsoft Office User" w:date="2019-10-19T17:02:00Z">
        <w:r w:rsidR="0031542A">
          <w:t xml:space="preserve">that one or more </w:t>
        </w:r>
      </w:ins>
      <w:r w:rsidR="00E045AF">
        <w:t>a</w:t>
      </w:r>
      <w:r w:rsidR="00E212B1">
        <w:t>rginine</w:t>
      </w:r>
      <w:ins w:id="461" w:author="Microsoft Office User" w:date="2019-10-19T17:02:00Z">
        <w:r w:rsidR="0031542A">
          <w:t>s may act</w:t>
        </w:r>
      </w:ins>
      <w:r w:rsidR="002F436F">
        <w:t xml:space="preserve"> </w:t>
      </w:r>
      <w:r>
        <w:t xml:space="preserve">as the </w:t>
      </w:r>
      <w:r w:rsidR="002F436F">
        <w:t xml:space="preserve">base </w:t>
      </w:r>
      <w:del w:id="462" w:author="Microsoft Office User" w:date="2019-10-19T17:02:00Z">
        <w:r w:rsidR="002F436F" w:rsidDel="0031542A">
          <w:delText xml:space="preserve">participating </w:delText>
        </w:r>
      </w:del>
      <w:ins w:id="463" w:author="Microsoft Office User" w:date="2019-10-19T17:02:00Z">
        <w:r w:rsidR="0031542A">
          <w:t>that catalyses these</w:t>
        </w:r>
      </w:ins>
      <w:del w:id="464" w:author="Microsoft Office User" w:date="2019-10-19T17:02:00Z">
        <w:r w:rsidR="002F436F" w:rsidDel="0031542A">
          <w:delText>in the</w:delText>
        </w:r>
      </w:del>
      <w:r w:rsidR="002F436F">
        <w:t xml:space="preserve"> Michael reactions</w:t>
      </w:r>
      <w:ins w:id="465" w:author="Microsoft Office User" w:date="2019-10-19T17:02:00Z">
        <w:r w:rsidR="0031542A">
          <w:t xml:space="preserve"> in the BTK active site</w:t>
        </w:r>
      </w:ins>
      <w:r>
        <w:t>. T</w:t>
      </w:r>
      <w:r w:rsidR="00E045AF">
        <w:t xml:space="preserve">he </w:t>
      </w:r>
      <w:del w:id="466" w:author="Microsoft Office User" w:date="2019-10-19T17:02:00Z">
        <w:r w:rsidR="00E045AF" w:rsidDel="0031542A">
          <w:delText xml:space="preserve">corresponding </w:delText>
        </w:r>
      </w:del>
      <w:r w:rsidR="002F436F">
        <w:t>reaction pro</w:t>
      </w:r>
      <w:r w:rsidR="00E212B1">
        <w:t>file</w:t>
      </w:r>
      <w:r w:rsidR="00E045AF">
        <w:t>s</w:t>
      </w:r>
      <w:r w:rsidR="00E212B1">
        <w:t xml:space="preserve"> </w:t>
      </w:r>
      <w:ins w:id="467" w:author="Microsoft Office User" w:date="2019-10-19T17:02:00Z">
        <w:r w:rsidR="0031542A">
          <w:t xml:space="preserve">computed with a model Arg as the base </w:t>
        </w:r>
      </w:ins>
      <w:r w:rsidR="00FD5E45">
        <w:t xml:space="preserve">gave </w:t>
      </w:r>
      <w:del w:id="468" w:author="Microsoft Office User" w:date="2019-10-19T17:02:00Z">
        <w:r w:rsidR="00FD5E45" w:rsidDel="0031542A">
          <w:delText xml:space="preserve">a </w:delText>
        </w:r>
      </w:del>
      <w:r w:rsidR="00FD5E45">
        <w:t xml:space="preserve">better agreement with the experimentally observed trend in </w:t>
      </w:r>
      <w:r w:rsidR="0069195E">
        <w:t xml:space="preserve">thiol </w:t>
      </w:r>
      <w:r w:rsidR="00FD5E45">
        <w:t xml:space="preserve">elimination </w:t>
      </w:r>
      <w:ins w:id="469" w:author="Microsoft Office User" w:date="2019-10-19T17:02:00Z">
        <w:r w:rsidR="0031542A">
          <w:t>barriers</w:t>
        </w:r>
      </w:ins>
      <w:del w:id="470" w:author="Microsoft Office User" w:date="2019-10-19T17:02:00Z">
        <w:r w:rsidR="00FD5E45" w:rsidDel="0031542A">
          <w:delText>rate</w:delText>
        </w:r>
      </w:del>
      <w:r w:rsidR="0069195E">
        <w:t>, with</w:t>
      </w:r>
      <w:ins w:id="471" w:author="Microsoft Office User" w:date="2019-10-19T17:03:00Z">
        <w:r w:rsidR="0031542A">
          <w:t xml:space="preserve"> only one inhibitor</w:t>
        </w:r>
      </w:ins>
      <w:r w:rsidR="0069195E">
        <w:t xml:space="preserve"> </w:t>
      </w:r>
      <w:ins w:id="472" w:author="Microsoft Office User" w:date="2019-10-19T17:03:00Z">
        <w:r w:rsidR="0031542A">
          <w:t>not falling close to the trend line</w:t>
        </w:r>
      </w:ins>
      <w:del w:id="473" w:author="Microsoft Office User" w:date="2019-10-19T17:03:00Z">
        <w:r w:rsidR="0069195E" w:rsidDel="0031542A">
          <w:rPr>
            <w:b/>
          </w:rPr>
          <w:delText>3</w:delText>
        </w:r>
        <w:r w:rsidR="0069195E" w:rsidDel="0031542A">
          <w:delText xml:space="preserve"> remaining as the outlier</w:delText>
        </w:r>
      </w:del>
      <w:r w:rsidR="002F436F">
        <w:t xml:space="preserve">. </w:t>
      </w:r>
      <w:r w:rsidR="00FD5E45">
        <w:lastRenderedPageBreak/>
        <w:t xml:space="preserve">The </w:t>
      </w:r>
      <w:del w:id="474" w:author="Microsoft Office User" w:date="2019-10-19T17:03:00Z">
        <w:r w:rsidR="00FD5E45" w:rsidDel="0031542A">
          <w:delText xml:space="preserve">strain induced upon </w:delText>
        </w:r>
      </w:del>
      <w:r w:rsidR="00FD5E45">
        <w:t>binding of the inhibitors</w:t>
      </w:r>
      <w:ins w:id="475" w:author="Microsoft Office User" w:date="2019-10-19T17:03:00Z">
        <w:r w:rsidR="0031542A">
          <w:t xml:space="preserve"> to BTK</w:t>
        </w:r>
      </w:ins>
      <w:r w:rsidR="00FD5E45">
        <w:t xml:space="preserve"> was found to</w:t>
      </w:r>
      <w:ins w:id="476" w:author="Microsoft Office User" w:date="2019-10-19T17:03:00Z">
        <w:r w:rsidR="0031542A">
          <w:t xml:space="preserve"> induce X–Y kcal/mol of strain energy, which would</w:t>
        </w:r>
      </w:ins>
      <w:r w:rsidR="00FD5E45">
        <w:t xml:space="preserve"> be compensa</w:t>
      </w:r>
      <w:ins w:id="477" w:author="Microsoft Office User" w:date="2019-10-19T17:03:00Z">
        <w:r w:rsidR="0031542A">
          <w:t>ted for</w:t>
        </w:r>
      </w:ins>
      <w:del w:id="478" w:author="Microsoft Office User" w:date="2019-10-19T17:03:00Z">
        <w:r w:rsidR="00FD5E45" w:rsidDel="0031542A">
          <w:delText>ble</w:delText>
        </w:r>
      </w:del>
      <w:r w:rsidR="00FD5E45">
        <w:t xml:space="preserve"> by </w:t>
      </w:r>
      <w:del w:id="479" w:author="Microsoft Office User" w:date="2019-10-19T17:04:00Z">
        <w:r w:rsidR="0069195E" w:rsidDel="0031542A">
          <w:delText xml:space="preserve">the </w:delText>
        </w:r>
      </w:del>
      <w:r w:rsidR="00FD5E45">
        <w:t xml:space="preserve">interactions with </w:t>
      </w:r>
      <w:r w:rsidR="00736FDC">
        <w:t>the active site residues</w:t>
      </w:r>
      <w:r w:rsidR="00FD5E45">
        <w:t>.</w:t>
      </w:r>
      <w:r w:rsidR="00736FDC">
        <w:t xml:space="preserve"> </w:t>
      </w:r>
      <w:del w:id="480" w:author="Microsoft Office User" w:date="2019-10-19T17:04:00Z">
        <w:r w:rsidR="00736FDC" w:rsidDel="0031542A">
          <w:delText xml:space="preserve">The </w:delText>
        </w:r>
      </w:del>
      <w:ins w:id="481" w:author="Microsoft Office User" w:date="2019-10-19T17:04:00Z">
        <w:r w:rsidR="0031542A">
          <w:t xml:space="preserve">Several geometrical features </w:t>
        </w:r>
      </w:ins>
      <w:del w:id="482" w:author="Microsoft Office User" w:date="2019-10-19T17:04:00Z">
        <w:r w:rsidR="00736FDC" w:rsidDel="0031542A">
          <w:delText>addition rates were predicted based on</w:delText>
        </w:r>
      </w:del>
      <w:ins w:id="483" w:author="Microsoft Office User" w:date="2019-10-19T17:04:00Z">
        <w:r w:rsidR="0031542A">
          <w:t>related to</w:t>
        </w:r>
      </w:ins>
      <w:r w:rsidR="00736FDC">
        <w:t xml:space="preserve"> the flexibility of the </w:t>
      </w:r>
      <w:del w:id="484" w:author="Microsoft Office User" w:date="2019-10-19T17:05:00Z">
        <w:r w:rsidR="00736FDC" w:rsidDel="0031542A">
          <w:delText xml:space="preserve">warhead </w:delText>
        </w:r>
      </w:del>
      <w:ins w:id="485" w:author="Microsoft Office User" w:date="2019-10-19T17:05:00Z">
        <w:r w:rsidR="0031542A">
          <w:t xml:space="preserve">inhibitors </w:t>
        </w:r>
      </w:ins>
      <w:r w:rsidR="00736FDC">
        <w:t>within the binding site</w:t>
      </w:r>
      <w:ins w:id="486" w:author="Microsoft Office User" w:date="2019-10-19T17:05:00Z">
        <w:r w:rsidR="0031542A">
          <w:t xml:space="preserve"> were identified as potential influences on the rates of thiol addition</w:t>
        </w:r>
      </w:ins>
      <w:r w:rsidR="00736FDC">
        <w:t>. Taking the</w:t>
      </w:r>
      <w:ins w:id="487" w:author="Microsoft Office User" w:date="2019-10-19T17:05:00Z">
        <w:r w:rsidR="0031542A">
          <w:t>se</w:t>
        </w:r>
      </w:ins>
      <w:r w:rsidR="00736FDC">
        <w:t xml:space="preserve"> environmental effects into account, </w:t>
      </w:r>
      <w:r w:rsidR="00736FDC">
        <w:rPr>
          <w:b/>
        </w:rPr>
        <w:t>5</w:t>
      </w:r>
      <w:r w:rsidR="00736FDC">
        <w:t xml:space="preserve"> was predicted to be the most kinetically reactive while </w:t>
      </w:r>
      <w:r w:rsidR="00736FDC">
        <w:rPr>
          <w:b/>
        </w:rPr>
        <w:t>3</w:t>
      </w:r>
      <w:r w:rsidR="00736FDC">
        <w:t xml:space="preserve"> is the most inert overall</w:t>
      </w:r>
      <w:commentRangeEnd w:id="402"/>
      <w:r w:rsidR="0031542A">
        <w:rPr>
          <w:rStyle w:val="CommentReference"/>
        </w:rPr>
        <w:commentReference w:id="402"/>
      </w:r>
      <w:r w:rsidR="00736FDC">
        <w:t>.</w:t>
      </w:r>
    </w:p>
    <w:p w14:paraId="192770FA" w14:textId="77777777" w:rsidR="0015094F" w:rsidRDefault="0015094F" w:rsidP="00736FDC">
      <w:pPr>
        <w:pStyle w:val="Paragraph"/>
      </w:pPr>
    </w:p>
    <w:p w14:paraId="091937C6" w14:textId="12B013D2" w:rsidR="0049159A" w:rsidRDefault="00354877" w:rsidP="00EC0804">
      <w:pPr>
        <w:pStyle w:val="Heading2"/>
      </w:pPr>
      <w:commentRangeStart w:id="489"/>
      <w:r>
        <w:t>Future</w:t>
      </w:r>
      <w:commentRangeEnd w:id="489"/>
      <w:r w:rsidR="00256DA9">
        <w:rPr>
          <w:rStyle w:val="CommentReference"/>
          <w:b w:val="0"/>
          <w:iCs w:val="0"/>
        </w:rPr>
        <w:commentReference w:id="489"/>
      </w:r>
      <w:r>
        <w:t xml:space="preserve"> Directions</w:t>
      </w:r>
    </w:p>
    <w:p w14:paraId="07F52161" w14:textId="27865CC5" w:rsidR="0008338B" w:rsidRPr="0008338B" w:rsidRDefault="00897794" w:rsidP="001307FC">
      <w:pPr>
        <w:pStyle w:val="Paragraph"/>
      </w:pPr>
      <w:commentRangeStart w:id="491"/>
      <w:r>
        <w:t xml:space="preserve">The cause-and-effect relationship between the electronic descriptors highlighted and the thermodynamic quantities should be studied with further experimentation as correlation does not guarantee causation. </w:t>
      </w:r>
      <w:r w:rsidR="0008338B">
        <w:t xml:space="preserve">Further analysis on the </w:t>
      </w:r>
      <w:r w:rsidR="008578EB">
        <w:t>interactions</w:t>
      </w:r>
      <w:r w:rsidR="0008338B">
        <w:t xml:space="preserve"> of the </w:t>
      </w:r>
      <w:r w:rsidR="008578EB">
        <w:t xml:space="preserve">inhibitors with the binding site residues </w:t>
      </w:r>
      <w:r w:rsidR="0008338B">
        <w:t xml:space="preserve">could </w:t>
      </w:r>
      <w:r w:rsidR="006129E9">
        <w:t xml:space="preserve">potentially reveal the factors </w:t>
      </w:r>
      <w:r w:rsidR="0008338B">
        <w:t>contribut</w:t>
      </w:r>
      <w:r w:rsidR="006129E9">
        <w:t>ing</w:t>
      </w:r>
      <w:r w:rsidR="0008338B">
        <w:t xml:space="preserve"> to the stabilisation of the strained inhibitors.</w:t>
      </w:r>
      <w:commentRangeEnd w:id="491"/>
      <w:r w:rsidR="00131276">
        <w:rPr>
          <w:rStyle w:val="CommentReference"/>
        </w:rPr>
        <w:commentReference w:id="491"/>
      </w:r>
      <w:r w:rsidR="001307FC" w:rsidRPr="001307FC">
        <w:t xml:space="preserve"> </w:t>
      </w:r>
      <w:r w:rsidR="001307FC">
        <w:t xml:space="preserve">The </w:t>
      </w:r>
      <w:r>
        <w:t>choice</w:t>
      </w:r>
      <w:r w:rsidR="001307FC">
        <w:t xml:space="preserve"> of </w:t>
      </w:r>
      <w:r w:rsidR="001307FC" w:rsidRPr="001F3C0C">
        <w:rPr>
          <w:highlight w:val="yellow"/>
        </w:rPr>
        <w:t>the base catalyst</w:t>
      </w:r>
      <w:r w:rsidR="001307FC">
        <w:t xml:space="preserve"> </w:t>
      </w:r>
      <w:r>
        <w:t>has been found to be critical in determining the kinetic reacti</w:t>
      </w:r>
      <w:r w:rsidR="0015094F">
        <w:t>vity</w:t>
      </w:r>
      <w:r>
        <w:t xml:space="preserve"> </w:t>
      </w:r>
      <w:r w:rsidR="00D91D27">
        <w:t xml:space="preserve">and therefore the </w:t>
      </w:r>
      <w:r>
        <w:t xml:space="preserve">validation of </w:t>
      </w:r>
      <w:r w:rsidR="00D91D27">
        <w:t>its</w:t>
      </w:r>
      <w:r>
        <w:t xml:space="preserve"> identity </w:t>
      </w:r>
      <w:r w:rsidR="00D91D27">
        <w:t>is</w:t>
      </w:r>
      <w:r>
        <w:t xml:space="preserve"> paramount</w:t>
      </w:r>
      <w:r w:rsidR="001307FC" w:rsidRPr="006419CB">
        <w:t>.</w:t>
      </w:r>
      <w:ins w:id="492" w:author="Microsoft Office User" w:date="2019-10-19T17:43:00Z">
        <w:r w:rsidR="00256DA9">
          <w:t xml:space="preserve"> The MD simulations </w:t>
        </w:r>
      </w:ins>
      <w:ins w:id="493" w:author="Microsoft Office User" w:date="2019-10-19T17:44:00Z">
        <w:r w:rsidR="00256DA9">
          <w:t xml:space="preserve">suggested that several arginine residues may play this role, but none was close enough to Cys481 or to the </w:t>
        </w:r>
        <w:commentRangeStart w:id="494"/>
        <w:r w:rsidR="00256DA9">
          <w:t>Calpha</w:t>
        </w:r>
        <w:commentRangeEnd w:id="494"/>
        <w:r w:rsidR="00256DA9">
          <w:rPr>
            <w:rStyle w:val="CommentReference"/>
          </w:rPr>
          <w:commentReference w:id="494"/>
        </w:r>
      </w:ins>
      <w:r w:rsidR="001307FC" w:rsidRPr="006419CB">
        <w:t xml:space="preserve"> </w:t>
      </w:r>
      <w:ins w:id="495" w:author="Microsoft Office User" w:date="2019-10-19T17:45:00Z">
        <w:r w:rsidR="00256DA9">
          <w:t xml:space="preserve">to allow a confident assignment to be made. </w:t>
        </w:r>
      </w:ins>
      <w:del w:id="496" w:author="Microsoft Office User" w:date="2019-10-19T17:45:00Z">
        <w:r w:rsidR="006129E9" w:rsidDel="00256DA9">
          <w:delText xml:space="preserve">However, this </w:delText>
        </w:r>
        <w:r w:rsidR="0015094F" w:rsidDel="00256DA9">
          <w:delText>would require</w:delText>
        </w:r>
      </w:del>
      <w:ins w:id="497" w:author="Microsoft Office User" w:date="2019-10-19T17:45:00Z">
        <w:r w:rsidR="00256DA9">
          <w:t>Further investigations using</w:t>
        </w:r>
      </w:ins>
      <w:r w:rsidR="0015094F" w:rsidRPr="0015094F">
        <w:t xml:space="preserve"> a</w:t>
      </w:r>
      <w:ins w:id="498" w:author="Microsoft Office User" w:date="2019-10-19T17:45:00Z">
        <w:r w:rsidR="00256DA9">
          <w:t xml:space="preserve"> theoretical</w:t>
        </w:r>
      </w:ins>
      <w:del w:id="499" w:author="Microsoft Office User" w:date="2019-10-19T17:45:00Z">
        <w:r w:rsidR="0015094F" w:rsidRPr="0015094F" w:rsidDel="00256DA9">
          <w:delText>n</w:delText>
        </w:r>
      </w:del>
      <w:r w:rsidR="0015094F" w:rsidRPr="0015094F">
        <w:t xml:space="preserve"> approach </w:t>
      </w:r>
      <w:r w:rsidR="0015094F">
        <w:t>that includes</w:t>
      </w:r>
      <w:r w:rsidR="0015094F" w:rsidRPr="0015094F">
        <w:t xml:space="preserve"> the electrostatic and steric effects of the protein</w:t>
      </w:r>
      <w:del w:id="500" w:author="Microsoft Office User" w:date="2019-10-19T17:45:00Z">
        <w:r w:rsidR="0015094F" w:rsidRPr="0015094F" w:rsidDel="00256DA9">
          <w:delText xml:space="preserve"> </w:delText>
        </w:r>
      </w:del>
      <w:ins w:id="501" w:author="Microsoft Office User" w:date="2019-10-19T17:45:00Z">
        <w:r w:rsidR="00256DA9">
          <w:t xml:space="preserve">, such as </w:t>
        </w:r>
        <w:r w:rsidR="00256DA9" w:rsidRPr="001F3C0C">
          <w:rPr>
            <w:highlight w:val="yellow"/>
          </w:rPr>
          <w:t>QM/MM</w:t>
        </w:r>
      </w:ins>
      <w:del w:id="502" w:author="Microsoft Office User" w:date="2019-10-19T17:45:00Z">
        <w:r w:rsidR="0015094F" w:rsidRPr="0015094F" w:rsidDel="00256DA9">
          <w:delText>on the reaction while ensuring accurate representation of the electronic structure in the vicinity of the reacting atom</w:delText>
        </w:r>
        <w:r w:rsidR="0015094F" w:rsidDel="00256DA9">
          <w:delText>s</w:delText>
        </w:r>
      </w:del>
      <w:r w:rsidR="006129E9">
        <w:t>.</w:t>
      </w:r>
    </w:p>
    <w:p w14:paraId="040FC4CF" w14:textId="694C20A6" w:rsidR="00DE5F21" w:rsidRPr="00DE5F21" w:rsidRDefault="00DE5F21" w:rsidP="00DE5F21">
      <w:pPr>
        <w:pStyle w:val="Heading3"/>
      </w:pPr>
      <w:r>
        <w:t xml:space="preserve">QM/MM </w:t>
      </w:r>
      <w:commentRangeStart w:id="503"/>
      <w:r>
        <w:t>Studies</w:t>
      </w:r>
      <w:commentRangeEnd w:id="503"/>
      <w:r w:rsidR="00256DA9">
        <w:rPr>
          <w:rStyle w:val="CommentReference"/>
          <w:b w:val="0"/>
          <w:i w:val="0"/>
          <w:iCs w:val="0"/>
        </w:rPr>
        <w:commentReference w:id="503"/>
      </w:r>
    </w:p>
    <w:p w14:paraId="66CB3719" w14:textId="17726279" w:rsidR="004224A2" w:rsidRDefault="000C70EF" w:rsidP="00F901AC">
      <w:pPr>
        <w:pStyle w:val="Paragraph"/>
      </w:pPr>
      <w:r>
        <w:t xml:space="preserve">Hybrid QM/MM methods </w:t>
      </w:r>
      <w:del w:id="504" w:author="Microsoft Office User" w:date="2019-10-19T17:47:00Z">
        <w:r w:rsidR="00167AEE" w:rsidDel="00256DA9">
          <w:delText xml:space="preserve">were designed to </w:delText>
        </w:r>
      </w:del>
      <w:del w:id="505" w:author="Microsoft Office User" w:date="2019-10-19T17:48:00Z">
        <w:r w:rsidR="00167AEE" w:rsidDel="00256DA9">
          <w:delText>address</w:delText>
        </w:r>
      </w:del>
      <w:ins w:id="506" w:author="Microsoft Office User" w:date="2019-10-19T17:48:00Z">
        <w:r w:rsidR="00256DA9">
          <w:t>circumvent</w:t>
        </w:r>
      </w:ins>
      <w:r w:rsidR="00167AEE">
        <w:t xml:space="preserve"> the limitation</w:t>
      </w:r>
      <w:ins w:id="507" w:author="Microsoft Office User" w:date="2019-10-19T17:47:00Z">
        <w:r w:rsidR="00256DA9">
          <w:t>s</w:t>
        </w:r>
      </w:ins>
      <w:r w:rsidR="00167AEE">
        <w:t xml:space="preserve"> of p</w:t>
      </w:r>
      <w:r w:rsidR="00167AEE" w:rsidRPr="006419CB">
        <w:t>ure QM calculations</w:t>
      </w:r>
      <w:r w:rsidR="00167AEE">
        <w:t xml:space="preserve"> </w:t>
      </w:r>
      <w:del w:id="508" w:author="Microsoft Office User" w:date="2019-10-19T17:47:00Z">
        <w:r w:rsidR="00167AEE" w:rsidDel="00256DA9">
          <w:delText xml:space="preserve">which are </w:delText>
        </w:r>
        <w:r w:rsidR="00167AEE" w:rsidRPr="006419CB" w:rsidDel="00256DA9">
          <w:delText>restricted to systems</w:delText>
        </w:r>
        <w:r w:rsidR="00167AEE" w:rsidDel="00256DA9">
          <w:delText xml:space="preserve"> containing</w:delText>
        </w:r>
      </w:del>
      <w:ins w:id="509" w:author="Microsoft Office User" w:date="2019-10-19T17:47:00Z">
        <w:r w:rsidR="00256DA9">
          <w:t>(</w:t>
        </w:r>
      </w:ins>
      <w:ins w:id="510" w:author="Microsoft Office User" w:date="2019-10-19T17:48:00Z">
        <w:r w:rsidR="00256DA9">
          <w:t xml:space="preserve">which are </w:t>
        </w:r>
      </w:ins>
      <w:ins w:id="511" w:author="Microsoft Office User" w:date="2019-10-19T17:47:00Z">
        <w:r w:rsidR="00256DA9">
          <w:t>expensive, only possible for systems of</w:t>
        </w:r>
      </w:ins>
      <w:r w:rsidR="00167AEE" w:rsidRPr="006419CB">
        <w:t xml:space="preserve"> </w:t>
      </w:r>
      <w:del w:id="512" w:author="Microsoft Office User" w:date="2019-10-19T17:47:00Z">
        <w:r w:rsidR="00167AEE" w:rsidRPr="006419CB" w:rsidDel="00256DA9">
          <w:delText>up to a few</w:delText>
        </w:r>
      </w:del>
      <w:ins w:id="513" w:author="Microsoft Office User" w:date="2019-10-19T17:47:00Z">
        <w:r w:rsidR="00256DA9">
          <w:t>a fe</w:t>
        </w:r>
      </w:ins>
      <w:r w:rsidR="00167AEE" w:rsidRPr="006419CB">
        <w:t xml:space="preserve"> hundred atoms</w:t>
      </w:r>
      <w:ins w:id="514" w:author="Microsoft Office User" w:date="2019-10-19T17:47:00Z">
        <w:r w:rsidR="00256DA9">
          <w:t>)</w:t>
        </w:r>
      </w:ins>
      <w:r w:rsidR="00167AEE">
        <w:t xml:space="preserve"> and </w:t>
      </w:r>
      <w:del w:id="515" w:author="Microsoft Office User" w:date="2019-10-19T17:48:00Z">
        <w:r w:rsidR="00167AEE" w:rsidDel="00256DA9">
          <w:delText xml:space="preserve">the inability </w:delText>
        </w:r>
      </w:del>
      <w:r w:rsidR="00167AEE">
        <w:t xml:space="preserve">of </w:t>
      </w:r>
      <w:r w:rsidR="009D34AC">
        <w:t xml:space="preserve">MM force fields </w:t>
      </w:r>
      <w:ins w:id="516" w:author="Microsoft Office User" w:date="2019-10-19T17:48:00Z">
        <w:r w:rsidR="00256DA9">
          <w:t>(which cannot</w:t>
        </w:r>
      </w:ins>
      <w:del w:id="517" w:author="Microsoft Office User" w:date="2019-10-19T17:48:00Z">
        <w:r w:rsidR="009D34AC" w:rsidDel="00256DA9">
          <w:delText>to</w:delText>
        </w:r>
      </w:del>
      <w:r w:rsidR="009D34AC">
        <w:t xml:space="preserve"> </w:t>
      </w:r>
      <w:r w:rsidR="009D34AC">
        <w:lastRenderedPageBreak/>
        <w:t>describe bond-breaking/forming reactions</w:t>
      </w:r>
      <w:ins w:id="518" w:author="Microsoft Office User" w:date="2019-10-19T17:48:00Z">
        <w:r w:rsidR="00256DA9">
          <w:t>) for large systems such as enzymes</w:t>
        </w:r>
      </w:ins>
      <w:r w:rsidR="00167AEE">
        <w:t>.</w:t>
      </w:r>
      <w:r w:rsidR="00B736E7">
        <w:t xml:space="preserve"> As illustrated </w:t>
      </w:r>
      <w:r w:rsidR="006A7711">
        <w:t xml:space="preserve">in Figure </w:t>
      </w:r>
      <w:r w:rsidR="00EE1ED0">
        <w:t>4.1</w:t>
      </w:r>
      <w:r w:rsidR="00B736E7" w:rsidRPr="00C0145B">
        <w:t>, the basic</w:t>
      </w:r>
      <w:r w:rsidR="00B736E7" w:rsidRPr="006419CB">
        <w:t xml:space="preserve"> principle of </w:t>
      </w:r>
      <w:r w:rsidR="00B736E7">
        <w:t>these</w:t>
      </w:r>
      <w:r w:rsidR="00B736E7" w:rsidRPr="006419CB">
        <w:t xml:space="preserve"> methods is to treat the</w:t>
      </w:r>
      <w:r w:rsidR="00B736E7">
        <w:t xml:space="preserve"> chemically active</w:t>
      </w:r>
      <w:r w:rsidR="00B736E7" w:rsidRPr="006419CB">
        <w:t xml:space="preserve"> </w:t>
      </w:r>
      <w:r w:rsidR="00B736E7">
        <w:t>region</w:t>
      </w:r>
      <w:r w:rsidR="00B736E7" w:rsidRPr="006419CB">
        <w:t xml:space="preserve"> at QM level whereas the</w:t>
      </w:r>
      <w:r w:rsidR="00B736E7">
        <w:t xml:space="preserve"> interactions within</w:t>
      </w:r>
      <w:r w:rsidR="00B736E7" w:rsidRPr="006419CB">
        <w:t xml:space="preserve"> </w:t>
      </w:r>
      <w:r w:rsidR="00B736E7">
        <w:t xml:space="preserve">the </w:t>
      </w:r>
      <w:r w:rsidR="00B736E7" w:rsidRPr="006419CB">
        <w:t xml:space="preserve">protein surroundings or the explicit solvent molecules </w:t>
      </w:r>
      <w:r w:rsidR="00B736E7">
        <w:t>are represented using force fields</w:t>
      </w:r>
      <w:del w:id="519" w:author="Microsoft Office User" w:date="2019-10-19T17:48:00Z">
        <w:r w:rsidR="00B736E7" w:rsidDel="00256DA9">
          <w:delText>, which allow reduced computation through simplification of the underlying physics</w:delText>
        </w:r>
      </w:del>
      <w:r w:rsidR="00B736E7" w:rsidRPr="006419CB">
        <w:t xml:space="preserve">. </w:t>
      </w:r>
      <w:r w:rsidR="00B736E7" w:rsidRPr="00333468">
        <w:t xml:space="preserve">QM/MM </w:t>
      </w:r>
      <w:r w:rsidR="00B736E7">
        <w:t xml:space="preserve">methods </w:t>
      </w:r>
      <w:r w:rsidR="00B736E7" w:rsidRPr="00301A6D">
        <w:t xml:space="preserve">have </w:t>
      </w:r>
      <w:r w:rsidR="00B736E7">
        <w:t xml:space="preserve">received extensive use </w:t>
      </w:r>
      <w:r w:rsidR="00B736E7" w:rsidRPr="00301A6D">
        <w:t>in recent years as a versatile tool for the study of enz</w:t>
      </w:r>
      <w:r w:rsidR="00B736E7">
        <w:t>ymatic reaction mechanism</w:t>
      </w:r>
      <w:r w:rsidR="009D34AC">
        <w:t>s.</w:t>
      </w:r>
      <w:hyperlink w:anchor="_ENREF_140" w:tooltip="Lu, 2014 #226" w:history="1">
        <w:r w:rsidR="00075A48">
          <w:fldChar w:fldCharType="begin">
            <w:fldData xml:space="preserve">PEVuZE5vdGU+PENpdGU+PEF1dGhvcj5MdTwvQXV0aG9yPjxZZWFyPjIwMTQ8L1llYXI+PFJlY051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=
</w:fldData>
          </w:fldChar>
        </w:r>
        <w:r w:rsidR="00075A48">
          <w:instrText xml:space="preserve"> ADDIN EN.CITE </w:instrText>
        </w:r>
        <w:r w:rsidR="00075A48">
          <w:fldChar w:fldCharType="begin">
            <w:fldData xml:space="preserve">PEVuZE5vdGU+PENpdGU+PEF1dGhvcj5MdTwvQXV0aG9yPjxZZWFyPjIwMTQ8L1llYXI+PFJlY051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=
</w:fldData>
          </w:fldChar>
        </w:r>
        <w:r w:rsidR="00075A48">
          <w:instrText xml:space="preserve"> ADDIN EN.CITE.DATA </w:instrText>
        </w:r>
        <w:r w:rsidR="00075A48">
          <w:fldChar w:fldCharType="end"/>
        </w:r>
        <w:r w:rsidR="00075A48">
          <w:fldChar w:fldCharType="separate"/>
        </w:r>
        <w:r w:rsidR="00075A48" w:rsidRPr="00075A48">
          <w:rPr>
            <w:noProof/>
            <w:vertAlign w:val="superscript"/>
          </w:rPr>
          <w:t>140-146</w:t>
        </w:r>
        <w:r w:rsidR="00075A48">
          <w:fldChar w:fldCharType="end"/>
        </w:r>
      </w:hyperlink>
      <w:hyperlink w:anchor="_ENREF_53" w:tooltip="van der Kamp, 2013 #204" w:history="1"/>
      <w:r w:rsidR="00B736E7" w:rsidRPr="00301A6D">
        <w:t xml:space="preserve"> </w:t>
      </w:r>
      <w:hyperlink w:anchor="_ENREF_138" w:tooltip="McClory, 2017 #101" w:history="1"/>
      <w:hyperlink w:anchor="_ENREF_139" w:tooltip="McClory, 2019 #227" w:history="1"/>
      <w:hyperlink w:anchor="_ENREF_136" w:tooltip="McClory, 2019 #99" w:history="1"/>
      <w:r w:rsidR="00B736E7">
        <w:t xml:space="preserve"> </w:t>
      </w:r>
      <w:hyperlink w:anchor="_ENREF_103" w:tooltip="Recabarren, 2019 #229" w:history="1"/>
      <w:del w:id="520" w:author="Microsoft Office User" w:date="2019-10-19T17:48:00Z">
        <w:r w:rsidR="00167AEE" w:rsidDel="00256DA9">
          <w:delText>I</w:delText>
        </w:r>
        <w:r w:rsidR="00B736E7" w:rsidDel="00256DA9">
          <w:delText>t is</w:delText>
        </w:r>
        <w:r w:rsidR="00167AEE" w:rsidDel="00256DA9">
          <w:delText xml:space="preserve"> thus</w:delText>
        </w:r>
        <w:r w:rsidR="00B736E7" w:rsidDel="00256DA9">
          <w:delText xml:space="preserve"> anticipated that a</w:delText>
        </w:r>
      </w:del>
      <w:ins w:id="521" w:author="Microsoft Office User" w:date="2019-10-19T17:48:00Z">
        <w:r w:rsidR="00256DA9">
          <w:t>A QM/MM</w:t>
        </w:r>
      </w:ins>
      <w:r w:rsidR="00B736E7">
        <w:t xml:space="preserve"> </w:t>
      </w:r>
      <w:del w:id="522" w:author="Microsoft Office User" w:date="2019-10-19T17:48:00Z">
        <w:r w:rsidR="00B736E7" w:rsidDel="00256DA9">
          <w:delText xml:space="preserve">similar </w:delText>
        </w:r>
      </w:del>
      <w:r w:rsidR="00B736E7">
        <w:t>study on BTK</w:t>
      </w:r>
      <w:ins w:id="523" w:author="Microsoft Office User" w:date="2019-10-19T17:48:00Z">
        <w:r w:rsidR="00256DA9">
          <w:t>-</w:t>
        </w:r>
      </w:ins>
      <w:ins w:id="524" w:author="Microsoft Office User" w:date="2019-10-19T17:49:00Z">
        <w:r w:rsidR="00256DA9">
          <w:t>inhibitor binding</w:t>
        </w:r>
      </w:ins>
      <w:r w:rsidR="00B736E7">
        <w:t xml:space="preserve"> would provide insightful details about the </w:t>
      </w:r>
      <w:del w:id="525" w:author="Microsoft Office User" w:date="2019-10-19T17:49:00Z">
        <w:r w:rsidR="00B736E7" w:rsidDel="00256DA9">
          <w:delText xml:space="preserve">inhibition mechanism of </w:delText>
        </w:r>
        <w:r w:rsidR="00167AEE" w:rsidDel="00256DA9">
          <w:delText>BTK</w:delText>
        </w:r>
      </w:del>
      <w:ins w:id="526" w:author="Microsoft Office User" w:date="2019-10-19T17:49:00Z">
        <w:r w:rsidR="00256DA9">
          <w:t>reaction pathways for addition and elimination</w:t>
        </w:r>
      </w:ins>
      <w:r w:rsidR="00167AEE">
        <w:t xml:space="preserve"> </w:t>
      </w:r>
      <w:del w:id="527" w:author="Microsoft Office User" w:date="2019-10-19T17:49:00Z">
        <w:r w:rsidR="00167AEE" w:rsidDel="00256DA9">
          <w:delText>of use to future research</w:delText>
        </w:r>
      </w:del>
      <w:ins w:id="528" w:author="Microsoft Office User" w:date="2019-10-19T17:49:00Z">
        <w:r w:rsidR="00256DA9">
          <w:t>beyond those obtained from the MD simulations reported here</w:t>
        </w:r>
      </w:ins>
      <w:r w:rsidR="00167AEE">
        <w:t>.</w:t>
      </w:r>
    </w:p>
    <w:p w14:paraId="515CDD3F" w14:textId="77777777" w:rsidR="00F901AC" w:rsidRDefault="00F901AC" w:rsidP="00F901AC">
      <w:pPr>
        <w:pStyle w:val="Paragraph"/>
        <w:jc w:val="center"/>
      </w:pPr>
      <w:r>
        <w:rPr>
          <w:noProof/>
          <w:lang w:val="en-AU"/>
        </w:rPr>
        <w:drawing>
          <wp:inline distT="0" distB="0" distL="0" distR="0" wp14:anchorId="1472C234" wp14:editId="36E9B236">
            <wp:extent cx="2495550" cy="15878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M-MM illustratio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50960" cy="1623109"/>
                    </a:xfrm>
                    <a:prstGeom prst="rect">
                      <a:avLst/>
                    </a:prstGeom>
                  </pic:spPr>
                </pic:pic>
              </a:graphicData>
            </a:graphic>
          </wp:inline>
        </w:drawing>
      </w:r>
    </w:p>
    <w:p w14:paraId="1D74F519" w14:textId="44CFF661" w:rsidR="00F901AC" w:rsidRDefault="00F901AC" w:rsidP="00F901AC">
      <w:pPr>
        <w:spacing w:after="240"/>
      </w:pPr>
      <w:r w:rsidRPr="00C03498">
        <w:rPr>
          <w:b/>
        </w:rPr>
        <w:t>Figure</w:t>
      </w:r>
      <w:r>
        <w:rPr>
          <w:b/>
        </w:rPr>
        <w:t xml:space="preserve"> </w:t>
      </w:r>
      <w:r w:rsidR="00EE1ED0">
        <w:rPr>
          <w:b/>
        </w:rPr>
        <w:t>4.1</w:t>
      </w:r>
      <w:r w:rsidRPr="00C03498">
        <w:rPr>
          <w:b/>
        </w:rPr>
        <w:t>.</w:t>
      </w:r>
      <w:r w:rsidRPr="00C03498">
        <w:t xml:space="preserve"> </w:t>
      </w:r>
      <w:r>
        <w:t xml:space="preserve">Illustration of the QM/MM </w:t>
      </w:r>
      <w:commentRangeStart w:id="529"/>
      <w:commentRangeStart w:id="530"/>
      <w:r>
        <w:t>concept</w:t>
      </w:r>
      <w:commentRangeEnd w:id="529"/>
      <w:r w:rsidR="00354877">
        <w:rPr>
          <w:rStyle w:val="CommentReference"/>
        </w:rPr>
        <w:commentReference w:id="529"/>
      </w:r>
      <w:commentRangeEnd w:id="530"/>
      <w:r w:rsidR="00256DA9">
        <w:rPr>
          <w:rStyle w:val="CommentReference"/>
        </w:rPr>
        <w:commentReference w:id="530"/>
      </w:r>
      <w:r w:rsidRPr="00C03498">
        <w:t>.</w:t>
      </w:r>
    </w:p>
    <w:p w14:paraId="407C2C41" w14:textId="7FFCA30D" w:rsidR="00B736E7" w:rsidRDefault="00A456C3" w:rsidP="000F5DBD">
      <w:pPr>
        <w:pStyle w:val="Paragraph"/>
        <w:rPr>
          <w:ins w:id="532" w:author="Microsoft Office User" w:date="2019-10-19T17:46:00Z"/>
          <w:color w:val="000000" w:themeColor="text1"/>
        </w:rPr>
      </w:pPr>
      <w:commentRangeStart w:id="533"/>
      <w:r>
        <w:t>A</w:t>
      </w:r>
      <w:r w:rsidR="006A7711" w:rsidRPr="00CE6DF3">
        <w:t xml:space="preserve"> QM/MM </w:t>
      </w:r>
      <w:r w:rsidR="006A7711" w:rsidRPr="00CD408E">
        <w:t xml:space="preserve">system </w:t>
      </w:r>
      <w:r w:rsidR="00A31259">
        <w:t>could be</w:t>
      </w:r>
      <w:r w:rsidR="006A7711" w:rsidRPr="00CD408E">
        <w:t xml:space="preserve"> built</w:t>
      </w:r>
      <w:r>
        <w:t xml:space="preserve"> for each inhibitor based on</w:t>
      </w:r>
      <w:r w:rsidR="006A7711" w:rsidRPr="00CD408E">
        <w:t xml:space="preserve"> </w:t>
      </w:r>
      <w:r>
        <w:t>a snapshot of the MD simulations for more detailed studies on the thiol</w:t>
      </w:r>
      <w:r w:rsidR="00DE5F21">
        <w:t>-Michael reactions</w:t>
      </w:r>
      <w:r>
        <w:t>. The frame should be selected such that the positions of the reactive moieties are close to the TS geometries</w:t>
      </w:r>
      <w:r w:rsidR="00956BDB">
        <w:t xml:space="preserve">, meaning </w:t>
      </w:r>
      <w:r w:rsidR="009D34AC">
        <w:t>the current</w:t>
      </w:r>
      <w:r w:rsidR="00956BDB">
        <w:t xml:space="preserve"> </w:t>
      </w:r>
      <w:r w:rsidR="009D34AC">
        <w:t xml:space="preserve">MD </w:t>
      </w:r>
      <w:r w:rsidR="00956BDB">
        <w:t xml:space="preserve">simulations would </w:t>
      </w:r>
      <w:r w:rsidR="009D34AC">
        <w:t>need to be extended</w:t>
      </w:r>
      <w:r w:rsidR="00956BDB">
        <w:t xml:space="preserve"> to sample these configurations</w:t>
      </w:r>
      <w:r>
        <w:t xml:space="preserve">. </w:t>
      </w:r>
      <w:r w:rsidR="00956BDB">
        <w:t>More accurate</w:t>
      </w:r>
      <w:r>
        <w:t xml:space="preserve"> </w:t>
      </w:r>
      <w:r w:rsidR="006A7711">
        <w:t>reaction profile</w:t>
      </w:r>
      <w:r>
        <w:t>s</w:t>
      </w:r>
      <w:r w:rsidR="006A7711">
        <w:t xml:space="preserve"> for the </w:t>
      </w:r>
      <w:r>
        <w:t>reactions</w:t>
      </w:r>
      <w:r w:rsidR="00956BDB">
        <w:t xml:space="preserve"> could then be calculated</w:t>
      </w:r>
      <w:r w:rsidR="00897794">
        <w:rPr>
          <w:color w:val="000000" w:themeColor="text1"/>
        </w:rPr>
        <w:t xml:space="preserve">, which would </w:t>
      </w:r>
      <w:r w:rsidR="009D34AC">
        <w:rPr>
          <w:color w:val="000000" w:themeColor="text1"/>
        </w:rPr>
        <w:t>allow</w:t>
      </w:r>
      <w:r w:rsidRPr="00A456C3">
        <w:rPr>
          <w:color w:val="000000" w:themeColor="text1"/>
        </w:rPr>
        <w:t xml:space="preserve"> </w:t>
      </w:r>
      <w:r w:rsidR="009D34AC">
        <w:rPr>
          <w:color w:val="000000" w:themeColor="text1"/>
        </w:rPr>
        <w:t xml:space="preserve">for </w:t>
      </w:r>
      <w:r w:rsidR="006A7711" w:rsidRPr="00A456C3">
        <w:rPr>
          <w:color w:val="000000" w:themeColor="text1"/>
        </w:rPr>
        <w:t xml:space="preserve">the </w:t>
      </w:r>
      <w:r w:rsidRPr="00A456C3">
        <w:rPr>
          <w:color w:val="000000" w:themeColor="text1"/>
        </w:rPr>
        <w:t>verification</w:t>
      </w:r>
      <w:r w:rsidR="006A7711" w:rsidRPr="00A456C3">
        <w:rPr>
          <w:color w:val="000000" w:themeColor="text1"/>
        </w:rPr>
        <w:t xml:space="preserve"> of the participating base, </w:t>
      </w:r>
      <w:r w:rsidR="0076398D">
        <w:rPr>
          <w:color w:val="000000" w:themeColor="text1"/>
        </w:rPr>
        <w:t xml:space="preserve">the </w:t>
      </w:r>
      <w:r w:rsidR="006A7711" w:rsidRPr="00A456C3">
        <w:rPr>
          <w:color w:val="000000" w:themeColor="text1"/>
        </w:rPr>
        <w:t>illumination of the roles of specific residues near the binding site</w:t>
      </w:r>
      <w:r>
        <w:rPr>
          <w:color w:val="000000" w:themeColor="text1"/>
        </w:rPr>
        <w:t xml:space="preserve">, and </w:t>
      </w:r>
      <w:r w:rsidR="009D34AC">
        <w:rPr>
          <w:color w:val="000000" w:themeColor="text1"/>
        </w:rPr>
        <w:t xml:space="preserve">also </w:t>
      </w:r>
      <w:r w:rsidR="0076398D">
        <w:rPr>
          <w:color w:val="000000" w:themeColor="text1"/>
        </w:rPr>
        <w:t xml:space="preserve">the </w:t>
      </w:r>
      <w:r>
        <w:rPr>
          <w:color w:val="000000" w:themeColor="text1"/>
        </w:rPr>
        <w:t>location of TS structures</w:t>
      </w:r>
      <w:r w:rsidR="006A7711" w:rsidRPr="00A456C3">
        <w:rPr>
          <w:color w:val="000000" w:themeColor="text1"/>
        </w:rPr>
        <w:t xml:space="preserve">. </w:t>
      </w:r>
      <w:r>
        <w:t>Once t</w:t>
      </w:r>
      <w:r w:rsidRPr="00333468">
        <w:t>he</w:t>
      </w:r>
      <w:r>
        <w:t xml:space="preserve"> TS structures</w:t>
      </w:r>
      <w:r w:rsidRPr="00333468">
        <w:t xml:space="preserve"> of</w:t>
      </w:r>
      <w:r>
        <w:t xml:space="preserve"> the Cys481 thiol additions/eliminations to the inhibitors are</w:t>
      </w:r>
      <w:r>
        <w:rPr>
          <w:b/>
          <w:bCs/>
        </w:rPr>
        <w:t xml:space="preserve"> </w:t>
      </w:r>
      <w:r w:rsidRPr="0076398D">
        <w:t xml:space="preserve">identified, </w:t>
      </w:r>
      <w:r w:rsidR="005B579D" w:rsidRPr="0076398D">
        <w:t xml:space="preserve">the </w:t>
      </w:r>
      <w:r w:rsidR="002F436F" w:rsidRPr="00A456C3">
        <w:rPr>
          <w:color w:val="000000" w:themeColor="text1"/>
        </w:rPr>
        <w:t xml:space="preserve">calculated kinetic parameters could be compared to the </w:t>
      </w:r>
      <w:r w:rsidR="002F436F" w:rsidRPr="00A456C3">
        <w:rPr>
          <w:color w:val="000000" w:themeColor="text1"/>
        </w:rPr>
        <w:lastRenderedPageBreak/>
        <w:t>experimentally measured RT of the inhibitors</w:t>
      </w:r>
      <w:r w:rsidR="002F436F">
        <w:rPr>
          <w:color w:val="000000" w:themeColor="text1"/>
        </w:rPr>
        <w:t xml:space="preserve"> for verification</w:t>
      </w:r>
      <w:r w:rsidRPr="0076398D">
        <w:t>.</w:t>
      </w:r>
      <w:r>
        <w:t xml:space="preserve"> </w:t>
      </w:r>
      <w:r w:rsidR="006A7711" w:rsidRPr="00A456C3">
        <w:rPr>
          <w:color w:val="000000" w:themeColor="text1"/>
        </w:rPr>
        <w:t xml:space="preserve">The variations in reaction for different warheads </w:t>
      </w:r>
      <w:r w:rsidRPr="00A456C3">
        <w:rPr>
          <w:color w:val="000000" w:themeColor="text1"/>
        </w:rPr>
        <w:t xml:space="preserve">could </w:t>
      </w:r>
      <w:r w:rsidR="005B579D">
        <w:rPr>
          <w:color w:val="000000" w:themeColor="text1"/>
        </w:rPr>
        <w:t xml:space="preserve">also </w:t>
      </w:r>
      <w:r w:rsidRPr="00A456C3">
        <w:rPr>
          <w:color w:val="000000" w:themeColor="text1"/>
        </w:rPr>
        <w:t>be</w:t>
      </w:r>
      <w:r w:rsidR="006A7711" w:rsidRPr="00A456C3">
        <w:rPr>
          <w:color w:val="000000" w:themeColor="text1"/>
        </w:rPr>
        <w:t xml:space="preserve"> examined through structural modification of the warheads</w:t>
      </w:r>
      <w:commentRangeEnd w:id="533"/>
      <w:r w:rsidR="00256DA9">
        <w:rPr>
          <w:rStyle w:val="CommentReference"/>
        </w:rPr>
        <w:commentReference w:id="533"/>
      </w:r>
      <w:r w:rsidR="006A7711" w:rsidRPr="00A456C3">
        <w:rPr>
          <w:color w:val="000000" w:themeColor="text1"/>
        </w:rPr>
        <w:t xml:space="preserve">. </w:t>
      </w:r>
    </w:p>
    <w:p w14:paraId="1A0830F9" w14:textId="07B82F85" w:rsidR="00256DA9" w:rsidRDefault="00256DA9" w:rsidP="000F5DBD">
      <w:pPr>
        <w:pStyle w:val="Paragraph"/>
      </w:pPr>
      <w:bookmarkStart w:id="535" w:name="_Hlk22427573"/>
      <w:ins w:id="536" w:author="Microsoft Office User" w:date="2019-10-19T17:46:00Z">
        <w:r w:rsidRPr="000E16E1">
          <w:rPr>
            <w:highlight w:val="yellow"/>
          </w:rPr>
          <w:t>What about elaborating further on your ideas about the conformational change that might occur before the adduct is deprotonated</w:t>
        </w:r>
      </w:ins>
    </w:p>
    <w:p w14:paraId="5BA14F8A" w14:textId="410CF554" w:rsidR="00B736E7" w:rsidRDefault="00A31259" w:rsidP="00F901AC">
      <w:pPr>
        <w:pStyle w:val="Heading3"/>
      </w:pPr>
      <w:bookmarkStart w:id="537" w:name="_Toc22242540"/>
      <w:bookmarkEnd w:id="535"/>
      <w:r w:rsidRPr="000E16E1">
        <w:rPr>
          <w:highlight w:val="yellow"/>
        </w:rPr>
        <w:t>Selectivity</w:t>
      </w:r>
      <w:r>
        <w:t xml:space="preserve"> of Inhibitor </w:t>
      </w:r>
      <w:r w:rsidR="00E51097">
        <w:t xml:space="preserve">9 </w:t>
      </w:r>
      <w:r>
        <w:t>for BTK</w:t>
      </w:r>
      <w:bookmarkEnd w:id="537"/>
    </w:p>
    <w:p w14:paraId="4D784F7F" w14:textId="512BC2DF" w:rsidR="00880F10" w:rsidRPr="0049159A" w:rsidRDefault="00256DA9" w:rsidP="00E045AF">
      <w:pPr>
        <w:pStyle w:val="Paragraph"/>
      </w:pPr>
      <w:ins w:id="538" w:author="Microsoft Office User" w:date="2019-10-19T17:51:00Z">
        <w:r>
          <w:t>F</w:t>
        </w:r>
      </w:ins>
      <w:ins w:id="539" w:author="Microsoft Office User" w:date="2019-10-19T17:52:00Z">
        <w:r>
          <w:t>inally, t</w:t>
        </w:r>
      </w:ins>
      <w:del w:id="540" w:author="Microsoft Office User" w:date="2019-10-19T17:52:00Z">
        <w:r w:rsidR="00B736E7" w:rsidDel="00256DA9">
          <w:delText>T</w:delText>
        </w:r>
      </w:del>
      <w:r w:rsidR="00B736E7" w:rsidRPr="00333468">
        <w:t>he</w:t>
      </w:r>
      <w:ins w:id="541" w:author="Microsoft Office User" w:date="2019-10-19T17:52:00Z">
        <w:r>
          <w:t xml:space="preserve"> types of computational approaches developed here for BTK could be extended to investigate</w:t>
        </w:r>
      </w:ins>
      <w:r w:rsidR="00B736E7">
        <w:t xml:space="preserve"> </w:t>
      </w:r>
      <w:del w:id="542" w:author="Microsoft Office User" w:date="2019-10-19T17:52:00Z">
        <w:r w:rsidR="005D3DB4" w:rsidDel="00256DA9">
          <w:delText xml:space="preserve">structural features responsible for the apparent kinase selectivity </w:delText>
        </w:r>
        <w:r w:rsidR="00B736E7" w:rsidRPr="00333468" w:rsidDel="00256DA9">
          <w:delText>of</w:delText>
        </w:r>
      </w:del>
      <w:ins w:id="543" w:author="Microsoft Office User" w:date="2019-10-19T17:52:00Z">
        <w:r>
          <w:t>why</w:t>
        </w:r>
      </w:ins>
      <w:r w:rsidR="00B736E7" w:rsidRPr="00333468">
        <w:t xml:space="preserve"> </w:t>
      </w:r>
      <w:r w:rsidR="00B736E7">
        <w:rPr>
          <w:b/>
        </w:rPr>
        <w:t xml:space="preserve">9 </w:t>
      </w:r>
      <w:ins w:id="544" w:author="Microsoft Office User" w:date="2019-10-19T17:52:00Z">
        <w:r>
          <w:t xml:space="preserve">displayed selectivity </w:t>
        </w:r>
      </w:ins>
      <w:r w:rsidR="00B736E7" w:rsidRPr="00333468">
        <w:t>for</w:t>
      </w:r>
      <w:ins w:id="545" w:author="Microsoft Office User" w:date="2019-10-19T17:52:00Z">
        <w:r>
          <w:t xml:space="preserve"> binding to</w:t>
        </w:r>
      </w:ins>
      <w:r w:rsidR="00B736E7" w:rsidRPr="00333468">
        <w:t xml:space="preserve"> BTK over other kinases</w:t>
      </w:r>
      <w:del w:id="546" w:author="Microsoft Office User" w:date="2019-10-19T17:52:00Z">
        <w:r w:rsidR="00B736E7" w:rsidDel="00256DA9">
          <w:delText xml:space="preserve"> </w:delText>
        </w:r>
        <w:r w:rsidR="00B736E7" w:rsidRPr="00EE1D8F" w:rsidDel="00256DA9">
          <w:delText xml:space="preserve">could potentially </w:delText>
        </w:r>
        <w:r w:rsidR="00B736E7" w:rsidDel="00256DA9">
          <w:delText xml:space="preserve">be studied </w:delText>
        </w:r>
        <w:r w:rsidR="005D3DB4" w:rsidDel="00256DA9">
          <w:delText>from a comparison</w:delText>
        </w:r>
        <w:r w:rsidR="005D3DB4" w:rsidRPr="005D3DB4" w:rsidDel="00256DA9">
          <w:delText xml:space="preserve"> </w:delText>
        </w:r>
        <w:r w:rsidR="005D3DB4" w:rsidDel="00256DA9">
          <w:delText xml:space="preserve">of the binding of </w:delText>
        </w:r>
        <w:r w:rsidR="005D3DB4" w:rsidDel="00256DA9">
          <w:rPr>
            <w:b/>
          </w:rPr>
          <w:delText>9</w:delText>
        </w:r>
        <w:r w:rsidR="005D3DB4" w:rsidDel="00256DA9">
          <w:delText xml:space="preserve"> to other kinases </w:delText>
        </w:r>
        <w:r w:rsidR="00B736E7" w:rsidDel="00256DA9">
          <w:delText>following the examination of the binding site effects</w:delText>
        </w:r>
      </w:del>
      <w:r w:rsidR="00B736E7">
        <w:t xml:space="preserve">. </w:t>
      </w:r>
      <w:r w:rsidR="005D3DB4">
        <w:t>The</w:t>
      </w:r>
      <w:r w:rsidR="00B736E7">
        <w:t xml:space="preserve"> QM/MM </w:t>
      </w:r>
      <w:r w:rsidR="005D3DB4">
        <w:t>systems</w:t>
      </w:r>
      <w:r w:rsidR="00B736E7" w:rsidRPr="00333468">
        <w:t xml:space="preserve"> </w:t>
      </w:r>
      <w:ins w:id="547" w:author="Microsoft Office User" w:date="2019-10-19T17:53:00Z">
        <w:r>
          <w:t xml:space="preserve">necessary for </w:t>
        </w:r>
        <w:r w:rsidR="00131276">
          <w:t xml:space="preserve">such a study </w:t>
        </w:r>
      </w:ins>
      <w:r w:rsidR="00B736E7">
        <w:t>could be constructed readily from the</w:t>
      </w:r>
      <w:del w:id="548" w:author="Microsoft Office User" w:date="2019-10-19T17:53:00Z">
        <w:r w:rsidR="00B736E7" w:rsidDel="00131276">
          <w:delText xml:space="preserve"> widely</w:delText>
        </w:r>
      </w:del>
      <w:r w:rsidR="00B736E7">
        <w:t xml:space="preserve"> available X-ray crystal structures of the unbound proteins. </w:t>
      </w:r>
      <w:del w:id="549" w:author="Microsoft Office User" w:date="2019-10-19T17:53:00Z">
        <w:r w:rsidR="00B736E7" w:rsidDel="00131276">
          <w:delText>T</w:delText>
        </w:r>
        <w:r w:rsidR="00B736E7" w:rsidRPr="001B5403" w:rsidDel="00131276">
          <w:delText>he approach developed woul</w:delText>
        </w:r>
        <w:r w:rsidR="00B736E7" w:rsidDel="00131276">
          <w:delText>d serve as the foundation for future s</w:delText>
        </w:r>
      </w:del>
      <w:ins w:id="550" w:author="Microsoft Office User" w:date="2019-10-19T17:53:00Z">
        <w:r w:rsidR="00131276">
          <w:t>S</w:t>
        </w:r>
      </w:ins>
      <w:r w:rsidR="00B736E7">
        <w:t>tudies</w:t>
      </w:r>
      <w:r w:rsidR="00B736E7" w:rsidRPr="001B5403">
        <w:t xml:space="preserve"> of the </w:t>
      </w:r>
      <w:r w:rsidR="00B736E7">
        <w:t>selectivities</w:t>
      </w:r>
      <w:r w:rsidR="00B736E7" w:rsidRPr="001B5403">
        <w:t xml:space="preserve"> of</w:t>
      </w:r>
      <w:ins w:id="551" w:author="Microsoft Office User" w:date="2019-10-19T17:53:00Z">
        <w:r w:rsidR="00131276">
          <w:t xml:space="preserve"> </w:t>
        </w:r>
        <w:r w:rsidR="00131276">
          <w:rPr>
            <w:b/>
          </w:rPr>
          <w:t>9</w:t>
        </w:r>
        <w:r w:rsidR="00131276">
          <w:t xml:space="preserve"> and</w:t>
        </w:r>
      </w:ins>
      <w:r w:rsidR="00B736E7" w:rsidRPr="001B5403">
        <w:t xml:space="preserve"> other inhibitors</w:t>
      </w:r>
      <w:ins w:id="552" w:author="Microsoft Office User" w:date="2019-10-19T17:53:00Z">
        <w:r w:rsidR="00131276">
          <w:t xml:space="preserve"> would</w:t>
        </w:r>
      </w:ins>
      <w:del w:id="553" w:author="Microsoft Office User" w:date="2019-10-19T17:53:00Z">
        <w:r w:rsidR="00B736E7" w:rsidRPr="001B5403" w:rsidDel="00131276">
          <w:delText>,</w:delText>
        </w:r>
      </w:del>
      <w:r w:rsidR="00B736E7" w:rsidRPr="001B5403">
        <w:t xml:space="preserve"> providing </w:t>
      </w:r>
      <w:del w:id="554" w:author="Microsoft Office User" w:date="2019-10-19T17:54:00Z">
        <w:r w:rsidR="00B736E7" w:rsidRPr="001B5403" w:rsidDel="00131276">
          <w:delText xml:space="preserve">a </w:delText>
        </w:r>
      </w:del>
      <w:ins w:id="555" w:author="Microsoft Office User" w:date="2019-10-19T17:54:00Z">
        <w:r w:rsidR="00131276">
          <w:t>detailed information about</w:t>
        </w:r>
        <w:r w:rsidR="00131276" w:rsidRPr="001B5403">
          <w:t xml:space="preserve"> </w:t>
        </w:r>
      </w:ins>
      <w:del w:id="556" w:author="Microsoft Office User" w:date="2019-10-19T17:54:00Z">
        <w:r w:rsidR="00B736E7" w:rsidRPr="001B5403" w:rsidDel="00131276">
          <w:delText xml:space="preserve">broader evaluation of </w:delText>
        </w:r>
      </w:del>
      <w:r w:rsidR="00B736E7" w:rsidRPr="001B5403">
        <w:t xml:space="preserve">the factors that influence </w:t>
      </w:r>
      <w:ins w:id="557" w:author="Microsoft Office User" w:date="2019-10-19T17:54:00Z">
        <w:r w:rsidR="00131276">
          <w:t xml:space="preserve">the kinase </w:t>
        </w:r>
      </w:ins>
      <w:r w:rsidR="00B736E7" w:rsidRPr="001B5403">
        <w:t>selectivity</w:t>
      </w:r>
      <w:ins w:id="558" w:author="Microsoft Office User" w:date="2019-10-19T17:54:00Z">
        <w:r w:rsidR="00131276">
          <w:t xml:space="preserve"> of Michael acceptors, which is crucial for their safe use as covalent </w:t>
        </w:r>
        <w:commentRangeStart w:id="559"/>
        <w:r w:rsidR="00131276">
          <w:t>drugs</w:t>
        </w:r>
        <w:commentRangeEnd w:id="559"/>
        <w:r w:rsidR="00131276">
          <w:rPr>
            <w:rStyle w:val="CommentReference"/>
          </w:rPr>
          <w:commentReference w:id="559"/>
        </w:r>
      </w:ins>
      <w:r w:rsidR="00B736E7">
        <w:t>.</w:t>
      </w:r>
      <w:r w:rsidR="00880F10">
        <w:t xml:space="preserve"> </w:t>
      </w:r>
    </w:p>
    <w:p w14:paraId="17427BEB" w14:textId="63739687" w:rsidR="00880F10" w:rsidRPr="001E45A8" w:rsidRDefault="00880F10" w:rsidP="002550A9">
      <w:pPr>
        <w:pStyle w:val="Paragraph"/>
        <w:ind w:firstLine="0"/>
        <w:sectPr w:rsidR="00880F10" w:rsidRPr="001E45A8" w:rsidSect="00F46509">
          <w:footnotePr>
            <w:pos w:val="beneathText"/>
          </w:footnotePr>
          <w:pgSz w:w="12240" w:h="15840"/>
          <w:pgMar w:top="1440" w:right="1440" w:bottom="1440" w:left="1440" w:header="720" w:footer="720" w:gutter="0"/>
          <w:pgNumType w:start="1"/>
          <w:cols w:space="720"/>
          <w:docGrid w:linePitch="360"/>
        </w:sectPr>
      </w:pPr>
    </w:p>
    <w:p w14:paraId="7884FFB2" w14:textId="0B4F04BC" w:rsidR="007F69D6" w:rsidRDefault="00634195" w:rsidP="00B151C9">
      <w:pPr>
        <w:pStyle w:val="Heading1"/>
      </w:pPr>
      <w:bookmarkStart w:id="561" w:name="_Toc9001589"/>
      <w:bookmarkStart w:id="562" w:name="_Toc9119019"/>
      <w:bookmarkStart w:id="563" w:name="_Toc22242541"/>
      <w:r>
        <w:lastRenderedPageBreak/>
        <w:t>REFERENCES</w:t>
      </w:r>
      <w:bookmarkEnd w:id="561"/>
      <w:bookmarkEnd w:id="562"/>
      <w:bookmarkEnd w:id="563"/>
    </w:p>
    <w:p w14:paraId="004FDBF0" w14:textId="77777777" w:rsidR="00075A48" w:rsidRPr="00075A48" w:rsidRDefault="007F69D6" w:rsidP="00075A48">
      <w:pPr>
        <w:pStyle w:val="EndNoteBibliography"/>
      </w:pPr>
      <w:r>
        <w:fldChar w:fldCharType="begin"/>
      </w:r>
      <w:r>
        <w:instrText xml:space="preserve"> ADDIN EN.REFLIST </w:instrText>
      </w:r>
      <w:r>
        <w:fldChar w:fldCharType="separate"/>
      </w:r>
      <w:bookmarkStart w:id="564" w:name="_ENREF_1"/>
      <w:r w:rsidR="00075A48" w:rsidRPr="00075A48">
        <w:t>1.</w:t>
      </w:r>
      <w:r w:rsidR="00075A48" w:rsidRPr="00075A48">
        <w:tab/>
        <w:t xml:space="preserve">Potashman, M. H.; Duggan, M. E. </w:t>
      </w:r>
      <w:r w:rsidR="00075A48" w:rsidRPr="00075A48">
        <w:rPr>
          <w:i/>
        </w:rPr>
        <w:t xml:space="preserve">J. Med. Chem. </w:t>
      </w:r>
      <w:r w:rsidR="00075A48" w:rsidRPr="00075A48">
        <w:rPr>
          <w:b/>
        </w:rPr>
        <w:t>2009,</w:t>
      </w:r>
      <w:r w:rsidR="00075A48" w:rsidRPr="00075A48">
        <w:t xml:space="preserve"> </w:t>
      </w:r>
      <w:r w:rsidR="00075A48" w:rsidRPr="00075A48">
        <w:rPr>
          <w:i/>
        </w:rPr>
        <w:t>52</w:t>
      </w:r>
      <w:r w:rsidR="00075A48" w:rsidRPr="00075A48">
        <w:t>, 1231-1246.</w:t>
      </w:r>
      <w:bookmarkEnd w:id="564"/>
    </w:p>
    <w:p w14:paraId="4C528D5D" w14:textId="77777777" w:rsidR="00075A48" w:rsidRPr="00075A48" w:rsidRDefault="00075A48" w:rsidP="00075A48">
      <w:pPr>
        <w:pStyle w:val="EndNoteBibliography"/>
      </w:pPr>
      <w:bookmarkStart w:id="565" w:name="_ENREF_2"/>
      <w:r w:rsidRPr="00075A48">
        <w:t>2.</w:t>
      </w:r>
      <w:r w:rsidRPr="00075A48">
        <w:tab/>
        <w:t xml:space="preserve">Smith, A. J. T.;  Zhang, X.;  Leach, A. G.; Houk, K. N. </w:t>
      </w:r>
      <w:r w:rsidRPr="00075A48">
        <w:rPr>
          <w:i/>
        </w:rPr>
        <w:t xml:space="preserve">J. Med. Chem. </w:t>
      </w:r>
      <w:r w:rsidRPr="00075A48">
        <w:rPr>
          <w:b/>
        </w:rPr>
        <w:t>2009,</w:t>
      </w:r>
      <w:r w:rsidRPr="00075A48">
        <w:t xml:space="preserve"> </w:t>
      </w:r>
      <w:r w:rsidRPr="00075A48">
        <w:rPr>
          <w:i/>
        </w:rPr>
        <w:t>52</w:t>
      </w:r>
      <w:r w:rsidRPr="00075A48">
        <w:t>, 225-233.</w:t>
      </w:r>
      <w:bookmarkEnd w:id="565"/>
    </w:p>
    <w:p w14:paraId="4D263017" w14:textId="77777777" w:rsidR="00075A48" w:rsidRPr="00075A48" w:rsidRDefault="00075A48" w:rsidP="00075A48">
      <w:pPr>
        <w:pStyle w:val="EndNoteBibliography"/>
      </w:pPr>
      <w:bookmarkStart w:id="566" w:name="_ENREF_3"/>
      <w:r w:rsidRPr="00075A48">
        <w:t>3.</w:t>
      </w:r>
      <w:r w:rsidRPr="00075A48">
        <w:tab/>
        <w:t xml:space="preserve">Singh, J.;  Petter, R. C.;  Baillie, T. A.; Whitty, A. </w:t>
      </w:r>
      <w:r w:rsidRPr="00075A48">
        <w:rPr>
          <w:i/>
        </w:rPr>
        <w:t xml:space="preserve">Nat. Rev. Drug Discov. </w:t>
      </w:r>
      <w:r w:rsidRPr="00075A48">
        <w:rPr>
          <w:b/>
        </w:rPr>
        <w:t>2011,</w:t>
      </w:r>
      <w:r w:rsidRPr="00075A48">
        <w:t xml:space="preserve"> </w:t>
      </w:r>
      <w:r w:rsidRPr="00075A48">
        <w:rPr>
          <w:i/>
        </w:rPr>
        <w:t>10</w:t>
      </w:r>
      <w:r w:rsidRPr="00075A48">
        <w:t>, 307-317.</w:t>
      </w:r>
      <w:bookmarkEnd w:id="566"/>
    </w:p>
    <w:p w14:paraId="6F632DD7" w14:textId="77777777" w:rsidR="00075A48" w:rsidRPr="00075A48" w:rsidRDefault="00075A48" w:rsidP="00075A48">
      <w:pPr>
        <w:pStyle w:val="EndNoteBibliography"/>
      </w:pPr>
      <w:bookmarkStart w:id="567" w:name="_ENREF_4"/>
      <w:r w:rsidRPr="00075A48">
        <w:t>4.</w:t>
      </w:r>
      <w:r w:rsidRPr="00075A48">
        <w:tab/>
        <w:t xml:space="preserve">Powers, J. C.;  Asgian, J. L.;  Ekici, Ö. D.; James, K. E. </w:t>
      </w:r>
      <w:r w:rsidRPr="00075A48">
        <w:rPr>
          <w:i/>
        </w:rPr>
        <w:t xml:space="preserve">Chem. Rev. </w:t>
      </w:r>
      <w:r w:rsidRPr="00075A48">
        <w:rPr>
          <w:b/>
        </w:rPr>
        <w:t>2002,</w:t>
      </w:r>
      <w:r w:rsidRPr="00075A48">
        <w:t xml:space="preserve"> </w:t>
      </w:r>
      <w:r w:rsidRPr="00075A48">
        <w:rPr>
          <w:i/>
        </w:rPr>
        <w:t>102</w:t>
      </w:r>
      <w:r w:rsidRPr="00075A48">
        <w:t>, 4639-4750.</w:t>
      </w:r>
      <w:bookmarkEnd w:id="567"/>
    </w:p>
    <w:p w14:paraId="6DCC89FC" w14:textId="77777777" w:rsidR="00075A48" w:rsidRPr="00075A48" w:rsidRDefault="00075A48" w:rsidP="00075A48">
      <w:pPr>
        <w:pStyle w:val="EndNoteBibliography"/>
      </w:pPr>
      <w:bookmarkStart w:id="568" w:name="_ENREF_5"/>
      <w:r w:rsidRPr="00075A48">
        <w:t>5.</w:t>
      </w:r>
      <w:r w:rsidRPr="00075A48">
        <w:tab/>
        <w:t xml:space="preserve">Bradshaw, J. M.;  McFarland, J. M.;  Paavilainen, V. O.;  Bisconte, A.;  Tam, D.;  Phan, V. T.;  Romanov, S.;  Finkle, D.;  Shu, J.;  Patel, V.;  Ton, T.;  Li, X.;  Loughhead, D. G.;  Nunn, P. A.;  Karr, D. E.;  Gerritsen, M. E.;  Funk, J. O.;  Owens, T. D.;  Verner, E.;  Brameld, K. A.;  Hill, R. J.;  Goldstein, D. M.; Taunton, J. </w:t>
      </w:r>
      <w:r w:rsidRPr="00075A48">
        <w:rPr>
          <w:i/>
        </w:rPr>
        <w:t xml:space="preserve">Nat. Chem. Biol. </w:t>
      </w:r>
      <w:r w:rsidRPr="00075A48">
        <w:rPr>
          <w:b/>
        </w:rPr>
        <w:t>2015,</w:t>
      </w:r>
      <w:r w:rsidRPr="00075A48">
        <w:t xml:space="preserve"> </w:t>
      </w:r>
      <w:r w:rsidRPr="00075A48">
        <w:rPr>
          <w:i/>
        </w:rPr>
        <w:t>11</w:t>
      </w:r>
      <w:r w:rsidRPr="00075A48">
        <w:t>, 525-531.</w:t>
      </w:r>
      <w:bookmarkEnd w:id="568"/>
    </w:p>
    <w:p w14:paraId="42CAF68E" w14:textId="77777777" w:rsidR="00075A48" w:rsidRPr="00075A48" w:rsidRDefault="00075A48" w:rsidP="00075A48">
      <w:pPr>
        <w:pStyle w:val="EndNoteBibliography"/>
      </w:pPr>
      <w:bookmarkStart w:id="569" w:name="_ENREF_6"/>
      <w:r w:rsidRPr="00075A48">
        <w:t>6.</w:t>
      </w:r>
      <w:r w:rsidRPr="00075A48">
        <w:tab/>
        <w:t xml:space="preserve">Serafimova, I. M.;  Pufall, M. A.;  Krishnan, S.;  Duda, K.;  Cohen, M. S.;  Maglathlin, R. L.;  McFarland, J. M.;  Miller, R. M.;  Frödin, M.; Taunton, J. </w:t>
      </w:r>
      <w:r w:rsidRPr="00075A48">
        <w:rPr>
          <w:i/>
        </w:rPr>
        <w:t xml:space="preserve">Nat. Chem. Biol. </w:t>
      </w:r>
      <w:r w:rsidRPr="00075A48">
        <w:rPr>
          <w:b/>
        </w:rPr>
        <w:t>2012,</w:t>
      </w:r>
      <w:r w:rsidRPr="00075A48">
        <w:t xml:space="preserve"> </w:t>
      </w:r>
      <w:r w:rsidRPr="00075A48">
        <w:rPr>
          <w:i/>
        </w:rPr>
        <w:t>8</w:t>
      </w:r>
      <w:r w:rsidRPr="00075A48">
        <w:t>, 471-476.</w:t>
      </w:r>
      <w:bookmarkEnd w:id="569"/>
    </w:p>
    <w:p w14:paraId="5C39B50F" w14:textId="77777777" w:rsidR="00075A48" w:rsidRPr="00075A48" w:rsidRDefault="00075A48" w:rsidP="00075A48">
      <w:pPr>
        <w:pStyle w:val="EndNoteBibliography"/>
      </w:pPr>
      <w:bookmarkStart w:id="570" w:name="_ENREF_7"/>
      <w:r w:rsidRPr="00075A48">
        <w:t>7.</w:t>
      </w:r>
      <w:r w:rsidRPr="00075A48">
        <w:tab/>
        <w:t xml:space="preserve">Tóth, L.;  Muszbek, L.; Komáromi, I. </w:t>
      </w:r>
      <w:r w:rsidRPr="00075A48">
        <w:rPr>
          <w:i/>
        </w:rPr>
        <w:t xml:space="preserve">J. Mol. Graphics Modell. </w:t>
      </w:r>
      <w:r w:rsidRPr="00075A48">
        <w:rPr>
          <w:b/>
        </w:rPr>
        <w:t>2013,</w:t>
      </w:r>
      <w:r w:rsidRPr="00075A48">
        <w:t xml:space="preserve"> </w:t>
      </w:r>
      <w:r w:rsidRPr="00075A48">
        <w:rPr>
          <w:i/>
        </w:rPr>
        <w:t>40</w:t>
      </w:r>
      <w:r w:rsidRPr="00075A48">
        <w:t>, 99-109.</w:t>
      </w:r>
      <w:bookmarkEnd w:id="570"/>
    </w:p>
    <w:p w14:paraId="50E8FDFB" w14:textId="77777777" w:rsidR="00075A48" w:rsidRPr="00075A48" w:rsidRDefault="00075A48" w:rsidP="00075A48">
      <w:pPr>
        <w:pStyle w:val="EndNoteBibliography"/>
      </w:pPr>
      <w:bookmarkStart w:id="571" w:name="_ENREF_8"/>
      <w:r w:rsidRPr="00075A48">
        <w:t>8.</w:t>
      </w:r>
      <w:r w:rsidRPr="00075A48">
        <w:tab/>
        <w:t xml:space="preserve">Wright, P. M.;  Seiple, I. B.; Myers, A. G. </w:t>
      </w:r>
      <w:r w:rsidRPr="00075A48">
        <w:rPr>
          <w:i/>
        </w:rPr>
        <w:t xml:space="preserve">Angew. Chem. Int. Ed. </w:t>
      </w:r>
      <w:r w:rsidRPr="00075A48">
        <w:rPr>
          <w:b/>
        </w:rPr>
        <w:t>2014,</w:t>
      </w:r>
      <w:r w:rsidRPr="00075A48">
        <w:t xml:space="preserve"> </w:t>
      </w:r>
      <w:r w:rsidRPr="00075A48">
        <w:rPr>
          <w:i/>
        </w:rPr>
        <w:t>53</w:t>
      </w:r>
      <w:r w:rsidRPr="00075A48">
        <w:t>, 8840-8869.</w:t>
      </w:r>
      <w:bookmarkEnd w:id="571"/>
    </w:p>
    <w:p w14:paraId="4A0ED1F5" w14:textId="77777777" w:rsidR="00075A48" w:rsidRPr="00075A48" w:rsidRDefault="00075A48" w:rsidP="00075A48">
      <w:pPr>
        <w:pStyle w:val="EndNoteBibliography"/>
      </w:pPr>
      <w:bookmarkStart w:id="572" w:name="_ENREF_9"/>
      <w:r w:rsidRPr="00075A48">
        <w:t>9.</w:t>
      </w:r>
      <w:r w:rsidRPr="00075A48">
        <w:tab/>
        <w:t xml:space="preserve">Kahan, F. M.;  Kahan, J. S.;  Cassidy, P. J.; Kropp, H. </w:t>
      </w:r>
      <w:r w:rsidRPr="00075A48">
        <w:rPr>
          <w:i/>
        </w:rPr>
        <w:t xml:space="preserve">Ann. N.Y. Acad. Sci. </w:t>
      </w:r>
      <w:r w:rsidRPr="00075A48">
        <w:rPr>
          <w:b/>
        </w:rPr>
        <w:t>1974,</w:t>
      </w:r>
      <w:r w:rsidRPr="00075A48">
        <w:t xml:space="preserve"> </w:t>
      </w:r>
      <w:r w:rsidRPr="00075A48">
        <w:rPr>
          <w:i/>
        </w:rPr>
        <w:t>235</w:t>
      </w:r>
      <w:r w:rsidRPr="00075A48">
        <w:t>, 364-386.</w:t>
      </w:r>
      <w:bookmarkEnd w:id="572"/>
    </w:p>
    <w:p w14:paraId="5F719720" w14:textId="77777777" w:rsidR="00075A48" w:rsidRPr="00075A48" w:rsidRDefault="00075A48" w:rsidP="00075A48">
      <w:pPr>
        <w:pStyle w:val="EndNoteBibliography"/>
      </w:pPr>
      <w:bookmarkStart w:id="573" w:name="_ENREF_10"/>
      <w:r w:rsidRPr="00075A48">
        <w:t>10.</w:t>
      </w:r>
      <w:r w:rsidRPr="00075A48">
        <w:tab/>
        <w:t xml:space="preserve">Uetrecht, J. </w:t>
      </w:r>
      <w:r w:rsidRPr="00075A48">
        <w:rPr>
          <w:i/>
        </w:rPr>
        <w:t xml:space="preserve">Chem. Res. Toxicol. </w:t>
      </w:r>
      <w:r w:rsidRPr="00075A48">
        <w:rPr>
          <w:b/>
        </w:rPr>
        <w:t>2008,</w:t>
      </w:r>
      <w:r w:rsidRPr="00075A48">
        <w:t xml:space="preserve"> </w:t>
      </w:r>
      <w:r w:rsidRPr="00075A48">
        <w:rPr>
          <w:i/>
        </w:rPr>
        <w:t>21</w:t>
      </w:r>
      <w:r w:rsidRPr="00075A48">
        <w:t>, 84-92.</w:t>
      </w:r>
      <w:bookmarkEnd w:id="573"/>
    </w:p>
    <w:p w14:paraId="5A833616" w14:textId="77777777" w:rsidR="00075A48" w:rsidRPr="00075A48" w:rsidRDefault="00075A48" w:rsidP="00075A48">
      <w:pPr>
        <w:pStyle w:val="EndNoteBibliography"/>
      </w:pPr>
      <w:bookmarkStart w:id="574" w:name="_ENREF_11"/>
      <w:r w:rsidRPr="00075A48">
        <w:t>11.</w:t>
      </w:r>
      <w:r w:rsidRPr="00075A48">
        <w:tab/>
        <w:t xml:space="preserve">Uetrecht, J. </w:t>
      </w:r>
      <w:r w:rsidRPr="00075A48">
        <w:rPr>
          <w:i/>
        </w:rPr>
        <w:t xml:space="preserve">Chem. Res. Toxicol. </w:t>
      </w:r>
      <w:r w:rsidRPr="00075A48">
        <w:rPr>
          <w:b/>
        </w:rPr>
        <w:t>2009,</w:t>
      </w:r>
      <w:r w:rsidRPr="00075A48">
        <w:t xml:space="preserve"> </w:t>
      </w:r>
      <w:r w:rsidRPr="00075A48">
        <w:rPr>
          <w:i/>
        </w:rPr>
        <w:t>22</w:t>
      </w:r>
      <w:r w:rsidRPr="00075A48">
        <w:t>, 24-34.</w:t>
      </w:r>
      <w:bookmarkEnd w:id="574"/>
    </w:p>
    <w:p w14:paraId="11993AF7" w14:textId="77777777" w:rsidR="00075A48" w:rsidRPr="00075A48" w:rsidRDefault="00075A48" w:rsidP="00075A48">
      <w:pPr>
        <w:pStyle w:val="EndNoteBibliography"/>
      </w:pPr>
      <w:bookmarkStart w:id="575" w:name="_ENREF_12"/>
      <w:r w:rsidRPr="00075A48">
        <w:t>12.</w:t>
      </w:r>
      <w:r w:rsidRPr="00075A48">
        <w:tab/>
        <w:t xml:space="preserve">Chen, M.;  Suzuki, A.;  Borlak, J.;  Andrade, R. J.; Lucena, M. I. </w:t>
      </w:r>
      <w:r w:rsidRPr="00075A48">
        <w:rPr>
          <w:i/>
        </w:rPr>
        <w:t xml:space="preserve">J. Hepatol. </w:t>
      </w:r>
      <w:r w:rsidRPr="00075A48">
        <w:rPr>
          <w:b/>
        </w:rPr>
        <w:t>2015,</w:t>
      </w:r>
      <w:r w:rsidRPr="00075A48">
        <w:t xml:space="preserve"> </w:t>
      </w:r>
      <w:r w:rsidRPr="00075A48">
        <w:rPr>
          <w:i/>
        </w:rPr>
        <w:t>63</w:t>
      </w:r>
      <w:r w:rsidRPr="00075A48">
        <w:t>, 503-514.</w:t>
      </w:r>
      <w:bookmarkEnd w:id="575"/>
    </w:p>
    <w:p w14:paraId="15493E1A" w14:textId="77777777" w:rsidR="00075A48" w:rsidRPr="00075A48" w:rsidRDefault="00075A48" w:rsidP="00075A48">
      <w:pPr>
        <w:pStyle w:val="EndNoteBibliography"/>
      </w:pPr>
      <w:bookmarkStart w:id="576" w:name="_ENREF_13"/>
      <w:r w:rsidRPr="00075A48">
        <w:t>13.</w:t>
      </w:r>
      <w:r w:rsidRPr="00075A48">
        <w:tab/>
        <w:t xml:space="preserve">Yuan, L.; Kaplowitz, N. </w:t>
      </w:r>
      <w:r w:rsidRPr="00075A48">
        <w:rPr>
          <w:i/>
        </w:rPr>
        <w:t xml:space="preserve">Clin. Liver Dis. </w:t>
      </w:r>
      <w:r w:rsidRPr="00075A48">
        <w:rPr>
          <w:b/>
        </w:rPr>
        <w:t>2013,</w:t>
      </w:r>
      <w:r w:rsidRPr="00075A48">
        <w:t xml:space="preserve"> </w:t>
      </w:r>
      <w:r w:rsidRPr="00075A48">
        <w:rPr>
          <w:i/>
        </w:rPr>
        <w:t>17</w:t>
      </w:r>
      <w:r w:rsidRPr="00075A48">
        <w:t>, 507-518.</w:t>
      </w:r>
      <w:bookmarkEnd w:id="576"/>
    </w:p>
    <w:p w14:paraId="02F3D604" w14:textId="77777777" w:rsidR="00075A48" w:rsidRPr="00075A48" w:rsidRDefault="00075A48" w:rsidP="00075A48">
      <w:pPr>
        <w:pStyle w:val="EndNoteBibliography"/>
      </w:pPr>
      <w:bookmarkStart w:id="577" w:name="_ENREF_14"/>
      <w:r w:rsidRPr="00075A48">
        <w:t>14.</w:t>
      </w:r>
      <w:r w:rsidRPr="00075A48">
        <w:tab/>
        <w:t xml:space="preserve">Mintzer, D. M.;  Billet, S. N.; Chmielewski, L. </w:t>
      </w:r>
      <w:r w:rsidRPr="00075A48">
        <w:rPr>
          <w:i/>
        </w:rPr>
        <w:t xml:space="preserve">Adv. Hematol. </w:t>
      </w:r>
      <w:r w:rsidRPr="00075A48">
        <w:rPr>
          <w:b/>
        </w:rPr>
        <w:t>2009,</w:t>
      </w:r>
      <w:r w:rsidRPr="00075A48">
        <w:t xml:space="preserve"> </w:t>
      </w:r>
      <w:r w:rsidRPr="00075A48">
        <w:rPr>
          <w:i/>
        </w:rPr>
        <w:t>2009</w:t>
      </w:r>
      <w:r w:rsidRPr="00075A48">
        <w:t>, 1-11.</w:t>
      </w:r>
      <w:bookmarkEnd w:id="577"/>
    </w:p>
    <w:p w14:paraId="67B5AA08" w14:textId="77777777" w:rsidR="00075A48" w:rsidRPr="00075A48" w:rsidRDefault="00075A48" w:rsidP="00075A48">
      <w:pPr>
        <w:pStyle w:val="EndNoteBibliography"/>
      </w:pPr>
      <w:bookmarkStart w:id="578" w:name="_ENREF_15"/>
      <w:r w:rsidRPr="00075A48">
        <w:t>15.</w:t>
      </w:r>
      <w:r w:rsidRPr="00075A48">
        <w:tab/>
        <w:t xml:space="preserve">Barf, T.; Kaptein, A. </w:t>
      </w:r>
      <w:r w:rsidRPr="00075A48">
        <w:rPr>
          <w:i/>
        </w:rPr>
        <w:t xml:space="preserve">J. Med. Chem. </w:t>
      </w:r>
      <w:r w:rsidRPr="00075A48">
        <w:rPr>
          <w:b/>
        </w:rPr>
        <w:t>2012,</w:t>
      </w:r>
      <w:r w:rsidRPr="00075A48">
        <w:t xml:space="preserve"> </w:t>
      </w:r>
      <w:r w:rsidRPr="00075A48">
        <w:rPr>
          <w:i/>
        </w:rPr>
        <w:t>55</w:t>
      </w:r>
      <w:r w:rsidRPr="00075A48">
        <w:t>, 6243-6262.</w:t>
      </w:r>
      <w:bookmarkEnd w:id="578"/>
    </w:p>
    <w:p w14:paraId="69E507E4" w14:textId="77777777" w:rsidR="00075A48" w:rsidRPr="00075A48" w:rsidRDefault="00075A48" w:rsidP="00075A48">
      <w:pPr>
        <w:pStyle w:val="EndNoteBibliography"/>
      </w:pPr>
      <w:bookmarkStart w:id="579" w:name="_ENREF_16"/>
      <w:r w:rsidRPr="00075A48">
        <w:t>16.</w:t>
      </w:r>
      <w:r w:rsidRPr="00075A48">
        <w:tab/>
        <w:t xml:space="preserve">Mah, R.;  Thomas, J. R.; Shafer, C. M. </w:t>
      </w:r>
      <w:r w:rsidRPr="00075A48">
        <w:rPr>
          <w:i/>
        </w:rPr>
        <w:t xml:space="preserve">Bioorg. Med. Chem. Lett. </w:t>
      </w:r>
      <w:r w:rsidRPr="00075A48">
        <w:rPr>
          <w:b/>
        </w:rPr>
        <w:t>2014,</w:t>
      </w:r>
      <w:r w:rsidRPr="00075A48">
        <w:t xml:space="preserve"> </w:t>
      </w:r>
      <w:r w:rsidRPr="00075A48">
        <w:rPr>
          <w:i/>
        </w:rPr>
        <w:t>24</w:t>
      </w:r>
      <w:r w:rsidRPr="00075A48">
        <w:t>, 33-39.</w:t>
      </w:r>
      <w:bookmarkEnd w:id="579"/>
    </w:p>
    <w:p w14:paraId="6A62FE32" w14:textId="77777777" w:rsidR="00075A48" w:rsidRPr="00075A48" w:rsidRDefault="00075A48" w:rsidP="00075A48">
      <w:pPr>
        <w:pStyle w:val="EndNoteBibliography"/>
      </w:pPr>
      <w:bookmarkStart w:id="580" w:name="_ENREF_17"/>
      <w:r w:rsidRPr="00075A48">
        <w:t>17.</w:t>
      </w:r>
      <w:r w:rsidRPr="00075A48">
        <w:tab/>
        <w:t xml:space="preserve">Kalgutkar, A. S.; Dalvie, D. K. </w:t>
      </w:r>
      <w:r w:rsidRPr="00075A48">
        <w:rPr>
          <w:i/>
        </w:rPr>
        <w:t xml:space="preserve">Expert Opin. Drug Discov. </w:t>
      </w:r>
      <w:r w:rsidRPr="00075A48">
        <w:rPr>
          <w:b/>
        </w:rPr>
        <w:t>2012,</w:t>
      </w:r>
      <w:r w:rsidRPr="00075A48">
        <w:t xml:space="preserve"> </w:t>
      </w:r>
      <w:r w:rsidRPr="00075A48">
        <w:rPr>
          <w:i/>
        </w:rPr>
        <w:t>7</w:t>
      </w:r>
      <w:r w:rsidRPr="00075A48">
        <w:t>, 561-581.</w:t>
      </w:r>
      <w:bookmarkEnd w:id="580"/>
    </w:p>
    <w:p w14:paraId="7DAE4E32" w14:textId="77777777" w:rsidR="00075A48" w:rsidRPr="00075A48" w:rsidRDefault="00075A48" w:rsidP="00075A48">
      <w:pPr>
        <w:pStyle w:val="EndNoteBibliography"/>
      </w:pPr>
      <w:bookmarkStart w:id="581" w:name="_ENREF_18"/>
      <w:r w:rsidRPr="00075A48">
        <w:t>18.</w:t>
      </w:r>
      <w:r w:rsidRPr="00075A48">
        <w:tab/>
        <w:t xml:space="preserve">Copeland, R. A.;  Pompliano, D. L.; Meek, T. D. </w:t>
      </w:r>
      <w:r w:rsidRPr="00075A48">
        <w:rPr>
          <w:i/>
        </w:rPr>
        <w:t xml:space="preserve">Nat. Rev. Drug Discov. </w:t>
      </w:r>
      <w:r w:rsidRPr="00075A48">
        <w:rPr>
          <w:b/>
        </w:rPr>
        <w:t>2006,</w:t>
      </w:r>
      <w:r w:rsidRPr="00075A48">
        <w:t xml:space="preserve"> </w:t>
      </w:r>
      <w:r w:rsidRPr="00075A48">
        <w:rPr>
          <w:i/>
        </w:rPr>
        <w:t>5</w:t>
      </w:r>
      <w:r w:rsidRPr="00075A48">
        <w:t>, 730-739.</w:t>
      </w:r>
      <w:bookmarkEnd w:id="581"/>
    </w:p>
    <w:p w14:paraId="0867B1DE" w14:textId="77777777" w:rsidR="00075A48" w:rsidRPr="00075A48" w:rsidRDefault="00075A48" w:rsidP="00075A48">
      <w:pPr>
        <w:pStyle w:val="EndNoteBibliography"/>
      </w:pPr>
      <w:bookmarkStart w:id="582" w:name="_ENREF_19"/>
      <w:r w:rsidRPr="00075A48">
        <w:t>19.</w:t>
      </w:r>
      <w:r w:rsidRPr="00075A48">
        <w:tab/>
        <w:t xml:space="preserve">Tummino, P. J.; Copeland, R. A. </w:t>
      </w:r>
      <w:r w:rsidRPr="00075A48">
        <w:rPr>
          <w:i/>
        </w:rPr>
        <w:t xml:space="preserve">Biochemistry </w:t>
      </w:r>
      <w:r w:rsidRPr="00075A48">
        <w:rPr>
          <w:b/>
        </w:rPr>
        <w:t>2008,</w:t>
      </w:r>
      <w:r w:rsidRPr="00075A48">
        <w:t xml:space="preserve"> </w:t>
      </w:r>
      <w:r w:rsidRPr="00075A48">
        <w:rPr>
          <w:i/>
        </w:rPr>
        <w:t>47</w:t>
      </w:r>
      <w:r w:rsidRPr="00075A48">
        <w:t>, 5481-5492.</w:t>
      </w:r>
      <w:bookmarkEnd w:id="582"/>
    </w:p>
    <w:p w14:paraId="02ABD9D0" w14:textId="77777777" w:rsidR="00075A48" w:rsidRPr="00075A48" w:rsidRDefault="00075A48" w:rsidP="00075A48">
      <w:pPr>
        <w:pStyle w:val="EndNoteBibliography"/>
      </w:pPr>
      <w:bookmarkStart w:id="583" w:name="_ENREF_20"/>
      <w:r w:rsidRPr="00075A48">
        <w:t>20.</w:t>
      </w:r>
      <w:r w:rsidRPr="00075A48">
        <w:tab/>
        <w:t xml:space="preserve">Zhang, R.; Monsma, F. </w:t>
      </w:r>
      <w:r w:rsidRPr="00075A48">
        <w:rPr>
          <w:i/>
        </w:rPr>
        <w:t xml:space="preserve">Expert Opin. Drug Discov. </w:t>
      </w:r>
      <w:r w:rsidRPr="00075A48">
        <w:rPr>
          <w:b/>
        </w:rPr>
        <w:t>2010,</w:t>
      </w:r>
      <w:r w:rsidRPr="00075A48">
        <w:t xml:space="preserve"> </w:t>
      </w:r>
      <w:r w:rsidRPr="00075A48">
        <w:rPr>
          <w:i/>
        </w:rPr>
        <w:t>5</w:t>
      </w:r>
      <w:r w:rsidRPr="00075A48">
        <w:t>, 1023-1029.</w:t>
      </w:r>
      <w:bookmarkEnd w:id="583"/>
    </w:p>
    <w:p w14:paraId="51C0D4FC" w14:textId="77777777" w:rsidR="00075A48" w:rsidRPr="00075A48" w:rsidRDefault="00075A48" w:rsidP="00075A48">
      <w:pPr>
        <w:pStyle w:val="EndNoteBibliography"/>
      </w:pPr>
      <w:bookmarkStart w:id="584" w:name="_ENREF_21"/>
      <w:r w:rsidRPr="00075A48">
        <w:lastRenderedPageBreak/>
        <w:t>21.</w:t>
      </w:r>
      <w:r w:rsidRPr="00075A48">
        <w:tab/>
        <w:t xml:space="preserve">Guo, D.;  Hillger, J. M.;  Ijzerman, A. P.; Heitman, L. H. </w:t>
      </w:r>
      <w:r w:rsidRPr="00075A48">
        <w:rPr>
          <w:i/>
        </w:rPr>
        <w:t xml:space="preserve">Med. Res. Rev. </w:t>
      </w:r>
      <w:r w:rsidRPr="00075A48">
        <w:rPr>
          <w:b/>
        </w:rPr>
        <w:t>2014,</w:t>
      </w:r>
      <w:r w:rsidRPr="00075A48">
        <w:t xml:space="preserve"> </w:t>
      </w:r>
      <w:r w:rsidRPr="00075A48">
        <w:rPr>
          <w:i/>
        </w:rPr>
        <w:t>34</w:t>
      </w:r>
      <w:r w:rsidRPr="00075A48">
        <w:t>, 856-892.</w:t>
      </w:r>
      <w:bookmarkEnd w:id="584"/>
    </w:p>
    <w:p w14:paraId="39E4F70F" w14:textId="77777777" w:rsidR="00075A48" w:rsidRPr="00075A48" w:rsidRDefault="00075A48" w:rsidP="00075A48">
      <w:pPr>
        <w:pStyle w:val="EndNoteBibliography"/>
      </w:pPr>
      <w:bookmarkStart w:id="585" w:name="_ENREF_22"/>
      <w:r w:rsidRPr="00075A48">
        <w:t>22.</w:t>
      </w:r>
      <w:r w:rsidRPr="00075A48">
        <w:tab/>
        <w:t xml:space="preserve">Copeland, R. A. </w:t>
      </w:r>
      <w:r w:rsidRPr="00075A48">
        <w:rPr>
          <w:i/>
        </w:rPr>
        <w:t xml:space="preserve">Expert Opin. Drug Discov. </w:t>
      </w:r>
      <w:r w:rsidRPr="00075A48">
        <w:rPr>
          <w:b/>
        </w:rPr>
        <w:t>2010,</w:t>
      </w:r>
      <w:r w:rsidRPr="00075A48">
        <w:t xml:space="preserve"> </w:t>
      </w:r>
      <w:r w:rsidRPr="00075A48">
        <w:rPr>
          <w:i/>
        </w:rPr>
        <w:t>5</w:t>
      </w:r>
      <w:r w:rsidRPr="00075A48">
        <w:t>, 305-310.</w:t>
      </w:r>
      <w:bookmarkEnd w:id="585"/>
    </w:p>
    <w:p w14:paraId="73C17FB1" w14:textId="77777777" w:rsidR="00075A48" w:rsidRPr="00075A48" w:rsidRDefault="00075A48" w:rsidP="00075A48">
      <w:pPr>
        <w:pStyle w:val="EndNoteBibliography"/>
      </w:pPr>
      <w:bookmarkStart w:id="586" w:name="_ENREF_23"/>
      <w:r w:rsidRPr="00075A48">
        <w:t>23.</w:t>
      </w:r>
      <w:r w:rsidRPr="00075A48">
        <w:tab/>
        <w:t xml:space="preserve">Lu, H.; Tonge, P. J. </w:t>
      </w:r>
      <w:r w:rsidRPr="00075A48">
        <w:rPr>
          <w:i/>
        </w:rPr>
        <w:t xml:space="preserve">Curr. Opin. Chem. Biol. </w:t>
      </w:r>
      <w:r w:rsidRPr="00075A48">
        <w:rPr>
          <w:b/>
        </w:rPr>
        <w:t>2010,</w:t>
      </w:r>
      <w:r w:rsidRPr="00075A48">
        <w:t xml:space="preserve"> </w:t>
      </w:r>
      <w:r w:rsidRPr="00075A48">
        <w:rPr>
          <w:i/>
        </w:rPr>
        <w:t>14</w:t>
      </w:r>
      <w:r w:rsidRPr="00075A48">
        <w:t>, 467-474.</w:t>
      </w:r>
      <w:bookmarkEnd w:id="586"/>
    </w:p>
    <w:p w14:paraId="5477C25F" w14:textId="77777777" w:rsidR="00075A48" w:rsidRPr="00075A48" w:rsidRDefault="00075A48" w:rsidP="00075A48">
      <w:pPr>
        <w:pStyle w:val="EndNoteBibliography"/>
      </w:pPr>
      <w:bookmarkStart w:id="587" w:name="_ENREF_24"/>
      <w:r w:rsidRPr="00075A48">
        <w:t>24.</w:t>
      </w:r>
      <w:r w:rsidRPr="00075A48">
        <w:tab/>
        <w:t xml:space="preserve">Vilums, M.;  Zweemer, A. J. M.;  Yu, Z.;  de Vries, H.;  Hillger, J. M.;  Wapenaar, H.;  Bollen, I. A. E.;  Barmare, F.;  Gross, R.;  Clemens, J.;  Krenitsky, P.;  Brussee, J.;  Stamos, D.;  Saunders, J.;  Heitman, L. H.; Ijzerman, A. P. </w:t>
      </w:r>
      <w:r w:rsidRPr="00075A48">
        <w:rPr>
          <w:i/>
        </w:rPr>
        <w:t xml:space="preserve">J. Med. Chem. </w:t>
      </w:r>
      <w:r w:rsidRPr="00075A48">
        <w:rPr>
          <w:b/>
        </w:rPr>
        <w:t>2013,</w:t>
      </w:r>
      <w:r w:rsidRPr="00075A48">
        <w:t xml:space="preserve"> </w:t>
      </w:r>
      <w:r w:rsidRPr="00075A48">
        <w:rPr>
          <w:i/>
        </w:rPr>
        <w:t>56</w:t>
      </w:r>
      <w:r w:rsidRPr="00075A48">
        <w:t>, 7706-7714.</w:t>
      </w:r>
      <w:bookmarkEnd w:id="587"/>
    </w:p>
    <w:p w14:paraId="53F34C3A" w14:textId="77777777" w:rsidR="00075A48" w:rsidRPr="00075A48" w:rsidRDefault="00075A48" w:rsidP="00075A48">
      <w:pPr>
        <w:pStyle w:val="EndNoteBibliography"/>
      </w:pPr>
      <w:bookmarkStart w:id="588" w:name="_ENREF_25"/>
      <w:r w:rsidRPr="00075A48">
        <w:t>25.</w:t>
      </w:r>
      <w:r w:rsidRPr="00075A48">
        <w:tab/>
        <w:t xml:space="preserve">Swinney, D. C. </w:t>
      </w:r>
      <w:r w:rsidRPr="00075A48">
        <w:rPr>
          <w:i/>
        </w:rPr>
        <w:t xml:space="preserve">Nat. Rev. Drug Discov. </w:t>
      </w:r>
      <w:r w:rsidRPr="00075A48">
        <w:rPr>
          <w:b/>
        </w:rPr>
        <w:t>2004,</w:t>
      </w:r>
      <w:r w:rsidRPr="00075A48">
        <w:t xml:space="preserve"> </w:t>
      </w:r>
      <w:r w:rsidRPr="00075A48">
        <w:rPr>
          <w:i/>
        </w:rPr>
        <w:t>3</w:t>
      </w:r>
      <w:r w:rsidRPr="00075A48">
        <w:t>, 801-808.</w:t>
      </w:r>
      <w:bookmarkEnd w:id="588"/>
    </w:p>
    <w:p w14:paraId="60935679" w14:textId="77777777" w:rsidR="00075A48" w:rsidRPr="00075A48" w:rsidRDefault="00075A48" w:rsidP="00075A48">
      <w:pPr>
        <w:pStyle w:val="EndNoteBibliography"/>
      </w:pPr>
      <w:bookmarkStart w:id="589" w:name="_ENREF_26"/>
      <w:r w:rsidRPr="00075A48">
        <w:t>26.</w:t>
      </w:r>
      <w:r w:rsidRPr="00075A48">
        <w:tab/>
        <w:t xml:space="preserve">Kahan, T.; Eliasson, K. </w:t>
      </w:r>
      <w:r w:rsidRPr="00075A48">
        <w:rPr>
          <w:i/>
        </w:rPr>
        <w:t xml:space="preserve">Am. J. Hypertens. </w:t>
      </w:r>
      <w:r w:rsidRPr="00075A48">
        <w:rPr>
          <w:b/>
        </w:rPr>
        <w:t>1999,</w:t>
      </w:r>
      <w:r w:rsidRPr="00075A48">
        <w:t xml:space="preserve"> </w:t>
      </w:r>
      <w:r w:rsidRPr="00075A48">
        <w:rPr>
          <w:i/>
        </w:rPr>
        <w:t>12</w:t>
      </w:r>
      <w:r w:rsidRPr="00075A48">
        <w:t>, 1188-1194.</w:t>
      </w:r>
      <w:bookmarkEnd w:id="589"/>
    </w:p>
    <w:p w14:paraId="53599317" w14:textId="77777777" w:rsidR="00075A48" w:rsidRPr="00075A48" w:rsidRDefault="00075A48" w:rsidP="00075A48">
      <w:pPr>
        <w:pStyle w:val="EndNoteBibliography"/>
      </w:pPr>
      <w:bookmarkStart w:id="590" w:name="_ENREF_27"/>
      <w:r w:rsidRPr="00075A48">
        <w:t>27.</w:t>
      </w:r>
      <w:r w:rsidRPr="00075A48">
        <w:tab/>
        <w:t xml:space="preserve">Kohout, T. A.;  Xie, Q.;  Reijmers, S.;  Finn, K. J.;  Guo, Z.;  Zhu, Y.-F.; Struthers, R. S. </w:t>
      </w:r>
      <w:r w:rsidRPr="00075A48">
        <w:rPr>
          <w:i/>
        </w:rPr>
        <w:t xml:space="preserve">Mol. Pharmacol. </w:t>
      </w:r>
      <w:r w:rsidRPr="00075A48">
        <w:rPr>
          <w:b/>
        </w:rPr>
        <w:t>2007,</w:t>
      </w:r>
      <w:r w:rsidRPr="00075A48">
        <w:t xml:space="preserve"> </w:t>
      </w:r>
      <w:r w:rsidRPr="00075A48">
        <w:rPr>
          <w:i/>
        </w:rPr>
        <w:t>72</w:t>
      </w:r>
      <w:r w:rsidRPr="00075A48">
        <w:t>, 238-247.</w:t>
      </w:r>
      <w:bookmarkEnd w:id="590"/>
    </w:p>
    <w:p w14:paraId="6EA2967A" w14:textId="77777777" w:rsidR="00075A48" w:rsidRPr="00075A48" w:rsidRDefault="00075A48" w:rsidP="00075A48">
      <w:pPr>
        <w:pStyle w:val="EndNoteBibliography"/>
      </w:pPr>
      <w:bookmarkStart w:id="591" w:name="_ENREF_28"/>
      <w:r w:rsidRPr="00075A48">
        <w:t>28.</w:t>
      </w:r>
      <w:r w:rsidRPr="00075A48">
        <w:tab/>
        <w:t xml:space="preserve">Bauer, R. A. </w:t>
      </w:r>
      <w:r w:rsidRPr="00075A48">
        <w:rPr>
          <w:i/>
        </w:rPr>
        <w:t xml:space="preserve">Drug Discov. Today </w:t>
      </w:r>
      <w:r w:rsidRPr="00075A48">
        <w:rPr>
          <w:b/>
        </w:rPr>
        <w:t>2015,</w:t>
      </w:r>
      <w:r w:rsidRPr="00075A48">
        <w:t xml:space="preserve"> </w:t>
      </w:r>
      <w:r w:rsidRPr="00075A48">
        <w:rPr>
          <w:i/>
        </w:rPr>
        <w:t>20</w:t>
      </w:r>
      <w:r w:rsidRPr="00075A48">
        <w:t>, 1061-1073.</w:t>
      </w:r>
      <w:bookmarkEnd w:id="591"/>
    </w:p>
    <w:p w14:paraId="0F1F5794" w14:textId="77777777" w:rsidR="00075A48" w:rsidRPr="00075A48" w:rsidRDefault="00075A48" w:rsidP="00075A48">
      <w:pPr>
        <w:pStyle w:val="EndNoteBibliography"/>
      </w:pPr>
      <w:bookmarkStart w:id="592" w:name="_ENREF_29"/>
      <w:r w:rsidRPr="00075A48">
        <w:t>29.</w:t>
      </w:r>
      <w:r w:rsidRPr="00075A48">
        <w:tab/>
        <w:t xml:space="preserve">Bryant, J.;  Post, J. M.;  Alexander, S.;  Wang, Y.-X.;  Kent, L.;  Schirm, S.;  Tseng, J.-L.;  Subramanyam, B.;  Buckman, B.;  Islam, I.;  Yuan, S.;  Sullivan, M. E.;  Snider, M.; Morser, J. </w:t>
      </w:r>
      <w:r w:rsidRPr="00075A48">
        <w:rPr>
          <w:i/>
        </w:rPr>
        <w:t xml:space="preserve">Thromb. Res. </w:t>
      </w:r>
      <w:r w:rsidRPr="00075A48">
        <w:rPr>
          <w:b/>
        </w:rPr>
        <w:t>2008,</w:t>
      </w:r>
      <w:r w:rsidRPr="00075A48">
        <w:t xml:space="preserve"> </w:t>
      </w:r>
      <w:r w:rsidRPr="00075A48">
        <w:rPr>
          <w:i/>
        </w:rPr>
        <w:t>122</w:t>
      </w:r>
      <w:r w:rsidRPr="00075A48">
        <w:t>, 523-532.</w:t>
      </w:r>
      <w:bookmarkEnd w:id="592"/>
    </w:p>
    <w:p w14:paraId="0E3ADC81" w14:textId="77777777" w:rsidR="00075A48" w:rsidRPr="00075A48" w:rsidRDefault="00075A48" w:rsidP="00075A48">
      <w:pPr>
        <w:pStyle w:val="EndNoteBibliography"/>
      </w:pPr>
      <w:bookmarkStart w:id="593" w:name="_ENREF_30"/>
      <w:r w:rsidRPr="00075A48">
        <w:t>30.</w:t>
      </w:r>
      <w:r w:rsidRPr="00075A48">
        <w:tab/>
        <w:t xml:space="preserve">Smith, C. I.;  Baskin, B.;  Humire-Greiff, P.;  Zhou, J. N.;  Olsson, P. G.;  Maniar, H. S.;  Kjellén, P.;  Lambris, J. D.;  Christensson, B.; Hammarström, L. </w:t>
      </w:r>
      <w:r w:rsidRPr="00075A48">
        <w:rPr>
          <w:i/>
        </w:rPr>
        <w:t xml:space="preserve">J. Immunol. </w:t>
      </w:r>
      <w:r w:rsidRPr="00075A48">
        <w:rPr>
          <w:b/>
        </w:rPr>
        <w:t>1994,</w:t>
      </w:r>
      <w:r w:rsidRPr="00075A48">
        <w:t xml:space="preserve"> </w:t>
      </w:r>
      <w:r w:rsidRPr="00075A48">
        <w:rPr>
          <w:i/>
        </w:rPr>
        <w:t>152</w:t>
      </w:r>
      <w:r w:rsidRPr="00075A48">
        <w:t>, 557-565.</w:t>
      </w:r>
      <w:bookmarkEnd w:id="593"/>
    </w:p>
    <w:p w14:paraId="7C719A62" w14:textId="77777777" w:rsidR="00075A48" w:rsidRPr="00075A48" w:rsidRDefault="00075A48" w:rsidP="00075A48">
      <w:pPr>
        <w:pStyle w:val="EndNoteBibliography"/>
      </w:pPr>
      <w:bookmarkStart w:id="594" w:name="_ENREF_31"/>
      <w:r w:rsidRPr="00075A48">
        <w:t>31.</w:t>
      </w:r>
      <w:r w:rsidRPr="00075A48">
        <w:tab/>
        <w:t xml:space="preserve">Mohamed, A. J.;  Yu, L.;  Bäckesjö, C.-M.;  Vargas, L.;  Faryal, R.;  Aints, A.;  Christensson, B.;  Berglöf, A.;  Vihinen, M.;  Nore, B. F.; Edvard Smith, C. I. </w:t>
      </w:r>
      <w:r w:rsidRPr="00075A48">
        <w:rPr>
          <w:i/>
        </w:rPr>
        <w:t xml:space="preserve">Immunol. Rev. </w:t>
      </w:r>
      <w:r w:rsidRPr="00075A48">
        <w:rPr>
          <w:b/>
        </w:rPr>
        <w:t>2009,</w:t>
      </w:r>
      <w:r w:rsidRPr="00075A48">
        <w:t xml:space="preserve"> </w:t>
      </w:r>
      <w:r w:rsidRPr="00075A48">
        <w:rPr>
          <w:i/>
        </w:rPr>
        <w:t>228</w:t>
      </w:r>
      <w:r w:rsidRPr="00075A48">
        <w:t>, 58-73.</w:t>
      </w:r>
      <w:bookmarkEnd w:id="594"/>
    </w:p>
    <w:p w14:paraId="079A0A4C" w14:textId="77777777" w:rsidR="00075A48" w:rsidRPr="00075A48" w:rsidRDefault="00075A48" w:rsidP="00075A48">
      <w:pPr>
        <w:pStyle w:val="EndNoteBibliography"/>
      </w:pPr>
      <w:bookmarkStart w:id="595" w:name="_ENREF_32"/>
      <w:r w:rsidRPr="00075A48">
        <w:t>32.</w:t>
      </w:r>
      <w:r w:rsidRPr="00075A48">
        <w:tab/>
        <w:t xml:space="preserve">Hallek, M.;  Shanafelt, T. D.; Eichhorst, B. </w:t>
      </w:r>
      <w:r w:rsidRPr="00075A48">
        <w:rPr>
          <w:i/>
        </w:rPr>
        <w:t xml:space="preserve">Lancet </w:t>
      </w:r>
      <w:r w:rsidRPr="00075A48">
        <w:rPr>
          <w:b/>
        </w:rPr>
        <w:t>2018,</w:t>
      </w:r>
      <w:r w:rsidRPr="00075A48">
        <w:t xml:space="preserve"> </w:t>
      </w:r>
      <w:r w:rsidRPr="00075A48">
        <w:rPr>
          <w:i/>
        </w:rPr>
        <w:t>391</w:t>
      </w:r>
      <w:r w:rsidRPr="00075A48">
        <w:t>, 1524-1537.</w:t>
      </w:r>
      <w:bookmarkEnd w:id="595"/>
    </w:p>
    <w:p w14:paraId="4B47DADB" w14:textId="77777777" w:rsidR="00075A48" w:rsidRPr="00075A48" w:rsidRDefault="00075A48" w:rsidP="00075A48">
      <w:pPr>
        <w:pStyle w:val="EndNoteBibliography"/>
      </w:pPr>
      <w:bookmarkStart w:id="596" w:name="_ENREF_33"/>
      <w:r w:rsidRPr="00075A48">
        <w:t>33.</w:t>
      </w:r>
      <w:r w:rsidRPr="00075A48">
        <w:tab/>
        <w:t xml:space="preserve">Wang, M. L.;  Rule, S.;  Martin, P.;  Goy, A.;  Auer, R.;  Kahl, B. S.;  Jurczak, W.;  Advani, R. H.;  Romaguera, J. E.;  Williams, M. E.;  Barrientos, J. C.;  Chmielowska, E.;  Radford, J.;  Stilgenbauer, S.;  Dreyling, M.;  Jedrzejczak, W. W.;  Johnson, P.;  Spurgeon, S. E.;  Li, L.;  Zhang, L.;  Newberry, K.;  Ou, Z.;  Cheng, N.;  Fang, B.;  McGreivy, J.;  Clow, F.;  Buggy, J. J.;  Chang, B. Y.;  Beaupre, D. M.;  Kunkel, L. A.; Blum, K. A. </w:t>
      </w:r>
      <w:r w:rsidRPr="00075A48">
        <w:rPr>
          <w:i/>
        </w:rPr>
        <w:t xml:space="preserve">New Engl. J. Med. </w:t>
      </w:r>
      <w:r w:rsidRPr="00075A48">
        <w:rPr>
          <w:b/>
        </w:rPr>
        <w:t>2013,</w:t>
      </w:r>
      <w:r w:rsidRPr="00075A48">
        <w:t xml:space="preserve"> </w:t>
      </w:r>
      <w:r w:rsidRPr="00075A48">
        <w:rPr>
          <w:i/>
        </w:rPr>
        <w:t>369</w:t>
      </w:r>
      <w:r w:rsidRPr="00075A48">
        <w:t>, 507-516.</w:t>
      </w:r>
      <w:bookmarkEnd w:id="596"/>
    </w:p>
    <w:p w14:paraId="70E73A84" w14:textId="77777777" w:rsidR="00075A48" w:rsidRPr="00075A48" w:rsidRDefault="00075A48" w:rsidP="00075A48">
      <w:pPr>
        <w:pStyle w:val="EndNoteBibliography"/>
      </w:pPr>
      <w:bookmarkStart w:id="597" w:name="_ENREF_34"/>
      <w:r w:rsidRPr="00075A48">
        <w:t>34.</w:t>
      </w:r>
      <w:r w:rsidRPr="00075A48">
        <w:tab/>
        <w:t xml:space="preserve">Di Paolo, J. A.;  Huang, T.;  Balazs, M.;  Barbosa, J.;  Barck, K. H.;  Bravo, B. J.;  Carano, R. A. D.;  Darrow, J.;  Davies, D. R.;  DeForge, L. E.;  Diehl, L.;  Ferrando, R.;  Gallion, S. L.;  Giannetti, A. M.;  Gribling, P.;  Hurez, V.;  Hymowitz, S. G.;  Jones, R.;  Kropf, J. E.;  Lee, W. P.;  Maciejewski, P. M.;  Mitchell, S. A.;  Rong, H.;  Staker, B. L.;  Whitney, J. A.;  Yeh, S.;  Young, W. B.;  Yu, C.;  Zhang, J.;  Reif, K.; Currie, K. S. </w:t>
      </w:r>
      <w:r w:rsidRPr="00075A48">
        <w:rPr>
          <w:i/>
        </w:rPr>
        <w:t xml:space="preserve">Nat. Chem. Biol. </w:t>
      </w:r>
      <w:r w:rsidRPr="00075A48">
        <w:rPr>
          <w:b/>
        </w:rPr>
        <w:t>2010,</w:t>
      </w:r>
      <w:r w:rsidRPr="00075A48">
        <w:t xml:space="preserve"> </w:t>
      </w:r>
      <w:r w:rsidRPr="00075A48">
        <w:rPr>
          <w:i/>
        </w:rPr>
        <w:t>7</w:t>
      </w:r>
      <w:r w:rsidRPr="00075A48">
        <w:t>, 41-50.</w:t>
      </w:r>
      <w:bookmarkEnd w:id="597"/>
    </w:p>
    <w:p w14:paraId="02AE37FF" w14:textId="77777777" w:rsidR="00075A48" w:rsidRPr="00075A48" w:rsidRDefault="00075A48" w:rsidP="00075A48">
      <w:pPr>
        <w:pStyle w:val="EndNoteBibliography"/>
      </w:pPr>
      <w:bookmarkStart w:id="598" w:name="_ENREF_35"/>
      <w:r w:rsidRPr="00075A48">
        <w:lastRenderedPageBreak/>
        <w:t>35.</w:t>
      </w:r>
      <w:r w:rsidRPr="00075A48">
        <w:tab/>
        <w:t xml:space="preserve">Honigberg, L. A.;  Smith, A. M.;  Sirisawad, M.;  Verner, E.;  Loury, D.;  Chang, B.;  Li, S.;  Pan, Z.;  Thamm, D. H.;  Miller, R. A.; Buggy, J. J. </w:t>
      </w:r>
      <w:r w:rsidRPr="00075A48">
        <w:rPr>
          <w:i/>
        </w:rPr>
        <w:t xml:space="preserve">Proc. Natl. Acad. Sci. </w:t>
      </w:r>
      <w:r w:rsidRPr="00075A48">
        <w:rPr>
          <w:b/>
        </w:rPr>
        <w:t>2010,</w:t>
      </w:r>
      <w:r w:rsidRPr="00075A48">
        <w:t xml:space="preserve"> </w:t>
      </w:r>
      <w:r w:rsidRPr="00075A48">
        <w:rPr>
          <w:i/>
        </w:rPr>
        <w:t>107</w:t>
      </w:r>
      <w:r w:rsidRPr="00075A48">
        <w:t>, 13075-13080.</w:t>
      </w:r>
      <w:bookmarkEnd w:id="598"/>
    </w:p>
    <w:p w14:paraId="4AB97D5A" w14:textId="77777777" w:rsidR="00075A48" w:rsidRPr="00075A48" w:rsidRDefault="00075A48" w:rsidP="00075A48">
      <w:pPr>
        <w:pStyle w:val="EndNoteBibliography"/>
      </w:pPr>
      <w:bookmarkStart w:id="599" w:name="_ENREF_36"/>
      <w:r w:rsidRPr="00075A48">
        <w:t>36.</w:t>
      </w:r>
      <w:r w:rsidRPr="00075A48">
        <w:tab/>
        <w:t xml:space="preserve">Brown, J. R. </w:t>
      </w:r>
      <w:r w:rsidRPr="00075A48">
        <w:rPr>
          <w:i/>
        </w:rPr>
        <w:t xml:space="preserve">Curr. Hematol. Malig. Rep. </w:t>
      </w:r>
      <w:r w:rsidRPr="00075A48">
        <w:rPr>
          <w:b/>
        </w:rPr>
        <w:t>2013,</w:t>
      </w:r>
      <w:r w:rsidRPr="00075A48">
        <w:t xml:space="preserve"> </w:t>
      </w:r>
      <w:r w:rsidRPr="00075A48">
        <w:rPr>
          <w:i/>
        </w:rPr>
        <w:t>8</w:t>
      </w:r>
      <w:r w:rsidRPr="00075A48">
        <w:t>, 1-6.</w:t>
      </w:r>
      <w:bookmarkEnd w:id="599"/>
    </w:p>
    <w:p w14:paraId="7FBD5348" w14:textId="77777777" w:rsidR="00075A48" w:rsidRPr="00075A48" w:rsidRDefault="00075A48" w:rsidP="00075A48">
      <w:pPr>
        <w:pStyle w:val="EndNoteBibliography"/>
      </w:pPr>
      <w:bookmarkStart w:id="600" w:name="_ENREF_37"/>
      <w:r w:rsidRPr="00075A48">
        <w:t>37.</w:t>
      </w:r>
      <w:r w:rsidRPr="00075A48">
        <w:tab/>
        <w:t xml:space="preserve">Peterson, D.; Schwartz, J. </w:t>
      </w:r>
      <w:r w:rsidRPr="00075A48">
        <w:rPr>
          <w:i/>
        </w:rPr>
        <w:t xml:space="preserve">J. Adv. Pract. Oncol. </w:t>
      </w:r>
      <w:r w:rsidRPr="00075A48">
        <w:rPr>
          <w:b/>
        </w:rPr>
        <w:t>2014,</w:t>
      </w:r>
      <w:r w:rsidRPr="00075A48">
        <w:t xml:space="preserve"> </w:t>
      </w:r>
      <w:r w:rsidRPr="00075A48">
        <w:rPr>
          <w:i/>
        </w:rPr>
        <w:t>5</w:t>
      </w:r>
      <w:r w:rsidRPr="00075A48">
        <w:t>, 348-354.</w:t>
      </w:r>
      <w:bookmarkEnd w:id="600"/>
    </w:p>
    <w:p w14:paraId="7EB8D702" w14:textId="77777777" w:rsidR="00075A48" w:rsidRPr="00075A48" w:rsidRDefault="00075A48" w:rsidP="00075A48">
      <w:pPr>
        <w:pStyle w:val="EndNoteBibliography"/>
      </w:pPr>
      <w:bookmarkStart w:id="601" w:name="_ENREF_38"/>
      <w:r w:rsidRPr="00075A48">
        <w:t>38.</w:t>
      </w:r>
      <w:r w:rsidRPr="00075A48">
        <w:tab/>
        <w:t xml:space="preserve">Lanning, B. R.;  Whitby, L. R.;  Dix, M. M.;  Douhan, J.;  Gilbert, A. M.;  Hett, E. C.;  Johnson, T. O.;  Joslyn, C.;  Kath, J. C.;  Niessen, S.;  Roberts, L. R.;  Schnute, M. E.;  Wang, C.;  Hulce, J. J.;  Wei, B.;  Whiteley, L. O.;  Hayward, M. M.; Cravatt, B. F. </w:t>
      </w:r>
      <w:r w:rsidRPr="00075A48">
        <w:rPr>
          <w:i/>
        </w:rPr>
        <w:t xml:space="preserve">Nat. Chem. Biol. </w:t>
      </w:r>
      <w:r w:rsidRPr="00075A48">
        <w:rPr>
          <w:b/>
        </w:rPr>
        <w:t>2014,</w:t>
      </w:r>
      <w:r w:rsidRPr="00075A48">
        <w:t xml:space="preserve"> </w:t>
      </w:r>
      <w:r w:rsidRPr="00075A48">
        <w:rPr>
          <w:i/>
        </w:rPr>
        <w:t>10</w:t>
      </w:r>
      <w:r w:rsidRPr="00075A48">
        <w:t>, 760-767.</w:t>
      </w:r>
      <w:bookmarkEnd w:id="601"/>
    </w:p>
    <w:p w14:paraId="0D6BDD3C" w14:textId="77777777" w:rsidR="00075A48" w:rsidRPr="00075A48" w:rsidRDefault="00075A48" w:rsidP="00075A48">
      <w:pPr>
        <w:pStyle w:val="EndNoteBibliography"/>
      </w:pPr>
      <w:bookmarkStart w:id="602" w:name="_ENREF_39"/>
      <w:r w:rsidRPr="00075A48">
        <w:t>39.</w:t>
      </w:r>
      <w:r w:rsidRPr="00075A48">
        <w:tab/>
        <w:t xml:space="preserve">Byrd, J. C.;  Furman, R. R.;  Coutre, S. E.;  Flinn, I. W.;  Burger, J. A.;  Blum, K. A.;  Grant, B.;  Sharman, J. P.;  Coleman, M.;  Wierda, W. G.;  Jones, J. A.;  Zhao, W.;  Heerema, N. A.;  Johnson, A. J.;  Sukbuntherng, J.;  Chang, B. Y.;  Clow, F.;  Hedrick, E.;  Buggy, J. J.;  James, D. F.; O'Brien, S. </w:t>
      </w:r>
      <w:r w:rsidRPr="00075A48">
        <w:rPr>
          <w:i/>
        </w:rPr>
        <w:t xml:space="preserve">New Engl. J. Med. </w:t>
      </w:r>
      <w:r w:rsidRPr="00075A48">
        <w:rPr>
          <w:b/>
        </w:rPr>
        <w:t>2013,</w:t>
      </w:r>
      <w:r w:rsidRPr="00075A48">
        <w:t xml:space="preserve"> </w:t>
      </w:r>
      <w:r w:rsidRPr="00075A48">
        <w:rPr>
          <w:i/>
        </w:rPr>
        <w:t>369</w:t>
      </w:r>
      <w:r w:rsidRPr="00075A48">
        <w:t>, 32-42.</w:t>
      </w:r>
      <w:bookmarkEnd w:id="602"/>
    </w:p>
    <w:p w14:paraId="61DDB9EA" w14:textId="77777777" w:rsidR="00075A48" w:rsidRPr="00075A48" w:rsidRDefault="00075A48" w:rsidP="00075A48">
      <w:pPr>
        <w:pStyle w:val="EndNoteBibliography"/>
      </w:pPr>
      <w:bookmarkStart w:id="603" w:name="_ENREF_40"/>
      <w:r w:rsidRPr="00075A48">
        <w:t>40.</w:t>
      </w:r>
      <w:r w:rsidRPr="00075A48">
        <w:tab/>
        <w:t xml:space="preserve">Byrd, J. C.;  Harrington, B.;  O’Brien, S.;  Jones, J. A.;  Schuh, A.;  Devereux, S.;  Chaves, J.;  Wierda, W. G.;  Awan, F. T.;  Brown, J. R.;  Hillmen, P.;  Stephens, D. M.;  Ghia, P.;  Barrientos, J. C.;  Pagel, J. M.;  Woyach, J.;  Johnson, D.;  Huang, J.;  Wang, X.;  Kaptein, A.;  Lannutti, B. J.;  Covey, T.;  Fardis, M.;  McGreivy, J.;  Hamdy, A.;  Rothbaum, W.;  Izumi, R.;  Diacovo, T. G.;  Johnson, A. J.; Furman, R. R. </w:t>
      </w:r>
      <w:r w:rsidRPr="00075A48">
        <w:rPr>
          <w:i/>
        </w:rPr>
        <w:t xml:space="preserve">New Engl. J. Med. </w:t>
      </w:r>
      <w:r w:rsidRPr="00075A48">
        <w:rPr>
          <w:b/>
        </w:rPr>
        <w:t>2015,</w:t>
      </w:r>
      <w:r w:rsidRPr="00075A48">
        <w:t xml:space="preserve"> </w:t>
      </w:r>
      <w:r w:rsidRPr="00075A48">
        <w:rPr>
          <w:i/>
        </w:rPr>
        <w:t>374</w:t>
      </w:r>
      <w:r w:rsidRPr="00075A48">
        <w:t>, 323-332.</w:t>
      </w:r>
      <w:bookmarkEnd w:id="603"/>
    </w:p>
    <w:p w14:paraId="2BDF2CC2" w14:textId="77777777" w:rsidR="00075A48" w:rsidRPr="00075A48" w:rsidRDefault="00075A48" w:rsidP="00075A48">
      <w:pPr>
        <w:pStyle w:val="EndNoteBibliography"/>
      </w:pPr>
      <w:bookmarkStart w:id="604" w:name="_ENREF_41"/>
      <w:r w:rsidRPr="00075A48">
        <w:t>41.</w:t>
      </w:r>
      <w:r w:rsidRPr="00075A48">
        <w:tab/>
        <w:t xml:space="preserve">Wu, J.;  Zhang, M.; Liu, D. </w:t>
      </w:r>
      <w:r w:rsidRPr="00075A48">
        <w:rPr>
          <w:i/>
        </w:rPr>
        <w:t xml:space="preserve">J. Hematol. Oncol. </w:t>
      </w:r>
      <w:r w:rsidRPr="00075A48">
        <w:rPr>
          <w:b/>
        </w:rPr>
        <w:t>2016,</w:t>
      </w:r>
      <w:r w:rsidRPr="00075A48">
        <w:t xml:space="preserve"> </w:t>
      </w:r>
      <w:r w:rsidRPr="00075A48">
        <w:rPr>
          <w:i/>
        </w:rPr>
        <w:t>9</w:t>
      </w:r>
      <w:r w:rsidRPr="00075A48">
        <w:t>, 1-4.</w:t>
      </w:r>
      <w:bookmarkEnd w:id="604"/>
    </w:p>
    <w:p w14:paraId="5B13B387" w14:textId="77777777" w:rsidR="00075A48" w:rsidRPr="00075A48" w:rsidRDefault="00075A48" w:rsidP="00075A48">
      <w:pPr>
        <w:pStyle w:val="EndNoteBibliography"/>
      </w:pPr>
      <w:bookmarkStart w:id="605" w:name="_ENREF_42"/>
      <w:r w:rsidRPr="00075A48">
        <w:t>42.</w:t>
      </w:r>
      <w:r w:rsidRPr="00075A48">
        <w:tab/>
        <w:t xml:space="preserve">Barf, T.;  Covey, T.;  Izumi, R.;  van de Kar, B.;  Gulrajani, M.;  van Lith, B.;  van Hoek, M.;  de Zwart, E.;  Mittag, D.;  Demont, D.;  Verkaik, S.;  Krantz, F.;  Pearson, P. G.;  Ulrich, R.; Kaptein, A. </w:t>
      </w:r>
      <w:r w:rsidRPr="00075A48">
        <w:rPr>
          <w:i/>
        </w:rPr>
        <w:t xml:space="preserve">J. Pharmacol. Exp. Ther. </w:t>
      </w:r>
      <w:r w:rsidRPr="00075A48">
        <w:rPr>
          <w:b/>
        </w:rPr>
        <w:t>2017,</w:t>
      </w:r>
      <w:r w:rsidRPr="00075A48">
        <w:t xml:space="preserve"> </w:t>
      </w:r>
      <w:r w:rsidRPr="00075A48">
        <w:rPr>
          <w:i/>
        </w:rPr>
        <w:t>363</w:t>
      </w:r>
      <w:r w:rsidRPr="00075A48">
        <w:t>, 240-252.</w:t>
      </w:r>
      <w:bookmarkEnd w:id="605"/>
    </w:p>
    <w:p w14:paraId="7E6129E0" w14:textId="77777777" w:rsidR="00075A48" w:rsidRPr="00075A48" w:rsidRDefault="00075A48" w:rsidP="00075A48">
      <w:pPr>
        <w:pStyle w:val="EndNoteBibliography"/>
      </w:pPr>
      <w:bookmarkStart w:id="606" w:name="_ENREF_43"/>
      <w:r w:rsidRPr="00075A48">
        <w:t>43.</w:t>
      </w:r>
      <w:r w:rsidRPr="00075A48">
        <w:tab/>
        <w:t xml:space="preserve">Chandrashekara, S. </w:t>
      </w:r>
      <w:r w:rsidRPr="00075A48">
        <w:rPr>
          <w:i/>
        </w:rPr>
        <w:t xml:space="preserve">Indian J. Pharmacol. </w:t>
      </w:r>
      <w:r w:rsidRPr="00075A48">
        <w:rPr>
          <w:b/>
        </w:rPr>
        <w:t>2012,</w:t>
      </w:r>
      <w:r w:rsidRPr="00075A48">
        <w:t xml:space="preserve"> </w:t>
      </w:r>
      <w:r w:rsidRPr="00075A48">
        <w:rPr>
          <w:i/>
        </w:rPr>
        <w:t>44</w:t>
      </w:r>
      <w:r w:rsidRPr="00075A48">
        <w:t>, 665-671.</w:t>
      </w:r>
      <w:bookmarkEnd w:id="606"/>
    </w:p>
    <w:p w14:paraId="5CABD5F1" w14:textId="77777777" w:rsidR="00075A48" w:rsidRPr="00075A48" w:rsidRDefault="00075A48" w:rsidP="00075A48">
      <w:pPr>
        <w:pStyle w:val="EndNoteBibliography"/>
      </w:pPr>
      <w:bookmarkStart w:id="607" w:name="_ENREF_44"/>
      <w:r w:rsidRPr="00075A48">
        <w:t>44.</w:t>
      </w:r>
      <w:r w:rsidRPr="00075A48">
        <w:tab/>
        <w:t xml:space="preserve">Krenske, E. H.;  Petter, R. C.; Houk, K. N. </w:t>
      </w:r>
      <w:r w:rsidRPr="00075A48">
        <w:rPr>
          <w:i/>
        </w:rPr>
        <w:t xml:space="preserve">J. Org. Chem. </w:t>
      </w:r>
      <w:r w:rsidRPr="00075A48">
        <w:rPr>
          <w:b/>
        </w:rPr>
        <w:t>2016,</w:t>
      </w:r>
      <w:r w:rsidRPr="00075A48">
        <w:t xml:space="preserve"> </w:t>
      </w:r>
      <w:r w:rsidRPr="00075A48">
        <w:rPr>
          <w:i/>
        </w:rPr>
        <w:t>81</w:t>
      </w:r>
      <w:r w:rsidRPr="00075A48">
        <w:t>, 11726-11733.</w:t>
      </w:r>
      <w:bookmarkEnd w:id="607"/>
    </w:p>
    <w:p w14:paraId="4A534AA8" w14:textId="77777777" w:rsidR="00075A48" w:rsidRPr="00075A48" w:rsidRDefault="00075A48" w:rsidP="00075A48">
      <w:pPr>
        <w:pStyle w:val="EndNoteBibliography"/>
      </w:pPr>
      <w:bookmarkStart w:id="608" w:name="_ENREF_45"/>
      <w:r w:rsidRPr="00075A48">
        <w:t>45.</w:t>
      </w:r>
      <w:r w:rsidRPr="00075A48">
        <w:tab/>
        <w:t xml:space="preserve">Copeland, R. A. </w:t>
      </w:r>
      <w:r w:rsidRPr="00075A48">
        <w:rPr>
          <w:i/>
        </w:rPr>
        <w:t xml:space="preserve">Nat. Rev. Drug Discov. </w:t>
      </w:r>
      <w:r w:rsidRPr="00075A48">
        <w:rPr>
          <w:b/>
        </w:rPr>
        <w:t>2015,</w:t>
      </w:r>
      <w:r w:rsidRPr="00075A48">
        <w:t xml:space="preserve"> </w:t>
      </w:r>
      <w:r w:rsidRPr="00075A48">
        <w:rPr>
          <w:i/>
        </w:rPr>
        <w:t>15</w:t>
      </w:r>
      <w:r w:rsidRPr="00075A48">
        <w:t>, 87-95.</w:t>
      </w:r>
      <w:bookmarkEnd w:id="608"/>
    </w:p>
    <w:p w14:paraId="2B14CE41" w14:textId="77777777" w:rsidR="00075A48" w:rsidRPr="00075A48" w:rsidRDefault="00075A48" w:rsidP="00075A48">
      <w:pPr>
        <w:pStyle w:val="EndNoteBibliography"/>
      </w:pPr>
      <w:bookmarkStart w:id="609" w:name="_ENREF_46"/>
      <w:r w:rsidRPr="00075A48">
        <w:t>46.</w:t>
      </w:r>
      <w:r w:rsidRPr="00075A48">
        <w:tab/>
        <w:t xml:space="preserve">Guo, D.;  Heitman, L. H.; Ijzerman, A. P. </w:t>
      </w:r>
      <w:r w:rsidRPr="00075A48">
        <w:rPr>
          <w:i/>
        </w:rPr>
        <w:t xml:space="preserve">ChemMedChem </w:t>
      </w:r>
      <w:r w:rsidRPr="00075A48">
        <w:rPr>
          <w:b/>
        </w:rPr>
        <w:t>2015,</w:t>
      </w:r>
      <w:r w:rsidRPr="00075A48">
        <w:t xml:space="preserve"> </w:t>
      </w:r>
      <w:r w:rsidRPr="00075A48">
        <w:rPr>
          <w:i/>
        </w:rPr>
        <w:t>10</w:t>
      </w:r>
      <w:r w:rsidRPr="00075A48">
        <w:t>, 1793-1796.</w:t>
      </w:r>
      <w:bookmarkEnd w:id="609"/>
    </w:p>
    <w:p w14:paraId="2578E474" w14:textId="77777777" w:rsidR="00075A48" w:rsidRPr="00075A48" w:rsidRDefault="00075A48" w:rsidP="00075A48">
      <w:pPr>
        <w:pStyle w:val="EndNoteBibliography"/>
      </w:pPr>
      <w:bookmarkStart w:id="610" w:name="_ENREF_47"/>
      <w:r w:rsidRPr="00075A48">
        <w:t>47.</w:t>
      </w:r>
      <w:r w:rsidRPr="00075A48">
        <w:tab/>
        <w:t xml:space="preserve">Tonge, P. J. </w:t>
      </w:r>
      <w:r w:rsidRPr="00075A48">
        <w:rPr>
          <w:i/>
        </w:rPr>
        <w:t xml:space="preserve">ACS Chem. Neurosci. </w:t>
      </w:r>
      <w:r w:rsidRPr="00075A48">
        <w:rPr>
          <w:b/>
        </w:rPr>
        <w:t>2017,</w:t>
      </w:r>
      <w:r w:rsidRPr="00075A48">
        <w:t xml:space="preserve"> </w:t>
      </w:r>
      <w:r w:rsidRPr="00075A48">
        <w:rPr>
          <w:i/>
        </w:rPr>
        <w:t>9</w:t>
      </w:r>
      <w:r w:rsidRPr="00075A48">
        <w:t>, 29-39.</w:t>
      </w:r>
      <w:bookmarkEnd w:id="610"/>
    </w:p>
    <w:p w14:paraId="36A56A98" w14:textId="77777777" w:rsidR="00075A48" w:rsidRPr="00075A48" w:rsidRDefault="00075A48" w:rsidP="00075A48">
      <w:pPr>
        <w:pStyle w:val="EndNoteBibliography"/>
      </w:pPr>
      <w:bookmarkStart w:id="611" w:name="_ENREF_48"/>
      <w:r w:rsidRPr="00075A48">
        <w:t>48.</w:t>
      </w:r>
      <w:r w:rsidRPr="00075A48">
        <w:tab/>
        <w:t xml:space="preserve">Ferguson, F. M.; Gray, N. S. </w:t>
      </w:r>
      <w:r w:rsidRPr="00075A48">
        <w:rPr>
          <w:i/>
        </w:rPr>
        <w:t xml:space="preserve">Nat. Rev. Drug Discov. </w:t>
      </w:r>
      <w:r w:rsidRPr="00075A48">
        <w:rPr>
          <w:b/>
        </w:rPr>
        <w:t>2018,</w:t>
      </w:r>
      <w:r w:rsidRPr="00075A48">
        <w:t xml:space="preserve"> </w:t>
      </w:r>
      <w:r w:rsidRPr="00075A48">
        <w:rPr>
          <w:i/>
        </w:rPr>
        <w:t>17</w:t>
      </w:r>
      <w:r w:rsidRPr="00075A48">
        <w:t>, 353-377.</w:t>
      </w:r>
      <w:bookmarkEnd w:id="611"/>
    </w:p>
    <w:p w14:paraId="5D08F3A1" w14:textId="77777777" w:rsidR="00075A48" w:rsidRPr="00075A48" w:rsidRDefault="00075A48" w:rsidP="00075A48">
      <w:pPr>
        <w:pStyle w:val="EndNoteBibliography"/>
      </w:pPr>
      <w:bookmarkStart w:id="612" w:name="_ENREF_49"/>
      <w:r w:rsidRPr="00075A48">
        <w:t>49.</w:t>
      </w:r>
      <w:r w:rsidRPr="00075A48">
        <w:tab/>
        <w:t xml:space="preserve">De Cesco, S.;  Kurian, J.;  Dufresne, C.;  Mittermaier, A. K.; Moitessier, N. </w:t>
      </w:r>
      <w:r w:rsidRPr="00075A48">
        <w:rPr>
          <w:i/>
        </w:rPr>
        <w:t xml:space="preserve">Eur. J. Med. Chem. </w:t>
      </w:r>
      <w:r w:rsidRPr="00075A48">
        <w:rPr>
          <w:b/>
        </w:rPr>
        <w:t>2017,</w:t>
      </w:r>
      <w:r w:rsidRPr="00075A48">
        <w:t xml:space="preserve"> </w:t>
      </w:r>
      <w:r w:rsidRPr="00075A48">
        <w:rPr>
          <w:i/>
        </w:rPr>
        <w:t>138</w:t>
      </w:r>
      <w:r w:rsidRPr="00075A48">
        <w:t>, 96-114.</w:t>
      </w:r>
      <w:bookmarkEnd w:id="612"/>
    </w:p>
    <w:p w14:paraId="021A8F68" w14:textId="77777777" w:rsidR="00075A48" w:rsidRPr="00075A48" w:rsidRDefault="00075A48" w:rsidP="00075A48">
      <w:pPr>
        <w:pStyle w:val="EndNoteBibliography"/>
      </w:pPr>
      <w:bookmarkStart w:id="613" w:name="_ENREF_50"/>
      <w:r w:rsidRPr="00075A48">
        <w:t>50.</w:t>
      </w:r>
      <w:r w:rsidRPr="00075A48">
        <w:tab/>
        <w:t xml:space="preserve">Renaud, J.-P.;  Chung, C.-w.;  Danielson, U. H.;  Egner, U.;  Hennig, M.;  Hubbard, R. E.; Nar, H. </w:t>
      </w:r>
      <w:r w:rsidRPr="00075A48">
        <w:rPr>
          <w:i/>
        </w:rPr>
        <w:t xml:space="preserve">Nat. Rev. Drug Discov. </w:t>
      </w:r>
      <w:r w:rsidRPr="00075A48">
        <w:rPr>
          <w:b/>
        </w:rPr>
        <w:t>2016,</w:t>
      </w:r>
      <w:r w:rsidRPr="00075A48">
        <w:t xml:space="preserve"> </w:t>
      </w:r>
      <w:r w:rsidRPr="00075A48">
        <w:rPr>
          <w:i/>
        </w:rPr>
        <w:t>15</w:t>
      </w:r>
      <w:r w:rsidRPr="00075A48">
        <w:t>, 679-698.</w:t>
      </w:r>
      <w:bookmarkEnd w:id="613"/>
    </w:p>
    <w:p w14:paraId="178CE517" w14:textId="77777777" w:rsidR="00075A48" w:rsidRPr="00075A48" w:rsidRDefault="00075A48" w:rsidP="00075A48">
      <w:pPr>
        <w:pStyle w:val="EndNoteBibliography"/>
      </w:pPr>
      <w:bookmarkStart w:id="614" w:name="_ENREF_51"/>
      <w:r w:rsidRPr="00075A48">
        <w:t>51.</w:t>
      </w:r>
      <w:r w:rsidRPr="00075A48">
        <w:tab/>
        <w:t xml:space="preserve">Zhan, P.;  Pannecouque, C.;  De Clercq, E.; Liu, X. </w:t>
      </w:r>
      <w:r w:rsidRPr="00075A48">
        <w:rPr>
          <w:i/>
        </w:rPr>
        <w:t xml:space="preserve">J. Med. Chem. </w:t>
      </w:r>
      <w:r w:rsidRPr="00075A48">
        <w:rPr>
          <w:b/>
        </w:rPr>
        <w:t>2016,</w:t>
      </w:r>
      <w:r w:rsidRPr="00075A48">
        <w:t xml:space="preserve"> </w:t>
      </w:r>
      <w:r w:rsidRPr="00075A48">
        <w:rPr>
          <w:i/>
        </w:rPr>
        <w:t>59</w:t>
      </w:r>
      <w:r w:rsidRPr="00075A48">
        <w:t>, 2849-2878.</w:t>
      </w:r>
      <w:bookmarkEnd w:id="614"/>
    </w:p>
    <w:p w14:paraId="690A87E8" w14:textId="77777777" w:rsidR="00075A48" w:rsidRPr="00075A48" w:rsidRDefault="00075A48" w:rsidP="00075A48">
      <w:pPr>
        <w:pStyle w:val="EndNoteBibliography"/>
      </w:pPr>
      <w:bookmarkStart w:id="615" w:name="_ENREF_52"/>
      <w:r w:rsidRPr="00075A48">
        <w:lastRenderedPageBreak/>
        <w:t>52.</w:t>
      </w:r>
      <w:r w:rsidRPr="00075A48">
        <w:tab/>
        <w:t xml:space="preserve">Fan, Q.;  Aksoy, O.;  Wong, R. A.;  Ilkhanizadeh, S.;  Novotny, C. J.;  Gustafson, W. C.;  Truong, A. Y.-Q.;  Cayanan, G.;  Simonds, E. F.;  Haas-Kogan, D.;  Phillips, J. J.;  Nicolaides, T.;  Okaniwa, M.;  Shokat, K. M.; Weiss, W. A. </w:t>
      </w:r>
      <w:r w:rsidRPr="00075A48">
        <w:rPr>
          <w:i/>
        </w:rPr>
        <w:t xml:space="preserve">Cancer Cell </w:t>
      </w:r>
      <w:r w:rsidRPr="00075A48">
        <w:rPr>
          <w:b/>
        </w:rPr>
        <w:t>2017,</w:t>
      </w:r>
      <w:r w:rsidRPr="00075A48">
        <w:t xml:space="preserve"> </w:t>
      </w:r>
      <w:r w:rsidRPr="00075A48">
        <w:rPr>
          <w:i/>
        </w:rPr>
        <w:t>31</w:t>
      </w:r>
      <w:r w:rsidRPr="00075A48">
        <w:t>, 424-435.</w:t>
      </w:r>
      <w:bookmarkEnd w:id="615"/>
    </w:p>
    <w:p w14:paraId="6F14A42A" w14:textId="77777777" w:rsidR="00075A48" w:rsidRPr="00075A48" w:rsidRDefault="00075A48" w:rsidP="00075A48">
      <w:pPr>
        <w:pStyle w:val="EndNoteBibliography"/>
      </w:pPr>
      <w:bookmarkStart w:id="616" w:name="_ENREF_53"/>
      <w:r w:rsidRPr="00075A48">
        <w:t>53.</w:t>
      </w:r>
      <w:r w:rsidRPr="00075A48">
        <w:tab/>
        <w:t xml:space="preserve">Vauquelin, G. </w:t>
      </w:r>
      <w:r w:rsidRPr="00075A48">
        <w:rPr>
          <w:i/>
        </w:rPr>
        <w:t xml:space="preserve">Br. J. Pharmacol. </w:t>
      </w:r>
      <w:r w:rsidRPr="00075A48">
        <w:rPr>
          <w:b/>
        </w:rPr>
        <w:t>2016,</w:t>
      </w:r>
      <w:r w:rsidRPr="00075A48">
        <w:t xml:space="preserve"> </w:t>
      </w:r>
      <w:r w:rsidRPr="00075A48">
        <w:rPr>
          <w:i/>
        </w:rPr>
        <w:t>173</w:t>
      </w:r>
      <w:r w:rsidRPr="00075A48">
        <w:t>, 2319-2334.</w:t>
      </w:r>
      <w:bookmarkEnd w:id="616"/>
    </w:p>
    <w:p w14:paraId="1CF07609" w14:textId="77777777" w:rsidR="00075A48" w:rsidRPr="00075A48" w:rsidRDefault="00075A48" w:rsidP="00075A48">
      <w:pPr>
        <w:pStyle w:val="EndNoteBibliography"/>
      </w:pPr>
      <w:bookmarkStart w:id="617" w:name="_ENREF_54"/>
      <w:r w:rsidRPr="00075A48">
        <w:t>54.</w:t>
      </w:r>
      <w:r w:rsidRPr="00075A48">
        <w:tab/>
        <w:t xml:space="preserve">Hilimire, T. A.;  Bennett, R. P.;  Stewart, R. A.;  Garcia-Miranda, P.;  Blume, A.;  Becker, J.;  Sherer, N.;  Helms, E. D.;  Butcher, S. E.;  Smith, H. C.; Miller, B. L. </w:t>
      </w:r>
      <w:r w:rsidRPr="00075A48">
        <w:rPr>
          <w:i/>
        </w:rPr>
        <w:t xml:space="preserve">ACS Chem. Biol. </w:t>
      </w:r>
      <w:r w:rsidRPr="00075A48">
        <w:rPr>
          <w:b/>
        </w:rPr>
        <w:t>2016,</w:t>
      </w:r>
      <w:r w:rsidRPr="00075A48">
        <w:t xml:space="preserve"> </w:t>
      </w:r>
      <w:r w:rsidRPr="00075A48">
        <w:rPr>
          <w:i/>
        </w:rPr>
        <w:t>11</w:t>
      </w:r>
      <w:r w:rsidRPr="00075A48">
        <w:t>, 88-94.</w:t>
      </w:r>
      <w:bookmarkEnd w:id="617"/>
    </w:p>
    <w:p w14:paraId="7AE4EA44" w14:textId="77777777" w:rsidR="00075A48" w:rsidRPr="00075A48" w:rsidRDefault="00075A48" w:rsidP="00075A48">
      <w:pPr>
        <w:pStyle w:val="EndNoteBibliography"/>
      </w:pPr>
      <w:bookmarkStart w:id="618" w:name="_ENREF_55"/>
      <w:r w:rsidRPr="00075A48">
        <w:t>55.</w:t>
      </w:r>
      <w:r w:rsidRPr="00075A48">
        <w:tab/>
        <w:t xml:space="preserve">Fisher, J. F.; Mobashery, S. </w:t>
      </w:r>
      <w:r w:rsidRPr="00075A48">
        <w:rPr>
          <w:i/>
        </w:rPr>
        <w:t xml:space="preserve">MedChemComm </w:t>
      </w:r>
      <w:r w:rsidRPr="00075A48">
        <w:rPr>
          <w:b/>
        </w:rPr>
        <w:t>2016,</w:t>
      </w:r>
      <w:r w:rsidRPr="00075A48">
        <w:t xml:space="preserve"> </w:t>
      </w:r>
      <w:r w:rsidRPr="00075A48">
        <w:rPr>
          <w:i/>
        </w:rPr>
        <w:t>7</w:t>
      </w:r>
      <w:r w:rsidRPr="00075A48">
        <w:t>, 37-49.</w:t>
      </w:r>
      <w:bookmarkEnd w:id="618"/>
    </w:p>
    <w:p w14:paraId="750964C1" w14:textId="77777777" w:rsidR="00075A48" w:rsidRPr="00075A48" w:rsidRDefault="00075A48" w:rsidP="00075A48">
      <w:pPr>
        <w:pStyle w:val="EndNoteBibliography"/>
      </w:pPr>
      <w:bookmarkStart w:id="619" w:name="_ENREF_56"/>
      <w:r w:rsidRPr="00075A48">
        <w:t>56.</w:t>
      </w:r>
      <w:r w:rsidRPr="00075A48">
        <w:tab/>
        <w:t xml:space="preserve">Willemsen-Seegers, N.;  Uitdehaag, J. C. M.;  Prinsen, M. B. W.;  de Vetter, J. R. F.;  de Man, J.;  Sawa, M.;  Kawase, Y.;  Buijsman, R. C.; Zaman, G. J. R. </w:t>
      </w:r>
      <w:r w:rsidRPr="00075A48">
        <w:rPr>
          <w:i/>
        </w:rPr>
        <w:t xml:space="preserve">J. Mol. Biol. </w:t>
      </w:r>
      <w:r w:rsidRPr="00075A48">
        <w:rPr>
          <w:b/>
        </w:rPr>
        <w:t>2017,</w:t>
      </w:r>
      <w:r w:rsidRPr="00075A48">
        <w:t xml:space="preserve"> </w:t>
      </w:r>
      <w:r w:rsidRPr="00075A48">
        <w:rPr>
          <w:i/>
        </w:rPr>
        <w:t>429</w:t>
      </w:r>
      <w:r w:rsidRPr="00075A48">
        <w:t>, 574-586.</w:t>
      </w:r>
      <w:bookmarkEnd w:id="619"/>
    </w:p>
    <w:p w14:paraId="7A985940" w14:textId="77777777" w:rsidR="00075A48" w:rsidRPr="00075A48" w:rsidRDefault="00075A48" w:rsidP="00075A48">
      <w:pPr>
        <w:pStyle w:val="EndNoteBibliography"/>
      </w:pPr>
      <w:bookmarkStart w:id="620" w:name="_ENREF_57"/>
      <w:r w:rsidRPr="00075A48">
        <w:t>57.</w:t>
      </w:r>
      <w:r w:rsidRPr="00075A48">
        <w:tab/>
        <w:t xml:space="preserve">Gupta, V.; Carroll, K. S. </w:t>
      </w:r>
      <w:r w:rsidRPr="00075A48">
        <w:rPr>
          <w:i/>
        </w:rPr>
        <w:t xml:space="preserve">Chem. Sci. </w:t>
      </w:r>
      <w:r w:rsidRPr="00075A48">
        <w:rPr>
          <w:b/>
        </w:rPr>
        <w:t>2016,</w:t>
      </w:r>
      <w:r w:rsidRPr="00075A48">
        <w:t xml:space="preserve"> </w:t>
      </w:r>
      <w:r w:rsidRPr="00075A48">
        <w:rPr>
          <w:i/>
        </w:rPr>
        <w:t>7</w:t>
      </w:r>
      <w:r w:rsidRPr="00075A48">
        <w:t>, 400-415.</w:t>
      </w:r>
      <w:bookmarkEnd w:id="620"/>
    </w:p>
    <w:p w14:paraId="5F56365F" w14:textId="77777777" w:rsidR="00075A48" w:rsidRPr="00075A48" w:rsidRDefault="00075A48" w:rsidP="00075A48">
      <w:pPr>
        <w:pStyle w:val="EndNoteBibliography"/>
      </w:pPr>
      <w:bookmarkStart w:id="621" w:name="_ENREF_58"/>
      <w:r w:rsidRPr="00075A48">
        <w:t>58.</w:t>
      </w:r>
      <w:r w:rsidRPr="00075A48">
        <w:tab/>
        <w:t xml:space="preserve">Watterson, S. H.;  De Lucca, G. V.;  Shi, Q.;  Langevine, C. M.;  Liu, Q.;  Batt, D. G.;  Beaudoin Bertrand, M.;  Gong, H.;  Dai, J.;  Yip, S.;  Li, P.;  Sun, D.;  Wu, D.-R.;  Wang, C.;  Zhang, Y.;  Traeger, S. C.;  Pattoli, M. A.;  Skala, S.;  Cheng, L.;  Obermeier, M. T.;  Vickery, R.;  Discenza, L. N.;  D’Arienzo, C. J.;  Zhang, Y.;  Heimrich, E.;  Gillooly, K. M.;  Taylor, T. L.;  Pulicicchio, C.;  McIntyre, K. W.;  Galella, M. A.;  Tebben, A. J.;  Muckelbauer, J. K.;  Chang, C.;  Rampulla, R.;  Mathur, A.;  Salter-Cid, L.;  Barrish, J. C.;  Carter, P. H.;  Fura, A.;  Burke, J. R.; Tino, J. A. </w:t>
      </w:r>
      <w:r w:rsidRPr="00075A48">
        <w:rPr>
          <w:i/>
        </w:rPr>
        <w:t xml:space="preserve">J. Med. Chem. </w:t>
      </w:r>
      <w:r w:rsidRPr="00075A48">
        <w:rPr>
          <w:b/>
        </w:rPr>
        <w:t>2016,</w:t>
      </w:r>
      <w:r w:rsidRPr="00075A48">
        <w:t xml:space="preserve"> </w:t>
      </w:r>
      <w:r w:rsidRPr="00075A48">
        <w:rPr>
          <w:i/>
        </w:rPr>
        <w:t>59</w:t>
      </w:r>
      <w:r w:rsidRPr="00075A48">
        <w:t>, 9173-9200.</w:t>
      </w:r>
      <w:bookmarkEnd w:id="621"/>
    </w:p>
    <w:p w14:paraId="6A5D1849" w14:textId="77777777" w:rsidR="00075A48" w:rsidRPr="00075A48" w:rsidRDefault="00075A48" w:rsidP="00075A48">
      <w:pPr>
        <w:pStyle w:val="EndNoteBibliography"/>
      </w:pPr>
      <w:bookmarkStart w:id="622" w:name="_ENREF_59"/>
      <w:r w:rsidRPr="00075A48">
        <w:t>59.</w:t>
      </w:r>
      <w:r w:rsidRPr="00075A48">
        <w:tab/>
        <w:t xml:space="preserve">Horton, J. R.;  Engstrom, A.;  Zoeller, E. L.;  Liu, X.;  Shanks, J. R.;  Zhang, X.;  Johns, M. A.;  Vertino, P. M.;  Fu, H.; Cheng, X. </w:t>
      </w:r>
      <w:r w:rsidRPr="00075A48">
        <w:rPr>
          <w:i/>
        </w:rPr>
        <w:t xml:space="preserve">J. Biol. Chem. </w:t>
      </w:r>
      <w:r w:rsidRPr="00075A48">
        <w:rPr>
          <w:b/>
        </w:rPr>
        <w:t>2016,</w:t>
      </w:r>
      <w:r w:rsidRPr="00075A48">
        <w:t xml:space="preserve"> </w:t>
      </w:r>
      <w:r w:rsidRPr="00075A48">
        <w:rPr>
          <w:i/>
        </w:rPr>
        <w:t>291</w:t>
      </w:r>
      <w:r w:rsidRPr="00075A48">
        <w:t>, 2631-2646.</w:t>
      </w:r>
      <w:bookmarkEnd w:id="622"/>
    </w:p>
    <w:p w14:paraId="21B5C7A5" w14:textId="77777777" w:rsidR="00075A48" w:rsidRPr="00075A48" w:rsidRDefault="00075A48" w:rsidP="00075A48">
      <w:pPr>
        <w:pStyle w:val="EndNoteBibliography"/>
      </w:pPr>
      <w:bookmarkStart w:id="623" w:name="_ENREF_60"/>
      <w:r w:rsidRPr="00075A48">
        <w:t>60.</w:t>
      </w:r>
      <w:r w:rsidRPr="00075A48">
        <w:tab/>
        <w:t xml:space="preserve">Chaikuad, A.;  Koch, P.;  Laufer, S. A.; Knapp, S. </w:t>
      </w:r>
      <w:r w:rsidRPr="00075A48">
        <w:rPr>
          <w:i/>
        </w:rPr>
        <w:t xml:space="preserve">Angew. Chem. Int. Ed. </w:t>
      </w:r>
      <w:r w:rsidRPr="00075A48">
        <w:rPr>
          <w:b/>
        </w:rPr>
        <w:t>2018,</w:t>
      </w:r>
      <w:r w:rsidRPr="00075A48">
        <w:t xml:space="preserve"> </w:t>
      </w:r>
      <w:r w:rsidRPr="00075A48">
        <w:rPr>
          <w:i/>
        </w:rPr>
        <w:t>57</w:t>
      </w:r>
      <w:r w:rsidRPr="00075A48">
        <w:t>, 4372-4385.</w:t>
      </w:r>
      <w:bookmarkEnd w:id="623"/>
    </w:p>
    <w:p w14:paraId="2F393C7C" w14:textId="77777777" w:rsidR="00075A48" w:rsidRPr="00075A48" w:rsidRDefault="00075A48" w:rsidP="00075A48">
      <w:pPr>
        <w:pStyle w:val="EndNoteBibliography"/>
      </w:pPr>
      <w:bookmarkStart w:id="624" w:name="_ENREF_61"/>
      <w:r w:rsidRPr="00075A48">
        <w:t>61.</w:t>
      </w:r>
      <w:r w:rsidRPr="00075A48">
        <w:tab/>
        <w:t xml:space="preserve">Gupta, V.; Carroll, K. S. </w:t>
      </w:r>
      <w:r w:rsidRPr="00075A48">
        <w:rPr>
          <w:i/>
        </w:rPr>
        <w:t xml:space="preserve">Chem. Commun. </w:t>
      </w:r>
      <w:r w:rsidRPr="00075A48">
        <w:rPr>
          <w:b/>
        </w:rPr>
        <w:t>2016,</w:t>
      </w:r>
      <w:r w:rsidRPr="00075A48">
        <w:t xml:space="preserve"> </w:t>
      </w:r>
      <w:r w:rsidRPr="00075A48">
        <w:rPr>
          <w:i/>
        </w:rPr>
        <w:t>52</w:t>
      </w:r>
      <w:r w:rsidRPr="00075A48">
        <w:t>, 3414-3417.</w:t>
      </w:r>
      <w:bookmarkEnd w:id="624"/>
    </w:p>
    <w:p w14:paraId="0BD5934C" w14:textId="77777777" w:rsidR="00075A48" w:rsidRPr="00075A48" w:rsidRDefault="00075A48" w:rsidP="00075A48">
      <w:pPr>
        <w:pStyle w:val="EndNoteBibliography"/>
      </w:pPr>
      <w:bookmarkStart w:id="625" w:name="_ENREF_62"/>
      <w:r w:rsidRPr="00075A48">
        <w:t>62.</w:t>
      </w:r>
      <w:r w:rsidRPr="00075A48">
        <w:tab/>
        <w:t xml:space="preserve">Yang, W.;  Hosford, S. R.;  Dillon, L. M.;  Shee, K.;  Liu, S. C.;  Bean, J. R.;  Salphati, L.;  Pang, J.;  Zhang, X.;  Nannini, M. A.;  Demidenko, E.;  Bates, D.;  Lewis, L. D.;  Marotti, J. D.;  Eastman, A. R.; Miller, T. W. </w:t>
      </w:r>
      <w:r w:rsidRPr="00075A48">
        <w:rPr>
          <w:i/>
        </w:rPr>
        <w:t xml:space="preserve">Clin. Cancer. Res. </w:t>
      </w:r>
      <w:r w:rsidRPr="00075A48">
        <w:rPr>
          <w:b/>
        </w:rPr>
        <w:t>2016,</w:t>
      </w:r>
      <w:r w:rsidRPr="00075A48">
        <w:t xml:space="preserve"> </w:t>
      </w:r>
      <w:r w:rsidRPr="00075A48">
        <w:rPr>
          <w:i/>
        </w:rPr>
        <w:t>22</w:t>
      </w:r>
      <w:r w:rsidRPr="00075A48">
        <w:t>, 2250-2260.</w:t>
      </w:r>
      <w:bookmarkEnd w:id="625"/>
    </w:p>
    <w:p w14:paraId="0CB33F37" w14:textId="77777777" w:rsidR="00075A48" w:rsidRPr="00075A48" w:rsidRDefault="00075A48" w:rsidP="00075A48">
      <w:pPr>
        <w:pStyle w:val="EndNoteBibliography"/>
      </w:pPr>
      <w:bookmarkStart w:id="626" w:name="_ENREF_63"/>
      <w:r w:rsidRPr="00075A48">
        <w:t>63.</w:t>
      </w:r>
      <w:r w:rsidRPr="00075A48">
        <w:tab/>
        <w:t xml:space="preserve">De Lucca, G. V.;  Shi, Q.;  Liu, Q.;  Batt, D. G.;  Beaudoin Bertrand, M.;  Rampulla, R.;  Mathur, A.;  Discenza, L.;  D’Arienzo, C.;  Dai, J.;  Obermeier, M.;  Vickery, R.;  Zhang, Y.;  Yang, Z.;  Marathe, P.;  Tebben, A. J.;  Muckelbauer, J. K.;  Chang, C. J.;  Zhang, H.;  Gillooly, K.;  Taylor, T.;  Pattoli, M. A.;  Skala, S.;  Kukral, D. W.;  McIntyre, K. W.;  Salter-Cid, L.;  Fura, A.;  Burke, J. R.;  Barrish, J. C.;  Carter, P. H.; Tino, J. A. </w:t>
      </w:r>
      <w:r w:rsidRPr="00075A48">
        <w:rPr>
          <w:i/>
        </w:rPr>
        <w:t xml:space="preserve">J. Med. Chem. </w:t>
      </w:r>
      <w:r w:rsidRPr="00075A48">
        <w:rPr>
          <w:b/>
        </w:rPr>
        <w:t>2016,</w:t>
      </w:r>
      <w:r w:rsidRPr="00075A48">
        <w:t xml:space="preserve"> </w:t>
      </w:r>
      <w:r w:rsidRPr="00075A48">
        <w:rPr>
          <w:i/>
        </w:rPr>
        <w:t>59</w:t>
      </w:r>
      <w:r w:rsidRPr="00075A48">
        <w:t>, 7915-7935.</w:t>
      </w:r>
      <w:bookmarkEnd w:id="626"/>
    </w:p>
    <w:p w14:paraId="0B840270" w14:textId="77777777" w:rsidR="00075A48" w:rsidRPr="00075A48" w:rsidRDefault="00075A48" w:rsidP="00075A48">
      <w:pPr>
        <w:pStyle w:val="EndNoteBibliography"/>
      </w:pPr>
      <w:bookmarkStart w:id="627" w:name="_ENREF_64"/>
      <w:r w:rsidRPr="00075A48">
        <w:lastRenderedPageBreak/>
        <w:t>64.</w:t>
      </w:r>
      <w:r w:rsidRPr="00075A48">
        <w:tab/>
        <w:t xml:space="preserve">Brameld, K. A.;  Owens, T. D.;  Verner, E.;  Venetsanakos, E.;  Bradshaw, J. M.;  Phan, V. T.;  Tam, D.;  Leung, K.;  Shu, J.;  LaStant, J.;  Loughhead, D. G.;  Ton, T.;  Karr, D. E.;  Gerritsen, M. E.;  Goldstein, D. M.; Funk, J. O. </w:t>
      </w:r>
      <w:r w:rsidRPr="00075A48">
        <w:rPr>
          <w:i/>
        </w:rPr>
        <w:t xml:space="preserve">J. Med. Chem. </w:t>
      </w:r>
      <w:r w:rsidRPr="00075A48">
        <w:rPr>
          <w:b/>
        </w:rPr>
        <w:t>2017,</w:t>
      </w:r>
      <w:r w:rsidRPr="00075A48">
        <w:t xml:space="preserve"> </w:t>
      </w:r>
      <w:r w:rsidRPr="00075A48">
        <w:rPr>
          <w:i/>
        </w:rPr>
        <w:t>60</w:t>
      </w:r>
      <w:r w:rsidRPr="00075A48">
        <w:t>, 6516-6527.</w:t>
      </w:r>
      <w:bookmarkEnd w:id="627"/>
    </w:p>
    <w:p w14:paraId="62F9E051" w14:textId="77777777" w:rsidR="00075A48" w:rsidRPr="00075A48" w:rsidRDefault="00075A48" w:rsidP="00075A48">
      <w:pPr>
        <w:pStyle w:val="EndNoteBibliography"/>
      </w:pPr>
      <w:bookmarkStart w:id="628" w:name="_ENREF_65"/>
      <w:r w:rsidRPr="00075A48">
        <w:t>65.</w:t>
      </w:r>
      <w:r w:rsidRPr="00075A48">
        <w:tab/>
        <w:t xml:space="preserve">Dalton, S. E.;  Dittus, L.;  Thomas, D. A.;  Convery, M. A.;  Nunes, J.;  Bush, J. T.;  Evans, J. P.;  Werner, T.;  Bantscheff, M.;  Murphy, J. A.; Campos, S. </w:t>
      </w:r>
      <w:r w:rsidRPr="00075A48">
        <w:rPr>
          <w:i/>
        </w:rPr>
        <w:t xml:space="preserve">J. Am. Chem. Soc. </w:t>
      </w:r>
      <w:r w:rsidRPr="00075A48">
        <w:rPr>
          <w:b/>
        </w:rPr>
        <w:t>2018,</w:t>
      </w:r>
      <w:r w:rsidRPr="00075A48">
        <w:t xml:space="preserve"> </w:t>
      </w:r>
      <w:r w:rsidRPr="00075A48">
        <w:rPr>
          <w:i/>
        </w:rPr>
        <w:t>140</w:t>
      </w:r>
      <w:r w:rsidRPr="00075A48">
        <w:t>, 932-939.</w:t>
      </w:r>
      <w:bookmarkEnd w:id="628"/>
    </w:p>
    <w:p w14:paraId="29FCF483" w14:textId="77777777" w:rsidR="00075A48" w:rsidRPr="00075A48" w:rsidRDefault="00075A48" w:rsidP="00075A48">
      <w:pPr>
        <w:pStyle w:val="EndNoteBibliography"/>
      </w:pPr>
      <w:bookmarkStart w:id="629" w:name="_ENREF_66"/>
      <w:r w:rsidRPr="00075A48">
        <w:t>66.</w:t>
      </w:r>
      <w:r w:rsidRPr="00075A48">
        <w:tab/>
        <w:t xml:space="preserve">Johnson, A. R.;  Kohli, P. B.;  Katewa, A.;  Gogol, E.;  Belmont, L. D.;  Choy, R.;  Penuel, E.;  Burton, L.;  Eigenbrot, C.;  Yu, C.;  Ortwine, D. F.;  Bowman, K.;  Franke, Y.;  Tam, C.;  Estevez, A.;  Mortara, K.;  Wu, J.;  Li, H.;  Lin, M.;  Bergeron, P.;  Crawford, J. J.; Young, W. B. </w:t>
      </w:r>
      <w:r w:rsidRPr="00075A48">
        <w:rPr>
          <w:i/>
        </w:rPr>
        <w:t xml:space="preserve">ACS Chem. Biol. </w:t>
      </w:r>
      <w:r w:rsidRPr="00075A48">
        <w:rPr>
          <w:b/>
        </w:rPr>
        <w:t>2016,</w:t>
      </w:r>
      <w:r w:rsidRPr="00075A48">
        <w:t xml:space="preserve"> </w:t>
      </w:r>
      <w:r w:rsidRPr="00075A48">
        <w:rPr>
          <w:i/>
        </w:rPr>
        <w:t>11</w:t>
      </w:r>
      <w:r w:rsidRPr="00075A48">
        <w:t>, 2897-2907.</w:t>
      </w:r>
      <w:bookmarkEnd w:id="629"/>
    </w:p>
    <w:p w14:paraId="08ACD603" w14:textId="77777777" w:rsidR="00075A48" w:rsidRPr="00075A48" w:rsidRDefault="00075A48" w:rsidP="00075A48">
      <w:pPr>
        <w:pStyle w:val="EndNoteBibliography"/>
      </w:pPr>
      <w:bookmarkStart w:id="630" w:name="_ENREF_67"/>
      <w:r w:rsidRPr="00075A48">
        <w:t>67.</w:t>
      </w:r>
      <w:r w:rsidRPr="00075A48">
        <w:tab/>
        <w:t xml:space="preserve">Krishnan, S.;  Miller, R. M.;  Tian, B.;  Mullins, R. D.;  Jacobson, M. P.; Taunton, J. </w:t>
      </w:r>
      <w:r w:rsidRPr="00075A48">
        <w:rPr>
          <w:i/>
        </w:rPr>
        <w:t xml:space="preserve">J. Am. Chem. Soc. </w:t>
      </w:r>
      <w:r w:rsidRPr="00075A48">
        <w:rPr>
          <w:b/>
        </w:rPr>
        <w:t>2014,</w:t>
      </w:r>
      <w:r w:rsidRPr="00075A48">
        <w:t xml:space="preserve"> </w:t>
      </w:r>
      <w:r w:rsidRPr="00075A48">
        <w:rPr>
          <w:i/>
        </w:rPr>
        <w:t>136</w:t>
      </w:r>
      <w:r w:rsidRPr="00075A48">
        <w:t>, 12624-12630.</w:t>
      </w:r>
      <w:bookmarkEnd w:id="630"/>
    </w:p>
    <w:p w14:paraId="76703E25" w14:textId="77777777" w:rsidR="00075A48" w:rsidRPr="00075A48" w:rsidRDefault="00075A48" w:rsidP="00075A48">
      <w:pPr>
        <w:pStyle w:val="EndNoteBibliography"/>
      </w:pPr>
      <w:bookmarkStart w:id="631" w:name="_ENREF_68"/>
      <w:r w:rsidRPr="00075A48">
        <w:t>68.</w:t>
      </w:r>
      <w:r w:rsidRPr="00075A48">
        <w:tab/>
        <w:t xml:space="preserve">Chruszcz, M.;  Wlodawer, A.; Minor, W. </w:t>
      </w:r>
      <w:r w:rsidRPr="00075A48">
        <w:rPr>
          <w:i/>
        </w:rPr>
        <w:t xml:space="preserve">Biophys. J. </w:t>
      </w:r>
      <w:r w:rsidRPr="00075A48">
        <w:rPr>
          <w:b/>
        </w:rPr>
        <w:t>2008,</w:t>
      </w:r>
      <w:r w:rsidRPr="00075A48">
        <w:t xml:space="preserve"> </w:t>
      </w:r>
      <w:r w:rsidRPr="00075A48">
        <w:rPr>
          <w:i/>
        </w:rPr>
        <w:t>95</w:t>
      </w:r>
      <w:r w:rsidRPr="00075A48">
        <w:t>, 1-9.</w:t>
      </w:r>
      <w:bookmarkEnd w:id="631"/>
    </w:p>
    <w:p w14:paraId="0D134D18" w14:textId="77777777" w:rsidR="00075A48" w:rsidRPr="00075A48" w:rsidRDefault="00075A48" w:rsidP="00075A48">
      <w:pPr>
        <w:pStyle w:val="EndNoteBibliography"/>
      </w:pPr>
      <w:bookmarkStart w:id="632" w:name="_ENREF_69"/>
      <w:r w:rsidRPr="00075A48">
        <w:t>69.</w:t>
      </w:r>
      <w:r w:rsidRPr="00075A48">
        <w:tab/>
        <w:t xml:space="preserve">Kruschel, D.; Zagrovic, B. </w:t>
      </w:r>
      <w:r w:rsidRPr="00075A48">
        <w:rPr>
          <w:i/>
        </w:rPr>
        <w:t xml:space="preserve">Mol. Biosyst. </w:t>
      </w:r>
      <w:r w:rsidRPr="00075A48">
        <w:rPr>
          <w:b/>
        </w:rPr>
        <w:t>2009,</w:t>
      </w:r>
      <w:r w:rsidRPr="00075A48">
        <w:t xml:space="preserve"> </w:t>
      </w:r>
      <w:r w:rsidRPr="00075A48">
        <w:rPr>
          <w:i/>
        </w:rPr>
        <w:t>5</w:t>
      </w:r>
      <w:r w:rsidRPr="00075A48">
        <w:t>, 1606-1616.</w:t>
      </w:r>
      <w:bookmarkEnd w:id="632"/>
    </w:p>
    <w:p w14:paraId="53F78D70" w14:textId="77777777" w:rsidR="00075A48" w:rsidRPr="00075A48" w:rsidRDefault="00075A48" w:rsidP="00075A48">
      <w:pPr>
        <w:pStyle w:val="EndNoteBibliography"/>
      </w:pPr>
      <w:bookmarkStart w:id="633" w:name="_ENREF_70"/>
      <w:r w:rsidRPr="00075A48">
        <w:t>70.</w:t>
      </w:r>
      <w:r w:rsidRPr="00075A48">
        <w:tab/>
        <w:t xml:space="preserve">Henzler-Wildman, K.; Kern, D. </w:t>
      </w:r>
      <w:r w:rsidRPr="00075A48">
        <w:rPr>
          <w:i/>
        </w:rPr>
        <w:t xml:space="preserve">Nature </w:t>
      </w:r>
      <w:r w:rsidRPr="00075A48">
        <w:rPr>
          <w:b/>
        </w:rPr>
        <w:t>2007,</w:t>
      </w:r>
      <w:r w:rsidRPr="00075A48">
        <w:t xml:space="preserve"> </w:t>
      </w:r>
      <w:r w:rsidRPr="00075A48">
        <w:rPr>
          <w:i/>
        </w:rPr>
        <w:t>450</w:t>
      </w:r>
      <w:r w:rsidRPr="00075A48">
        <w:t>, 964.</w:t>
      </w:r>
      <w:bookmarkEnd w:id="633"/>
    </w:p>
    <w:p w14:paraId="3DAFA3FE" w14:textId="77777777" w:rsidR="00075A48" w:rsidRPr="00075A48" w:rsidRDefault="00075A48" w:rsidP="00075A48">
      <w:pPr>
        <w:pStyle w:val="EndNoteBibliography"/>
      </w:pPr>
      <w:bookmarkStart w:id="634" w:name="_ENREF_71"/>
      <w:r w:rsidRPr="00075A48">
        <w:t>71.</w:t>
      </w:r>
      <w:r w:rsidRPr="00075A48">
        <w:tab/>
        <w:t xml:space="preserve">Kuzmanic, A.;  Pannu, N. S.; Zagrovic, B. </w:t>
      </w:r>
      <w:r w:rsidRPr="00075A48">
        <w:rPr>
          <w:i/>
        </w:rPr>
        <w:t xml:space="preserve">Nature Communications </w:t>
      </w:r>
      <w:r w:rsidRPr="00075A48">
        <w:rPr>
          <w:b/>
        </w:rPr>
        <w:t>2014,</w:t>
      </w:r>
      <w:r w:rsidRPr="00075A48">
        <w:t xml:space="preserve"> </w:t>
      </w:r>
      <w:r w:rsidRPr="00075A48">
        <w:rPr>
          <w:i/>
        </w:rPr>
        <w:t>5</w:t>
      </w:r>
      <w:r w:rsidRPr="00075A48">
        <w:t>, 1-10.</w:t>
      </w:r>
      <w:bookmarkEnd w:id="634"/>
    </w:p>
    <w:p w14:paraId="41C0F043" w14:textId="77777777" w:rsidR="00075A48" w:rsidRPr="00075A48" w:rsidRDefault="00075A48" w:rsidP="00075A48">
      <w:pPr>
        <w:pStyle w:val="EndNoteBibliography"/>
      </w:pPr>
      <w:bookmarkStart w:id="635" w:name="_ENREF_72"/>
      <w:r w:rsidRPr="00075A48">
        <w:t>72.</w:t>
      </w:r>
      <w:r w:rsidRPr="00075A48">
        <w:tab/>
        <w:t xml:space="preserve">Sakthivel, S.; Habeeb, S. K. M. </w:t>
      </w:r>
      <w:r w:rsidRPr="00075A48">
        <w:rPr>
          <w:i/>
        </w:rPr>
        <w:t xml:space="preserve">J. Biomol. Struct. Dyn. </w:t>
      </w:r>
      <w:r w:rsidRPr="00075A48">
        <w:rPr>
          <w:b/>
        </w:rPr>
        <w:t>2018,</w:t>
      </w:r>
      <w:r w:rsidRPr="00075A48">
        <w:t xml:space="preserve"> </w:t>
      </w:r>
      <w:r w:rsidRPr="00075A48">
        <w:rPr>
          <w:i/>
        </w:rPr>
        <w:t>36</w:t>
      </w:r>
      <w:r w:rsidRPr="00075A48">
        <w:t>, 4320-4337.</w:t>
      </w:r>
      <w:bookmarkEnd w:id="635"/>
    </w:p>
    <w:p w14:paraId="6C8A1E8B" w14:textId="77777777" w:rsidR="00075A48" w:rsidRPr="00075A48" w:rsidRDefault="00075A48" w:rsidP="00075A48">
      <w:pPr>
        <w:pStyle w:val="EndNoteBibliography"/>
      </w:pPr>
      <w:bookmarkStart w:id="636" w:name="_ENREF_73"/>
      <w:r w:rsidRPr="00075A48">
        <w:t>73.</w:t>
      </w:r>
      <w:r w:rsidRPr="00075A48">
        <w:tab/>
        <w:t xml:space="preserve">Ratzon, E.;  Bloch, I.;  Nicola, M.;  Cohen, E.;  Ruimi, N.;  Dotan, N.;  Landau, M.; Gal, M. </w:t>
      </w:r>
      <w:r w:rsidRPr="00075A48">
        <w:rPr>
          <w:i/>
        </w:rPr>
        <w:t xml:space="preserve">ACS Omega </w:t>
      </w:r>
      <w:r w:rsidRPr="00075A48">
        <w:rPr>
          <w:b/>
        </w:rPr>
        <w:t>2017,</w:t>
      </w:r>
      <w:r w:rsidRPr="00075A48">
        <w:t xml:space="preserve"> </w:t>
      </w:r>
      <w:r w:rsidRPr="00075A48">
        <w:rPr>
          <w:i/>
        </w:rPr>
        <w:t>2</w:t>
      </w:r>
      <w:r w:rsidRPr="00075A48">
        <w:t>, 4398-4410.</w:t>
      </w:r>
      <w:bookmarkEnd w:id="636"/>
    </w:p>
    <w:p w14:paraId="0A202937" w14:textId="77777777" w:rsidR="00075A48" w:rsidRPr="00075A48" w:rsidRDefault="00075A48" w:rsidP="00075A48">
      <w:pPr>
        <w:pStyle w:val="EndNoteBibliography"/>
      </w:pPr>
      <w:bookmarkStart w:id="637" w:name="_ENREF_74"/>
      <w:r w:rsidRPr="00075A48">
        <w:t>74.</w:t>
      </w:r>
      <w:r w:rsidRPr="00075A48">
        <w:tab/>
        <w:t xml:space="preserve">Balasubramanian, P. K.;  Balupuri, A.;  Kang, H.-Y.; Cho, S. J. </w:t>
      </w:r>
      <w:r w:rsidRPr="00075A48">
        <w:rPr>
          <w:i/>
        </w:rPr>
        <w:t xml:space="preserve">BMC Syst. Biol. </w:t>
      </w:r>
      <w:r w:rsidRPr="00075A48">
        <w:rPr>
          <w:b/>
        </w:rPr>
        <w:t>2017,</w:t>
      </w:r>
      <w:r w:rsidRPr="00075A48">
        <w:t xml:space="preserve"> </w:t>
      </w:r>
      <w:r w:rsidRPr="00075A48">
        <w:rPr>
          <w:i/>
        </w:rPr>
        <w:t>11</w:t>
      </w:r>
      <w:r w:rsidRPr="00075A48">
        <w:t>, 1-11.</w:t>
      </w:r>
      <w:bookmarkEnd w:id="637"/>
    </w:p>
    <w:p w14:paraId="5390F621" w14:textId="77777777" w:rsidR="00075A48" w:rsidRPr="00075A48" w:rsidRDefault="00075A48" w:rsidP="00075A48">
      <w:pPr>
        <w:pStyle w:val="EndNoteBibliography"/>
      </w:pPr>
      <w:bookmarkStart w:id="638" w:name="_ENREF_75"/>
      <w:r w:rsidRPr="00075A48">
        <w:t>75.</w:t>
      </w:r>
      <w:r w:rsidRPr="00075A48">
        <w:tab/>
        <w:t xml:space="preserve">Balasubramanian, P. K.;  Balupuri, A.; Cho, S. J. </w:t>
      </w:r>
      <w:r w:rsidRPr="00075A48">
        <w:rPr>
          <w:i/>
        </w:rPr>
        <w:t xml:space="preserve">Arch. Pharmacal Res. </w:t>
      </w:r>
      <w:r w:rsidRPr="00075A48">
        <w:rPr>
          <w:b/>
        </w:rPr>
        <w:t>2016,</w:t>
      </w:r>
      <w:r w:rsidRPr="00075A48">
        <w:t xml:space="preserve"> </w:t>
      </w:r>
      <w:r w:rsidRPr="00075A48">
        <w:rPr>
          <w:i/>
        </w:rPr>
        <w:t>39</w:t>
      </w:r>
      <w:r w:rsidRPr="00075A48">
        <w:t>, 328-339.</w:t>
      </w:r>
      <w:bookmarkEnd w:id="638"/>
    </w:p>
    <w:p w14:paraId="41513A65" w14:textId="77777777" w:rsidR="00075A48" w:rsidRPr="00075A48" w:rsidRDefault="00075A48" w:rsidP="00075A48">
      <w:pPr>
        <w:pStyle w:val="EndNoteBibliography"/>
      </w:pPr>
      <w:bookmarkStart w:id="639" w:name="_ENREF_76"/>
      <w:r w:rsidRPr="00075A48">
        <w:t>76.</w:t>
      </w:r>
      <w:r w:rsidRPr="00075A48">
        <w:tab/>
        <w:t xml:space="preserve">Bavi, R.;  Kumar, R.;  Choi, L.; Woo Lee, K. </w:t>
      </w:r>
      <w:r w:rsidRPr="00075A48">
        <w:rPr>
          <w:i/>
        </w:rPr>
        <w:t xml:space="preserve">PLOS ONE </w:t>
      </w:r>
      <w:r w:rsidRPr="00075A48">
        <w:rPr>
          <w:b/>
        </w:rPr>
        <w:t>2016,</w:t>
      </w:r>
      <w:r w:rsidRPr="00075A48">
        <w:t xml:space="preserve"> </w:t>
      </w:r>
      <w:r w:rsidRPr="00075A48">
        <w:rPr>
          <w:i/>
        </w:rPr>
        <w:t>11</w:t>
      </w:r>
      <w:r w:rsidRPr="00075A48">
        <w:t>, 1-19.</w:t>
      </w:r>
      <w:bookmarkEnd w:id="639"/>
    </w:p>
    <w:p w14:paraId="21CDCEC5" w14:textId="77777777" w:rsidR="00075A48" w:rsidRPr="00075A48" w:rsidRDefault="00075A48" w:rsidP="00075A48">
      <w:pPr>
        <w:pStyle w:val="EndNoteBibliography"/>
      </w:pPr>
      <w:bookmarkStart w:id="640" w:name="_ENREF_77"/>
      <w:r w:rsidRPr="00075A48">
        <w:t>77.</w:t>
      </w:r>
      <w:r w:rsidRPr="00075A48">
        <w:tab/>
        <w:t xml:space="preserve">Sultan, M. M.;  Denny, R. A.;  Unwalla, R.;  Lovering, F.; Pande, V. S. </w:t>
      </w:r>
      <w:r w:rsidRPr="00075A48">
        <w:rPr>
          <w:i/>
        </w:rPr>
        <w:t xml:space="preserve">Sci. Rep. </w:t>
      </w:r>
      <w:r w:rsidRPr="00075A48">
        <w:rPr>
          <w:b/>
        </w:rPr>
        <w:t>2017,</w:t>
      </w:r>
      <w:r w:rsidRPr="00075A48">
        <w:t xml:space="preserve"> </w:t>
      </w:r>
      <w:r w:rsidRPr="00075A48">
        <w:rPr>
          <w:i/>
        </w:rPr>
        <w:t>7</w:t>
      </w:r>
      <w:r w:rsidRPr="00075A48">
        <w:t>, 1-11.</w:t>
      </w:r>
      <w:bookmarkEnd w:id="640"/>
    </w:p>
    <w:p w14:paraId="40A3C91A" w14:textId="3E6AA0C0" w:rsidR="00075A48" w:rsidRPr="00075A48" w:rsidRDefault="00075A48" w:rsidP="00075A48">
      <w:pPr>
        <w:pStyle w:val="EndNoteBibliography"/>
      </w:pPr>
      <w:bookmarkStart w:id="641" w:name="_ENREF_78"/>
      <w:r w:rsidRPr="00075A48">
        <w:t>78.</w:t>
      </w:r>
      <w:r w:rsidRPr="00075A48">
        <w:tab/>
        <w:t xml:space="preserve">Lu, D.;  Jiang, J.;  Liang, Z.;  Sun, M.;  Luo, C.;  Shen, B.; Hu, G. Molecular Dynamic Simulation to Explore the Molecular Basis of Btk-PH Domain Interaction with Ins(1,3,4,5)P4 </w:t>
      </w:r>
      <w:r w:rsidRPr="00075A48">
        <w:rPr>
          <w:i/>
        </w:rPr>
        <w:t xml:space="preserve">Sci. World J. </w:t>
      </w:r>
      <w:r w:rsidRPr="00075A48">
        <w:t xml:space="preserve">[Online], </w:t>
      </w:r>
      <w:r w:rsidRPr="00075A48">
        <w:rPr>
          <w:b/>
        </w:rPr>
        <w:t>2013,</w:t>
      </w:r>
      <w:r w:rsidRPr="00075A48">
        <w:t xml:space="preserve"> </w:t>
      </w:r>
      <w:r w:rsidRPr="00075A48">
        <w:rPr>
          <w:i/>
        </w:rPr>
        <w:t>2013</w:t>
      </w:r>
      <w:r w:rsidRPr="00075A48">
        <w:t xml:space="preserve">, 1-10. </w:t>
      </w:r>
      <w:hyperlink r:id="rId52" w:history="1">
        <w:r w:rsidRPr="00075A48">
          <w:rPr>
            <w:rStyle w:val="Hyperlink"/>
          </w:rPr>
          <w:t>http://dx.doi.org/10.1155/2013/580456</w:t>
        </w:r>
      </w:hyperlink>
      <w:r w:rsidRPr="00075A48">
        <w:t xml:space="preserve"> (accessed 2019/05/05).</w:t>
      </w:r>
      <w:bookmarkEnd w:id="641"/>
    </w:p>
    <w:p w14:paraId="10C4134E" w14:textId="77777777" w:rsidR="00075A48" w:rsidRPr="00075A48" w:rsidRDefault="00075A48" w:rsidP="00075A48">
      <w:pPr>
        <w:pStyle w:val="EndNoteBibliography"/>
      </w:pPr>
      <w:bookmarkStart w:id="642" w:name="_ENREF_79"/>
      <w:r w:rsidRPr="00075A48">
        <w:t>79.</w:t>
      </w:r>
      <w:r w:rsidRPr="00075A48">
        <w:tab/>
        <w:t xml:space="preserve">Boyken, S. E.;  Chopra, N.;  Xie, Q.;  Joseph, R. E.;  Wales, T. E.;  Fulton, D. B.;  Engen, J. R.;  Jernigan, R. L.; Andreotti, A. H. </w:t>
      </w:r>
      <w:r w:rsidRPr="00075A48">
        <w:rPr>
          <w:i/>
        </w:rPr>
        <w:t xml:space="preserve">J. Mol. Biol. </w:t>
      </w:r>
      <w:r w:rsidRPr="00075A48">
        <w:rPr>
          <w:b/>
        </w:rPr>
        <w:t>2014,</w:t>
      </w:r>
      <w:r w:rsidRPr="00075A48">
        <w:t xml:space="preserve"> </w:t>
      </w:r>
      <w:r w:rsidRPr="00075A48">
        <w:rPr>
          <w:i/>
        </w:rPr>
        <w:t>426</w:t>
      </w:r>
      <w:r w:rsidRPr="00075A48">
        <w:t>, 3656-3669.</w:t>
      </w:r>
      <w:bookmarkEnd w:id="642"/>
    </w:p>
    <w:p w14:paraId="712D3E46" w14:textId="3E5CEA8F" w:rsidR="00075A48" w:rsidRPr="00075A48" w:rsidRDefault="00075A48" w:rsidP="00075A48">
      <w:pPr>
        <w:pStyle w:val="EndNoteBibliography"/>
      </w:pPr>
      <w:bookmarkStart w:id="643" w:name="_ENREF_80"/>
      <w:r w:rsidRPr="00075A48">
        <w:t>80.</w:t>
      </w:r>
      <w:r w:rsidRPr="00075A48">
        <w:tab/>
        <w:t xml:space="preserve">Wang, Q.;  Vogan, E. M.;  Nocka, L. M.;  Rosen, C. E.;  Zorn, J. A.;  Harrison, S. C.; Kuriyan, J. Autoinhibition of Bruton's Tyrosine Kinase (Btk) and Activation by Soluble </w:t>
      </w:r>
      <w:r w:rsidRPr="00075A48">
        <w:lastRenderedPageBreak/>
        <w:t xml:space="preserve">Inositol Hexakisphosphate </w:t>
      </w:r>
      <w:r w:rsidRPr="00075A48">
        <w:rPr>
          <w:i/>
        </w:rPr>
        <w:t xml:space="preserve">eLife </w:t>
      </w:r>
      <w:r w:rsidRPr="00075A48">
        <w:t xml:space="preserve">[Online], </w:t>
      </w:r>
      <w:r w:rsidRPr="00075A48">
        <w:rPr>
          <w:b/>
        </w:rPr>
        <w:t>2015,</w:t>
      </w:r>
      <w:r w:rsidRPr="00075A48">
        <w:t xml:space="preserve"> </w:t>
      </w:r>
      <w:r w:rsidRPr="00075A48">
        <w:rPr>
          <w:i/>
        </w:rPr>
        <w:t>4</w:t>
      </w:r>
      <w:r w:rsidRPr="00075A48">
        <w:t xml:space="preserve">, 1-31. </w:t>
      </w:r>
      <w:hyperlink r:id="rId53" w:history="1">
        <w:r w:rsidRPr="00075A48">
          <w:rPr>
            <w:rStyle w:val="Hyperlink"/>
          </w:rPr>
          <w:t>https://doi.org/10.7554/eLife.06074</w:t>
        </w:r>
      </w:hyperlink>
      <w:r w:rsidRPr="00075A48">
        <w:t xml:space="preserve"> (accessed 2019/05/05).</w:t>
      </w:r>
      <w:bookmarkEnd w:id="643"/>
    </w:p>
    <w:p w14:paraId="67A9604E" w14:textId="77777777" w:rsidR="00075A48" w:rsidRPr="00075A48" w:rsidRDefault="00075A48" w:rsidP="00075A48">
      <w:pPr>
        <w:pStyle w:val="EndNoteBibliography"/>
      </w:pPr>
      <w:bookmarkStart w:id="644" w:name="_ENREF_81"/>
      <w:r w:rsidRPr="00075A48">
        <w:t>81.</w:t>
      </w:r>
      <w:r w:rsidRPr="00075A48">
        <w:tab/>
        <w:t xml:space="preserve">Smith, J. M.;  Jami Alahmadi, Y.; Rowley, C. N. </w:t>
      </w:r>
      <w:r w:rsidRPr="00075A48">
        <w:rPr>
          <w:i/>
        </w:rPr>
        <w:t xml:space="preserve">J. Chem. Theory Comput. </w:t>
      </w:r>
      <w:r w:rsidRPr="00075A48">
        <w:rPr>
          <w:b/>
        </w:rPr>
        <w:t>2013,</w:t>
      </w:r>
      <w:r w:rsidRPr="00075A48">
        <w:t xml:space="preserve"> </w:t>
      </w:r>
      <w:r w:rsidRPr="00075A48">
        <w:rPr>
          <w:i/>
        </w:rPr>
        <w:t>9</w:t>
      </w:r>
      <w:r w:rsidRPr="00075A48">
        <w:t>, 4860-4865.</w:t>
      </w:r>
      <w:bookmarkEnd w:id="644"/>
    </w:p>
    <w:p w14:paraId="2A6F6E54" w14:textId="77777777" w:rsidR="00075A48" w:rsidRPr="00075A48" w:rsidRDefault="00075A48" w:rsidP="00075A48">
      <w:pPr>
        <w:pStyle w:val="EndNoteBibliography"/>
      </w:pPr>
      <w:bookmarkStart w:id="645" w:name="_ENREF_82"/>
      <w:r w:rsidRPr="00075A48">
        <w:t>82.</w:t>
      </w:r>
      <w:r w:rsidRPr="00075A48">
        <w:tab/>
        <w:t xml:space="preserve">Kruse, H.;  Goerigk, L.; Grimme, S. </w:t>
      </w:r>
      <w:r w:rsidRPr="00075A48">
        <w:rPr>
          <w:i/>
        </w:rPr>
        <w:t xml:space="preserve">J. Org. Chem. </w:t>
      </w:r>
      <w:r w:rsidRPr="00075A48">
        <w:rPr>
          <w:b/>
        </w:rPr>
        <w:t>2012,</w:t>
      </w:r>
      <w:r w:rsidRPr="00075A48">
        <w:t xml:space="preserve"> </w:t>
      </w:r>
      <w:r w:rsidRPr="00075A48">
        <w:rPr>
          <w:i/>
        </w:rPr>
        <w:t>77</w:t>
      </w:r>
      <w:r w:rsidRPr="00075A48">
        <w:t>, 10824-10834.</w:t>
      </w:r>
      <w:bookmarkEnd w:id="645"/>
    </w:p>
    <w:p w14:paraId="5DDFEE71" w14:textId="77777777" w:rsidR="00075A48" w:rsidRPr="00075A48" w:rsidRDefault="00075A48" w:rsidP="00075A48">
      <w:pPr>
        <w:pStyle w:val="EndNoteBibliography"/>
      </w:pPr>
      <w:bookmarkStart w:id="646" w:name="_ENREF_83"/>
      <w:r w:rsidRPr="00075A48">
        <w:t>83.</w:t>
      </w:r>
      <w:r w:rsidRPr="00075A48">
        <w:tab/>
        <w:t xml:space="preserve">Fedorov, O.;  Müller, S.; Knapp, S. </w:t>
      </w:r>
      <w:r w:rsidRPr="00075A48">
        <w:rPr>
          <w:i/>
        </w:rPr>
        <w:t xml:space="preserve">Nat. Chem. Biol. </w:t>
      </w:r>
      <w:r w:rsidRPr="00075A48">
        <w:rPr>
          <w:b/>
        </w:rPr>
        <w:t>2010,</w:t>
      </w:r>
      <w:r w:rsidRPr="00075A48">
        <w:t xml:space="preserve"> </w:t>
      </w:r>
      <w:r w:rsidRPr="00075A48">
        <w:rPr>
          <w:i/>
        </w:rPr>
        <w:t>6</w:t>
      </w:r>
      <w:r w:rsidRPr="00075A48">
        <w:t>, 166-169.</w:t>
      </w:r>
      <w:bookmarkEnd w:id="646"/>
    </w:p>
    <w:p w14:paraId="5EC2216B" w14:textId="77777777" w:rsidR="00075A48" w:rsidRPr="00075A48" w:rsidRDefault="00075A48" w:rsidP="00075A48">
      <w:pPr>
        <w:pStyle w:val="EndNoteBibliography"/>
      </w:pPr>
      <w:bookmarkStart w:id="647" w:name="_ENREF_84"/>
      <w:r w:rsidRPr="00075A48">
        <w:t>84.</w:t>
      </w:r>
      <w:r w:rsidRPr="00075A48">
        <w:tab/>
        <w:t xml:space="preserve">Botta, M. </w:t>
      </w:r>
      <w:r w:rsidRPr="00075A48">
        <w:rPr>
          <w:i/>
        </w:rPr>
        <w:t xml:space="preserve">ACS Med. Chem. Lett. </w:t>
      </w:r>
      <w:r w:rsidRPr="00075A48">
        <w:rPr>
          <w:b/>
        </w:rPr>
        <w:t>2014,</w:t>
      </w:r>
      <w:r w:rsidRPr="00075A48">
        <w:t xml:space="preserve"> </w:t>
      </w:r>
      <w:r w:rsidRPr="00075A48">
        <w:rPr>
          <w:i/>
        </w:rPr>
        <w:t>5</w:t>
      </w:r>
      <w:r w:rsidRPr="00075A48">
        <w:t>, 270-270.</w:t>
      </w:r>
      <w:bookmarkEnd w:id="647"/>
    </w:p>
    <w:p w14:paraId="191FF695" w14:textId="77777777" w:rsidR="00075A48" w:rsidRPr="00075A48" w:rsidRDefault="00075A48" w:rsidP="00075A48">
      <w:pPr>
        <w:pStyle w:val="EndNoteBibliography"/>
      </w:pPr>
      <w:bookmarkStart w:id="648" w:name="_ENREF_85"/>
      <w:r w:rsidRPr="00075A48">
        <w:t>85.</w:t>
      </w:r>
      <w:r w:rsidRPr="00075A48">
        <w:tab/>
        <w:t xml:space="preserve">Wereszczynski, J.; McCammon, J. A. </w:t>
      </w:r>
      <w:r w:rsidRPr="00075A48">
        <w:rPr>
          <w:i/>
        </w:rPr>
        <w:t xml:space="preserve">Q. Rev. Biophys. </w:t>
      </w:r>
      <w:r w:rsidRPr="00075A48">
        <w:rPr>
          <w:b/>
        </w:rPr>
        <w:t>2012,</w:t>
      </w:r>
      <w:r w:rsidRPr="00075A48">
        <w:t xml:space="preserve"> </w:t>
      </w:r>
      <w:r w:rsidRPr="00075A48">
        <w:rPr>
          <w:i/>
        </w:rPr>
        <w:t>45</w:t>
      </w:r>
      <w:r w:rsidRPr="00075A48">
        <w:t>, 1-25.</w:t>
      </w:r>
      <w:bookmarkEnd w:id="648"/>
    </w:p>
    <w:p w14:paraId="061982EF" w14:textId="77777777" w:rsidR="00075A48" w:rsidRPr="00075A48" w:rsidRDefault="00075A48" w:rsidP="00075A48">
      <w:pPr>
        <w:pStyle w:val="EndNoteBibliography"/>
      </w:pPr>
      <w:bookmarkStart w:id="649" w:name="_ENREF_86"/>
      <w:r w:rsidRPr="00075A48">
        <w:t>86.</w:t>
      </w:r>
      <w:r w:rsidRPr="00075A48">
        <w:tab/>
        <w:t xml:space="preserve">Eyring, H. </w:t>
      </w:r>
      <w:r w:rsidRPr="00075A48">
        <w:rPr>
          <w:i/>
        </w:rPr>
        <w:t xml:space="preserve">J. Chem. Phys. </w:t>
      </w:r>
      <w:r w:rsidRPr="00075A48">
        <w:rPr>
          <w:b/>
        </w:rPr>
        <w:t>1935,</w:t>
      </w:r>
      <w:r w:rsidRPr="00075A48">
        <w:t xml:space="preserve"> </w:t>
      </w:r>
      <w:r w:rsidRPr="00075A48">
        <w:rPr>
          <w:i/>
        </w:rPr>
        <w:t>3</w:t>
      </w:r>
      <w:r w:rsidRPr="00075A48">
        <w:t>, 107-115.</w:t>
      </w:r>
      <w:bookmarkEnd w:id="649"/>
    </w:p>
    <w:p w14:paraId="4BE9E64D" w14:textId="77777777" w:rsidR="00075A48" w:rsidRPr="00075A48" w:rsidRDefault="00075A48" w:rsidP="00075A48">
      <w:pPr>
        <w:pStyle w:val="EndNoteBibliography"/>
      </w:pPr>
      <w:bookmarkStart w:id="650" w:name="_ENREF_87"/>
      <w:r w:rsidRPr="00075A48">
        <w:t>87.</w:t>
      </w:r>
      <w:r w:rsidRPr="00075A48">
        <w:tab/>
      </w:r>
      <w:r w:rsidRPr="00075A48">
        <w:rPr>
          <w:i/>
        </w:rPr>
        <w:t>MacroModel, version 9.7</w:t>
      </w:r>
      <w:r w:rsidRPr="00075A48">
        <w:t>, Schrödinger: LLC, New York, NY, 2009.</w:t>
      </w:r>
      <w:bookmarkEnd w:id="650"/>
    </w:p>
    <w:p w14:paraId="0EC25D48" w14:textId="77777777" w:rsidR="00075A48" w:rsidRPr="00075A48" w:rsidRDefault="00075A48" w:rsidP="00075A48">
      <w:pPr>
        <w:pStyle w:val="EndNoteBibliography"/>
      </w:pPr>
      <w:bookmarkStart w:id="651" w:name="_ENREF_88"/>
      <w:r w:rsidRPr="00075A48">
        <w:t>88.</w:t>
      </w:r>
      <w:r w:rsidRPr="00075A48">
        <w:tab/>
        <w:t xml:space="preserve">Chen, I. J.; Foloppe, N. </w:t>
      </w:r>
      <w:r w:rsidRPr="00075A48">
        <w:rPr>
          <w:i/>
        </w:rPr>
        <w:t xml:space="preserve">Biorg. Med. Chem. </w:t>
      </w:r>
      <w:r w:rsidRPr="00075A48">
        <w:rPr>
          <w:b/>
        </w:rPr>
        <w:t>2013,</w:t>
      </w:r>
      <w:r w:rsidRPr="00075A48">
        <w:t xml:space="preserve"> </w:t>
      </w:r>
      <w:r w:rsidRPr="00075A48">
        <w:rPr>
          <w:i/>
        </w:rPr>
        <w:t>21</w:t>
      </w:r>
      <w:r w:rsidRPr="00075A48">
        <w:t>, 7898-7920.</w:t>
      </w:r>
      <w:bookmarkEnd w:id="651"/>
    </w:p>
    <w:p w14:paraId="675D0813" w14:textId="77777777" w:rsidR="00075A48" w:rsidRPr="00075A48" w:rsidRDefault="00075A48" w:rsidP="00075A48">
      <w:pPr>
        <w:pStyle w:val="EndNoteBibliography"/>
      </w:pPr>
      <w:bookmarkStart w:id="652" w:name="_ENREF_89"/>
      <w:r w:rsidRPr="00075A48">
        <w:t>89.</w:t>
      </w:r>
      <w:r w:rsidRPr="00075A48">
        <w:tab/>
        <w:t xml:space="preserve">Roos, K.;  Wu, C.;  Damm, W.;  Reboul, M.;  Stevenson, J. M.;  Lu, C.;  Dahlgren, M. K.;  Mondal, S.;  Chen, W.;  Wang, L.;  Abel, R.;  Friesner, R. A.; Harder, E. D. </w:t>
      </w:r>
      <w:r w:rsidRPr="00075A48">
        <w:rPr>
          <w:i/>
        </w:rPr>
        <w:t xml:space="preserve">J. Chem. Theory Comput. </w:t>
      </w:r>
      <w:r w:rsidRPr="00075A48">
        <w:rPr>
          <w:b/>
        </w:rPr>
        <w:t>2019,</w:t>
      </w:r>
      <w:r w:rsidRPr="00075A48">
        <w:t xml:space="preserve"> </w:t>
      </w:r>
      <w:r w:rsidRPr="00075A48">
        <w:rPr>
          <w:i/>
        </w:rPr>
        <w:t>15</w:t>
      </w:r>
      <w:r w:rsidRPr="00075A48">
        <w:t>, 1863-1874.</w:t>
      </w:r>
      <w:bookmarkEnd w:id="652"/>
    </w:p>
    <w:p w14:paraId="34000E87" w14:textId="77777777" w:rsidR="00075A48" w:rsidRPr="00075A48" w:rsidRDefault="00075A48" w:rsidP="00075A48">
      <w:pPr>
        <w:pStyle w:val="EndNoteBibliography"/>
      </w:pPr>
      <w:bookmarkStart w:id="653" w:name="_ENREF_90"/>
      <w:r w:rsidRPr="00075A48">
        <w:t>90.</w:t>
      </w:r>
      <w:r w:rsidRPr="00075A48">
        <w:tab/>
        <w:t xml:space="preserve">Thomas, B. E.; Kollman, P. A. </w:t>
      </w:r>
      <w:r w:rsidRPr="00075A48">
        <w:rPr>
          <w:i/>
        </w:rPr>
        <w:t xml:space="preserve">J. Org. Chem. </w:t>
      </w:r>
      <w:r w:rsidRPr="00075A48">
        <w:rPr>
          <w:b/>
        </w:rPr>
        <w:t>1995,</w:t>
      </w:r>
      <w:r w:rsidRPr="00075A48">
        <w:t xml:space="preserve"> </w:t>
      </w:r>
      <w:r w:rsidRPr="00075A48">
        <w:rPr>
          <w:i/>
        </w:rPr>
        <w:t>60</w:t>
      </w:r>
      <w:r w:rsidRPr="00075A48">
        <w:t>, 8375-8381.</w:t>
      </w:r>
      <w:bookmarkEnd w:id="653"/>
    </w:p>
    <w:p w14:paraId="30078C37" w14:textId="77777777" w:rsidR="00075A48" w:rsidRPr="00075A48" w:rsidRDefault="00075A48" w:rsidP="00075A48">
      <w:pPr>
        <w:pStyle w:val="EndNoteBibliography"/>
      </w:pPr>
      <w:bookmarkStart w:id="654" w:name="_ENREF_91"/>
      <w:r w:rsidRPr="00075A48">
        <w:t>91.</w:t>
      </w:r>
      <w:r w:rsidRPr="00075A48">
        <w:tab/>
        <w:t xml:space="preserve">Wang, C.; Qi, C. </w:t>
      </w:r>
      <w:r w:rsidRPr="00075A48">
        <w:rPr>
          <w:i/>
        </w:rPr>
        <w:t xml:space="preserve">Tetrahedron </w:t>
      </w:r>
      <w:r w:rsidRPr="00075A48">
        <w:rPr>
          <w:b/>
        </w:rPr>
        <w:t>2013,</w:t>
      </w:r>
      <w:r w:rsidRPr="00075A48">
        <w:t xml:space="preserve"> </w:t>
      </w:r>
      <w:r w:rsidRPr="00075A48">
        <w:rPr>
          <w:i/>
        </w:rPr>
        <w:t>69</w:t>
      </w:r>
      <w:r w:rsidRPr="00075A48">
        <w:t>, 5348-5354.</w:t>
      </w:r>
      <w:bookmarkEnd w:id="654"/>
    </w:p>
    <w:p w14:paraId="4BE8263C" w14:textId="77777777" w:rsidR="00075A48" w:rsidRPr="00075A48" w:rsidRDefault="00075A48" w:rsidP="00075A48">
      <w:pPr>
        <w:pStyle w:val="EndNoteBibliography"/>
      </w:pPr>
      <w:bookmarkStart w:id="655" w:name="_ENREF_92"/>
      <w:r w:rsidRPr="00075A48">
        <w:t>92.</w:t>
      </w:r>
      <w:r w:rsidRPr="00075A48">
        <w:tab/>
        <w:t xml:space="preserve">Paasche, A.;  Schiller, M.;  Schirmeister, T.; Engels, B. </w:t>
      </w:r>
      <w:r w:rsidRPr="00075A48">
        <w:rPr>
          <w:i/>
        </w:rPr>
        <w:t xml:space="preserve">ChemMedChem </w:t>
      </w:r>
      <w:r w:rsidRPr="00075A48">
        <w:rPr>
          <w:b/>
        </w:rPr>
        <w:t>2010,</w:t>
      </w:r>
      <w:r w:rsidRPr="00075A48">
        <w:t xml:space="preserve"> </w:t>
      </w:r>
      <w:r w:rsidRPr="00075A48">
        <w:rPr>
          <w:i/>
        </w:rPr>
        <w:t>5</w:t>
      </w:r>
      <w:r w:rsidRPr="00075A48">
        <w:t>, 869-880.</w:t>
      </w:r>
      <w:bookmarkEnd w:id="655"/>
    </w:p>
    <w:p w14:paraId="537FC625" w14:textId="77777777" w:rsidR="00075A48" w:rsidRPr="00075A48" w:rsidRDefault="00075A48" w:rsidP="00075A48">
      <w:pPr>
        <w:pStyle w:val="EndNoteBibliography"/>
      </w:pPr>
      <w:bookmarkStart w:id="656" w:name="_ENREF_93"/>
      <w:r w:rsidRPr="00075A48">
        <w:t>93.</w:t>
      </w:r>
      <w:r w:rsidRPr="00075A48">
        <w:tab/>
        <w:t xml:space="preserve">Carlqvist, P.;  Svedendahl, M.;  Branneby, C.;  Hult, K.;  Brinck, T.; Berglund, P. </w:t>
      </w:r>
      <w:r w:rsidRPr="00075A48">
        <w:rPr>
          <w:i/>
        </w:rPr>
        <w:t xml:space="preserve">ChemBioChem </w:t>
      </w:r>
      <w:r w:rsidRPr="00075A48">
        <w:rPr>
          <w:b/>
        </w:rPr>
        <w:t>2005,</w:t>
      </w:r>
      <w:r w:rsidRPr="00075A48">
        <w:t xml:space="preserve"> </w:t>
      </w:r>
      <w:r w:rsidRPr="00075A48">
        <w:rPr>
          <w:i/>
        </w:rPr>
        <w:t>6</w:t>
      </w:r>
      <w:r w:rsidRPr="00075A48">
        <w:t>, 331-336.</w:t>
      </w:r>
      <w:bookmarkEnd w:id="656"/>
    </w:p>
    <w:p w14:paraId="4DA5FBE7" w14:textId="77777777" w:rsidR="00075A48" w:rsidRPr="00075A48" w:rsidRDefault="00075A48" w:rsidP="00075A48">
      <w:pPr>
        <w:pStyle w:val="EndNoteBibliography"/>
      </w:pPr>
      <w:bookmarkStart w:id="657" w:name="_ENREF_94"/>
      <w:r w:rsidRPr="00075A48">
        <w:t>94.</w:t>
      </w:r>
      <w:r w:rsidRPr="00075A48">
        <w:tab/>
        <w:t xml:space="preserve">Martell, J. M.;  Beaton, P. T.; Holmes, B. E. </w:t>
      </w:r>
      <w:r w:rsidRPr="00075A48">
        <w:rPr>
          <w:i/>
        </w:rPr>
        <w:t xml:space="preserve">J. Phys. Chem. A </w:t>
      </w:r>
      <w:r w:rsidRPr="00075A48">
        <w:rPr>
          <w:b/>
        </w:rPr>
        <w:t>2002,</w:t>
      </w:r>
      <w:r w:rsidRPr="00075A48">
        <w:t xml:space="preserve"> </w:t>
      </w:r>
      <w:r w:rsidRPr="00075A48">
        <w:rPr>
          <w:i/>
        </w:rPr>
        <w:t>106</w:t>
      </w:r>
      <w:r w:rsidRPr="00075A48">
        <w:t>, 8471-8478.</w:t>
      </w:r>
      <w:bookmarkEnd w:id="657"/>
    </w:p>
    <w:p w14:paraId="4BB6690A" w14:textId="77777777" w:rsidR="00075A48" w:rsidRPr="00075A48" w:rsidRDefault="00075A48" w:rsidP="00075A48">
      <w:pPr>
        <w:pStyle w:val="EndNoteBibliography"/>
      </w:pPr>
      <w:bookmarkStart w:id="658" w:name="_ENREF_95"/>
      <w:r w:rsidRPr="00075A48">
        <w:t>95.</w:t>
      </w:r>
      <w:r w:rsidRPr="00075A48">
        <w:tab/>
        <w:t xml:space="preserve">Cohen, A. J.;  Mori-Sánchez, P.; Yang, W. </w:t>
      </w:r>
      <w:r w:rsidRPr="00075A48">
        <w:rPr>
          <w:i/>
        </w:rPr>
        <w:t xml:space="preserve">Science </w:t>
      </w:r>
      <w:r w:rsidRPr="00075A48">
        <w:rPr>
          <w:b/>
        </w:rPr>
        <w:t>2008,</w:t>
      </w:r>
      <w:r w:rsidRPr="00075A48">
        <w:t xml:space="preserve"> </w:t>
      </w:r>
      <w:r w:rsidRPr="00075A48">
        <w:rPr>
          <w:i/>
        </w:rPr>
        <w:t>321</w:t>
      </w:r>
      <w:r w:rsidRPr="00075A48">
        <w:t>, 792-794.</w:t>
      </w:r>
      <w:bookmarkEnd w:id="658"/>
    </w:p>
    <w:p w14:paraId="2E9302A9" w14:textId="77777777" w:rsidR="00075A48" w:rsidRPr="00075A48" w:rsidRDefault="00075A48" w:rsidP="00075A48">
      <w:pPr>
        <w:pStyle w:val="EndNoteBibliography"/>
      </w:pPr>
      <w:bookmarkStart w:id="659" w:name="_ENREF_96"/>
      <w:r w:rsidRPr="00075A48">
        <w:t>96.</w:t>
      </w:r>
      <w:r w:rsidRPr="00075A48">
        <w:tab/>
        <w:t xml:space="preserve">Pereira, S. R.;  Vasconcelos, V. M.; Antunes, A. </w:t>
      </w:r>
      <w:r w:rsidRPr="00075A48">
        <w:rPr>
          <w:i/>
        </w:rPr>
        <w:t xml:space="preserve">FEBS J. </w:t>
      </w:r>
      <w:r w:rsidRPr="00075A48">
        <w:rPr>
          <w:b/>
        </w:rPr>
        <w:t>2013,</w:t>
      </w:r>
      <w:r w:rsidRPr="00075A48">
        <w:t xml:space="preserve"> </w:t>
      </w:r>
      <w:r w:rsidRPr="00075A48">
        <w:rPr>
          <w:i/>
        </w:rPr>
        <w:t>280</w:t>
      </w:r>
      <w:r w:rsidRPr="00075A48">
        <w:t>, 674-680.</w:t>
      </w:r>
      <w:bookmarkEnd w:id="659"/>
    </w:p>
    <w:p w14:paraId="38E7ED39" w14:textId="77777777" w:rsidR="00075A48" w:rsidRPr="00075A48" w:rsidRDefault="00075A48" w:rsidP="00075A48">
      <w:pPr>
        <w:pStyle w:val="EndNoteBibliography"/>
      </w:pPr>
      <w:bookmarkStart w:id="660" w:name="_ENREF_97"/>
      <w:r w:rsidRPr="00075A48">
        <w:t>97.</w:t>
      </w:r>
      <w:r w:rsidRPr="00075A48">
        <w:tab/>
        <w:t xml:space="preserve">Mulliner, D.;  Wondrousch, D.; Schüürmann, G. </w:t>
      </w:r>
      <w:r w:rsidRPr="00075A48">
        <w:rPr>
          <w:i/>
        </w:rPr>
        <w:t xml:space="preserve">Org. Biomol. Chem. </w:t>
      </w:r>
      <w:r w:rsidRPr="00075A48">
        <w:rPr>
          <w:b/>
        </w:rPr>
        <w:t>2011,</w:t>
      </w:r>
      <w:r w:rsidRPr="00075A48">
        <w:t xml:space="preserve"> </w:t>
      </w:r>
      <w:r w:rsidRPr="00075A48">
        <w:rPr>
          <w:i/>
        </w:rPr>
        <w:t>9</w:t>
      </w:r>
      <w:r w:rsidRPr="00075A48">
        <w:t>, 8400-8412.</w:t>
      </w:r>
      <w:bookmarkEnd w:id="660"/>
    </w:p>
    <w:p w14:paraId="5750325F" w14:textId="77777777" w:rsidR="00075A48" w:rsidRPr="00075A48" w:rsidRDefault="00075A48" w:rsidP="00075A48">
      <w:pPr>
        <w:pStyle w:val="EndNoteBibliography"/>
      </w:pPr>
      <w:bookmarkStart w:id="661" w:name="_ENREF_98"/>
      <w:r w:rsidRPr="00075A48">
        <w:t>98.</w:t>
      </w:r>
      <w:r w:rsidRPr="00075A48">
        <w:tab/>
        <w:t xml:space="preserve">Chai, J.-D.; Head-Gordon, M. </w:t>
      </w:r>
      <w:r w:rsidRPr="00075A48">
        <w:rPr>
          <w:i/>
        </w:rPr>
        <w:t xml:space="preserve">PCCP </w:t>
      </w:r>
      <w:r w:rsidRPr="00075A48">
        <w:rPr>
          <w:b/>
        </w:rPr>
        <w:t>2008,</w:t>
      </w:r>
      <w:r w:rsidRPr="00075A48">
        <w:t xml:space="preserve"> </w:t>
      </w:r>
      <w:r w:rsidRPr="00075A48">
        <w:rPr>
          <w:i/>
        </w:rPr>
        <w:t>10</w:t>
      </w:r>
      <w:r w:rsidRPr="00075A48">
        <w:t>, 6615-6620.</w:t>
      </w:r>
      <w:bookmarkEnd w:id="661"/>
    </w:p>
    <w:p w14:paraId="206686B6" w14:textId="77777777" w:rsidR="00075A48" w:rsidRPr="00075A48" w:rsidRDefault="00075A48" w:rsidP="00075A48">
      <w:pPr>
        <w:pStyle w:val="EndNoteBibliography"/>
      </w:pPr>
      <w:bookmarkStart w:id="662" w:name="_ENREF_99"/>
      <w:r w:rsidRPr="00075A48">
        <w:t>99.</w:t>
      </w:r>
      <w:r w:rsidRPr="00075A48">
        <w:tab/>
        <w:t xml:space="preserve">Yanai, T.;  Tew, D. P.; Handy, N. C. </w:t>
      </w:r>
      <w:r w:rsidRPr="00075A48">
        <w:rPr>
          <w:i/>
        </w:rPr>
        <w:t xml:space="preserve">Chem. Phys. Lett. </w:t>
      </w:r>
      <w:r w:rsidRPr="00075A48">
        <w:rPr>
          <w:b/>
        </w:rPr>
        <w:t>2004,</w:t>
      </w:r>
      <w:r w:rsidRPr="00075A48">
        <w:t xml:space="preserve"> </w:t>
      </w:r>
      <w:r w:rsidRPr="00075A48">
        <w:rPr>
          <w:i/>
        </w:rPr>
        <w:t>393</w:t>
      </w:r>
      <w:r w:rsidRPr="00075A48">
        <w:t>, 51-57.</w:t>
      </w:r>
      <w:bookmarkEnd w:id="662"/>
    </w:p>
    <w:p w14:paraId="056DA87A" w14:textId="77777777" w:rsidR="00075A48" w:rsidRPr="00075A48" w:rsidRDefault="00075A48" w:rsidP="00075A48">
      <w:pPr>
        <w:pStyle w:val="EndNoteBibliography"/>
      </w:pPr>
      <w:bookmarkStart w:id="663" w:name="_ENREF_100"/>
      <w:r w:rsidRPr="00075A48">
        <w:t>100.</w:t>
      </w:r>
      <w:r w:rsidRPr="00075A48">
        <w:tab/>
        <w:t xml:space="preserve">Livshits, E.; Baer, R. </w:t>
      </w:r>
      <w:r w:rsidRPr="00075A48">
        <w:rPr>
          <w:i/>
        </w:rPr>
        <w:t xml:space="preserve">PCCP </w:t>
      </w:r>
      <w:r w:rsidRPr="00075A48">
        <w:rPr>
          <w:b/>
        </w:rPr>
        <w:t>2007,</w:t>
      </w:r>
      <w:r w:rsidRPr="00075A48">
        <w:t xml:space="preserve"> </w:t>
      </w:r>
      <w:r w:rsidRPr="00075A48">
        <w:rPr>
          <w:i/>
        </w:rPr>
        <w:t>9</w:t>
      </w:r>
      <w:r w:rsidRPr="00075A48">
        <w:t>, 2932-2941.</w:t>
      </w:r>
      <w:bookmarkEnd w:id="663"/>
    </w:p>
    <w:p w14:paraId="200BAC8F" w14:textId="77777777" w:rsidR="00075A48" w:rsidRPr="00075A48" w:rsidRDefault="00075A48" w:rsidP="00075A48">
      <w:pPr>
        <w:pStyle w:val="EndNoteBibliography"/>
      </w:pPr>
      <w:bookmarkStart w:id="664" w:name="_ENREF_101"/>
      <w:r w:rsidRPr="00075A48">
        <w:t>101.</w:t>
      </w:r>
      <w:r w:rsidRPr="00075A48">
        <w:tab/>
        <w:t xml:space="preserve">Vydrov, O. A.;  Scuseria, G. E.; Perdew, J. P. </w:t>
      </w:r>
      <w:r w:rsidRPr="00075A48">
        <w:rPr>
          <w:i/>
        </w:rPr>
        <w:t xml:space="preserve">J. Chem. Phys. </w:t>
      </w:r>
      <w:r w:rsidRPr="00075A48">
        <w:rPr>
          <w:b/>
        </w:rPr>
        <w:t>2007,</w:t>
      </w:r>
      <w:r w:rsidRPr="00075A48">
        <w:t xml:space="preserve"> </w:t>
      </w:r>
      <w:r w:rsidRPr="00075A48">
        <w:rPr>
          <w:i/>
        </w:rPr>
        <w:t>126</w:t>
      </w:r>
      <w:r w:rsidRPr="00075A48">
        <w:t>, 1-9.</w:t>
      </w:r>
      <w:bookmarkEnd w:id="664"/>
    </w:p>
    <w:p w14:paraId="238C24E4" w14:textId="77777777" w:rsidR="00075A48" w:rsidRPr="00075A48" w:rsidRDefault="00075A48" w:rsidP="00075A48">
      <w:pPr>
        <w:pStyle w:val="EndNoteBibliography"/>
      </w:pPr>
      <w:bookmarkStart w:id="665" w:name="_ENREF_102"/>
      <w:r w:rsidRPr="00075A48">
        <w:t>102.</w:t>
      </w:r>
      <w:r w:rsidRPr="00075A48">
        <w:tab/>
        <w:t xml:space="preserve">Krenske, E. H.;  Petter, R. C.;  Zhu, Z.; Houk, K. N. </w:t>
      </w:r>
      <w:r w:rsidRPr="00075A48">
        <w:rPr>
          <w:i/>
        </w:rPr>
        <w:t xml:space="preserve">J. Org. Chem. </w:t>
      </w:r>
      <w:r w:rsidRPr="00075A48">
        <w:rPr>
          <w:b/>
        </w:rPr>
        <w:t>2011,</w:t>
      </w:r>
      <w:r w:rsidRPr="00075A48">
        <w:t xml:space="preserve"> </w:t>
      </w:r>
      <w:r w:rsidRPr="00075A48">
        <w:rPr>
          <w:i/>
        </w:rPr>
        <w:t>76</w:t>
      </w:r>
      <w:r w:rsidRPr="00075A48">
        <w:t>, 5074-5081.</w:t>
      </w:r>
      <w:bookmarkEnd w:id="665"/>
    </w:p>
    <w:p w14:paraId="6A863C7E" w14:textId="77777777" w:rsidR="00075A48" w:rsidRPr="00075A48" w:rsidRDefault="00075A48" w:rsidP="00075A48">
      <w:pPr>
        <w:pStyle w:val="EndNoteBibliography"/>
      </w:pPr>
      <w:bookmarkStart w:id="666" w:name="_ENREF_103"/>
      <w:r w:rsidRPr="00075A48">
        <w:t>103.</w:t>
      </w:r>
      <w:r w:rsidRPr="00075A48">
        <w:tab/>
        <w:t xml:space="preserve">Frisch, M. J.;  Trucks, G. W.;  Schlegel, H. B.;  Scuseria, G. E.;  Robb, M. A.;  Cheeseman, J. R.;  Scalmani, G.;  Barone, V.;  Petersson, G. A.;  Nakatsuji, H.;  Li, X.;  Caricato, M.;  Marenich, A. V.;  Bloino, J.;  Janesko, B. G.;  Gomperts, R.;  Mennucci, B.;  Hratchian, </w:t>
      </w:r>
      <w:r w:rsidRPr="00075A48">
        <w:lastRenderedPageBreak/>
        <w:t xml:space="preserve">H. P.;  Ortiz, J. V.;  Izmaylov, A. F.;  Sonnenberg, J. L.;  Williams;  Ding, F.;  Lipparini, F.;  Egidi, F.;  Goings, J.;  Peng, B.;  Petrone, A.;  Henderson, T.;  Ranasinghe, D.;  Zakrzewski, V. G.;  Gao, J.;  Rega, N.;  Zheng, G.;  Liang, W.;  Hada, M.;  Ehara, M.;  Toyota, K.;  Fukuda, R.;  Hasegawa, J.;  Ishida, M.;  Nakajima, T.;  Honda, Y.;  Kitao, O.;  Nakai, H.;  Vreven, T.;  Throssell, K.;  Montgomery Jr., J. A.;  Peralta, J. E.;  Ogliaro, F.;  Bearpark, M. J.;  Heyd, J. J.;  Brothers, E. N.;  Kudin, K. N.;  Staroverov, V. N.;  Keith, T. A.;  Kobayashi, R.;  Normand, J.;  Raghavachari, K.;  Rendell, A. P.;  Burant, J. C.;  Iyengar, S. S.;  Tomasi, J.;  Cossi, M.;  Millam, J. M.;  Klene, M.;  Adamo, C.;  Cammi, R.;  Ochterski, J. W.;  Martin, R. L.;  Morokuma, K.;  Farkas, O.;  Foresman, J. B.; Fox, D. J. </w:t>
      </w:r>
      <w:r w:rsidRPr="00075A48">
        <w:rPr>
          <w:i/>
        </w:rPr>
        <w:t>Gaussian 16 Rev. B.01</w:t>
      </w:r>
      <w:r w:rsidRPr="00075A48">
        <w:t>, Wallingford, CT, 2016.</w:t>
      </w:r>
      <w:bookmarkEnd w:id="666"/>
    </w:p>
    <w:p w14:paraId="2E2C978D" w14:textId="77777777" w:rsidR="00075A48" w:rsidRPr="00075A48" w:rsidRDefault="00075A48" w:rsidP="00075A48">
      <w:pPr>
        <w:pStyle w:val="EndNoteBibliography"/>
      </w:pPr>
      <w:bookmarkStart w:id="667" w:name="_ENREF_104"/>
      <w:r w:rsidRPr="00075A48">
        <w:t>104.</w:t>
      </w:r>
      <w:r w:rsidRPr="00075A48">
        <w:tab/>
        <w:t xml:space="preserve">Cossi, M.;  Rega, N.;  Scalmani, G.; Barone, V. </w:t>
      </w:r>
      <w:r w:rsidRPr="00075A48">
        <w:rPr>
          <w:i/>
        </w:rPr>
        <w:t xml:space="preserve">J. Comput. Chem. </w:t>
      </w:r>
      <w:r w:rsidRPr="00075A48">
        <w:rPr>
          <w:b/>
        </w:rPr>
        <w:t>2003,</w:t>
      </w:r>
      <w:r w:rsidRPr="00075A48">
        <w:t xml:space="preserve"> </w:t>
      </w:r>
      <w:r w:rsidRPr="00075A48">
        <w:rPr>
          <w:i/>
        </w:rPr>
        <w:t>24</w:t>
      </w:r>
      <w:r w:rsidRPr="00075A48">
        <w:t>, 669-681.</w:t>
      </w:r>
      <w:bookmarkEnd w:id="667"/>
    </w:p>
    <w:p w14:paraId="6D3D45B5" w14:textId="77777777" w:rsidR="00075A48" w:rsidRPr="00075A48" w:rsidRDefault="00075A48" w:rsidP="00075A48">
      <w:pPr>
        <w:pStyle w:val="EndNoteBibliography"/>
      </w:pPr>
      <w:bookmarkStart w:id="668" w:name="_ENREF_105"/>
      <w:r w:rsidRPr="00075A48">
        <w:t>105.</w:t>
      </w:r>
      <w:r w:rsidRPr="00075A48">
        <w:tab/>
        <w:t xml:space="preserve">Andrea N., B.; Steven, W. </w:t>
      </w:r>
      <w:r w:rsidRPr="00075A48">
        <w:rPr>
          <w:i/>
        </w:rPr>
        <w:t>Popular Integration Grids Can Result in Large Errors in DFT-Computed Free Energies</w:t>
      </w:r>
      <w:r w:rsidRPr="00075A48">
        <w:t>; 2019.</w:t>
      </w:r>
      <w:bookmarkEnd w:id="668"/>
    </w:p>
    <w:p w14:paraId="669F3907" w14:textId="77777777" w:rsidR="00075A48" w:rsidRPr="00075A48" w:rsidRDefault="00075A48" w:rsidP="00075A48">
      <w:pPr>
        <w:pStyle w:val="EndNoteBibliography"/>
      </w:pPr>
      <w:bookmarkStart w:id="669" w:name="_ENREF_106"/>
      <w:r w:rsidRPr="00075A48">
        <w:t>106.</w:t>
      </w:r>
      <w:r w:rsidRPr="00075A48">
        <w:tab/>
        <w:t xml:space="preserve">Contreras-García, J.;  Johnson, E. R.;  Keinan, S.;  Chaudret, R.;  Piquemal, J.-P.;  Beratan, D. N.; Yang, W. </w:t>
      </w:r>
      <w:r w:rsidRPr="00075A48">
        <w:rPr>
          <w:i/>
        </w:rPr>
        <w:t xml:space="preserve">J. Chem. Theory Comput. </w:t>
      </w:r>
      <w:r w:rsidRPr="00075A48">
        <w:rPr>
          <w:b/>
        </w:rPr>
        <w:t>2011,</w:t>
      </w:r>
      <w:r w:rsidRPr="00075A48">
        <w:t xml:space="preserve"> </w:t>
      </w:r>
      <w:r w:rsidRPr="00075A48">
        <w:rPr>
          <w:i/>
        </w:rPr>
        <w:t>7</w:t>
      </w:r>
      <w:r w:rsidRPr="00075A48">
        <w:t>, 625-632.</w:t>
      </w:r>
      <w:bookmarkEnd w:id="669"/>
    </w:p>
    <w:p w14:paraId="7C9DFF3D" w14:textId="77777777" w:rsidR="00075A48" w:rsidRPr="00075A48" w:rsidRDefault="00075A48" w:rsidP="00075A48">
      <w:pPr>
        <w:pStyle w:val="EndNoteBibliography"/>
      </w:pPr>
      <w:bookmarkStart w:id="670" w:name="_ENREF_107"/>
      <w:r w:rsidRPr="00075A48">
        <w:t>107.</w:t>
      </w:r>
      <w:r w:rsidRPr="00075A48">
        <w:tab/>
        <w:t xml:space="preserve">Fan, M. F.;  Lin, Z. Y.;  McGrady, J. E.; Mingos, D. M. P. </w:t>
      </w:r>
      <w:r w:rsidRPr="00075A48">
        <w:rPr>
          <w:i/>
        </w:rPr>
        <w:t xml:space="preserve">J. Chem. Soc.-Perkin Trans. 2 </w:t>
      </w:r>
      <w:r w:rsidRPr="00075A48">
        <w:rPr>
          <w:b/>
        </w:rPr>
        <w:t>1996</w:t>
      </w:r>
      <w:r w:rsidRPr="00075A48">
        <w:t>, 563-568.</w:t>
      </w:r>
      <w:bookmarkEnd w:id="670"/>
    </w:p>
    <w:p w14:paraId="7AED7F99" w14:textId="77777777" w:rsidR="00075A48" w:rsidRPr="00075A48" w:rsidRDefault="00075A48" w:rsidP="00075A48">
      <w:pPr>
        <w:pStyle w:val="EndNoteBibliography"/>
      </w:pPr>
      <w:bookmarkStart w:id="671" w:name="_ENREF_108"/>
      <w:r w:rsidRPr="00075A48">
        <w:t>108.</w:t>
      </w:r>
      <w:r w:rsidRPr="00075A48">
        <w:tab/>
        <w:t xml:space="preserve">Danovich, D.;  Shaik, S.;  Neese, F.;  Echeverría, J.;  Aullón, G.; Alvarez, S. </w:t>
      </w:r>
      <w:r w:rsidRPr="00075A48">
        <w:rPr>
          <w:i/>
        </w:rPr>
        <w:t xml:space="preserve">J. Chem. Theory Comput. </w:t>
      </w:r>
      <w:r w:rsidRPr="00075A48">
        <w:rPr>
          <w:b/>
        </w:rPr>
        <w:t>2013,</w:t>
      </w:r>
      <w:r w:rsidRPr="00075A48">
        <w:t xml:space="preserve"> </w:t>
      </w:r>
      <w:r w:rsidRPr="00075A48">
        <w:rPr>
          <w:i/>
        </w:rPr>
        <w:t>9</w:t>
      </w:r>
      <w:r w:rsidRPr="00075A48">
        <w:t>, 1977-1991.</w:t>
      </w:r>
      <w:bookmarkEnd w:id="671"/>
    </w:p>
    <w:p w14:paraId="69D8AD77" w14:textId="77777777" w:rsidR="00075A48" w:rsidRPr="00075A48" w:rsidRDefault="00075A48" w:rsidP="00075A48">
      <w:pPr>
        <w:pStyle w:val="EndNoteBibliography"/>
      </w:pPr>
      <w:bookmarkStart w:id="672" w:name="_ENREF_109"/>
      <w:r w:rsidRPr="00075A48">
        <w:t>109.</w:t>
      </w:r>
      <w:r w:rsidRPr="00075A48">
        <w:tab/>
        <w:t xml:space="preserve">Jackson, P. A.;  Widen, J. C.;  Harki, D. A.; Brummond, K. M. </w:t>
      </w:r>
      <w:r w:rsidRPr="00075A48">
        <w:rPr>
          <w:i/>
        </w:rPr>
        <w:t xml:space="preserve">J. Med. Chem. </w:t>
      </w:r>
      <w:r w:rsidRPr="00075A48">
        <w:rPr>
          <w:b/>
        </w:rPr>
        <w:t>2017,</w:t>
      </w:r>
      <w:r w:rsidRPr="00075A48">
        <w:t xml:space="preserve"> </w:t>
      </w:r>
      <w:r w:rsidRPr="00075A48">
        <w:rPr>
          <w:i/>
        </w:rPr>
        <w:t>60</w:t>
      </w:r>
      <w:r w:rsidRPr="00075A48">
        <w:t>, 839-885.</w:t>
      </w:r>
      <w:bookmarkEnd w:id="672"/>
    </w:p>
    <w:p w14:paraId="2C9A0316" w14:textId="77777777" w:rsidR="00075A48" w:rsidRPr="00075A48" w:rsidRDefault="00075A48" w:rsidP="00075A48">
      <w:pPr>
        <w:pStyle w:val="EndNoteBibliography"/>
      </w:pPr>
      <w:bookmarkStart w:id="673" w:name="_ENREF_110"/>
      <w:r w:rsidRPr="00075A48">
        <w:t>110.</w:t>
      </w:r>
      <w:r w:rsidRPr="00075A48">
        <w:tab/>
        <w:t xml:space="preserve">Parr, R. G.;  Szentpály, L. v.; Liu, S. </w:t>
      </w:r>
      <w:r w:rsidRPr="00075A48">
        <w:rPr>
          <w:i/>
        </w:rPr>
        <w:t xml:space="preserve">J. Am. Chem. Soc. </w:t>
      </w:r>
      <w:r w:rsidRPr="00075A48">
        <w:rPr>
          <w:b/>
        </w:rPr>
        <w:t>1999,</w:t>
      </w:r>
      <w:r w:rsidRPr="00075A48">
        <w:t xml:space="preserve"> </w:t>
      </w:r>
      <w:r w:rsidRPr="00075A48">
        <w:rPr>
          <w:i/>
        </w:rPr>
        <w:t>121</w:t>
      </w:r>
      <w:r w:rsidRPr="00075A48">
        <w:t>, 1922-1924.</w:t>
      </w:r>
      <w:bookmarkEnd w:id="673"/>
    </w:p>
    <w:p w14:paraId="4AAE946E" w14:textId="77777777" w:rsidR="00075A48" w:rsidRPr="00075A48" w:rsidRDefault="00075A48" w:rsidP="00075A48">
      <w:pPr>
        <w:pStyle w:val="EndNoteBibliography"/>
      </w:pPr>
      <w:bookmarkStart w:id="674" w:name="_ENREF_111"/>
      <w:r w:rsidRPr="00075A48">
        <w:t>111.</w:t>
      </w:r>
      <w:r w:rsidRPr="00075A48">
        <w:tab/>
        <w:t xml:space="preserve">Pearson, R. G. </w:t>
      </w:r>
      <w:r w:rsidRPr="00075A48">
        <w:rPr>
          <w:i/>
        </w:rPr>
        <w:t xml:space="preserve">J. Am. Chem. Soc. </w:t>
      </w:r>
      <w:r w:rsidRPr="00075A48">
        <w:rPr>
          <w:b/>
        </w:rPr>
        <w:t>1963,</w:t>
      </w:r>
      <w:r w:rsidRPr="00075A48">
        <w:t xml:space="preserve"> </w:t>
      </w:r>
      <w:r w:rsidRPr="00075A48">
        <w:rPr>
          <w:i/>
        </w:rPr>
        <w:t>85</w:t>
      </w:r>
      <w:r w:rsidRPr="00075A48">
        <w:t>, 3533-3539.</w:t>
      </w:r>
      <w:bookmarkEnd w:id="674"/>
    </w:p>
    <w:p w14:paraId="7C5AA31E" w14:textId="77777777" w:rsidR="00075A48" w:rsidRPr="00075A48" w:rsidRDefault="00075A48" w:rsidP="00075A48">
      <w:pPr>
        <w:pStyle w:val="EndNoteBibliography"/>
      </w:pPr>
      <w:bookmarkStart w:id="675" w:name="_ENREF_112"/>
      <w:r w:rsidRPr="00075A48">
        <w:t>112.</w:t>
      </w:r>
      <w:r w:rsidRPr="00075A48">
        <w:tab/>
        <w:t xml:space="preserve">Koopmans, T. </w:t>
      </w:r>
      <w:r w:rsidRPr="00075A48">
        <w:rPr>
          <w:i/>
        </w:rPr>
        <w:t xml:space="preserve">Physica </w:t>
      </w:r>
      <w:r w:rsidRPr="00075A48">
        <w:rPr>
          <w:b/>
        </w:rPr>
        <w:t>1934,</w:t>
      </w:r>
      <w:r w:rsidRPr="00075A48">
        <w:t xml:space="preserve"> </w:t>
      </w:r>
      <w:r w:rsidRPr="00075A48">
        <w:rPr>
          <w:i/>
        </w:rPr>
        <w:t>1</w:t>
      </w:r>
      <w:r w:rsidRPr="00075A48">
        <w:t>, 104-113.</w:t>
      </w:r>
      <w:bookmarkEnd w:id="675"/>
    </w:p>
    <w:p w14:paraId="3339FB9B" w14:textId="77777777" w:rsidR="00075A48" w:rsidRPr="00075A48" w:rsidRDefault="00075A48" w:rsidP="00075A48">
      <w:pPr>
        <w:pStyle w:val="EndNoteBibliography"/>
      </w:pPr>
      <w:bookmarkStart w:id="676" w:name="_ENREF_113"/>
      <w:r w:rsidRPr="00075A48">
        <w:t>113.</w:t>
      </w:r>
      <w:r w:rsidRPr="00075A48">
        <w:tab/>
        <w:t xml:space="preserve">Bickelhaupt, F. M.; Houk, K. N. </w:t>
      </w:r>
      <w:r w:rsidRPr="00075A48">
        <w:rPr>
          <w:i/>
        </w:rPr>
        <w:t xml:space="preserve">Angew. Chem. Int. Ed. </w:t>
      </w:r>
      <w:r w:rsidRPr="00075A48">
        <w:rPr>
          <w:b/>
        </w:rPr>
        <w:t>2017,</w:t>
      </w:r>
      <w:r w:rsidRPr="00075A48">
        <w:t xml:space="preserve"> </w:t>
      </w:r>
      <w:r w:rsidRPr="00075A48">
        <w:rPr>
          <w:i/>
        </w:rPr>
        <w:t>56</w:t>
      </w:r>
      <w:r w:rsidRPr="00075A48">
        <w:t>, 10070-10086.</w:t>
      </w:r>
      <w:bookmarkEnd w:id="676"/>
    </w:p>
    <w:p w14:paraId="1BC493F5" w14:textId="77777777" w:rsidR="00075A48" w:rsidRPr="00075A48" w:rsidRDefault="00075A48" w:rsidP="00075A48">
      <w:pPr>
        <w:pStyle w:val="EndNoteBibliography"/>
      </w:pPr>
      <w:bookmarkStart w:id="677" w:name="_ENREF_114"/>
      <w:r w:rsidRPr="00075A48">
        <w:t>114.</w:t>
      </w:r>
      <w:r w:rsidRPr="00075A48">
        <w:tab/>
        <w:t xml:space="preserve">Salomon-Ferrer, R.;  Götz, A. W.;  Poole, D.;  Le Grand, S.; Walker, R. C. </w:t>
      </w:r>
      <w:r w:rsidRPr="00075A48">
        <w:rPr>
          <w:i/>
        </w:rPr>
        <w:t xml:space="preserve">J. Chem. Theory Comput. </w:t>
      </w:r>
      <w:r w:rsidRPr="00075A48">
        <w:rPr>
          <w:b/>
        </w:rPr>
        <w:t>2013,</w:t>
      </w:r>
      <w:r w:rsidRPr="00075A48">
        <w:t xml:space="preserve"> </w:t>
      </w:r>
      <w:r w:rsidRPr="00075A48">
        <w:rPr>
          <w:i/>
        </w:rPr>
        <w:t>9</w:t>
      </w:r>
      <w:r w:rsidRPr="00075A48">
        <w:t>, 3878-3888.</w:t>
      </w:r>
      <w:bookmarkEnd w:id="677"/>
    </w:p>
    <w:p w14:paraId="75DFAF07" w14:textId="77777777" w:rsidR="00075A48" w:rsidRPr="00075A48" w:rsidRDefault="00075A48" w:rsidP="00075A48">
      <w:pPr>
        <w:pStyle w:val="EndNoteBibliography"/>
      </w:pPr>
      <w:bookmarkStart w:id="678" w:name="_ENREF_115"/>
      <w:r w:rsidRPr="00075A48">
        <w:t>115.</w:t>
      </w:r>
      <w:r w:rsidRPr="00075A48">
        <w:tab/>
        <w:t xml:space="preserve">Götz, A. W.;  Williamson, M. J.;  Xu, D.;  Poole, D.;  Le Grand, S.; Walker, R. C. </w:t>
      </w:r>
      <w:r w:rsidRPr="00075A48">
        <w:rPr>
          <w:i/>
        </w:rPr>
        <w:t xml:space="preserve">J. Chem. Theory Comput. </w:t>
      </w:r>
      <w:r w:rsidRPr="00075A48">
        <w:rPr>
          <w:b/>
        </w:rPr>
        <w:t>2012,</w:t>
      </w:r>
      <w:r w:rsidRPr="00075A48">
        <w:t xml:space="preserve"> </w:t>
      </w:r>
      <w:r w:rsidRPr="00075A48">
        <w:rPr>
          <w:i/>
        </w:rPr>
        <w:t>8</w:t>
      </w:r>
      <w:r w:rsidRPr="00075A48">
        <w:t>, 1542-1555.</w:t>
      </w:r>
      <w:bookmarkEnd w:id="678"/>
    </w:p>
    <w:p w14:paraId="43BA5858" w14:textId="77777777" w:rsidR="00075A48" w:rsidRPr="00075A48" w:rsidRDefault="00075A48" w:rsidP="00075A48">
      <w:pPr>
        <w:pStyle w:val="EndNoteBibliography"/>
      </w:pPr>
      <w:bookmarkStart w:id="679" w:name="_ENREF_116"/>
      <w:r w:rsidRPr="00075A48">
        <w:t>116.</w:t>
      </w:r>
      <w:r w:rsidRPr="00075A48">
        <w:tab/>
        <w:t xml:space="preserve">Le Grand, S.;  Götz, A. W.; Walker, R. C. </w:t>
      </w:r>
      <w:r w:rsidRPr="00075A48">
        <w:rPr>
          <w:i/>
        </w:rPr>
        <w:t xml:space="preserve">Comput. Phys. Commun. </w:t>
      </w:r>
      <w:r w:rsidRPr="00075A48">
        <w:rPr>
          <w:b/>
        </w:rPr>
        <w:t>2013,</w:t>
      </w:r>
      <w:r w:rsidRPr="00075A48">
        <w:t xml:space="preserve"> </w:t>
      </w:r>
      <w:r w:rsidRPr="00075A48">
        <w:rPr>
          <w:i/>
        </w:rPr>
        <w:t>184</w:t>
      </w:r>
      <w:r w:rsidRPr="00075A48">
        <w:t>, 374-380.</w:t>
      </w:r>
      <w:bookmarkEnd w:id="679"/>
    </w:p>
    <w:p w14:paraId="57475384" w14:textId="77777777" w:rsidR="00075A48" w:rsidRPr="00075A48" w:rsidRDefault="00075A48" w:rsidP="00075A48">
      <w:pPr>
        <w:pStyle w:val="EndNoteBibliography"/>
      </w:pPr>
      <w:bookmarkStart w:id="680" w:name="_ENREF_117"/>
      <w:r w:rsidRPr="00075A48">
        <w:t>117.</w:t>
      </w:r>
      <w:r w:rsidRPr="00075A48">
        <w:tab/>
        <w:t xml:space="preserve">Eichenberger, A. P.;  Allison, J. R.;  Dolenc, J.;  Geerke, D. P.;  Horta, B. A. C.;  Meier, K.;  Oostenbrink, C.;  Schmid, N.;  Steiner, D.;  Wang, D.; van Gunsteren, W. F. </w:t>
      </w:r>
      <w:r w:rsidRPr="00075A48">
        <w:rPr>
          <w:i/>
        </w:rPr>
        <w:t xml:space="preserve">J. Chem. Theory Comput. </w:t>
      </w:r>
      <w:r w:rsidRPr="00075A48">
        <w:rPr>
          <w:b/>
        </w:rPr>
        <w:t>2011,</w:t>
      </w:r>
      <w:r w:rsidRPr="00075A48">
        <w:t xml:space="preserve"> </w:t>
      </w:r>
      <w:r w:rsidRPr="00075A48">
        <w:rPr>
          <w:i/>
        </w:rPr>
        <w:t>7</w:t>
      </w:r>
      <w:r w:rsidRPr="00075A48">
        <w:t>, 3379-3390.</w:t>
      </w:r>
      <w:bookmarkEnd w:id="680"/>
    </w:p>
    <w:p w14:paraId="74CAD6C2" w14:textId="77777777" w:rsidR="00075A48" w:rsidRPr="00075A48" w:rsidRDefault="00075A48" w:rsidP="00075A48">
      <w:pPr>
        <w:pStyle w:val="EndNoteBibliography"/>
      </w:pPr>
      <w:bookmarkStart w:id="681" w:name="_ENREF_118"/>
      <w:r w:rsidRPr="00075A48">
        <w:lastRenderedPageBreak/>
        <w:t>118.</w:t>
      </w:r>
      <w:r w:rsidRPr="00075A48">
        <w:tab/>
        <w:t xml:space="preserve">Schmid, N.;  Eichenberger, A. P.;  Choutko, A.;  Riniker, S.;  Winger, M.;  Mark, A. E.; van Gunsteren, W. F. </w:t>
      </w:r>
      <w:r w:rsidRPr="00075A48">
        <w:rPr>
          <w:i/>
        </w:rPr>
        <w:t xml:space="preserve">Eur. Biophys. J. </w:t>
      </w:r>
      <w:r w:rsidRPr="00075A48">
        <w:rPr>
          <w:b/>
        </w:rPr>
        <w:t>2011,</w:t>
      </w:r>
      <w:r w:rsidRPr="00075A48">
        <w:t xml:space="preserve"> </w:t>
      </w:r>
      <w:r w:rsidRPr="00075A48">
        <w:rPr>
          <w:i/>
        </w:rPr>
        <w:t>40</w:t>
      </w:r>
      <w:r w:rsidRPr="00075A48">
        <w:t>, 843.</w:t>
      </w:r>
      <w:bookmarkEnd w:id="681"/>
    </w:p>
    <w:p w14:paraId="51D1FD9F" w14:textId="77777777" w:rsidR="00075A48" w:rsidRPr="00075A48" w:rsidRDefault="00075A48" w:rsidP="00075A48">
      <w:pPr>
        <w:pStyle w:val="EndNoteBibliography"/>
      </w:pPr>
      <w:bookmarkStart w:id="682" w:name="_ENREF_119"/>
      <w:r w:rsidRPr="00075A48">
        <w:t>119.</w:t>
      </w:r>
      <w:r w:rsidRPr="00075A48">
        <w:tab/>
        <w:t xml:space="preserve">Malde, A. K.;  Zuo, L.;  Breeze, M.;  Stroet, M.;  Poger, D.;  Nair, P. C.;  Oostenbrink, C.; Mark, A. E. </w:t>
      </w:r>
      <w:r w:rsidRPr="00075A48">
        <w:rPr>
          <w:i/>
        </w:rPr>
        <w:t xml:space="preserve">J. Chem. Theory Comput. </w:t>
      </w:r>
      <w:r w:rsidRPr="00075A48">
        <w:rPr>
          <w:b/>
        </w:rPr>
        <w:t>2011,</w:t>
      </w:r>
      <w:r w:rsidRPr="00075A48">
        <w:t xml:space="preserve"> </w:t>
      </w:r>
      <w:r w:rsidRPr="00075A48">
        <w:rPr>
          <w:i/>
        </w:rPr>
        <w:t>7</w:t>
      </w:r>
      <w:r w:rsidRPr="00075A48">
        <w:t>, 4026-4037.</w:t>
      </w:r>
      <w:bookmarkEnd w:id="682"/>
    </w:p>
    <w:p w14:paraId="18F8AD99" w14:textId="77777777" w:rsidR="00075A48" w:rsidRPr="00075A48" w:rsidRDefault="00075A48" w:rsidP="00075A48">
      <w:pPr>
        <w:pStyle w:val="EndNoteBibliography"/>
      </w:pPr>
      <w:bookmarkStart w:id="683" w:name="_ENREF_120"/>
      <w:r w:rsidRPr="00075A48">
        <w:t>120.</w:t>
      </w:r>
      <w:r w:rsidRPr="00075A48">
        <w:tab/>
        <w:t xml:space="preserve">Stroet, M.;  Caron, B.;  Visscher, K. M.;  Geerke, D. P.;  Malde, A. K.; Mark, A. E. </w:t>
      </w:r>
      <w:r w:rsidRPr="00075A48">
        <w:rPr>
          <w:i/>
        </w:rPr>
        <w:t xml:space="preserve">J. Chem. Theory Comput. </w:t>
      </w:r>
      <w:r w:rsidRPr="00075A48">
        <w:rPr>
          <w:b/>
        </w:rPr>
        <w:t>2018,</w:t>
      </w:r>
      <w:r w:rsidRPr="00075A48">
        <w:t xml:space="preserve"> </w:t>
      </w:r>
      <w:r w:rsidRPr="00075A48">
        <w:rPr>
          <w:i/>
        </w:rPr>
        <w:t>14</w:t>
      </w:r>
      <w:r w:rsidRPr="00075A48">
        <w:t>, 5834-5845.</w:t>
      </w:r>
      <w:bookmarkEnd w:id="683"/>
    </w:p>
    <w:p w14:paraId="06F0A259" w14:textId="77777777" w:rsidR="00075A48" w:rsidRPr="00075A48" w:rsidRDefault="00075A48" w:rsidP="00075A48">
      <w:pPr>
        <w:pStyle w:val="EndNoteBibliography"/>
      </w:pPr>
      <w:bookmarkStart w:id="684" w:name="_ENREF_121"/>
      <w:r w:rsidRPr="00075A48">
        <w:t>121.</w:t>
      </w:r>
      <w:r w:rsidRPr="00075A48">
        <w:tab/>
        <w:t xml:space="preserve">Becke, A. D. </w:t>
      </w:r>
      <w:r w:rsidRPr="00075A48">
        <w:rPr>
          <w:i/>
        </w:rPr>
        <w:t xml:space="preserve">J. Chem. Phys. </w:t>
      </w:r>
      <w:r w:rsidRPr="00075A48">
        <w:rPr>
          <w:b/>
        </w:rPr>
        <w:t>1993,</w:t>
      </w:r>
      <w:r w:rsidRPr="00075A48">
        <w:t xml:space="preserve"> </w:t>
      </w:r>
      <w:r w:rsidRPr="00075A48">
        <w:rPr>
          <w:i/>
        </w:rPr>
        <w:t>98</w:t>
      </w:r>
      <w:r w:rsidRPr="00075A48">
        <w:t>, 1372-1377.</w:t>
      </w:r>
      <w:bookmarkEnd w:id="684"/>
    </w:p>
    <w:p w14:paraId="4B7A371C" w14:textId="77777777" w:rsidR="00075A48" w:rsidRPr="00075A48" w:rsidRDefault="00075A48" w:rsidP="00075A48">
      <w:pPr>
        <w:pStyle w:val="EndNoteBibliography"/>
      </w:pPr>
      <w:bookmarkStart w:id="685" w:name="_ENREF_122"/>
      <w:r w:rsidRPr="00075A48">
        <w:t>122.</w:t>
      </w:r>
      <w:r w:rsidRPr="00075A48">
        <w:tab/>
        <w:t xml:space="preserve">Miertuš, S.;  Scrocco, E.; Tomasi, J. </w:t>
      </w:r>
      <w:r w:rsidRPr="00075A48">
        <w:rPr>
          <w:i/>
        </w:rPr>
        <w:t xml:space="preserve">Chem. Phys. </w:t>
      </w:r>
      <w:r w:rsidRPr="00075A48">
        <w:rPr>
          <w:b/>
        </w:rPr>
        <w:t>1981,</w:t>
      </w:r>
      <w:r w:rsidRPr="00075A48">
        <w:t xml:space="preserve"> </w:t>
      </w:r>
      <w:r w:rsidRPr="00075A48">
        <w:rPr>
          <w:i/>
        </w:rPr>
        <w:t>55</w:t>
      </w:r>
      <w:r w:rsidRPr="00075A48">
        <w:t>, 117-129.</w:t>
      </w:r>
      <w:bookmarkEnd w:id="685"/>
    </w:p>
    <w:p w14:paraId="123AA4A4" w14:textId="77777777" w:rsidR="00075A48" w:rsidRPr="00075A48" w:rsidRDefault="00075A48" w:rsidP="00075A48">
      <w:pPr>
        <w:pStyle w:val="EndNoteBibliography"/>
      </w:pPr>
      <w:bookmarkStart w:id="686" w:name="_ENREF_123"/>
      <w:r w:rsidRPr="00075A48">
        <w:t>123.</w:t>
      </w:r>
      <w:r w:rsidRPr="00075A48">
        <w:tab/>
        <w:t xml:space="preserve">Baldridge, K.; Klamt, A. </w:t>
      </w:r>
      <w:r w:rsidRPr="00075A48">
        <w:rPr>
          <w:i/>
        </w:rPr>
        <w:t xml:space="preserve">J. Chem. Phys. </w:t>
      </w:r>
      <w:r w:rsidRPr="00075A48">
        <w:rPr>
          <w:b/>
        </w:rPr>
        <w:t>1997,</w:t>
      </w:r>
      <w:r w:rsidRPr="00075A48">
        <w:t xml:space="preserve"> </w:t>
      </w:r>
      <w:r w:rsidRPr="00075A48">
        <w:rPr>
          <w:i/>
        </w:rPr>
        <w:t>106</w:t>
      </w:r>
      <w:r w:rsidRPr="00075A48">
        <w:t>, 6622-6633.</w:t>
      </w:r>
      <w:bookmarkEnd w:id="686"/>
    </w:p>
    <w:p w14:paraId="77E37283" w14:textId="77777777" w:rsidR="00075A48" w:rsidRPr="00075A48" w:rsidRDefault="00075A48" w:rsidP="00075A48">
      <w:pPr>
        <w:pStyle w:val="EndNoteBibliography"/>
      </w:pPr>
      <w:bookmarkStart w:id="687" w:name="_ENREF_124"/>
      <w:r w:rsidRPr="00075A48">
        <w:t>124.</w:t>
      </w:r>
      <w:r w:rsidRPr="00075A48">
        <w:tab/>
      </w:r>
      <w:r w:rsidRPr="00075A48">
        <w:rPr>
          <w:i/>
        </w:rPr>
        <w:t>The PyMOL Molecular Graphics System, Version 2.0</w:t>
      </w:r>
      <w:r w:rsidRPr="00075A48">
        <w:t>, Schrödinger: LLC, New York, NY, 2015.</w:t>
      </w:r>
      <w:bookmarkEnd w:id="687"/>
    </w:p>
    <w:p w14:paraId="6887BE0B" w14:textId="77777777" w:rsidR="00075A48" w:rsidRPr="00075A48" w:rsidRDefault="00075A48" w:rsidP="00075A48">
      <w:pPr>
        <w:pStyle w:val="EndNoteBibliography"/>
      </w:pPr>
      <w:bookmarkStart w:id="688" w:name="_ENREF_125"/>
      <w:r w:rsidRPr="00075A48">
        <w:t>125.</w:t>
      </w:r>
      <w:r w:rsidRPr="00075A48">
        <w:tab/>
        <w:t xml:space="preserve">Guex, N.; Peitsch, M. C. </w:t>
      </w:r>
      <w:r w:rsidRPr="00075A48">
        <w:rPr>
          <w:i/>
        </w:rPr>
        <w:t xml:space="preserve">Electrophoresis </w:t>
      </w:r>
      <w:r w:rsidRPr="00075A48">
        <w:rPr>
          <w:b/>
        </w:rPr>
        <w:t>1997,</w:t>
      </w:r>
      <w:r w:rsidRPr="00075A48">
        <w:t xml:space="preserve"> </w:t>
      </w:r>
      <w:r w:rsidRPr="00075A48">
        <w:rPr>
          <w:i/>
        </w:rPr>
        <w:t>18</w:t>
      </w:r>
      <w:r w:rsidRPr="00075A48">
        <w:t>, 2714-2723.</w:t>
      </w:r>
      <w:bookmarkEnd w:id="688"/>
    </w:p>
    <w:p w14:paraId="31423E18" w14:textId="77777777" w:rsidR="00075A48" w:rsidRPr="00075A48" w:rsidRDefault="00075A48" w:rsidP="00075A48">
      <w:pPr>
        <w:pStyle w:val="EndNoteBibliography"/>
      </w:pPr>
      <w:bookmarkStart w:id="689" w:name="_ENREF_126"/>
      <w:r w:rsidRPr="00075A48">
        <w:t>126.</w:t>
      </w:r>
      <w:r w:rsidRPr="00075A48">
        <w:tab/>
        <w:t xml:space="preserve">Søndergaard, C. R.;  Olsson, M. H. M.;  Rostkowski, M.; Jensen, J. H. </w:t>
      </w:r>
      <w:r w:rsidRPr="00075A48">
        <w:rPr>
          <w:i/>
        </w:rPr>
        <w:t xml:space="preserve">J. Chem. Theory Comput. </w:t>
      </w:r>
      <w:r w:rsidRPr="00075A48">
        <w:rPr>
          <w:b/>
        </w:rPr>
        <w:t>2011,</w:t>
      </w:r>
      <w:r w:rsidRPr="00075A48">
        <w:t xml:space="preserve"> </w:t>
      </w:r>
      <w:r w:rsidRPr="00075A48">
        <w:rPr>
          <w:i/>
        </w:rPr>
        <w:t>7</w:t>
      </w:r>
      <w:r w:rsidRPr="00075A48">
        <w:t>, 2284-2295.</w:t>
      </w:r>
      <w:bookmarkEnd w:id="689"/>
    </w:p>
    <w:p w14:paraId="37D3377E" w14:textId="77777777" w:rsidR="00075A48" w:rsidRPr="00075A48" w:rsidRDefault="00075A48" w:rsidP="00075A48">
      <w:pPr>
        <w:pStyle w:val="EndNoteBibliography"/>
      </w:pPr>
      <w:bookmarkStart w:id="690" w:name="_ENREF_127"/>
      <w:r w:rsidRPr="00075A48">
        <w:t>127.</w:t>
      </w:r>
      <w:r w:rsidRPr="00075A48">
        <w:tab/>
        <w:t xml:space="preserve">Olsson, M. H. M.;  Søndergaard, C. R.;  Rostkowski, M.; Jensen, J. H. </w:t>
      </w:r>
      <w:r w:rsidRPr="00075A48">
        <w:rPr>
          <w:i/>
        </w:rPr>
        <w:t xml:space="preserve">J. Chem. Theory Comput. </w:t>
      </w:r>
      <w:r w:rsidRPr="00075A48">
        <w:rPr>
          <w:b/>
        </w:rPr>
        <w:t>2011,</w:t>
      </w:r>
      <w:r w:rsidRPr="00075A48">
        <w:t xml:space="preserve"> </w:t>
      </w:r>
      <w:r w:rsidRPr="00075A48">
        <w:rPr>
          <w:i/>
        </w:rPr>
        <w:t>7</w:t>
      </w:r>
      <w:r w:rsidRPr="00075A48">
        <w:t>, 525-537.</w:t>
      </w:r>
      <w:bookmarkEnd w:id="690"/>
    </w:p>
    <w:p w14:paraId="42B59BD0" w14:textId="77777777" w:rsidR="00075A48" w:rsidRPr="00075A48" w:rsidRDefault="00075A48" w:rsidP="00075A48">
      <w:pPr>
        <w:pStyle w:val="EndNoteBibliography"/>
      </w:pPr>
      <w:bookmarkStart w:id="691" w:name="_ENREF_128"/>
      <w:r w:rsidRPr="00075A48">
        <w:t>128.</w:t>
      </w:r>
      <w:r w:rsidRPr="00075A48">
        <w:tab/>
        <w:t xml:space="preserve">Berendsen, H. J. C.;  Postma, J. P. M.;  Gunsteren, W. F. v.;  DiNola, A.; Haak, J. R. </w:t>
      </w:r>
      <w:r w:rsidRPr="00075A48">
        <w:rPr>
          <w:i/>
        </w:rPr>
        <w:t xml:space="preserve">J. Chem. Phys. </w:t>
      </w:r>
      <w:r w:rsidRPr="00075A48">
        <w:rPr>
          <w:b/>
        </w:rPr>
        <w:t>1984,</w:t>
      </w:r>
      <w:r w:rsidRPr="00075A48">
        <w:t xml:space="preserve"> </w:t>
      </w:r>
      <w:r w:rsidRPr="00075A48">
        <w:rPr>
          <w:i/>
        </w:rPr>
        <w:t>81</w:t>
      </w:r>
      <w:r w:rsidRPr="00075A48">
        <w:t>, 3684-3690.</w:t>
      </w:r>
      <w:bookmarkEnd w:id="691"/>
    </w:p>
    <w:p w14:paraId="1C733E5E" w14:textId="77777777" w:rsidR="00075A48" w:rsidRPr="00075A48" w:rsidRDefault="00075A48" w:rsidP="00075A48">
      <w:pPr>
        <w:pStyle w:val="EndNoteBibliography"/>
      </w:pPr>
      <w:bookmarkStart w:id="692" w:name="_ENREF_129"/>
      <w:r w:rsidRPr="00075A48">
        <w:t>129.</w:t>
      </w:r>
      <w:r w:rsidRPr="00075A48">
        <w:tab/>
        <w:t xml:space="preserve">Essmann, U.;  Perera, L.;  Berkowitz, M. L.;  Darden, T.;  Lee, H.; Pedersen, L. G. </w:t>
      </w:r>
      <w:r w:rsidRPr="00075A48">
        <w:rPr>
          <w:i/>
        </w:rPr>
        <w:t xml:space="preserve">J. Chem. Phys. </w:t>
      </w:r>
      <w:r w:rsidRPr="00075A48">
        <w:rPr>
          <w:b/>
        </w:rPr>
        <w:t>1995,</w:t>
      </w:r>
      <w:r w:rsidRPr="00075A48">
        <w:t xml:space="preserve"> </w:t>
      </w:r>
      <w:r w:rsidRPr="00075A48">
        <w:rPr>
          <w:i/>
        </w:rPr>
        <w:t>103</w:t>
      </w:r>
      <w:r w:rsidRPr="00075A48">
        <w:t>, 8577-8593.</w:t>
      </w:r>
      <w:bookmarkEnd w:id="692"/>
    </w:p>
    <w:p w14:paraId="1D47A428" w14:textId="77777777" w:rsidR="00075A48" w:rsidRPr="00075A48" w:rsidRDefault="00075A48" w:rsidP="00075A48">
      <w:pPr>
        <w:pStyle w:val="EndNoteBibliography"/>
      </w:pPr>
      <w:bookmarkStart w:id="693" w:name="_ENREF_130"/>
      <w:r w:rsidRPr="00075A48">
        <w:t>130.</w:t>
      </w:r>
      <w:r w:rsidRPr="00075A48">
        <w:tab/>
        <w:t xml:space="preserve">Ryckaert, J.-P.;  Ciccotti, G.; Berendsen, H. J. C. </w:t>
      </w:r>
      <w:r w:rsidRPr="00075A48">
        <w:rPr>
          <w:i/>
        </w:rPr>
        <w:t xml:space="preserve">J. Comput. Phys. </w:t>
      </w:r>
      <w:r w:rsidRPr="00075A48">
        <w:rPr>
          <w:b/>
        </w:rPr>
        <w:t>1977,</w:t>
      </w:r>
      <w:r w:rsidRPr="00075A48">
        <w:t xml:space="preserve"> </w:t>
      </w:r>
      <w:r w:rsidRPr="00075A48">
        <w:rPr>
          <w:i/>
        </w:rPr>
        <w:t>23</w:t>
      </w:r>
      <w:r w:rsidRPr="00075A48">
        <w:t>, 327-341.</w:t>
      </w:r>
      <w:bookmarkEnd w:id="693"/>
    </w:p>
    <w:p w14:paraId="7DF7FE55" w14:textId="77777777" w:rsidR="00075A48" w:rsidRPr="00075A48" w:rsidRDefault="00075A48" w:rsidP="00075A48">
      <w:pPr>
        <w:pStyle w:val="EndNoteBibliography"/>
      </w:pPr>
      <w:bookmarkStart w:id="694" w:name="_ENREF_131"/>
      <w:r w:rsidRPr="00075A48">
        <w:t>131.</w:t>
      </w:r>
      <w:r w:rsidRPr="00075A48">
        <w:tab/>
        <w:t xml:space="preserve">Miyamoto, S.; Kollman, P. A. </w:t>
      </w:r>
      <w:r w:rsidRPr="00075A48">
        <w:rPr>
          <w:i/>
        </w:rPr>
        <w:t xml:space="preserve">J. Comput. Chem. </w:t>
      </w:r>
      <w:r w:rsidRPr="00075A48">
        <w:rPr>
          <w:b/>
        </w:rPr>
        <w:t>1992,</w:t>
      </w:r>
      <w:r w:rsidRPr="00075A48">
        <w:t xml:space="preserve"> </w:t>
      </w:r>
      <w:r w:rsidRPr="00075A48">
        <w:rPr>
          <w:i/>
        </w:rPr>
        <w:t>13</w:t>
      </w:r>
      <w:r w:rsidRPr="00075A48">
        <w:t>, 952-962.</w:t>
      </w:r>
      <w:bookmarkEnd w:id="694"/>
    </w:p>
    <w:p w14:paraId="45AE4EA2" w14:textId="77777777" w:rsidR="00075A48" w:rsidRPr="00075A48" w:rsidRDefault="00075A48" w:rsidP="00075A48">
      <w:pPr>
        <w:pStyle w:val="EndNoteBibliography"/>
      </w:pPr>
      <w:bookmarkStart w:id="695" w:name="_ENREF_132"/>
      <w:r w:rsidRPr="00075A48">
        <w:t>132.</w:t>
      </w:r>
      <w:r w:rsidRPr="00075A48">
        <w:tab/>
        <w:t xml:space="preserve">Roe, D. R.; Cheatham, T. E. </w:t>
      </w:r>
      <w:r w:rsidRPr="00075A48">
        <w:rPr>
          <w:i/>
        </w:rPr>
        <w:t xml:space="preserve">J. Chem. Theory Comput. </w:t>
      </w:r>
      <w:r w:rsidRPr="00075A48">
        <w:rPr>
          <w:b/>
        </w:rPr>
        <w:t>2013,</w:t>
      </w:r>
      <w:r w:rsidRPr="00075A48">
        <w:t xml:space="preserve"> </w:t>
      </w:r>
      <w:r w:rsidRPr="00075A48">
        <w:rPr>
          <w:i/>
        </w:rPr>
        <w:t>9</w:t>
      </w:r>
      <w:r w:rsidRPr="00075A48">
        <w:t>, 3084-3095.</w:t>
      </w:r>
      <w:bookmarkEnd w:id="695"/>
    </w:p>
    <w:p w14:paraId="140B7C80" w14:textId="77777777" w:rsidR="00075A48" w:rsidRPr="00075A48" w:rsidRDefault="00075A48" w:rsidP="00075A48">
      <w:pPr>
        <w:pStyle w:val="EndNoteBibliography"/>
      </w:pPr>
      <w:bookmarkStart w:id="696" w:name="_ENREF_133"/>
      <w:r w:rsidRPr="00075A48">
        <w:t>133.</w:t>
      </w:r>
      <w:r w:rsidRPr="00075A48">
        <w:tab/>
        <w:t xml:space="preserve">Humphrey, W.;  Dalke, A.; Schulten, K. </w:t>
      </w:r>
      <w:r w:rsidRPr="00075A48">
        <w:rPr>
          <w:i/>
        </w:rPr>
        <w:t xml:space="preserve">J. Mol. Graphics </w:t>
      </w:r>
      <w:r w:rsidRPr="00075A48">
        <w:rPr>
          <w:b/>
        </w:rPr>
        <w:t>1996,</w:t>
      </w:r>
      <w:r w:rsidRPr="00075A48">
        <w:t xml:space="preserve"> </w:t>
      </w:r>
      <w:r w:rsidRPr="00075A48">
        <w:rPr>
          <w:i/>
        </w:rPr>
        <w:t>14</w:t>
      </w:r>
      <w:r w:rsidRPr="00075A48">
        <w:t>, 33-38.</w:t>
      </w:r>
      <w:bookmarkEnd w:id="696"/>
    </w:p>
    <w:p w14:paraId="61D727E4" w14:textId="77777777" w:rsidR="00075A48" w:rsidRPr="00075A48" w:rsidRDefault="00075A48" w:rsidP="00075A48">
      <w:pPr>
        <w:pStyle w:val="EndNoteBibliography"/>
      </w:pPr>
      <w:bookmarkStart w:id="697" w:name="_ENREF_134"/>
      <w:r w:rsidRPr="00075A48">
        <w:t>134.</w:t>
      </w:r>
      <w:r w:rsidRPr="00075A48">
        <w:tab/>
        <w:t xml:space="preserve">Pettersen, E. F.;  Goddard, T. D.;  Huang, C. C.;  Couch, G. S.;  Greenblatt, D. M.;  Meng, E. C.; Ferrin, T. E. </w:t>
      </w:r>
      <w:r w:rsidRPr="00075A48">
        <w:rPr>
          <w:i/>
        </w:rPr>
        <w:t xml:space="preserve">J. Comput. Chem. </w:t>
      </w:r>
      <w:r w:rsidRPr="00075A48">
        <w:rPr>
          <w:b/>
        </w:rPr>
        <w:t>2004,</w:t>
      </w:r>
      <w:r w:rsidRPr="00075A48">
        <w:t xml:space="preserve"> </w:t>
      </w:r>
      <w:r w:rsidRPr="00075A48">
        <w:rPr>
          <w:i/>
        </w:rPr>
        <w:t>25</w:t>
      </w:r>
      <w:r w:rsidRPr="00075A48">
        <w:t>, 1605-1612.</w:t>
      </w:r>
      <w:bookmarkEnd w:id="697"/>
    </w:p>
    <w:p w14:paraId="3D4E4DF6" w14:textId="77777777" w:rsidR="00075A48" w:rsidRPr="00075A48" w:rsidRDefault="00075A48" w:rsidP="00075A48">
      <w:pPr>
        <w:pStyle w:val="EndNoteBibliography"/>
      </w:pPr>
      <w:bookmarkStart w:id="698" w:name="_ENREF_135"/>
      <w:r w:rsidRPr="00075A48">
        <w:t>135.</w:t>
      </w:r>
      <w:r w:rsidRPr="00075A48">
        <w:tab/>
        <w:t xml:space="preserve">Gerlt, J. A.;  Kozarich, J. W.;  Kenyon, G. L.; Gassman, P. G. </w:t>
      </w:r>
      <w:r w:rsidRPr="00075A48">
        <w:rPr>
          <w:i/>
        </w:rPr>
        <w:t xml:space="preserve">J. Am. Chem. Soc. </w:t>
      </w:r>
      <w:r w:rsidRPr="00075A48">
        <w:rPr>
          <w:b/>
        </w:rPr>
        <w:t>1991,</w:t>
      </w:r>
      <w:r w:rsidRPr="00075A48">
        <w:t xml:space="preserve"> </w:t>
      </w:r>
      <w:r w:rsidRPr="00075A48">
        <w:rPr>
          <w:i/>
        </w:rPr>
        <w:t>113</w:t>
      </w:r>
      <w:r w:rsidRPr="00075A48">
        <w:t>, 9667-9669.</w:t>
      </w:r>
      <w:bookmarkEnd w:id="698"/>
    </w:p>
    <w:p w14:paraId="40AFBAC2" w14:textId="77777777" w:rsidR="00075A48" w:rsidRPr="00075A48" w:rsidRDefault="00075A48" w:rsidP="00075A48">
      <w:pPr>
        <w:pStyle w:val="EndNoteBibliography"/>
      </w:pPr>
      <w:bookmarkStart w:id="699" w:name="_ENREF_136"/>
      <w:r w:rsidRPr="00075A48">
        <w:t>136.</w:t>
      </w:r>
      <w:r w:rsidRPr="00075A48">
        <w:tab/>
        <w:t xml:space="preserve">Guillén Schlippe, Y. V.; Hedstrom, L. </w:t>
      </w:r>
      <w:r w:rsidRPr="00075A48">
        <w:rPr>
          <w:i/>
        </w:rPr>
        <w:t xml:space="preserve">Arch. Biochem. Biophys. </w:t>
      </w:r>
      <w:r w:rsidRPr="00075A48">
        <w:rPr>
          <w:b/>
        </w:rPr>
        <w:t>2005,</w:t>
      </w:r>
      <w:r w:rsidRPr="00075A48">
        <w:t xml:space="preserve"> </w:t>
      </w:r>
      <w:r w:rsidRPr="00075A48">
        <w:rPr>
          <w:i/>
        </w:rPr>
        <w:t>433</w:t>
      </w:r>
      <w:r w:rsidRPr="00075A48">
        <w:t>, 266-278.</w:t>
      </w:r>
      <w:bookmarkEnd w:id="699"/>
    </w:p>
    <w:p w14:paraId="002509E7" w14:textId="77777777" w:rsidR="00075A48" w:rsidRPr="00075A48" w:rsidRDefault="00075A48" w:rsidP="00075A48">
      <w:pPr>
        <w:pStyle w:val="EndNoteBibliography"/>
      </w:pPr>
      <w:bookmarkStart w:id="700" w:name="_ENREF_137"/>
      <w:r w:rsidRPr="00075A48">
        <w:t>137.</w:t>
      </w:r>
      <w:r w:rsidRPr="00075A48">
        <w:tab/>
        <w:t xml:space="preserve">Highbarger, L. A.;  Gerlt, J. A.; Kenyon, G. L. </w:t>
      </w:r>
      <w:r w:rsidRPr="00075A48">
        <w:rPr>
          <w:i/>
        </w:rPr>
        <w:t xml:space="preserve">Biochemistry </w:t>
      </w:r>
      <w:r w:rsidRPr="00075A48">
        <w:rPr>
          <w:b/>
        </w:rPr>
        <w:t>1996,</w:t>
      </w:r>
      <w:r w:rsidRPr="00075A48">
        <w:t xml:space="preserve"> </w:t>
      </w:r>
      <w:r w:rsidRPr="00075A48">
        <w:rPr>
          <w:i/>
        </w:rPr>
        <w:t>35</w:t>
      </w:r>
      <w:r w:rsidRPr="00075A48">
        <w:t>, 41-46.</w:t>
      </w:r>
      <w:bookmarkEnd w:id="700"/>
    </w:p>
    <w:p w14:paraId="4319F84A" w14:textId="77777777" w:rsidR="00075A48" w:rsidRPr="00075A48" w:rsidRDefault="00075A48" w:rsidP="00075A48">
      <w:pPr>
        <w:pStyle w:val="EndNoteBibliography"/>
      </w:pPr>
      <w:bookmarkStart w:id="701" w:name="_ENREF_138"/>
      <w:r w:rsidRPr="00075A48">
        <w:t>138.</w:t>
      </w:r>
      <w:r w:rsidRPr="00075A48">
        <w:tab/>
        <w:t xml:space="preserve">Marcotte, D. J.;  Liu, Y.-T.;  Arduini, R. M.;  Hession, C. A.;  Miatkowski, K.;  Wildes, C. P.;  Cullen, P. F.;  Hong, V.;  Hopkins, B. T.;  Mertsching, E.;  Jenkins, T. J.;  Romanowski, M. J.;  Baker, D. P.; Silvian, L. F. </w:t>
      </w:r>
      <w:r w:rsidRPr="00075A48">
        <w:rPr>
          <w:i/>
        </w:rPr>
        <w:t xml:space="preserve">Protein Sci. </w:t>
      </w:r>
      <w:r w:rsidRPr="00075A48">
        <w:rPr>
          <w:b/>
        </w:rPr>
        <w:t>2010,</w:t>
      </w:r>
      <w:r w:rsidRPr="00075A48">
        <w:t xml:space="preserve"> </w:t>
      </w:r>
      <w:r w:rsidRPr="00075A48">
        <w:rPr>
          <w:i/>
        </w:rPr>
        <w:t>19</w:t>
      </w:r>
      <w:r w:rsidRPr="00075A48">
        <w:t>, 429-439.</w:t>
      </w:r>
      <w:bookmarkEnd w:id="701"/>
    </w:p>
    <w:p w14:paraId="64696DB4" w14:textId="77777777" w:rsidR="00075A48" w:rsidRPr="00075A48" w:rsidRDefault="00075A48" w:rsidP="00075A48">
      <w:pPr>
        <w:pStyle w:val="EndNoteBibliography"/>
      </w:pPr>
      <w:bookmarkStart w:id="702" w:name="_ENREF_139"/>
      <w:r w:rsidRPr="00075A48">
        <w:t>139.</w:t>
      </w:r>
      <w:r w:rsidRPr="00075A48">
        <w:tab/>
        <w:t xml:space="preserve">Mao, C.;  Zhou, M.; Uckun, F. M. </w:t>
      </w:r>
      <w:r w:rsidRPr="00075A48">
        <w:rPr>
          <w:i/>
        </w:rPr>
        <w:t xml:space="preserve">J. Biol. Chem. </w:t>
      </w:r>
      <w:r w:rsidRPr="00075A48">
        <w:rPr>
          <w:b/>
        </w:rPr>
        <w:t>2001,</w:t>
      </w:r>
      <w:r w:rsidRPr="00075A48">
        <w:t xml:space="preserve"> </w:t>
      </w:r>
      <w:r w:rsidRPr="00075A48">
        <w:rPr>
          <w:i/>
        </w:rPr>
        <w:t>276</w:t>
      </w:r>
      <w:r w:rsidRPr="00075A48">
        <w:t>, 41435-43.</w:t>
      </w:r>
      <w:bookmarkEnd w:id="702"/>
    </w:p>
    <w:p w14:paraId="76A6837D" w14:textId="77777777" w:rsidR="00075A48" w:rsidRPr="00075A48" w:rsidRDefault="00075A48" w:rsidP="00075A48">
      <w:pPr>
        <w:pStyle w:val="EndNoteBibliography"/>
      </w:pPr>
      <w:bookmarkStart w:id="703" w:name="_ENREF_140"/>
      <w:r w:rsidRPr="00075A48">
        <w:lastRenderedPageBreak/>
        <w:t>140.</w:t>
      </w:r>
      <w:r w:rsidRPr="00075A48">
        <w:tab/>
        <w:t xml:space="preserve">Lu, J.;  Zhang, Z.;  Ni, Z.;  Shen, H.;  Tu, Z.;  Liu, H.; Lu, R. </w:t>
      </w:r>
      <w:r w:rsidRPr="00075A48">
        <w:rPr>
          <w:i/>
        </w:rPr>
        <w:t xml:space="preserve">Comput. Biol. Chem. </w:t>
      </w:r>
      <w:r w:rsidRPr="00075A48">
        <w:rPr>
          <w:b/>
        </w:rPr>
        <w:t>2014,</w:t>
      </w:r>
      <w:r w:rsidRPr="00075A48">
        <w:t xml:space="preserve"> </w:t>
      </w:r>
      <w:r w:rsidRPr="00075A48">
        <w:rPr>
          <w:i/>
        </w:rPr>
        <w:t>52</w:t>
      </w:r>
      <w:r w:rsidRPr="00075A48">
        <w:t>, 25-33.</w:t>
      </w:r>
      <w:bookmarkEnd w:id="703"/>
    </w:p>
    <w:p w14:paraId="00C438A5" w14:textId="77777777" w:rsidR="00075A48" w:rsidRPr="00075A48" w:rsidRDefault="00075A48" w:rsidP="00075A48">
      <w:pPr>
        <w:pStyle w:val="EndNoteBibliography"/>
      </w:pPr>
      <w:bookmarkStart w:id="704" w:name="_ENREF_141"/>
      <w:r w:rsidRPr="00075A48">
        <w:t>141.</w:t>
      </w:r>
      <w:r w:rsidRPr="00075A48">
        <w:tab/>
        <w:t xml:space="preserve">McClory, J.;  Hu, G.-X.;  Zou, J.-W.;  Timson, D. J.; Huang, M. </w:t>
      </w:r>
      <w:r w:rsidRPr="00075A48">
        <w:rPr>
          <w:i/>
        </w:rPr>
        <w:t xml:space="preserve">J. Phys. Chem. B </w:t>
      </w:r>
      <w:r w:rsidRPr="00075A48">
        <w:rPr>
          <w:b/>
        </w:rPr>
        <w:t>2019,</w:t>
      </w:r>
      <w:r w:rsidRPr="00075A48">
        <w:t xml:space="preserve"> </w:t>
      </w:r>
      <w:r w:rsidRPr="00075A48">
        <w:rPr>
          <w:i/>
        </w:rPr>
        <w:t>123</w:t>
      </w:r>
      <w:r w:rsidRPr="00075A48">
        <w:t>, 2844-2852.</w:t>
      </w:r>
      <w:bookmarkEnd w:id="704"/>
    </w:p>
    <w:p w14:paraId="2EB577D2" w14:textId="77777777" w:rsidR="00075A48" w:rsidRPr="00075A48" w:rsidRDefault="00075A48" w:rsidP="00075A48">
      <w:pPr>
        <w:pStyle w:val="EndNoteBibliography"/>
      </w:pPr>
      <w:bookmarkStart w:id="705" w:name="_ENREF_142"/>
      <w:r w:rsidRPr="00075A48">
        <w:t>142.</w:t>
      </w:r>
      <w:r w:rsidRPr="00075A48">
        <w:tab/>
        <w:t xml:space="preserve">McClory, J.;  Lin, J.-T.;  Timson, D. J.;  Zhang, J.; Huang, M. </w:t>
      </w:r>
      <w:r w:rsidRPr="00075A48">
        <w:rPr>
          <w:i/>
        </w:rPr>
        <w:t xml:space="preserve">Org. Biomol. Chem. </w:t>
      </w:r>
      <w:r w:rsidRPr="00075A48">
        <w:rPr>
          <w:b/>
        </w:rPr>
        <w:t>2019,</w:t>
      </w:r>
      <w:r w:rsidRPr="00075A48">
        <w:t xml:space="preserve"> </w:t>
      </w:r>
      <w:r w:rsidRPr="00075A48">
        <w:rPr>
          <w:i/>
        </w:rPr>
        <w:t>17</w:t>
      </w:r>
      <w:r w:rsidRPr="00075A48">
        <w:t>, 2423-2431.</w:t>
      </w:r>
      <w:bookmarkEnd w:id="705"/>
    </w:p>
    <w:p w14:paraId="7B9EC8D0" w14:textId="77777777" w:rsidR="00075A48" w:rsidRPr="00075A48" w:rsidRDefault="00075A48" w:rsidP="00075A48">
      <w:pPr>
        <w:pStyle w:val="EndNoteBibliography"/>
      </w:pPr>
      <w:bookmarkStart w:id="706" w:name="_ENREF_143"/>
      <w:r w:rsidRPr="00075A48">
        <w:t>143.</w:t>
      </w:r>
      <w:r w:rsidRPr="00075A48">
        <w:tab/>
        <w:t xml:space="preserve">McClory, J.;  Timson, D. J.;  Singh, W.;  Zhang, J.; Huang, M. </w:t>
      </w:r>
      <w:r w:rsidRPr="00075A48">
        <w:rPr>
          <w:i/>
        </w:rPr>
        <w:t xml:space="preserve">J. Phys. Chem. B </w:t>
      </w:r>
      <w:r w:rsidRPr="00075A48">
        <w:rPr>
          <w:b/>
        </w:rPr>
        <w:t>2017,</w:t>
      </w:r>
      <w:r w:rsidRPr="00075A48">
        <w:t xml:space="preserve"> </w:t>
      </w:r>
      <w:r w:rsidRPr="00075A48">
        <w:rPr>
          <w:i/>
        </w:rPr>
        <w:t>121</w:t>
      </w:r>
      <w:r w:rsidRPr="00075A48">
        <w:t>, 11062-11071.</w:t>
      </w:r>
      <w:bookmarkEnd w:id="706"/>
    </w:p>
    <w:p w14:paraId="0A696931" w14:textId="77777777" w:rsidR="00075A48" w:rsidRPr="00075A48" w:rsidRDefault="00075A48" w:rsidP="00075A48">
      <w:pPr>
        <w:pStyle w:val="EndNoteBibliography"/>
      </w:pPr>
      <w:bookmarkStart w:id="707" w:name="_ENREF_144"/>
      <w:r w:rsidRPr="00075A48">
        <w:t>144.</w:t>
      </w:r>
      <w:r w:rsidRPr="00075A48">
        <w:tab/>
        <w:t xml:space="preserve">Montenegro, M.;  Garcia-Viloca, M.;  Lluch, J. M.; González-Lafont, À. </w:t>
      </w:r>
      <w:r w:rsidRPr="00075A48">
        <w:rPr>
          <w:i/>
        </w:rPr>
        <w:t xml:space="preserve">PCCP </w:t>
      </w:r>
      <w:r w:rsidRPr="00075A48">
        <w:rPr>
          <w:b/>
        </w:rPr>
        <w:t>2011,</w:t>
      </w:r>
      <w:r w:rsidRPr="00075A48">
        <w:t xml:space="preserve"> </w:t>
      </w:r>
      <w:r w:rsidRPr="00075A48">
        <w:rPr>
          <w:i/>
        </w:rPr>
        <w:t>13</w:t>
      </w:r>
      <w:r w:rsidRPr="00075A48">
        <w:t>, 530-539.</w:t>
      </w:r>
      <w:bookmarkEnd w:id="707"/>
    </w:p>
    <w:p w14:paraId="64884032" w14:textId="77777777" w:rsidR="00075A48" w:rsidRPr="00075A48" w:rsidRDefault="00075A48" w:rsidP="00075A48">
      <w:pPr>
        <w:pStyle w:val="EndNoteBibliography"/>
      </w:pPr>
      <w:bookmarkStart w:id="708" w:name="_ENREF_145"/>
      <w:r w:rsidRPr="00075A48">
        <w:t>145.</w:t>
      </w:r>
      <w:r w:rsidRPr="00075A48">
        <w:tab/>
        <w:t xml:space="preserve">Shi, T.;  Lu, Y.;  Liu, X.;  Chen, Y.;  Jiang, H.; Zhang, J. </w:t>
      </w:r>
      <w:r w:rsidRPr="00075A48">
        <w:rPr>
          <w:i/>
        </w:rPr>
        <w:t xml:space="preserve">J. Phys. Chem. B </w:t>
      </w:r>
      <w:r w:rsidRPr="00075A48">
        <w:rPr>
          <w:b/>
        </w:rPr>
        <w:t>2011,</w:t>
      </w:r>
      <w:r w:rsidRPr="00075A48">
        <w:t xml:space="preserve"> </w:t>
      </w:r>
      <w:r w:rsidRPr="00075A48">
        <w:rPr>
          <w:i/>
        </w:rPr>
        <w:t>115</w:t>
      </w:r>
      <w:r w:rsidRPr="00075A48">
        <w:t>, 11895-11901.</w:t>
      </w:r>
      <w:bookmarkEnd w:id="708"/>
    </w:p>
    <w:p w14:paraId="41783976" w14:textId="77777777" w:rsidR="00075A48" w:rsidRPr="00075A48" w:rsidRDefault="00075A48" w:rsidP="00075A48">
      <w:pPr>
        <w:pStyle w:val="EndNoteBibliography"/>
      </w:pPr>
      <w:bookmarkStart w:id="709" w:name="_ENREF_146"/>
      <w:r w:rsidRPr="00075A48">
        <w:t>146.</w:t>
      </w:r>
      <w:r w:rsidRPr="00075A48">
        <w:tab/>
        <w:t xml:space="preserve">van der Kamp, M. W.; Mulholland, A. J. </w:t>
      </w:r>
      <w:r w:rsidRPr="00075A48">
        <w:rPr>
          <w:i/>
        </w:rPr>
        <w:t xml:space="preserve">Biochemistry </w:t>
      </w:r>
      <w:r w:rsidRPr="00075A48">
        <w:rPr>
          <w:b/>
        </w:rPr>
        <w:t>2013,</w:t>
      </w:r>
      <w:r w:rsidRPr="00075A48">
        <w:t xml:space="preserve"> </w:t>
      </w:r>
      <w:r w:rsidRPr="00075A48">
        <w:rPr>
          <w:i/>
        </w:rPr>
        <w:t>52</w:t>
      </w:r>
      <w:r w:rsidRPr="00075A48">
        <w:t>, 2708-2728.</w:t>
      </w:r>
      <w:bookmarkEnd w:id="709"/>
    </w:p>
    <w:p w14:paraId="751D3747" w14:textId="5A13B79F" w:rsidR="00F36A8A" w:rsidRDefault="007F69D6" w:rsidP="00EF4734">
      <w:r>
        <w:fldChar w:fldCharType="end"/>
      </w:r>
    </w:p>
    <w:p w14:paraId="505C937D" w14:textId="77777777" w:rsidR="00F36A8A" w:rsidRDefault="00F36A8A" w:rsidP="00B151C9">
      <w:r>
        <w:br w:type="page"/>
      </w:r>
    </w:p>
    <w:p w14:paraId="56E3F6AE" w14:textId="424D0821" w:rsidR="00031D59" w:rsidRDefault="00F36A8A" w:rsidP="00B151C9">
      <w:pPr>
        <w:pStyle w:val="Heading1"/>
      </w:pPr>
      <w:bookmarkStart w:id="710" w:name="_Toc22242542"/>
      <w:r>
        <w:lastRenderedPageBreak/>
        <w:t>APPENDIX</w:t>
      </w:r>
      <w:bookmarkEnd w:id="710"/>
    </w:p>
    <w:p w14:paraId="203DC2AA" w14:textId="6B8C1E27" w:rsidR="00815221" w:rsidRPr="00815221" w:rsidRDefault="00815221" w:rsidP="00815221">
      <w:pPr>
        <w:pStyle w:val="Heading2"/>
        <w:spacing w:before="0"/>
      </w:pPr>
      <w:r>
        <w:t>Details of Parameters Used</w:t>
      </w:r>
    </w:p>
    <w:p w14:paraId="247DB921" w14:textId="242CB06F" w:rsidR="00366FDA" w:rsidRDefault="00815221" w:rsidP="00815221">
      <w:pPr>
        <w:pStyle w:val="Heading3"/>
        <w:spacing w:before="0"/>
      </w:pPr>
      <w:r>
        <w:t>Conformational Sampling</w:t>
      </w:r>
    </w:p>
    <w:p w14:paraId="56BBFFFD" w14:textId="661916A4" w:rsidR="00366FDA" w:rsidRDefault="00BD6961" w:rsidP="00BD6961">
      <w:pPr>
        <w:pStyle w:val="Paragraph"/>
      </w:pPr>
      <w:r>
        <w:t xml:space="preserve">The partial atomic charges were assigned based on the force field and an extended cutoff for non-bonded interactions was used. This corresponds to cutoff distances of 8.0 Å, 20.0 Å, and 4.0 Å, for van der Waals (vdW), electrostatic and hydrogen bonds respectively. The probability of a torsion rotation or molecule translation, minimum and maximum distance for low-mode move were set to be 0.5, 3.0, and 6.0, respectively. </w:t>
      </w:r>
      <w:r w:rsidR="00B843C2">
        <w:t xml:space="preserve">The conformers with a MAD of at least 0.5 Å from previously located energy minima within an energy window of 5 kcal/mol were stored from a sampling of 1000 maximum steps and 100 steps per rotatable bond. </w:t>
      </w:r>
      <w:r>
        <w:t>The parameters chosen were mostly the default values of MacroModel conformational sampling job configuration, except for the range of the energy window.</w:t>
      </w:r>
    </w:p>
    <w:p w14:paraId="12F4680E" w14:textId="69345BF4" w:rsidR="00815221" w:rsidRDefault="00815221" w:rsidP="00815221">
      <w:pPr>
        <w:pStyle w:val="Heading3"/>
      </w:pPr>
      <w:r>
        <w:t>NCI Plots</w:t>
      </w:r>
    </w:p>
    <w:p w14:paraId="663CCD03" w14:textId="0B3BA038" w:rsidR="00CE2B41" w:rsidRDefault="00BD6961" w:rsidP="00882872">
      <w:pPr>
        <w:pStyle w:val="Paragraph"/>
      </w:pPr>
      <w:r>
        <w:t>The NCI</w:t>
      </w:r>
      <w:r w:rsidR="004E264D">
        <w:t>s</w:t>
      </w:r>
      <w:r>
        <w:t xml:space="preserve"> plotted were calculated using p</w:t>
      </w:r>
      <w:r w:rsidRPr="00633656">
        <w:t>romolecular densities</w:t>
      </w:r>
      <w:r>
        <w:t xml:space="preserve"> of the molecules. </w:t>
      </w:r>
      <w:r w:rsidR="0015606B">
        <w:t>A colour scale of -3 to 3 was used</w:t>
      </w:r>
      <w:r w:rsidR="00882872">
        <w:t>.</w:t>
      </w:r>
    </w:p>
    <w:p w14:paraId="05C78A68" w14:textId="263EB749" w:rsidR="00815221" w:rsidRDefault="00815221" w:rsidP="00815221">
      <w:pPr>
        <w:pStyle w:val="Heading3"/>
      </w:pPr>
      <w:bookmarkStart w:id="711" w:name="_Toc22242552"/>
      <w:bookmarkStart w:id="712" w:name="_Toc22242544"/>
      <w:r>
        <w:t>Preparation of GROMOS Simulation System</w:t>
      </w:r>
      <w:bookmarkEnd w:id="711"/>
      <w:r>
        <w:t>s</w:t>
      </w:r>
    </w:p>
    <w:p w14:paraId="53156D34" w14:textId="77777777" w:rsidR="00815221" w:rsidRDefault="00815221" w:rsidP="00815221">
      <w:pPr>
        <w:pStyle w:val="Paragraph"/>
      </w:pPr>
      <w:r>
        <w:t xml:space="preserve">A threshold of 0.1% was specified for the </w:t>
      </w:r>
      <w:r w:rsidRPr="00341E1F">
        <w:rPr>
          <w:i/>
        </w:rPr>
        <w:t>gch</w:t>
      </w:r>
      <w:r>
        <w:t xml:space="preserve"> program, which repositions H atoms for which the connecting bond deviates from the optimal distance by a percentage greater than the threshold.</w:t>
      </w:r>
    </w:p>
    <w:p w14:paraId="780B5148" w14:textId="77777777" w:rsidR="00815221" w:rsidRDefault="00815221" w:rsidP="00815221">
      <w:pPr>
        <w:pStyle w:val="Paragraph"/>
      </w:pPr>
      <w:r>
        <w:t>The initial and maximum time steps for energy minimisations were set to 10 fs and 50 fs, respectively. All bond lengths were constrained using SHAKE algorithm with tolerance of 10</w:t>
      </w:r>
      <w:r>
        <w:rPr>
          <w:vertAlign w:val="superscript"/>
        </w:rPr>
        <w:t>-4</w:t>
      </w:r>
      <w:r>
        <w:t>.</w:t>
      </w:r>
    </w:p>
    <w:p w14:paraId="653A3ED9" w14:textId="77777777" w:rsidR="00815221" w:rsidRDefault="00815221" w:rsidP="00815221">
      <w:pPr>
        <w:pStyle w:val="Paragraph"/>
      </w:pPr>
      <w:r>
        <w:t xml:space="preserve">The </w:t>
      </w:r>
      <w:r>
        <w:rPr>
          <w:i/>
        </w:rPr>
        <w:t>@rotate</w:t>
      </w:r>
      <w:r>
        <w:t xml:space="preserve"> flag was specified to rotate the solute to direct the largest atom-atom distance between any 2 solute molecules along z-axis, and the largest atom-atom distance in </w:t>
      </w:r>
      <w:r>
        <w:lastRenderedPageBreak/>
        <w:t>the perpendicular plane points along y-axis prior to solvation. The default value of 2.3</w:t>
      </w:r>
      <w:r w:rsidRPr="0094332A">
        <w:t xml:space="preserve"> </w:t>
      </w:r>
      <w:r>
        <w:t xml:space="preserve">Å was used for the minimum solvent to solute distance for the </w:t>
      </w:r>
      <w:r>
        <w:rPr>
          <w:i/>
        </w:rPr>
        <w:t>sim_box</w:t>
      </w:r>
      <w:r>
        <w:t xml:space="preserve"> program. A rectangular</w:t>
      </w:r>
      <w:r w:rsidRPr="0094332A">
        <w:t xml:space="preserve"> </w:t>
      </w:r>
      <w:r>
        <w:t xml:space="preserve">PBC was used as the </w:t>
      </w:r>
      <w:r>
        <w:rPr>
          <w:i/>
        </w:rPr>
        <w:t>pmemd.cuda</w:t>
      </w:r>
      <w:r>
        <w:t xml:space="preserve"> program could not handle non-rectangular PBC just yet.</w:t>
      </w:r>
    </w:p>
    <w:p w14:paraId="068A093D" w14:textId="77777777" w:rsidR="00815221" w:rsidRDefault="00815221" w:rsidP="00815221">
      <w:pPr>
        <w:pStyle w:val="Paragraph"/>
      </w:pPr>
      <w:r>
        <w:t xml:space="preserve">A cutoff of 0.8 was specified for the Coulomb potential calculation for the </w:t>
      </w:r>
      <w:r>
        <w:rPr>
          <w:i/>
        </w:rPr>
        <w:t>ion</w:t>
      </w:r>
      <w:r>
        <w:t xml:space="preserve"> program as it searches for the water molecule with highest potential to be replaced with Na</w:t>
      </w:r>
      <w:r>
        <w:rPr>
          <w:vertAlign w:val="superscript"/>
        </w:rPr>
        <w:t>+</w:t>
      </w:r>
      <w:r>
        <w:t xml:space="preserve"> ions. It should be noted that the replacement of water molecule with the ion could only be done one at a time as the subsequent ions would be inserted at exactly the same coordinates as the first ion. The reason for the phenomenon has not been investigated yet due to time constraint.</w:t>
      </w:r>
    </w:p>
    <w:p w14:paraId="78912D0B" w14:textId="77777777" w:rsidR="00815221" w:rsidRPr="00AA32D1" w:rsidRDefault="00815221" w:rsidP="00815221">
      <w:pPr>
        <w:pStyle w:val="Paragraph"/>
      </w:pPr>
      <w:r>
        <w:t>A harmonic force constant of 2.5×10</w:t>
      </w:r>
      <w:r>
        <w:rPr>
          <w:vertAlign w:val="superscript"/>
        </w:rPr>
        <w:t>4</w:t>
      </w:r>
      <w:r>
        <w:t xml:space="preserve"> Nm</w:t>
      </w:r>
      <w:r>
        <w:rPr>
          <w:vertAlign w:val="superscript"/>
        </w:rPr>
        <w:t>-1</w:t>
      </w:r>
      <w:r>
        <w:t xml:space="preserve"> was used to restrain the positions of specified solute atoms.</w:t>
      </w:r>
    </w:p>
    <w:p w14:paraId="7479EE90" w14:textId="29191C76" w:rsidR="00815221" w:rsidRDefault="00815221" w:rsidP="00815221">
      <w:pPr>
        <w:pStyle w:val="Heading3"/>
      </w:pPr>
      <w:bookmarkStart w:id="713" w:name="_Toc22242553"/>
      <w:r>
        <w:t>MD Simulation using AMBER</w:t>
      </w:r>
      <w:bookmarkEnd w:id="713"/>
      <w:r>
        <w:t xml:space="preserve"> Programs</w:t>
      </w:r>
    </w:p>
    <w:p w14:paraId="04C1F5FD" w14:textId="1A54EEFC" w:rsidR="00815221" w:rsidRDefault="00815221" w:rsidP="00815221">
      <w:pPr>
        <w:pStyle w:val="Paragraph"/>
      </w:pPr>
      <w:r>
        <w:t xml:space="preserve">Apart from the first NVT simulation during equilibration phase and production phase, the initial velocity of all simulations were obtained from the previous runs. Otherwise, the velocity of each atom is sampled from Boltzmann distribution at the specified temperature as mentioned in the main text. </w:t>
      </w:r>
      <w:r w:rsidR="00905D8C">
        <w:t>The isothermal compressibility of the system was set to 45.75 × 10</w:t>
      </w:r>
      <w:r w:rsidR="00905D8C">
        <w:rPr>
          <w:vertAlign w:val="superscript"/>
        </w:rPr>
        <w:t>-6</w:t>
      </w:r>
      <w:r w:rsidR="00905D8C">
        <w:t xml:space="preserve"> bar</w:t>
      </w:r>
      <w:r w:rsidR="00905D8C">
        <w:rPr>
          <w:vertAlign w:val="superscript"/>
        </w:rPr>
        <w:t>-1</w:t>
      </w:r>
      <w:r w:rsidR="00905D8C">
        <w:t xml:space="preserve">. </w:t>
      </w:r>
      <w:r>
        <w:t>The energy and coordinates were written out every 1000 and 2500 steps, respectively for simulations of less than 10 ns. The frequency of the storage of coordinates is halved for systems that run for 10 ns and above. The center of mass motion was removed every 1000 steps. All molecules were wrapped back into the box during the simulations to avoid the storage failure of large coordinates. No continuum correction was applied to energy and pressure in vdW interactions to prevent incompatibility with the Lennard-Jones parameters of the atoms in the systems built, which were parameterised without them. A cubic spline function was used as switching function of Coulomb forces. The skin distance for neighbour lists is set to 2</w:t>
      </w:r>
      <w:r w:rsidRPr="004E4307">
        <w:t xml:space="preserve"> </w:t>
      </w:r>
      <w:r>
        <w:t>Å.</w:t>
      </w:r>
    </w:p>
    <w:p w14:paraId="4AF4549E" w14:textId="15E0F3FE" w:rsidR="0011570F" w:rsidRDefault="0011570F" w:rsidP="00815221">
      <w:pPr>
        <w:pStyle w:val="Heading2"/>
      </w:pPr>
      <w:r>
        <w:t>Benchmarking Details</w:t>
      </w:r>
    </w:p>
    <w:p w14:paraId="0F6C6EA2" w14:textId="77777777" w:rsidR="0011570F" w:rsidRPr="0011570F" w:rsidRDefault="0011570F" w:rsidP="0011570F"/>
    <w:p w14:paraId="1542FFCE" w14:textId="77777777" w:rsidR="006B2AA3" w:rsidRDefault="006B2AA3" w:rsidP="006B2AA3">
      <w:pPr>
        <w:pStyle w:val="Heading3"/>
      </w:pPr>
      <w:r>
        <w:t>Benchmarking of Force Fields for Conformational Sampling</w:t>
      </w:r>
    </w:p>
    <w:p w14:paraId="465C2EB8" w14:textId="77777777" w:rsidR="006B2AA3" w:rsidRDefault="006B2AA3" w:rsidP="006B2AA3">
      <w:pPr>
        <w:pStyle w:val="Paragraph"/>
      </w:pPr>
      <w:r>
        <w:t>A benchmarking of 6 force fields was carried out to assess the similarities between them. The MM2 and MM3 force fields are not included due to their relatively inaccurate GB/SA solvation energies compared to other force fields. The conformational searches were conducted on 3 different species, consisting of a reactant, a thiol adduct, and a TS. The same settings as described in Section 2.1.3 are employed here and the results are tabulated in Table 6.1. The MMFF family force fields returned rather consistent results, with MMFFs outputting slightly more conformers. The conformational samplings using the AMBER94 force field did not return any conformers, possibly due to the lack of extensions for organic molecules. The OPLS3e force field returned the least conformers for the reactant and TS but managed to search a wider conformational space of the more flexible thiol adduct compared to the other force fields except AMBER force field.</w:t>
      </w:r>
      <w:r w:rsidRPr="00253EFE">
        <w:t xml:space="preserve"> </w:t>
      </w:r>
      <w:r>
        <w:t>OPLS3e force field was eventually chosen for the conformational sampling as recommended</w:t>
      </w:r>
      <w:r w:rsidRPr="00034431">
        <w:t xml:space="preserve"> </w:t>
      </w:r>
      <w:r>
        <w:t>by Schrödinger, who claims that the force field has more extensive parameterisation and reduced parameter transferability errors.</w:t>
      </w:r>
    </w:p>
    <w:p w14:paraId="59791B1D" w14:textId="4F0589BA" w:rsidR="006B2AA3" w:rsidRDefault="006B2AA3" w:rsidP="006B2AA3">
      <w:pPr>
        <w:pStyle w:val="TableHeading"/>
      </w:pPr>
      <w:r>
        <w:t>Table</w:t>
      </w:r>
      <w:r w:rsidRPr="001F77DE">
        <w:t xml:space="preserve"> </w:t>
      </w:r>
      <w:r w:rsidR="00EE1ED0">
        <w:t>6.</w:t>
      </w:r>
      <w:r w:rsidRPr="00673BAD">
        <w:t xml:space="preserve">1. </w:t>
      </w:r>
      <w:r>
        <w:t>Conformational sampling of R1 using different force fields.</w:t>
      </w:r>
    </w:p>
    <w:tbl>
      <w:tblPr>
        <w:tblStyle w:val="PlainTable5"/>
        <w:tblW w:w="5000" w:type="pct"/>
        <w:tblLook w:val="04A0" w:firstRow="1" w:lastRow="0" w:firstColumn="1" w:lastColumn="0" w:noHBand="0" w:noVBand="1"/>
      </w:tblPr>
      <w:tblGrid>
        <w:gridCol w:w="2260"/>
        <w:gridCol w:w="2255"/>
        <w:gridCol w:w="2253"/>
        <w:gridCol w:w="2258"/>
      </w:tblGrid>
      <w:tr w:rsidR="006B2AA3" w:rsidRPr="00293F9C" w14:paraId="35C4FC8A" w14:textId="77777777" w:rsidTr="00E421B9">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1252" w:type="pct"/>
            <w:vMerge w:val="restart"/>
            <w:tcBorders>
              <w:top w:val="single" w:sz="12" w:space="0" w:color="auto"/>
              <w:right w:val="single" w:sz="4" w:space="0" w:color="auto"/>
            </w:tcBorders>
            <w:shd w:val="clear" w:color="auto" w:fill="DEEAF6" w:themeFill="accent5" w:themeFillTint="33"/>
            <w:vAlign w:val="center"/>
          </w:tcPr>
          <w:p w14:paraId="16121250" w14:textId="77777777" w:rsidR="006B2AA3" w:rsidRPr="00365438" w:rsidRDefault="006B2AA3" w:rsidP="00E421B9">
            <w:pPr>
              <w:spacing w:line="360" w:lineRule="auto"/>
              <w:jc w:val="center"/>
              <w:rPr>
                <w:i w:val="0"/>
                <w:iCs w:val="0"/>
                <w:lang w:val="en-AU"/>
              </w:rPr>
            </w:pPr>
            <w:r w:rsidRPr="00365438">
              <w:rPr>
                <w:i w:val="0"/>
                <w:iCs w:val="0"/>
                <w:lang w:val="en-AU"/>
              </w:rPr>
              <w:t>Force field</w:t>
            </w:r>
          </w:p>
        </w:tc>
        <w:tc>
          <w:tcPr>
            <w:tcW w:w="3748" w:type="pct"/>
            <w:gridSpan w:val="3"/>
            <w:tcBorders>
              <w:top w:val="single" w:sz="12" w:space="0" w:color="auto"/>
              <w:left w:val="single" w:sz="4" w:space="0" w:color="auto"/>
              <w:bottom w:val="single" w:sz="12" w:space="0" w:color="auto"/>
            </w:tcBorders>
            <w:shd w:val="clear" w:color="auto" w:fill="DEEAF6" w:themeFill="accent5" w:themeFillTint="33"/>
            <w:vAlign w:val="center"/>
          </w:tcPr>
          <w:p w14:paraId="4E553452" w14:textId="77777777" w:rsidR="006B2AA3" w:rsidRPr="00365438" w:rsidRDefault="006B2AA3" w:rsidP="00E421B9">
            <w:pPr>
              <w:spacing w:line="360" w:lineRule="auto"/>
              <w:jc w:val="center"/>
              <w:cnfStyle w:val="100000000000" w:firstRow="1" w:lastRow="0" w:firstColumn="0" w:lastColumn="0" w:oddVBand="0" w:evenVBand="0" w:oddHBand="0" w:evenHBand="0" w:firstRowFirstColumn="0" w:firstRowLastColumn="0" w:lastRowFirstColumn="0" w:lastRowLastColumn="0"/>
              <w:rPr>
                <w:i w:val="0"/>
                <w:iCs w:val="0"/>
              </w:rPr>
            </w:pPr>
            <w:r w:rsidRPr="00365438">
              <w:rPr>
                <w:i w:val="0"/>
                <w:iCs w:val="0"/>
              </w:rPr>
              <w:t>Number of conformers</w:t>
            </w:r>
          </w:p>
        </w:tc>
      </w:tr>
      <w:tr w:rsidR="006B2AA3" w:rsidRPr="00293F9C" w14:paraId="0BAD92E8" w14:textId="77777777" w:rsidTr="00E421B9">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252" w:type="pct"/>
            <w:vMerge/>
            <w:tcBorders>
              <w:bottom w:val="single" w:sz="12" w:space="0" w:color="auto"/>
            </w:tcBorders>
            <w:shd w:val="clear" w:color="auto" w:fill="DEEAF6" w:themeFill="accent5" w:themeFillTint="33"/>
            <w:vAlign w:val="center"/>
          </w:tcPr>
          <w:p w14:paraId="6119104C" w14:textId="77777777" w:rsidR="006B2AA3" w:rsidRDefault="006B2AA3" w:rsidP="00E421B9">
            <w:pPr>
              <w:spacing w:line="360" w:lineRule="auto"/>
              <w:rPr>
                <w:lang w:val="en-AU"/>
              </w:rPr>
            </w:pPr>
          </w:p>
        </w:tc>
        <w:tc>
          <w:tcPr>
            <w:tcW w:w="1249" w:type="pct"/>
            <w:tcBorders>
              <w:top w:val="single" w:sz="12" w:space="0" w:color="auto"/>
              <w:bottom w:val="single" w:sz="12" w:space="0" w:color="auto"/>
            </w:tcBorders>
            <w:shd w:val="clear" w:color="auto" w:fill="DEEAF6" w:themeFill="accent5" w:themeFillTint="33"/>
            <w:vAlign w:val="center"/>
          </w:tcPr>
          <w:p w14:paraId="19932F78" w14:textId="77777777" w:rsidR="006B2AA3" w:rsidRPr="00365438"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365438">
              <w:rPr>
                <w:b/>
                <w:bCs/>
              </w:rPr>
              <w:t>R1</w:t>
            </w:r>
          </w:p>
        </w:tc>
        <w:tc>
          <w:tcPr>
            <w:tcW w:w="1248" w:type="pct"/>
            <w:tcBorders>
              <w:top w:val="single" w:sz="12" w:space="0" w:color="auto"/>
              <w:bottom w:val="single" w:sz="12" w:space="0" w:color="auto"/>
            </w:tcBorders>
            <w:shd w:val="clear" w:color="auto" w:fill="DEEAF6" w:themeFill="accent5" w:themeFillTint="33"/>
            <w:vAlign w:val="center"/>
          </w:tcPr>
          <w:p w14:paraId="3E90CBBC" w14:textId="77777777" w:rsidR="006B2AA3" w:rsidRPr="00365438"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365438">
              <w:rPr>
                <w:b/>
                <w:bCs/>
              </w:rPr>
              <w:t>P1</w:t>
            </w:r>
          </w:p>
        </w:tc>
        <w:tc>
          <w:tcPr>
            <w:tcW w:w="1251" w:type="pct"/>
            <w:tcBorders>
              <w:top w:val="single" w:sz="12" w:space="0" w:color="auto"/>
              <w:bottom w:val="single" w:sz="12" w:space="0" w:color="auto"/>
            </w:tcBorders>
            <w:shd w:val="clear" w:color="auto" w:fill="DEEAF6" w:themeFill="accent5" w:themeFillTint="33"/>
            <w:vAlign w:val="center"/>
          </w:tcPr>
          <w:p w14:paraId="53E4CD87" w14:textId="77777777" w:rsidR="006B2AA3" w:rsidRPr="00365438"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365438">
              <w:rPr>
                <w:b/>
                <w:bCs/>
              </w:rPr>
              <w:t>TS1</w:t>
            </w:r>
          </w:p>
        </w:tc>
      </w:tr>
      <w:tr w:rsidR="006B2AA3" w:rsidRPr="003E4D16" w14:paraId="6599C9F6" w14:textId="77777777" w:rsidTr="00E421B9">
        <w:trPr>
          <w:trHeight w:val="129"/>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1CE9801C" w14:textId="77777777" w:rsidR="006B2AA3" w:rsidRPr="00365438" w:rsidRDefault="006B2AA3" w:rsidP="00E421B9">
            <w:pPr>
              <w:spacing w:line="360" w:lineRule="auto"/>
              <w:jc w:val="center"/>
              <w:rPr>
                <w:b/>
                <w:bCs/>
                <w:i w:val="0"/>
                <w:iCs w:val="0"/>
              </w:rPr>
            </w:pPr>
            <w:r w:rsidRPr="00365438">
              <w:rPr>
                <w:b/>
                <w:bCs/>
                <w:i w:val="0"/>
                <w:iCs w:val="0"/>
              </w:rPr>
              <w:t>AMBER</w:t>
            </w:r>
          </w:p>
        </w:tc>
        <w:tc>
          <w:tcPr>
            <w:tcW w:w="1249" w:type="pct"/>
            <w:tcBorders>
              <w:left w:val="nil"/>
              <w:right w:val="nil"/>
            </w:tcBorders>
            <w:shd w:val="clear" w:color="auto" w:fill="auto"/>
            <w:vAlign w:val="center"/>
          </w:tcPr>
          <w:p w14:paraId="44E483FE" w14:textId="77777777" w:rsidR="006B2AA3"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20</w:t>
            </w:r>
          </w:p>
        </w:tc>
        <w:tc>
          <w:tcPr>
            <w:tcW w:w="1248" w:type="pct"/>
            <w:tcBorders>
              <w:left w:val="nil"/>
              <w:right w:val="nil"/>
            </w:tcBorders>
            <w:shd w:val="clear" w:color="auto" w:fill="auto"/>
            <w:vAlign w:val="center"/>
          </w:tcPr>
          <w:p w14:paraId="0DA88E9A"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98</w:t>
            </w:r>
          </w:p>
        </w:tc>
        <w:tc>
          <w:tcPr>
            <w:tcW w:w="1251" w:type="pct"/>
            <w:tcBorders>
              <w:left w:val="nil"/>
              <w:right w:val="nil"/>
            </w:tcBorders>
            <w:shd w:val="clear" w:color="auto" w:fill="auto"/>
            <w:vAlign w:val="center"/>
          </w:tcPr>
          <w:p w14:paraId="16736FEE" w14:textId="77777777" w:rsidR="006B2AA3" w:rsidRPr="004E412F"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rPr>
                <w:vertAlign w:val="superscript"/>
              </w:rPr>
            </w:pPr>
            <w:r>
              <w:t>-</w:t>
            </w:r>
            <w:r>
              <w:rPr>
                <w:vertAlign w:val="superscript"/>
              </w:rPr>
              <w:t>a</w:t>
            </w:r>
          </w:p>
        </w:tc>
      </w:tr>
      <w:tr w:rsidR="006B2AA3" w:rsidRPr="003E4D16" w14:paraId="73204DF1" w14:textId="77777777" w:rsidTr="00E421B9">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57E5CDAA" w14:textId="77777777" w:rsidR="006B2AA3" w:rsidRPr="00365438" w:rsidRDefault="006B2AA3" w:rsidP="00E421B9">
            <w:pPr>
              <w:spacing w:line="360" w:lineRule="auto"/>
              <w:jc w:val="center"/>
              <w:rPr>
                <w:b/>
                <w:bCs/>
                <w:i w:val="0"/>
                <w:iCs w:val="0"/>
              </w:rPr>
            </w:pPr>
            <w:r w:rsidRPr="00365438">
              <w:rPr>
                <w:b/>
                <w:bCs/>
                <w:i w:val="0"/>
                <w:iCs w:val="0"/>
              </w:rPr>
              <w:t>AMBER94</w:t>
            </w:r>
          </w:p>
        </w:tc>
        <w:tc>
          <w:tcPr>
            <w:tcW w:w="1249" w:type="pct"/>
            <w:tcBorders>
              <w:left w:val="nil"/>
              <w:right w:val="nil"/>
            </w:tcBorders>
            <w:shd w:val="clear" w:color="auto" w:fill="auto"/>
            <w:vAlign w:val="center"/>
          </w:tcPr>
          <w:p w14:paraId="260FD0CB" w14:textId="77777777" w:rsidR="006B2AA3"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w:t>
            </w:r>
            <w:r>
              <w:rPr>
                <w:i/>
                <w:vertAlign w:val="superscript"/>
              </w:rPr>
              <w:t>a</w:t>
            </w:r>
          </w:p>
        </w:tc>
        <w:tc>
          <w:tcPr>
            <w:tcW w:w="1248" w:type="pct"/>
            <w:tcBorders>
              <w:left w:val="nil"/>
              <w:right w:val="nil"/>
            </w:tcBorders>
            <w:shd w:val="clear" w:color="auto" w:fill="auto"/>
            <w:vAlign w:val="center"/>
          </w:tcPr>
          <w:p w14:paraId="47C9D403" w14:textId="77777777" w:rsidR="006B2AA3"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w:t>
            </w:r>
            <w:r>
              <w:rPr>
                <w:i/>
                <w:vertAlign w:val="superscript"/>
              </w:rPr>
              <w:t>a</w:t>
            </w:r>
          </w:p>
        </w:tc>
        <w:tc>
          <w:tcPr>
            <w:tcW w:w="1251" w:type="pct"/>
            <w:tcBorders>
              <w:left w:val="nil"/>
              <w:right w:val="nil"/>
            </w:tcBorders>
            <w:shd w:val="clear" w:color="auto" w:fill="auto"/>
            <w:vAlign w:val="center"/>
          </w:tcPr>
          <w:p w14:paraId="24D74FE2" w14:textId="77777777" w:rsidR="006B2AA3"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w:t>
            </w:r>
            <w:r>
              <w:rPr>
                <w:i/>
                <w:vertAlign w:val="superscript"/>
              </w:rPr>
              <w:t>a</w:t>
            </w:r>
          </w:p>
        </w:tc>
      </w:tr>
      <w:tr w:rsidR="006B2AA3" w:rsidRPr="003E4D16" w14:paraId="3270DD45" w14:textId="77777777" w:rsidTr="00E421B9">
        <w:trPr>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395B0346" w14:textId="77777777" w:rsidR="006B2AA3" w:rsidRPr="00365438" w:rsidRDefault="006B2AA3" w:rsidP="00E421B9">
            <w:pPr>
              <w:spacing w:line="360" w:lineRule="auto"/>
              <w:jc w:val="center"/>
              <w:rPr>
                <w:b/>
                <w:bCs/>
                <w:i w:val="0"/>
                <w:iCs w:val="0"/>
              </w:rPr>
            </w:pPr>
            <w:r w:rsidRPr="00365438">
              <w:rPr>
                <w:b/>
                <w:bCs/>
                <w:i w:val="0"/>
                <w:iCs w:val="0"/>
              </w:rPr>
              <w:t>MMFF</w:t>
            </w:r>
          </w:p>
        </w:tc>
        <w:tc>
          <w:tcPr>
            <w:tcW w:w="1249" w:type="pct"/>
            <w:tcBorders>
              <w:left w:val="nil"/>
              <w:right w:val="nil"/>
            </w:tcBorders>
            <w:shd w:val="clear" w:color="auto" w:fill="auto"/>
            <w:vAlign w:val="center"/>
          </w:tcPr>
          <w:p w14:paraId="73995D7B"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c>
          <w:tcPr>
            <w:tcW w:w="1248" w:type="pct"/>
            <w:tcBorders>
              <w:left w:val="nil"/>
              <w:right w:val="nil"/>
            </w:tcBorders>
            <w:shd w:val="clear" w:color="auto" w:fill="auto"/>
            <w:vAlign w:val="center"/>
          </w:tcPr>
          <w:p w14:paraId="5DA43BB5"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34</w:t>
            </w:r>
          </w:p>
        </w:tc>
        <w:tc>
          <w:tcPr>
            <w:tcW w:w="1251" w:type="pct"/>
            <w:tcBorders>
              <w:left w:val="nil"/>
              <w:right w:val="nil"/>
            </w:tcBorders>
            <w:shd w:val="clear" w:color="auto" w:fill="auto"/>
            <w:vAlign w:val="center"/>
          </w:tcPr>
          <w:p w14:paraId="00936AB2"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43</w:t>
            </w:r>
          </w:p>
        </w:tc>
      </w:tr>
      <w:tr w:rsidR="006B2AA3" w:rsidRPr="003E4D16" w14:paraId="26B2DA81" w14:textId="77777777" w:rsidTr="00E421B9">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2EE57929" w14:textId="77777777" w:rsidR="006B2AA3" w:rsidRPr="00365438" w:rsidRDefault="006B2AA3" w:rsidP="00E421B9">
            <w:pPr>
              <w:spacing w:line="360" w:lineRule="auto"/>
              <w:jc w:val="center"/>
              <w:rPr>
                <w:b/>
                <w:bCs/>
                <w:i w:val="0"/>
                <w:iCs w:val="0"/>
              </w:rPr>
            </w:pPr>
            <w:r w:rsidRPr="00365438">
              <w:rPr>
                <w:b/>
                <w:bCs/>
                <w:i w:val="0"/>
                <w:iCs w:val="0"/>
              </w:rPr>
              <w:t>MMFFs</w:t>
            </w:r>
          </w:p>
        </w:tc>
        <w:tc>
          <w:tcPr>
            <w:tcW w:w="1249" w:type="pct"/>
            <w:tcBorders>
              <w:left w:val="nil"/>
              <w:right w:val="nil"/>
            </w:tcBorders>
            <w:shd w:val="clear" w:color="auto" w:fill="auto"/>
            <w:vAlign w:val="center"/>
          </w:tcPr>
          <w:p w14:paraId="3465D7C0" w14:textId="77777777" w:rsidR="006B2AA3"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8</w:t>
            </w:r>
          </w:p>
        </w:tc>
        <w:tc>
          <w:tcPr>
            <w:tcW w:w="1248" w:type="pct"/>
            <w:tcBorders>
              <w:left w:val="nil"/>
              <w:right w:val="nil"/>
            </w:tcBorders>
            <w:shd w:val="clear" w:color="auto" w:fill="auto"/>
            <w:vAlign w:val="center"/>
          </w:tcPr>
          <w:p w14:paraId="4212A546" w14:textId="77777777" w:rsidR="006B2AA3" w:rsidRPr="00DD5E16"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38</w:t>
            </w:r>
          </w:p>
        </w:tc>
        <w:tc>
          <w:tcPr>
            <w:tcW w:w="1251" w:type="pct"/>
            <w:tcBorders>
              <w:left w:val="nil"/>
              <w:right w:val="nil"/>
            </w:tcBorders>
            <w:shd w:val="clear" w:color="auto" w:fill="auto"/>
            <w:vAlign w:val="center"/>
          </w:tcPr>
          <w:p w14:paraId="605B3952" w14:textId="77777777" w:rsidR="006B2AA3" w:rsidRPr="00DD5E16"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44</w:t>
            </w:r>
          </w:p>
        </w:tc>
      </w:tr>
      <w:tr w:rsidR="006B2AA3" w:rsidRPr="003E4D16" w14:paraId="386F46B8" w14:textId="77777777" w:rsidTr="00E421B9">
        <w:trPr>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367546EE" w14:textId="77777777" w:rsidR="006B2AA3" w:rsidRPr="00365438" w:rsidRDefault="006B2AA3" w:rsidP="00E421B9">
            <w:pPr>
              <w:spacing w:line="360" w:lineRule="auto"/>
              <w:jc w:val="center"/>
              <w:rPr>
                <w:b/>
                <w:bCs/>
                <w:i w:val="0"/>
                <w:iCs w:val="0"/>
              </w:rPr>
            </w:pPr>
            <w:r w:rsidRPr="00365438">
              <w:rPr>
                <w:b/>
                <w:bCs/>
                <w:i w:val="0"/>
                <w:iCs w:val="0"/>
              </w:rPr>
              <w:t>OPLS</w:t>
            </w:r>
          </w:p>
        </w:tc>
        <w:tc>
          <w:tcPr>
            <w:tcW w:w="1249" w:type="pct"/>
            <w:tcBorders>
              <w:left w:val="nil"/>
              <w:right w:val="nil"/>
            </w:tcBorders>
            <w:shd w:val="clear" w:color="auto" w:fill="auto"/>
            <w:vAlign w:val="center"/>
          </w:tcPr>
          <w:p w14:paraId="4C2ED78D" w14:textId="77777777" w:rsidR="006B2AA3"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12</w:t>
            </w:r>
          </w:p>
        </w:tc>
        <w:tc>
          <w:tcPr>
            <w:tcW w:w="1248" w:type="pct"/>
            <w:tcBorders>
              <w:left w:val="nil"/>
              <w:right w:val="nil"/>
            </w:tcBorders>
            <w:shd w:val="clear" w:color="auto" w:fill="auto"/>
            <w:vAlign w:val="center"/>
          </w:tcPr>
          <w:p w14:paraId="3C1013D0"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42</w:t>
            </w:r>
          </w:p>
        </w:tc>
        <w:tc>
          <w:tcPr>
            <w:tcW w:w="1251" w:type="pct"/>
            <w:tcBorders>
              <w:left w:val="nil"/>
              <w:right w:val="nil"/>
            </w:tcBorders>
            <w:shd w:val="clear" w:color="auto" w:fill="auto"/>
            <w:vAlign w:val="center"/>
          </w:tcPr>
          <w:p w14:paraId="4FD4F95D" w14:textId="77777777" w:rsidR="006B2AA3" w:rsidRPr="004E412F"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rPr>
                <w:vertAlign w:val="superscript"/>
              </w:rPr>
            </w:pPr>
            <w:r>
              <w:t>-</w:t>
            </w:r>
            <w:r>
              <w:rPr>
                <w:vertAlign w:val="superscript"/>
              </w:rPr>
              <w:t>a</w:t>
            </w:r>
          </w:p>
        </w:tc>
      </w:tr>
      <w:tr w:rsidR="006B2AA3" w:rsidRPr="003E4D16" w14:paraId="0A3AA907" w14:textId="77777777" w:rsidTr="00E421B9">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1FF8C3D5" w14:textId="77777777" w:rsidR="006B2AA3" w:rsidRPr="00365438" w:rsidRDefault="006B2AA3" w:rsidP="00E421B9">
            <w:pPr>
              <w:spacing w:line="360" w:lineRule="auto"/>
              <w:jc w:val="center"/>
              <w:rPr>
                <w:b/>
                <w:bCs/>
                <w:i w:val="0"/>
                <w:iCs w:val="0"/>
              </w:rPr>
            </w:pPr>
            <w:r w:rsidRPr="00365438">
              <w:rPr>
                <w:b/>
                <w:bCs/>
                <w:i w:val="0"/>
                <w:iCs w:val="0"/>
              </w:rPr>
              <w:t>OPLS_2005</w:t>
            </w:r>
          </w:p>
        </w:tc>
        <w:tc>
          <w:tcPr>
            <w:tcW w:w="1249" w:type="pct"/>
            <w:tcBorders>
              <w:left w:val="nil"/>
              <w:right w:val="nil"/>
            </w:tcBorders>
            <w:shd w:val="clear" w:color="auto" w:fill="auto"/>
            <w:vAlign w:val="center"/>
          </w:tcPr>
          <w:p w14:paraId="257D84B1" w14:textId="77777777" w:rsidR="006B2AA3"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14</w:t>
            </w:r>
          </w:p>
        </w:tc>
        <w:tc>
          <w:tcPr>
            <w:tcW w:w="1248" w:type="pct"/>
            <w:tcBorders>
              <w:left w:val="nil"/>
              <w:right w:val="nil"/>
            </w:tcBorders>
            <w:shd w:val="clear" w:color="auto" w:fill="auto"/>
            <w:vAlign w:val="center"/>
          </w:tcPr>
          <w:p w14:paraId="5B584A9F" w14:textId="77777777" w:rsidR="006B2AA3"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38</w:t>
            </w:r>
          </w:p>
        </w:tc>
        <w:tc>
          <w:tcPr>
            <w:tcW w:w="1251" w:type="pct"/>
            <w:tcBorders>
              <w:left w:val="nil"/>
              <w:right w:val="nil"/>
            </w:tcBorders>
            <w:shd w:val="clear" w:color="auto" w:fill="auto"/>
            <w:vAlign w:val="center"/>
          </w:tcPr>
          <w:p w14:paraId="6533AB2C" w14:textId="77777777" w:rsidR="006B2AA3"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61</w:t>
            </w:r>
          </w:p>
        </w:tc>
      </w:tr>
      <w:tr w:rsidR="006B2AA3" w:rsidRPr="003E4D16" w14:paraId="335F6720" w14:textId="77777777" w:rsidTr="00E421B9">
        <w:trPr>
          <w:trHeight w:val="129"/>
        </w:trPr>
        <w:tc>
          <w:tcPr>
            <w:cnfStyle w:val="001000000000" w:firstRow="0" w:lastRow="0" w:firstColumn="1" w:lastColumn="0" w:oddVBand="0" w:evenVBand="0" w:oddHBand="0" w:evenHBand="0" w:firstRowFirstColumn="0" w:firstRowLastColumn="0" w:lastRowFirstColumn="0" w:lastRowLastColumn="0"/>
            <w:tcW w:w="1252" w:type="pct"/>
            <w:tcBorders>
              <w:bottom w:val="single" w:sz="12" w:space="0" w:color="auto"/>
            </w:tcBorders>
            <w:shd w:val="clear" w:color="auto" w:fill="auto"/>
            <w:vAlign w:val="center"/>
          </w:tcPr>
          <w:p w14:paraId="0773368E" w14:textId="77777777" w:rsidR="006B2AA3" w:rsidRPr="00365438" w:rsidRDefault="006B2AA3" w:rsidP="00E421B9">
            <w:pPr>
              <w:spacing w:line="360" w:lineRule="auto"/>
              <w:jc w:val="center"/>
              <w:rPr>
                <w:b/>
                <w:bCs/>
                <w:i w:val="0"/>
                <w:iCs w:val="0"/>
              </w:rPr>
            </w:pPr>
            <w:r w:rsidRPr="00365438">
              <w:rPr>
                <w:b/>
                <w:bCs/>
                <w:i w:val="0"/>
                <w:iCs w:val="0"/>
              </w:rPr>
              <w:t>OPLS3e</w:t>
            </w:r>
          </w:p>
        </w:tc>
        <w:tc>
          <w:tcPr>
            <w:tcW w:w="1249" w:type="pct"/>
            <w:tcBorders>
              <w:left w:val="nil"/>
              <w:bottom w:val="single" w:sz="12" w:space="0" w:color="auto"/>
              <w:right w:val="nil"/>
            </w:tcBorders>
            <w:shd w:val="clear" w:color="auto" w:fill="auto"/>
            <w:vAlign w:val="center"/>
          </w:tcPr>
          <w:p w14:paraId="6A00A439"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1248" w:type="pct"/>
            <w:tcBorders>
              <w:left w:val="nil"/>
              <w:bottom w:val="single" w:sz="12" w:space="0" w:color="auto"/>
              <w:right w:val="nil"/>
            </w:tcBorders>
            <w:shd w:val="clear" w:color="auto" w:fill="auto"/>
            <w:vAlign w:val="center"/>
          </w:tcPr>
          <w:p w14:paraId="35A91937"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51</w:t>
            </w:r>
          </w:p>
        </w:tc>
        <w:tc>
          <w:tcPr>
            <w:tcW w:w="1251" w:type="pct"/>
            <w:tcBorders>
              <w:left w:val="nil"/>
              <w:bottom w:val="single" w:sz="12" w:space="0" w:color="auto"/>
              <w:right w:val="nil"/>
            </w:tcBorders>
            <w:shd w:val="clear" w:color="auto" w:fill="auto"/>
            <w:vAlign w:val="center"/>
          </w:tcPr>
          <w:p w14:paraId="33392C25"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35</w:t>
            </w:r>
          </w:p>
        </w:tc>
      </w:tr>
    </w:tbl>
    <w:p w14:paraId="6E040EBD" w14:textId="77777777" w:rsidR="006B2AA3" w:rsidRPr="00CE536C" w:rsidRDefault="006B2AA3" w:rsidP="006B2AA3">
      <w:pPr>
        <w:pStyle w:val="Paragraph"/>
        <w:ind w:firstLine="0"/>
      </w:pPr>
      <w:r>
        <w:rPr>
          <w:i/>
          <w:vertAlign w:val="superscript"/>
        </w:rPr>
        <w:lastRenderedPageBreak/>
        <w:t>a</w:t>
      </w:r>
      <w:r>
        <w:t>MacroModel reported that the conformational searches completed successfully but no structures is returned, indicating the inability to handle the atom types or functional groups present in the molecules due to the absence of suitable parameters</w:t>
      </w:r>
      <w:r w:rsidRPr="0067610C">
        <w:t>.</w:t>
      </w:r>
    </w:p>
    <w:p w14:paraId="4068B3EC" w14:textId="77777777" w:rsidR="006B2AA3" w:rsidRDefault="006B2AA3" w:rsidP="006B2AA3">
      <w:pPr>
        <w:pStyle w:val="Heading3"/>
        <w:spacing w:before="0"/>
      </w:pPr>
      <w:bookmarkStart w:id="714" w:name="_Toc22242558"/>
      <w:r>
        <w:t>Programming Scripts Written</w:t>
      </w:r>
      <w:bookmarkEnd w:id="714"/>
    </w:p>
    <w:p w14:paraId="0BCB2E3E" w14:textId="77777777" w:rsidR="006B2AA3" w:rsidRPr="0075626A" w:rsidRDefault="006B2AA3" w:rsidP="006B2AA3">
      <w:pPr>
        <w:pStyle w:val="Paragraph"/>
      </w:pPr>
      <w:r>
        <w:t xml:space="preserve">All codes written by the author for the project were made publicly available on GitHub at </w:t>
      </w:r>
      <w:hyperlink r:id="rId54" w:history="1">
        <w:r>
          <w:rPr>
            <w:rStyle w:val="Hyperlink"/>
          </w:rPr>
          <w:t>https://github.com/Jon-Ting/Honours</w:t>
        </w:r>
      </w:hyperlink>
      <w:r>
        <w:t>.</w:t>
      </w:r>
    </w:p>
    <w:p w14:paraId="0CB9BB45" w14:textId="77777777" w:rsidR="006B2AA3" w:rsidRDefault="006B2AA3" w:rsidP="006B2AA3">
      <w:pPr>
        <w:pStyle w:val="Heading4"/>
      </w:pPr>
      <w:bookmarkStart w:id="715" w:name="_Toc22242559"/>
      <w:r>
        <w:t>Gaussian Job Generation and Submission</w:t>
      </w:r>
      <w:bookmarkEnd w:id="715"/>
    </w:p>
    <w:p w14:paraId="4C520920" w14:textId="77777777" w:rsidR="006B2AA3" w:rsidRPr="00BD2A5C" w:rsidRDefault="006B2AA3" w:rsidP="006B2AA3">
      <w:pPr>
        <w:pStyle w:val="Paragraph"/>
      </w:pPr>
      <w:r>
        <w:t xml:space="preserve">The Python scripts gaussian.py and settings.py in QM/run_gaussian directory work in conjunction with each other to generate Gaussian input files and submission files compatible with High-Performance Computing (HPC) clusters using PBS Pro workload management system (Raijin, Tinaroo, Awoonga, Argon). The Bash scripts </w:t>
      </w:r>
      <w:r w:rsidRPr="00CB35B4">
        <w:rPr>
          <w:i/>
        </w:rPr>
        <w:t>raijin_sub</w:t>
      </w:r>
      <w:r>
        <w:t xml:space="preserve"> and </w:t>
      </w:r>
      <w:r w:rsidRPr="00CB35B4">
        <w:rPr>
          <w:i/>
        </w:rPr>
        <w:t>rcc_sub</w:t>
      </w:r>
      <w:r>
        <w:t xml:space="preserve"> in Bash directory allows automatic submission of HPC jobs by looping through all directories.</w:t>
      </w:r>
    </w:p>
    <w:p w14:paraId="02350046" w14:textId="77777777" w:rsidR="006B2AA3" w:rsidRDefault="006B2AA3" w:rsidP="006B2AA3">
      <w:pPr>
        <w:pStyle w:val="Heading4"/>
      </w:pPr>
      <w:bookmarkStart w:id="716" w:name="_Toc22242560"/>
      <w:r>
        <w:t>Management and Modification of Files and Directories</w:t>
      </w:r>
      <w:bookmarkEnd w:id="716"/>
    </w:p>
    <w:p w14:paraId="46582345" w14:textId="77777777" w:rsidR="006B2AA3" w:rsidRDefault="006B2AA3" w:rsidP="006B2AA3">
      <w:pPr>
        <w:pStyle w:val="Paragraph"/>
      </w:pPr>
      <w:r>
        <w:t xml:space="preserve">Functions in the Python file admin.py in QM/run_gaussian directory allow easy name-changing of multiple files or directories simultaneously, generation of new directories according to existing files, grouping them correspondingly, and splitting concatenated coordinates files containing multiple molecules into files containing exclusive data of individual molecule. The </w:t>
      </w:r>
      <w:r w:rsidRPr="00CB35B4">
        <w:rPr>
          <w:i/>
        </w:rPr>
        <w:t>rpname()</w:t>
      </w:r>
      <w:r>
        <w:t xml:space="preserve"> function in the </w:t>
      </w:r>
      <w:r w:rsidRPr="00CB35B4">
        <w:rPr>
          <w:i/>
        </w:rPr>
        <w:t>.bashrc</w:t>
      </w:r>
      <w:r>
        <w:t xml:space="preserve"> file ease the name modification of entries in terminals.</w:t>
      </w:r>
    </w:p>
    <w:p w14:paraId="3E4DDD7E" w14:textId="77777777" w:rsidR="006B2AA3" w:rsidRDefault="006B2AA3" w:rsidP="006B2AA3">
      <w:pPr>
        <w:pStyle w:val="Heading4"/>
      </w:pPr>
      <w:bookmarkStart w:id="717" w:name="_Toc22242561"/>
      <w:r>
        <w:t>Post-Calculation Correction, Tabulation, and Visualisation of QM Calculation Results</w:t>
      </w:r>
      <w:bookmarkEnd w:id="717"/>
    </w:p>
    <w:p w14:paraId="4C3709EF" w14:textId="77777777" w:rsidR="006B2AA3" w:rsidRPr="00D63A02" w:rsidRDefault="006B2AA3" w:rsidP="006B2AA3">
      <w:pPr>
        <w:pStyle w:val="Paragraph"/>
      </w:pPr>
      <w:r>
        <w:t xml:space="preserve">The </w:t>
      </w:r>
      <w:r w:rsidRPr="00CB35B4">
        <w:rPr>
          <w:i/>
        </w:rPr>
        <w:t>SCS_corr()</w:t>
      </w:r>
      <w:r>
        <w:t xml:space="preserve"> function in Gaussian.py was written to carry out spin-component-scaled (SCS) correction. The QM data of interest were extracted and tabulated in Excel sheets using tabulate.py in QM/run_gaussian directory.</w:t>
      </w:r>
      <w:r w:rsidRPr="00D82B2B">
        <w:t xml:space="preserve"> </w:t>
      </w:r>
      <w:r>
        <w:t xml:space="preserve">The </w:t>
      </w:r>
      <w:r w:rsidRPr="00CB35B4">
        <w:rPr>
          <w:i/>
        </w:rPr>
        <w:t>plot_fig.py</w:t>
      </w:r>
      <w:r>
        <w:t xml:space="preserve"> in QM/visual directory obtains the settings for each figure from </w:t>
      </w:r>
      <w:r w:rsidRPr="00CB35B4">
        <w:rPr>
          <w:i/>
        </w:rPr>
        <w:t>plot_config.py</w:t>
      </w:r>
      <w:r>
        <w:t xml:space="preserve"> and generates a graph consisting of one </w:t>
      </w:r>
      <w:r>
        <w:lastRenderedPageBreak/>
        <w:t xml:space="preserve">or more subplots for each properties analysed (reactant LUMO energies, </w:t>
      </w:r>
      <m:oMath>
        <m:r>
          <w:rPr>
            <w:rFonts w:ascii="Cambria Math" w:hAnsi="Cambria Math"/>
          </w:rPr>
          <m:t>β</m:t>
        </m:r>
      </m:oMath>
      <w:r>
        <w:t xml:space="preserve">-carbon charges, and distortion-interaction analysis). The interconversions between </w:t>
      </w:r>
      <m:oMath>
        <m:r>
          <m:rPr>
            <m:sty m:val="p"/>
          </m:rPr>
          <w:rPr>
            <w:rFonts w:ascii="Cambria Math" w:hAnsi="Cambria Math"/>
          </w:rPr>
          <m:t>Δ</m:t>
        </m:r>
        <m:r>
          <w:rPr>
            <w:rFonts w:ascii="Cambria Math" w:hAnsi="Cambria Math"/>
          </w:rPr>
          <m:t>G</m:t>
        </m:r>
      </m:oMath>
      <w:r>
        <w:t xml:space="preserve"> and </w:t>
      </w:r>
      <m:oMath>
        <m:r>
          <w:rPr>
            <w:rFonts w:ascii="Cambria Math" w:hAnsi="Cambria Math"/>
          </w:rPr>
          <m:t>K</m:t>
        </m:r>
      </m:oMath>
      <w:r>
        <w:t xml:space="preserve">, and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r>
              <w:rPr>
                <w:rFonts w:ascii="Cambria Math" w:hAnsi="Cambria Math"/>
              </w:rPr>
              <m:t>rev</m:t>
            </m:r>
          </m:sub>
          <m:sup>
            <m:r>
              <w:rPr>
                <w:rFonts w:ascii="Cambria Math" w:hAnsi="Cambria Math"/>
              </w:rPr>
              <m:t>‡</m:t>
            </m:r>
          </m:sup>
        </m:sSubSup>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t xml:space="preserve"> and RT values were done using </w:t>
      </w:r>
      <w:r w:rsidRPr="00CB35B4">
        <w:rPr>
          <w:i/>
        </w:rPr>
        <w:t>calculation.py</w:t>
      </w:r>
      <w:r>
        <w:t xml:space="preserve"> in QM directory.</w:t>
      </w:r>
    </w:p>
    <w:p w14:paraId="7684E386" w14:textId="77777777" w:rsidR="006B2AA3" w:rsidRDefault="006B2AA3" w:rsidP="006B2AA3">
      <w:pPr>
        <w:pStyle w:val="Heading4"/>
      </w:pPr>
      <w:bookmarkStart w:id="718" w:name="_Toc22242562"/>
      <w:r>
        <w:t>Automated Analysis of MD Trajectories</w:t>
      </w:r>
      <w:bookmarkEnd w:id="718"/>
    </w:p>
    <w:p w14:paraId="63197361" w14:textId="77777777" w:rsidR="006B2AA3" w:rsidRPr="00174BEB" w:rsidRDefault="006B2AA3" w:rsidP="006B2AA3">
      <w:pPr>
        <w:pStyle w:val="Paragraph"/>
      </w:pPr>
      <w:r>
        <w:t xml:space="preserve">Provided the template input files for the CPPTRAJ program, </w:t>
      </w:r>
      <w:r w:rsidRPr="00CB35B4">
        <w:rPr>
          <w:i/>
        </w:rPr>
        <w:t>post_amber_md()</w:t>
      </w:r>
      <w:r>
        <w:t xml:space="preserve"> function in the </w:t>
      </w:r>
      <w:r w:rsidRPr="00CB35B4">
        <w:rPr>
          <w:i/>
        </w:rPr>
        <w:t>.bashrc</w:t>
      </w:r>
      <w:r>
        <w:t xml:space="preserve"> file which utilises other functions (</w:t>
      </w:r>
      <w:r w:rsidRPr="00CB35B4">
        <w:rPr>
          <w:i/>
        </w:rPr>
        <w:t>mkvmdtop()</w:t>
      </w:r>
      <w:r>
        <w:t xml:space="preserve"> and </w:t>
      </w:r>
      <w:r w:rsidRPr="00CB35B4">
        <w:rPr>
          <w:i/>
        </w:rPr>
        <w:t>find_min_geom()</w:t>
      </w:r>
      <w:r>
        <w:t>) was written in multiple programming languages (Bash, Sed and Awk) to automatically carry out the trajectory analysis, which includes stripping out solvent molecules and ions, setting the BTK dimers as the centre of the simulated box, reimaging the solute molecules, calculating RMSD relative to starting structure, generating VMD-compatible topology file, extracting the system properties (temperature, pressure, density, potential and kinetic energies), locating the geometry with minimum potential energy, calculating RMSD with respect to the most stable structure and generating an average structure.</w:t>
      </w:r>
    </w:p>
    <w:p w14:paraId="626C3910" w14:textId="77777777" w:rsidR="006B2AA3" w:rsidRDefault="006B2AA3" w:rsidP="006B2AA3">
      <w:pPr>
        <w:pStyle w:val="Heading4"/>
      </w:pPr>
      <w:bookmarkStart w:id="719" w:name="_Toc22242563"/>
      <w:r>
        <w:t>Preparation of MD Systems and Visualisation of MD Trajectory Analysis Results</w:t>
      </w:r>
      <w:bookmarkEnd w:id="719"/>
    </w:p>
    <w:p w14:paraId="6CD5F912" w14:textId="77777777" w:rsidR="006B2AA3" w:rsidRDefault="006B2AA3" w:rsidP="006B2AA3">
      <w:pPr>
        <w:pStyle w:val="Paragraph"/>
      </w:pPr>
      <w:r>
        <w:t xml:space="preserve">The Python files </w:t>
      </w:r>
      <w:r w:rsidRPr="00CB35B4">
        <w:rPr>
          <w:i/>
        </w:rPr>
        <w:t>prep_mtb.py</w:t>
      </w:r>
      <w:r>
        <w:t xml:space="preserve"> and </w:t>
      </w:r>
      <w:r w:rsidRPr="00CB35B4">
        <w:rPr>
          <w:i/>
        </w:rPr>
        <w:t>sum.py</w:t>
      </w:r>
      <w:r>
        <w:t xml:space="preserve"> were written to ensure the parameters of the non-standard amino acids, especially the total charges of the corresponding systems are correct. The former provides functionality to map the overlapping atoms between 2 molecules, which could potentially be of use for other usage in the future. The plotting of the analysis of MD results was done </w:t>
      </w:r>
      <w:commentRangeStart w:id="720"/>
      <w:r w:rsidRPr="00CB35B4">
        <w:t xml:space="preserve">using </w:t>
      </w:r>
      <w:commentRangeEnd w:id="720"/>
      <w:r>
        <w:rPr>
          <w:rStyle w:val="CommentReference"/>
        </w:rPr>
        <w:commentReference w:id="720"/>
      </w:r>
      <w:r w:rsidRPr="00910567">
        <w:rPr>
          <w:i/>
        </w:rPr>
        <w:t>base_id.py</w:t>
      </w:r>
      <w:r>
        <w:t xml:space="preserve">, </w:t>
      </w:r>
      <w:r w:rsidRPr="00910567">
        <w:rPr>
          <w:i/>
        </w:rPr>
        <w:t>SC_bond_dist.py</w:t>
      </w:r>
      <w:r>
        <w:t xml:space="preserve">, </w:t>
      </w:r>
      <w:r w:rsidRPr="00910567">
        <w:rPr>
          <w:i/>
        </w:rPr>
        <w:t>bb_rmsd.py</w:t>
      </w:r>
      <w:r>
        <w:t xml:space="preserve">, </w:t>
      </w:r>
      <w:r w:rsidRPr="00910567">
        <w:rPr>
          <w:i/>
        </w:rPr>
        <w:t>hbond_analysis.py</w:t>
      </w:r>
      <w:r>
        <w:t xml:space="preserve">, and </w:t>
      </w:r>
      <w:r w:rsidRPr="00910567">
        <w:rPr>
          <w:i/>
        </w:rPr>
        <w:t>lig_dihedral.py</w:t>
      </w:r>
      <w:r w:rsidRPr="00CB35B4">
        <w:t xml:space="preserve"> </w:t>
      </w:r>
      <w:r>
        <w:t>in the MD directory.</w:t>
      </w:r>
    </w:p>
    <w:p w14:paraId="67C114B5" w14:textId="77777777" w:rsidR="006B2AA3" w:rsidRPr="00CE536C" w:rsidRDefault="006B2AA3" w:rsidP="006B2AA3">
      <w:pPr>
        <w:pStyle w:val="Paragraph"/>
      </w:pPr>
    </w:p>
    <w:p w14:paraId="7544569E" w14:textId="77777777" w:rsidR="006B2AA3" w:rsidRDefault="006B2AA3" w:rsidP="006B2AA3">
      <w:r>
        <w:fldChar w:fldCharType="begin"/>
      </w:r>
      <w:r>
        <w:instrText xml:space="preserve"> ADDIN </w:instrText>
      </w:r>
      <w:r>
        <w:fldChar w:fldCharType="end"/>
      </w:r>
    </w:p>
    <w:p w14:paraId="166C2E6F" w14:textId="209BAFA8" w:rsidR="00815221" w:rsidRPr="00815221" w:rsidRDefault="00815221" w:rsidP="00815221">
      <w:pPr>
        <w:pStyle w:val="Heading2"/>
      </w:pPr>
      <w:r>
        <w:t>Extra Figures</w:t>
      </w:r>
    </w:p>
    <w:p w14:paraId="1E460C1E" w14:textId="77777777" w:rsidR="00815221" w:rsidRDefault="00815221" w:rsidP="0066638A">
      <w:pPr>
        <w:pStyle w:val="Heading3"/>
        <w:spacing w:before="0"/>
      </w:pPr>
      <w:bookmarkStart w:id="721" w:name="_Toc22242554"/>
      <w:r>
        <w:t>Plotted Figures from Distance Analyses</w:t>
      </w:r>
      <w:bookmarkEnd w:id="721"/>
    </w:p>
    <w:p w14:paraId="004BB052" w14:textId="51E31E4D" w:rsidR="00815221" w:rsidRPr="00003B81" w:rsidRDefault="00815221" w:rsidP="00815221">
      <w:pPr>
        <w:pStyle w:val="Paragraph"/>
      </w:pPr>
      <w:r>
        <w:lastRenderedPageBreak/>
        <w:t xml:space="preserve">In an effort to search for species with the potential of acting as base catalyst for the thiol additions/eliminations, the distances of the basic (histidine, lysine and arginine) and acidic (aspartate and glutamate) residues from the protons to be abstracted as functions of simulation time are plotted. Figure </w:t>
      </w:r>
      <w:r w:rsidR="00EE1ED0">
        <w:t>6.1</w:t>
      </w:r>
      <w:r>
        <w:t xml:space="preserve"> and </w:t>
      </w:r>
      <w:r w:rsidR="00EE1ED0">
        <w:t>6.2</w:t>
      </w:r>
      <w:r>
        <w:t xml:space="preserve"> showed the trajectories of the charged residues that have approached the protons of interest to within 10 Å at any point of the simulations.</w:t>
      </w:r>
    </w:p>
    <w:p w14:paraId="72B7EFF6" w14:textId="77777777" w:rsidR="00815221" w:rsidRDefault="00815221" w:rsidP="0011570F">
      <w:pPr>
        <w:pStyle w:val="Heading4"/>
      </w:pPr>
      <w:bookmarkStart w:id="722" w:name="_Toc22242555"/>
      <w:r>
        <w:t>Potential Base for Thiol Additions</w:t>
      </w:r>
      <w:bookmarkEnd w:id="722"/>
    </w:p>
    <w:p w14:paraId="157D96B9" w14:textId="77777777" w:rsidR="00815221" w:rsidRDefault="00815221" w:rsidP="0066638A">
      <w:pPr>
        <w:jc w:val="center"/>
      </w:pPr>
      <w:r w:rsidRPr="0032174E">
        <w:rPr>
          <w:noProof/>
          <w:lang w:val="en-AU"/>
        </w:rPr>
        <mc:AlternateContent>
          <mc:Choice Requires="wps">
            <w:drawing>
              <wp:anchor distT="0" distB="0" distL="114300" distR="114300" simplePos="0" relativeHeight="251826176" behindDoc="0" locked="0" layoutInCell="1" allowOverlap="1" wp14:anchorId="3C791AC5" wp14:editId="0D04D89A">
                <wp:simplePos x="0" y="0"/>
                <wp:positionH relativeFrom="margin">
                  <wp:posOffset>-95250</wp:posOffset>
                </wp:positionH>
                <wp:positionV relativeFrom="paragraph">
                  <wp:posOffset>-77038</wp:posOffset>
                </wp:positionV>
                <wp:extent cx="389106" cy="282102"/>
                <wp:effectExtent l="0" t="0" r="0" b="0"/>
                <wp:wrapNone/>
                <wp:docPr id="35"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7F8AFC86" w14:textId="77777777" w:rsidR="00915437" w:rsidRDefault="00915437" w:rsidP="00815221">
                            <w:r>
                              <w:rPr>
                                <w:lang w:val="en-AU"/>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3C791AC5" id="_x0000_t202" coordsize="21600,21600" o:spt="202" path="m,l,21600r21600,l21600,xe">
                <v:stroke joinstyle="miter"/>
                <v:path gradientshapeok="t" o:connecttype="rect"/>
              </v:shapetype>
              <v:shape id="TextBox 4" o:spid="_x0000_s1026" type="#_x0000_t202" style="position:absolute;left:0;text-align:left;margin-left:-7.5pt;margin-top:-6.05pt;width:30.65pt;height:22.2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" filled="f" stroked="f">
                <v:textbox>
                  <w:txbxContent>
                    <w:p w14:paraId="7F8AFC86" w14:textId="77777777" w:rsidR="00915437" w:rsidRDefault="00915437" w:rsidP="00815221">
                      <w:r>
                        <w:rPr>
                          <w:lang w:val="en-AU"/>
                        </w:rPr>
                        <w:t>(a)</w:t>
                      </w:r>
                    </w:p>
                  </w:txbxContent>
                </v:textbox>
                <w10:wrap anchorx="margin"/>
              </v:shape>
            </w:pict>
          </mc:Fallback>
        </mc:AlternateContent>
      </w:r>
      <w:r w:rsidRPr="002529A8">
        <w:rPr>
          <w:noProof/>
          <w:lang w:val="en-AU"/>
        </w:rPr>
        <w:drawing>
          <wp:inline distT="0" distB="0" distL="0" distR="0" wp14:anchorId="0DF6480B" wp14:editId="2070A1BD">
            <wp:extent cx="5241969" cy="59531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361"/>
                    <a:stretch/>
                  </pic:blipFill>
                  <pic:spPr bwMode="auto">
                    <a:xfrm>
                      <a:off x="0" y="0"/>
                      <a:ext cx="5254336" cy="5967170"/>
                    </a:xfrm>
                    <a:prstGeom prst="rect">
                      <a:avLst/>
                    </a:prstGeom>
                    <a:ln>
                      <a:noFill/>
                    </a:ln>
                    <a:extLst>
                      <a:ext uri="{53640926-AAD7-44D8-BBD7-CCE9431645EC}">
                        <a14:shadowObscured xmlns:a14="http://schemas.microsoft.com/office/drawing/2010/main"/>
                      </a:ext>
                    </a:extLst>
                  </pic:spPr>
                </pic:pic>
              </a:graphicData>
            </a:graphic>
          </wp:inline>
        </w:drawing>
      </w:r>
    </w:p>
    <w:p w14:paraId="0E0BFDB8" w14:textId="77777777" w:rsidR="00815221" w:rsidRDefault="00815221" w:rsidP="0066638A">
      <w:pPr>
        <w:jc w:val="center"/>
      </w:pPr>
      <w:r w:rsidRPr="0032174E">
        <w:rPr>
          <w:noProof/>
          <w:lang w:val="en-AU"/>
        </w:rPr>
        <w:lastRenderedPageBreak/>
        <mc:AlternateContent>
          <mc:Choice Requires="wps">
            <w:drawing>
              <wp:anchor distT="0" distB="0" distL="114300" distR="114300" simplePos="0" relativeHeight="251825152" behindDoc="0" locked="0" layoutInCell="1" allowOverlap="1" wp14:anchorId="1034A61A" wp14:editId="4ED4E007">
                <wp:simplePos x="0" y="0"/>
                <wp:positionH relativeFrom="margin">
                  <wp:posOffset>-104775</wp:posOffset>
                </wp:positionH>
                <wp:positionV relativeFrom="paragraph">
                  <wp:posOffset>-67513</wp:posOffset>
                </wp:positionV>
                <wp:extent cx="389106" cy="282102"/>
                <wp:effectExtent l="0" t="0" r="0" b="0"/>
                <wp:wrapNone/>
                <wp:docPr id="21"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12069BCA" w14:textId="77777777" w:rsidR="00915437" w:rsidRDefault="00915437" w:rsidP="00815221">
                            <w:r>
                              <w:rPr>
                                <w:lang w:val="en-AU"/>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034A61A" id="_x0000_s1027" type="#_x0000_t202" style="position:absolute;left:0;text-align:left;margin-left:-8.25pt;margin-top:-5.3pt;width:30.65pt;height:22.2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" filled="f" stroked="f">
                <v:textbox>
                  <w:txbxContent>
                    <w:p w14:paraId="12069BCA" w14:textId="77777777" w:rsidR="00915437" w:rsidRDefault="00915437" w:rsidP="00815221">
                      <w:r>
                        <w:rPr>
                          <w:lang w:val="en-AU"/>
                        </w:rPr>
                        <w:t>(b)</w:t>
                      </w:r>
                    </w:p>
                  </w:txbxContent>
                </v:textbox>
                <w10:wrap anchorx="margin"/>
              </v:shape>
            </w:pict>
          </mc:Fallback>
        </mc:AlternateContent>
      </w:r>
      <w:r w:rsidRPr="002529A8">
        <w:rPr>
          <w:noProof/>
          <w:lang w:val="en-AU"/>
        </w:rPr>
        <w:drawing>
          <wp:inline distT="0" distB="0" distL="0" distR="0" wp14:anchorId="57A3494E" wp14:editId="7654B433">
            <wp:extent cx="5267325" cy="599180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204"/>
                    <a:stretch/>
                  </pic:blipFill>
                  <pic:spPr bwMode="auto">
                    <a:xfrm>
                      <a:off x="0" y="0"/>
                      <a:ext cx="5275784" cy="6001423"/>
                    </a:xfrm>
                    <a:prstGeom prst="rect">
                      <a:avLst/>
                    </a:prstGeom>
                    <a:ln>
                      <a:noFill/>
                    </a:ln>
                    <a:extLst>
                      <a:ext uri="{53640926-AAD7-44D8-BBD7-CCE9431645EC}">
                        <a14:shadowObscured xmlns:a14="http://schemas.microsoft.com/office/drawing/2010/main"/>
                      </a:ext>
                    </a:extLst>
                  </pic:spPr>
                </pic:pic>
              </a:graphicData>
            </a:graphic>
          </wp:inline>
        </w:drawing>
      </w:r>
    </w:p>
    <w:p w14:paraId="7D112C65" w14:textId="001CB3D2" w:rsidR="00815221" w:rsidRDefault="00815221" w:rsidP="00815221">
      <w:r>
        <w:rPr>
          <w:b/>
        </w:rPr>
        <w:t xml:space="preserve">Figure </w:t>
      </w:r>
      <w:r w:rsidR="00EE1ED0">
        <w:rPr>
          <w:b/>
        </w:rPr>
        <w:t>6.1</w:t>
      </w:r>
      <w:r w:rsidRPr="00C03498">
        <w:rPr>
          <w:b/>
        </w:rPr>
        <w:t>.</w:t>
      </w:r>
      <w:r>
        <w:t xml:space="preserve"> Distance between charged residues of interest and the thiol proton of the unreacted Cys481 of the noncovalently bound BTK containing inhibitors </w:t>
      </w:r>
      <w:r>
        <w:rPr>
          <w:b/>
        </w:rPr>
        <w:t xml:space="preserve">3 </w:t>
      </w:r>
      <w:r w:rsidRPr="000548FD">
        <w:t xml:space="preserve">in replicates </w:t>
      </w:r>
      <w:r>
        <w:t xml:space="preserve">(a) </w:t>
      </w:r>
      <w:r w:rsidRPr="000548FD">
        <w:t xml:space="preserve">1 and </w:t>
      </w:r>
      <w:r>
        <w:t xml:space="preserve">(2) </w:t>
      </w:r>
      <w:r w:rsidRPr="000548FD">
        <w:t>2</w:t>
      </w:r>
      <w:r w:rsidRPr="007B1CEF">
        <w:t>.</w:t>
      </w:r>
    </w:p>
    <w:p w14:paraId="16E11382" w14:textId="77777777" w:rsidR="00815221" w:rsidRPr="00393B7B" w:rsidRDefault="00815221" w:rsidP="0011570F">
      <w:pPr>
        <w:pStyle w:val="Heading4"/>
      </w:pPr>
      <w:bookmarkStart w:id="723" w:name="_Toc22242556"/>
      <w:r>
        <w:lastRenderedPageBreak/>
        <w:t>Potential Base for Thiol Eliminations</w:t>
      </w:r>
      <w:bookmarkEnd w:id="723"/>
    </w:p>
    <w:p w14:paraId="53B61C98" w14:textId="77777777" w:rsidR="00815221" w:rsidRDefault="00815221" w:rsidP="00815221">
      <w:pPr>
        <w:pStyle w:val="Paragraph"/>
        <w:ind w:firstLine="0"/>
        <w:jc w:val="center"/>
      </w:pPr>
      <w:r w:rsidRPr="0032174E">
        <w:rPr>
          <w:noProof/>
          <w:lang w:val="en-AU"/>
        </w:rPr>
        <mc:AlternateContent>
          <mc:Choice Requires="wps">
            <w:drawing>
              <wp:anchor distT="0" distB="0" distL="114300" distR="114300" simplePos="0" relativeHeight="251823104" behindDoc="0" locked="0" layoutInCell="1" allowOverlap="1" wp14:anchorId="69D54B8E" wp14:editId="36C0636C">
                <wp:simplePos x="0" y="0"/>
                <wp:positionH relativeFrom="margin">
                  <wp:posOffset>-105410</wp:posOffset>
                </wp:positionH>
                <wp:positionV relativeFrom="paragraph">
                  <wp:posOffset>-37262</wp:posOffset>
                </wp:positionV>
                <wp:extent cx="389106" cy="282102"/>
                <wp:effectExtent l="0" t="0" r="0" b="0"/>
                <wp:wrapNone/>
                <wp:docPr id="11"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229358A5" w14:textId="77777777" w:rsidR="00915437" w:rsidRDefault="00915437" w:rsidP="00815221">
                            <w:r>
                              <w:rPr>
                                <w:lang w:val="en-AU"/>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D54B8E" id="_x0000_s1028" type="#_x0000_t202" style="position:absolute;left:0;text-align:left;margin-left:-8.3pt;margin-top:-2.95pt;width:30.65pt;height:22.2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" filled="f" stroked="f">
                <v:textbox>
                  <w:txbxContent>
                    <w:p w14:paraId="229358A5" w14:textId="77777777" w:rsidR="00915437" w:rsidRDefault="00915437" w:rsidP="00815221">
                      <w:r>
                        <w:rPr>
                          <w:lang w:val="en-AU"/>
                        </w:rPr>
                        <w:t>(a)</w:t>
                      </w:r>
                    </w:p>
                  </w:txbxContent>
                </v:textbox>
                <w10:wrap anchorx="margin"/>
              </v:shape>
            </w:pict>
          </mc:Fallback>
        </mc:AlternateContent>
      </w:r>
      <w:r w:rsidRPr="00173D24">
        <w:rPr>
          <w:noProof/>
          <w:lang w:val="en-AU"/>
        </w:rPr>
        <w:drawing>
          <wp:inline distT="0" distB="0" distL="0" distR="0" wp14:anchorId="0DB3021A" wp14:editId="5A7D533E">
            <wp:extent cx="5143500" cy="5879618"/>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740"/>
                    <a:stretch/>
                  </pic:blipFill>
                  <pic:spPr bwMode="auto">
                    <a:xfrm>
                      <a:off x="0" y="0"/>
                      <a:ext cx="5195451" cy="5939004"/>
                    </a:xfrm>
                    <a:prstGeom prst="rect">
                      <a:avLst/>
                    </a:prstGeom>
                    <a:ln>
                      <a:noFill/>
                    </a:ln>
                    <a:extLst>
                      <a:ext uri="{53640926-AAD7-44D8-BBD7-CCE9431645EC}">
                        <a14:shadowObscured xmlns:a14="http://schemas.microsoft.com/office/drawing/2010/main"/>
                      </a:ext>
                    </a:extLst>
                  </pic:spPr>
                </pic:pic>
              </a:graphicData>
            </a:graphic>
          </wp:inline>
        </w:drawing>
      </w:r>
    </w:p>
    <w:p w14:paraId="0C73E02B" w14:textId="77777777" w:rsidR="00815221" w:rsidRDefault="00815221" w:rsidP="00815221">
      <w:pPr>
        <w:pStyle w:val="Paragraph"/>
        <w:ind w:firstLine="0"/>
        <w:jc w:val="center"/>
      </w:pPr>
      <w:r w:rsidRPr="0032174E">
        <w:rPr>
          <w:noProof/>
          <w:lang w:val="en-AU"/>
        </w:rPr>
        <w:lastRenderedPageBreak/>
        <mc:AlternateContent>
          <mc:Choice Requires="wps">
            <w:drawing>
              <wp:anchor distT="0" distB="0" distL="114300" distR="114300" simplePos="0" relativeHeight="251824128" behindDoc="0" locked="0" layoutInCell="1" allowOverlap="1" wp14:anchorId="4D07CDD7" wp14:editId="3F708972">
                <wp:simplePos x="0" y="0"/>
                <wp:positionH relativeFrom="margin">
                  <wp:posOffset>-105842</wp:posOffset>
                </wp:positionH>
                <wp:positionV relativeFrom="paragraph">
                  <wp:posOffset>-76835</wp:posOffset>
                </wp:positionV>
                <wp:extent cx="389106" cy="282102"/>
                <wp:effectExtent l="0" t="0" r="0" b="0"/>
                <wp:wrapNone/>
                <wp:docPr id="17"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09BC77A1" w14:textId="77777777" w:rsidR="00915437" w:rsidRDefault="00915437" w:rsidP="00815221">
                            <w:r>
                              <w:rPr>
                                <w:lang w:val="en-AU"/>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D07CDD7" id="_x0000_s1029" type="#_x0000_t202" style="position:absolute;left:0;text-align:left;margin-left:-8.35pt;margin-top:-6.05pt;width:30.65pt;height:22.2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" filled="f" stroked="f">
                <v:textbox>
                  <w:txbxContent>
                    <w:p w14:paraId="09BC77A1" w14:textId="77777777" w:rsidR="00915437" w:rsidRDefault="00915437" w:rsidP="00815221">
                      <w:r>
                        <w:rPr>
                          <w:lang w:val="en-AU"/>
                        </w:rPr>
                        <w:t>(b)</w:t>
                      </w:r>
                    </w:p>
                  </w:txbxContent>
                </v:textbox>
                <w10:wrap anchorx="margin"/>
              </v:shape>
            </w:pict>
          </mc:Fallback>
        </mc:AlternateContent>
      </w:r>
      <w:r w:rsidRPr="00E33F25">
        <w:rPr>
          <w:noProof/>
          <w:lang w:val="en-AU"/>
        </w:rPr>
        <w:drawing>
          <wp:inline distT="0" distB="0" distL="0" distR="0" wp14:anchorId="5B55BA2C" wp14:editId="66B9BA74">
            <wp:extent cx="4772025" cy="36263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5010"/>
                    <a:stretch/>
                  </pic:blipFill>
                  <pic:spPr bwMode="auto">
                    <a:xfrm>
                      <a:off x="0" y="0"/>
                      <a:ext cx="4834288" cy="3673683"/>
                    </a:xfrm>
                    <a:prstGeom prst="rect">
                      <a:avLst/>
                    </a:prstGeom>
                    <a:ln>
                      <a:noFill/>
                    </a:ln>
                    <a:extLst>
                      <a:ext uri="{53640926-AAD7-44D8-BBD7-CCE9431645EC}">
                        <a14:shadowObscured xmlns:a14="http://schemas.microsoft.com/office/drawing/2010/main"/>
                      </a:ext>
                    </a:extLst>
                  </pic:spPr>
                </pic:pic>
              </a:graphicData>
            </a:graphic>
          </wp:inline>
        </w:drawing>
      </w:r>
    </w:p>
    <w:p w14:paraId="546B8924" w14:textId="7D793C90" w:rsidR="00815221" w:rsidRDefault="00815221" w:rsidP="00815221">
      <w:r>
        <w:rPr>
          <w:b/>
        </w:rPr>
        <w:t xml:space="preserve">Figure </w:t>
      </w:r>
      <w:r w:rsidR="00EE1ED0">
        <w:rPr>
          <w:b/>
        </w:rPr>
        <w:t>6.2</w:t>
      </w:r>
      <w:r w:rsidRPr="00C03498">
        <w:rPr>
          <w:b/>
        </w:rPr>
        <w:t>.</w:t>
      </w:r>
      <w:r>
        <w:t xml:space="preserve"> Distance between charged residues of interest and the C</w:t>
      </w:r>
      <m:oMath>
        <m:r>
          <m:rPr>
            <m:sty m:val="p"/>
          </m:rPr>
          <w:rPr>
            <w:rFonts w:ascii="Cambria Math" w:hAnsi="Cambria Math"/>
          </w:rPr>
          <m:t>α</m:t>
        </m:r>
      </m:oMath>
      <w:r>
        <w:t xml:space="preserve"> proton of the covalently bound (a) </w:t>
      </w:r>
      <w:r>
        <w:rPr>
          <w:b/>
        </w:rPr>
        <w:t>1</w:t>
      </w:r>
      <w:r>
        <w:t xml:space="preserve"> and (b) </w:t>
      </w:r>
      <w:r>
        <w:rPr>
          <w:b/>
        </w:rPr>
        <w:t>3</w:t>
      </w:r>
      <w:r w:rsidRPr="007B1CEF">
        <w:t>.</w:t>
      </w:r>
    </w:p>
    <w:p w14:paraId="6003D1F7" w14:textId="77777777" w:rsidR="0011570F" w:rsidRDefault="0011570F" w:rsidP="0011570F">
      <w:pPr>
        <w:pStyle w:val="Heading3"/>
      </w:pPr>
      <w:bookmarkStart w:id="724" w:name="_Toc22242557"/>
      <w:bookmarkStart w:id="725" w:name="_Toc22242548"/>
      <w:bookmarkEnd w:id="712"/>
      <w:r>
        <w:t>Energy Barriers for Different Thiol Elimination M</w:t>
      </w:r>
      <w:r w:rsidRPr="00723853">
        <w:t>echanisms</w:t>
      </w:r>
      <w:bookmarkEnd w:id="724"/>
    </w:p>
    <w:p w14:paraId="7DD61639" w14:textId="55768FA6" w:rsidR="00EE1ED0" w:rsidRDefault="00EE1ED0" w:rsidP="00EE1ED0">
      <w:pPr>
        <w:pStyle w:val="Paragraph"/>
      </w:pPr>
      <w:r>
        <w:t xml:space="preserve">The </w:t>
      </w:r>
      <w:r w:rsidR="00E045AF">
        <w:t>elimination barriers for the thiol eliminations via different mechanisms are calculated and plotted in Chart 6.1.</w:t>
      </w:r>
    </w:p>
    <w:p w14:paraId="0D9AD80F" w14:textId="44294202" w:rsidR="0011570F" w:rsidRDefault="0011570F" w:rsidP="0011570F">
      <w:pPr>
        <w:pStyle w:val="TableHeading"/>
      </w:pPr>
      <w:r w:rsidRPr="007934B9">
        <w:t xml:space="preserve">Chart </w:t>
      </w:r>
      <w:r w:rsidR="00EE1ED0">
        <w:t>6</w:t>
      </w:r>
      <w:r>
        <w:t>.1</w:t>
      </w:r>
      <w:r w:rsidRPr="007934B9">
        <w:t xml:space="preserve">. </w:t>
      </w:r>
      <w:r>
        <w:t>Activation Barriers for Different Thiol Elimination M</w:t>
      </w:r>
      <w:r w:rsidRPr="00723853">
        <w:t>echanisms</w:t>
      </w:r>
    </w:p>
    <w:p w14:paraId="085F7D70" w14:textId="62153CCA" w:rsidR="0011570F" w:rsidRDefault="0011570F" w:rsidP="0011570F">
      <w:pPr>
        <w:jc w:val="center"/>
      </w:pPr>
      <w:r w:rsidRPr="00474B9F">
        <w:rPr>
          <w:noProof/>
          <w:lang w:val="en-AU"/>
        </w:rPr>
        <w:lastRenderedPageBreak/>
        <w:drawing>
          <wp:inline distT="0" distB="0" distL="0" distR="0" wp14:anchorId="525BD7D3" wp14:editId="2ADC7171">
            <wp:extent cx="4458788" cy="33440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9275" cy="3359456"/>
                    </a:xfrm>
                    <a:prstGeom prst="rect">
                      <a:avLst/>
                    </a:prstGeom>
                  </pic:spPr>
                </pic:pic>
              </a:graphicData>
            </a:graphic>
          </wp:inline>
        </w:drawing>
      </w:r>
      <w:bookmarkEnd w:id="725"/>
    </w:p>
    <w:sectPr w:rsidR="0011570F" w:rsidSect="00C047B8">
      <w:footerReference w:type="default" r:id="rId60"/>
      <w:pgSz w:w="11906" w:h="16838"/>
      <w:pgMar w:top="1440" w:right="1440" w:bottom="1440" w:left="1440" w:header="709"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on Ting" w:date="2019-10-10T22:19:00Z" w:initials="JT">
    <w:p w14:paraId="6F82DD44" w14:textId="77777777" w:rsidR="00915437" w:rsidRDefault="00915437" w:rsidP="00B151C9">
      <w:pPr>
        <w:pStyle w:val="CommentText"/>
      </w:pPr>
      <w:r>
        <w:rPr>
          <w:rStyle w:val="CommentReference"/>
        </w:rPr>
        <w:annotationRef/>
      </w:r>
      <w:r>
        <w:t>Seminar questions to prepare:</w:t>
      </w:r>
    </w:p>
    <w:p w14:paraId="494E1440" w14:textId="77777777" w:rsidR="00915437" w:rsidRDefault="00915437" w:rsidP="00B151C9">
      <w:pPr>
        <w:pStyle w:val="CommentText"/>
        <w:numPr>
          <w:ilvl w:val="0"/>
          <w:numId w:val="44"/>
        </w:numPr>
      </w:pPr>
      <w:r>
        <w:t xml:space="preserve">Why do MA favours thiol over </w:t>
      </w:r>
      <w:proofErr w:type="gramStart"/>
      <w:r>
        <w:t>other</w:t>
      </w:r>
      <w:proofErr w:type="gramEnd"/>
      <w:r>
        <w:t xml:space="preserve"> Nu?</w:t>
      </w:r>
    </w:p>
    <w:p w14:paraId="196C08E1" w14:textId="0F20D00F" w:rsidR="00915437" w:rsidRDefault="00915437" w:rsidP="00B151C9">
      <w:pPr>
        <w:pStyle w:val="CommentText"/>
        <w:numPr>
          <w:ilvl w:val="0"/>
          <w:numId w:val="44"/>
        </w:numPr>
      </w:pPr>
      <w:r>
        <w:t>Usage of aspirin, penicillin, Fosfomycin</w:t>
      </w:r>
    </w:p>
    <w:p w14:paraId="198C0E6F" w14:textId="77777777" w:rsidR="00915437" w:rsidRDefault="00915437" w:rsidP="00B151C9">
      <w:pPr>
        <w:pStyle w:val="CommentText"/>
        <w:numPr>
          <w:ilvl w:val="0"/>
          <w:numId w:val="44"/>
        </w:numPr>
      </w:pPr>
      <w:r>
        <w:t xml:space="preserve">What do </w:t>
      </w:r>
      <w:proofErr w:type="gramStart"/>
      <w:r>
        <w:t>all of</w:t>
      </w:r>
      <w:proofErr w:type="gramEnd"/>
      <w:r>
        <w:t xml:space="preserve"> these settings you chose for your MD simulations mean? (I.e. do you know what you were doing, or were you just doing what somebody instructed you to do)</w:t>
      </w:r>
    </w:p>
    <w:p w14:paraId="63497486" w14:textId="487E8B2D" w:rsidR="00915437" w:rsidRDefault="00915437" w:rsidP="00B151C9">
      <w:pPr>
        <w:pStyle w:val="CommentText"/>
        <w:numPr>
          <w:ilvl w:val="0"/>
          <w:numId w:val="44"/>
        </w:numPr>
      </w:pPr>
      <w:r>
        <w:t>Seminar question: Does the correlation between the barriers and the distortion energies have any predictive utility?</w:t>
      </w:r>
    </w:p>
  </w:comment>
  <w:comment w:id="1" w:author="Jon Ting" w:date="2019-10-17T22:03:00Z" w:initials="JT">
    <w:p w14:paraId="3795ECEC" w14:textId="24FD4C14" w:rsidR="00915437" w:rsidRDefault="00915437">
      <w:pPr>
        <w:pStyle w:val="CommentText"/>
      </w:pPr>
      <w:r>
        <w:rPr>
          <w:rStyle w:val="CommentReference"/>
        </w:rPr>
        <w:annotationRef/>
      </w:r>
      <w:r>
        <w:t>Jon, can you make a note to talk with me about this section please? (Before you submit)</w:t>
      </w:r>
    </w:p>
  </w:comment>
  <w:comment w:id="3" w:author="Jon Ting" w:date="2019-10-16T23:37:00Z" w:initials="JT">
    <w:p w14:paraId="11EF37A3" w14:textId="49CDFBAD" w:rsidR="00915437" w:rsidRDefault="00915437">
      <w:pPr>
        <w:pStyle w:val="CommentText"/>
      </w:pPr>
      <w:r>
        <w:rPr>
          <w:rStyle w:val="CommentReference"/>
        </w:rPr>
        <w:annotationRef/>
      </w:r>
      <w:r>
        <w:t>To be completed</w:t>
      </w:r>
    </w:p>
  </w:comment>
  <w:comment w:id="8" w:author="Jon Ting" w:date="2019-10-12T11:44:00Z" w:initials="JT">
    <w:p w14:paraId="63E65469" w14:textId="40071086" w:rsidR="00915437" w:rsidRDefault="00915437" w:rsidP="00B151C9">
      <w:pPr>
        <w:pStyle w:val="CommentText"/>
      </w:pPr>
      <w:r>
        <w:rPr>
          <w:rStyle w:val="CommentReference"/>
        </w:rPr>
        <w:annotationRef/>
      </w:r>
      <w:r>
        <w:t>Check Abbrev (both ways) and Ref before submitting</w:t>
      </w:r>
    </w:p>
    <w:p w14:paraId="6A11C64F" w14:textId="2A247068" w:rsidR="00915437" w:rsidRDefault="00915437" w:rsidP="00B151C9">
      <w:pPr>
        <w:pStyle w:val="CommentText"/>
      </w:pPr>
    </w:p>
    <w:p w14:paraId="1C1DE8C0" w14:textId="77777777" w:rsidR="00915437" w:rsidRDefault="00915437" w:rsidP="00B151C9">
      <w:pPr>
        <w:pStyle w:val="CommentText"/>
      </w:pPr>
      <w:r>
        <w:t>Put captions on the same page</w:t>
      </w:r>
    </w:p>
    <w:p w14:paraId="62A5CB4F" w14:textId="77777777" w:rsidR="00915437" w:rsidRDefault="00915437" w:rsidP="00B151C9">
      <w:pPr>
        <w:pStyle w:val="CommentText"/>
      </w:pPr>
    </w:p>
    <w:p w14:paraId="1346BC30" w14:textId="036EB2F0" w:rsidR="00915437" w:rsidRDefault="00915437" w:rsidP="004F5F84">
      <w:pPr>
        <w:pStyle w:val="CommentText"/>
      </w:pPr>
      <w:r>
        <w:t>Check fig table chart numbers</w:t>
      </w:r>
    </w:p>
    <w:p w14:paraId="5E179018" w14:textId="77777777" w:rsidR="00915437" w:rsidRDefault="00915437" w:rsidP="004F5F84">
      <w:pPr>
        <w:pStyle w:val="CommentText"/>
      </w:pPr>
    </w:p>
    <w:p w14:paraId="40625DC8" w14:textId="77777777" w:rsidR="00915437" w:rsidRDefault="00915437" w:rsidP="00AB0AFA">
      <w:pPr>
        <w:pStyle w:val="CommentText"/>
      </w:pPr>
      <w:r>
        <w:t>Be specific</w:t>
      </w:r>
    </w:p>
    <w:p w14:paraId="12772B12" w14:textId="18B4A3E4" w:rsidR="00915437" w:rsidRDefault="00915437" w:rsidP="00AB0AFA">
      <w:pPr>
        <w:pStyle w:val="CommentText"/>
      </w:pPr>
      <w:r>
        <w:t>Plot of Y against X…</w:t>
      </w:r>
    </w:p>
    <w:p w14:paraId="56F8CE5A" w14:textId="3CBF5573" w:rsidR="00915437" w:rsidRDefault="00915437" w:rsidP="004F5F84">
      <w:pPr>
        <w:pStyle w:val="CommentText"/>
      </w:pPr>
    </w:p>
    <w:p w14:paraId="133DFFD6" w14:textId="10419B79" w:rsidR="00915437" w:rsidRDefault="00915437" w:rsidP="004F5F84">
      <w:pPr>
        <w:pStyle w:val="CommentText"/>
      </w:pPr>
      <w:r>
        <w:t>Change the order of methods regarding benchmarking</w:t>
      </w:r>
    </w:p>
    <w:p w14:paraId="3FF61A18" w14:textId="557E8D02" w:rsidR="00915437" w:rsidRDefault="00915437" w:rsidP="004F5F84">
      <w:pPr>
        <w:pStyle w:val="CommentText"/>
      </w:pPr>
    </w:p>
    <w:p w14:paraId="7DCFC554" w14:textId="1A7B0FB9" w:rsidR="00915437" w:rsidRDefault="00915437" w:rsidP="00DA6B51">
      <w:pPr>
        <w:pStyle w:val="CommentText"/>
      </w:pPr>
      <w:r>
        <w:t xml:space="preserve">prepare a slide for your seminar listing </w:t>
      </w:r>
      <w:proofErr w:type="gramStart"/>
      <w:r>
        <w:t>all of</w:t>
      </w:r>
      <w:proofErr w:type="gramEnd"/>
      <w:r>
        <w:t xml:space="preserve"> the different software you used</w:t>
      </w:r>
    </w:p>
    <w:p w14:paraId="1B9596D0" w14:textId="77777777" w:rsidR="00915437" w:rsidRDefault="00915437" w:rsidP="00DA6B51">
      <w:pPr>
        <w:pStyle w:val="CommentText"/>
      </w:pPr>
    </w:p>
    <w:p w14:paraId="72F4724B" w14:textId="54C75997" w:rsidR="00915437" w:rsidRDefault="00915437" w:rsidP="00DA6B51">
      <w:pPr>
        <w:pStyle w:val="CommentText"/>
      </w:pPr>
      <w:r>
        <w:t>Check name for 4(7)</w:t>
      </w:r>
    </w:p>
  </w:comment>
  <w:comment w:id="42" w:author="Jon Ting" w:date="2019-10-17T22:52:00Z" w:initials="JT">
    <w:p w14:paraId="3099339F" w14:textId="7854DF10" w:rsidR="00915437" w:rsidRDefault="00915437" w:rsidP="002E1A27">
      <w:pPr>
        <w:pStyle w:val="CommentText"/>
      </w:pPr>
      <w:r>
        <w:rPr>
          <w:rStyle w:val="CommentReference"/>
        </w:rPr>
        <w:annotationRef/>
      </w:r>
      <w:r>
        <w:t>This did not quite make sense to me. Do you mean the different conformers are similar in energy to each other? That would mean mixtures would be present for these species too wouldn’t it?</w:t>
      </w:r>
    </w:p>
  </w:comment>
  <w:comment w:id="43" w:author="Jon Ting" w:date="2019-10-17T22:52:00Z" w:initials="JT">
    <w:p w14:paraId="6AFE6365" w14:textId="54ED9E8D" w:rsidR="00915437" w:rsidRDefault="00915437">
      <w:pPr>
        <w:pStyle w:val="CommentText"/>
      </w:pPr>
      <w:r>
        <w:rPr>
          <w:rStyle w:val="CommentReference"/>
        </w:rPr>
        <w:annotationRef/>
      </w:r>
      <w:r>
        <w:t xml:space="preserve">No, I </w:t>
      </w:r>
      <w:proofErr w:type="gramStart"/>
      <w:r>
        <w:t>actually meant</w:t>
      </w:r>
      <w:proofErr w:type="gramEnd"/>
      <w:r>
        <w:t xml:space="preserve"> essentially only a single conformation could be found because all the low energy conformers have the same dihedral angle (90 </w:t>
      </w:r>
      <w:proofErr w:type="spellStart"/>
      <w:r>
        <w:t>deg</w:t>
      </w:r>
      <w:proofErr w:type="spellEnd"/>
      <w:r>
        <w:t xml:space="preserve"> for R3, s-cis for R5, s-trans for R9)</w:t>
      </w:r>
    </w:p>
  </w:comment>
  <w:comment w:id="44" w:author="Jon Ting" w:date="2019-10-17T23:04:00Z" w:initials="JT">
    <w:p w14:paraId="020AE455" w14:textId="77777777" w:rsidR="00915437" w:rsidRDefault="00915437" w:rsidP="00E5215B">
      <w:pPr>
        <w:pStyle w:val="CommentText"/>
      </w:pPr>
      <w:r>
        <w:rPr>
          <w:rStyle w:val="CommentReference"/>
        </w:rPr>
        <w:annotationRef/>
      </w:r>
      <w:r>
        <w:t>TS1 looks like a proton transfer TS – perhaps reorient it.</w:t>
      </w:r>
    </w:p>
    <w:p w14:paraId="76E64FAA" w14:textId="77777777" w:rsidR="00915437" w:rsidRDefault="00915437" w:rsidP="00E5215B">
      <w:pPr>
        <w:pStyle w:val="CommentText"/>
      </w:pPr>
      <w:r>
        <w:t>You might be able to make the structures bigger but not make the picture take up any more space by spreading the TSs out into a zigzag pattern, enlarging each one a bit?</w:t>
      </w:r>
    </w:p>
    <w:p w14:paraId="02CABA79" w14:textId="36606DBA" w:rsidR="00915437" w:rsidRDefault="00915437">
      <w:pPr>
        <w:pStyle w:val="CommentText"/>
      </w:pPr>
    </w:p>
  </w:comment>
  <w:comment w:id="45" w:author="Jon Ting" w:date="2019-10-18T08:26:00Z" w:initials="JT">
    <w:p w14:paraId="1D056F19" w14:textId="23E1BDCA" w:rsidR="00915437" w:rsidRDefault="00915437">
      <w:pPr>
        <w:pStyle w:val="CommentText"/>
      </w:pPr>
      <w:r>
        <w:rPr>
          <w:rStyle w:val="CommentReference"/>
        </w:rPr>
        <w:annotationRef/>
      </w:r>
      <w:r>
        <w:t>Will do (for the rest of the pictures too)</w:t>
      </w:r>
    </w:p>
  </w:comment>
  <w:comment w:id="46" w:author="Jon Ting" w:date="2019-10-18T00:29:00Z" w:initials="JT">
    <w:p w14:paraId="1E0E02D7" w14:textId="7CC8C653" w:rsidR="00915437" w:rsidRDefault="00915437">
      <w:pPr>
        <w:pStyle w:val="CommentText"/>
      </w:pPr>
      <w:r>
        <w:rPr>
          <w:rStyle w:val="CommentReference"/>
        </w:rPr>
        <w:annotationRef/>
      </w:r>
      <w:r>
        <w:t>Will fix the name 4(7)</w:t>
      </w:r>
    </w:p>
  </w:comment>
  <w:comment w:id="47" w:author="Jon Ting" w:date="2019-10-18T00:29:00Z" w:initials="JT">
    <w:p w14:paraId="5BEBBDE3" w14:textId="313DE6B8" w:rsidR="00915437" w:rsidRDefault="00915437">
      <w:pPr>
        <w:pStyle w:val="CommentText"/>
      </w:pPr>
      <w:r>
        <w:rPr>
          <w:rStyle w:val="CommentReference"/>
        </w:rPr>
        <w:annotationRef/>
      </w:r>
      <w:r>
        <w:t>Will fix the name 4(7)</w:t>
      </w:r>
    </w:p>
  </w:comment>
  <w:comment w:id="48" w:author="Jon Ting" w:date="2019-10-18T00:32:00Z" w:initials="JT">
    <w:p w14:paraId="34C852A5" w14:textId="6D85716B" w:rsidR="00915437" w:rsidRDefault="00915437">
      <w:pPr>
        <w:pStyle w:val="CommentText"/>
      </w:pPr>
      <w:r>
        <w:rPr>
          <w:rStyle w:val="CommentReference"/>
        </w:rPr>
        <w:annotationRef/>
      </w:r>
      <w:r>
        <w:t>Will fix the name 4(7)</w:t>
      </w:r>
    </w:p>
  </w:comment>
  <w:comment w:id="106" w:author="Jon Ting" w:date="2019-10-15T22:55:00Z" w:initials="JT">
    <w:p w14:paraId="0728D035" w14:textId="19A41713" w:rsidR="00915437" w:rsidRDefault="00915437">
      <w:pPr>
        <w:pStyle w:val="CommentText"/>
      </w:pPr>
      <w:r>
        <w:rPr>
          <w:rStyle w:val="CommentReference"/>
        </w:rPr>
        <w:annotationRef/>
      </w:r>
      <w:r>
        <w:t>Keep checking</w:t>
      </w:r>
    </w:p>
  </w:comment>
  <w:comment w:id="111" w:author="Microsoft Office User" w:date="2019-10-19T14:53:00Z" w:initials="MOU">
    <w:p w14:paraId="28BFE037" w14:textId="182BB579" w:rsidR="00915437" w:rsidRDefault="00915437">
      <w:pPr>
        <w:pStyle w:val="CommentText"/>
      </w:pPr>
      <w:r>
        <w:rPr>
          <w:rStyle w:val="CommentReference"/>
        </w:rPr>
        <w:annotationRef/>
      </w:r>
      <w:r>
        <w:t>You don’t have to include a page break here</w:t>
      </w:r>
    </w:p>
  </w:comment>
  <w:comment w:id="115" w:author="Microsoft Office User" w:date="2019-10-19T14:53:00Z" w:initials="MOU">
    <w:p w14:paraId="5FDDB2D4" w14:textId="30F82E58" w:rsidR="00915437" w:rsidRDefault="00915437">
      <w:pPr>
        <w:pStyle w:val="CommentText"/>
      </w:pPr>
      <w:r>
        <w:rPr>
          <w:rStyle w:val="CommentReference"/>
        </w:rPr>
        <w:annotationRef/>
      </w:r>
      <w:r>
        <w:t>Refer to the relevant scheme from earlier in the thesis (also indicate what page it is on)</w:t>
      </w:r>
    </w:p>
  </w:comment>
  <w:comment w:id="124" w:author="Microsoft Office User" w:date="2019-10-19T14:57:00Z" w:initials="MOU">
    <w:p w14:paraId="02FACC48" w14:textId="2CDA7CAF" w:rsidR="00915437" w:rsidRDefault="00915437">
      <w:pPr>
        <w:pStyle w:val="CommentText"/>
      </w:pPr>
      <w:r>
        <w:rPr>
          <w:rStyle w:val="CommentReference"/>
        </w:rPr>
        <w:annotationRef/>
      </w:r>
      <w:r>
        <w:t>How many significant figures do you need here, do you think?</w:t>
      </w:r>
    </w:p>
  </w:comment>
  <w:comment w:id="127" w:author="Microsoft Office User" w:date="2019-10-19T14:58:00Z" w:initials="MOU">
    <w:p w14:paraId="074C4AEB" w14:textId="4E0DDAB0" w:rsidR="00915437" w:rsidRDefault="00915437">
      <w:pPr>
        <w:pStyle w:val="CommentText"/>
      </w:pPr>
      <w:r>
        <w:rPr>
          <w:rStyle w:val="CommentReference"/>
        </w:rPr>
        <w:annotationRef/>
      </w:r>
      <w:bookmarkStart w:id="128" w:name="_Hlk22423691"/>
      <w:r>
        <w:t>In your introduction, do you think you have given enough description to the fact that there is non-covalent binding before covalent binding? It might be good to state that, if you have not already.</w:t>
      </w:r>
    </w:p>
    <w:bookmarkEnd w:id="128"/>
  </w:comment>
  <w:comment w:id="137" w:author="Microsoft Office User" w:date="2019-10-19T15:00:00Z" w:initials="MOU">
    <w:p w14:paraId="377C0E9E" w14:textId="712C02D8" w:rsidR="00915437" w:rsidRDefault="00915437">
      <w:pPr>
        <w:pStyle w:val="CommentText"/>
      </w:pPr>
      <w:r>
        <w:rPr>
          <w:rStyle w:val="CommentReference"/>
        </w:rPr>
        <w:annotationRef/>
      </w:r>
      <w:r>
        <w:t>The font in these figures is a little difficult to read. Could it be changed?</w:t>
      </w:r>
    </w:p>
  </w:comment>
  <w:comment w:id="141" w:author="Jonathan Ting" w:date="2019-10-18T20:05:00Z" w:initials="JT">
    <w:p w14:paraId="52AEBF5E" w14:textId="7C312E35" w:rsidR="00915437" w:rsidRDefault="00915437">
      <w:pPr>
        <w:pStyle w:val="CommentText"/>
      </w:pPr>
      <w:r>
        <w:rPr>
          <w:rStyle w:val="CommentReference"/>
        </w:rPr>
        <w:annotationRef/>
      </w:r>
      <w:r>
        <w:t>Will add the water in if time allows</w:t>
      </w:r>
    </w:p>
  </w:comment>
  <w:comment w:id="158" w:author="Microsoft Office User" w:date="2019-10-19T15:04:00Z" w:initials="MOU">
    <w:p w14:paraId="5A81C13D" w14:textId="4848B706" w:rsidR="00915437" w:rsidRDefault="00915437">
      <w:pPr>
        <w:pStyle w:val="CommentText"/>
      </w:pPr>
      <w:r>
        <w:rPr>
          <w:rStyle w:val="CommentReference"/>
        </w:rPr>
        <w:annotationRef/>
      </w:r>
      <w:proofErr w:type="gramStart"/>
      <w:r>
        <w:t>Actually</w:t>
      </w:r>
      <w:proofErr w:type="gramEnd"/>
      <w:r>
        <w:t xml:space="preserve"> I think you could omit this sentence. If a conformational change does occur, then it might not be correct. I do think your idea of a conformational change is a strong one</w:t>
      </w:r>
    </w:p>
  </w:comment>
  <w:comment w:id="164" w:author="Microsoft Office User" w:date="2019-10-19T15:07:00Z" w:initials="MOU">
    <w:p w14:paraId="4A860AE7" w14:textId="189C5356" w:rsidR="00915437" w:rsidRDefault="00915437">
      <w:pPr>
        <w:pStyle w:val="CommentText"/>
      </w:pPr>
      <w:r>
        <w:rPr>
          <w:rStyle w:val="CommentReference"/>
        </w:rPr>
        <w:annotationRef/>
      </w:r>
      <w:r>
        <w:t>Do you mean the base for the elimination specifically?</w:t>
      </w:r>
    </w:p>
  </w:comment>
  <w:comment w:id="190" w:author="Jon Ting" w:date="2019-10-18T08:27:00Z" w:initials="JT">
    <w:p w14:paraId="335D0C55" w14:textId="3AA502E0" w:rsidR="00915437" w:rsidRDefault="00915437">
      <w:pPr>
        <w:pStyle w:val="CommentText"/>
      </w:pPr>
      <w:r>
        <w:rPr>
          <w:rStyle w:val="CommentReference"/>
        </w:rPr>
        <w:annotationRef/>
      </w:r>
      <w:r>
        <w:t>Will fix the name 4(7)</w:t>
      </w:r>
    </w:p>
  </w:comment>
  <w:comment w:id="191" w:author="Microsoft Office User" w:date="2019-10-19T15:12:00Z" w:initials="MOU">
    <w:p w14:paraId="7DDBAE82" w14:textId="0CE4276A" w:rsidR="00915437" w:rsidRDefault="00915437">
      <w:pPr>
        <w:pStyle w:val="CommentText"/>
      </w:pPr>
      <w:bookmarkStart w:id="192" w:name="_Hlk22424324"/>
      <w:r>
        <w:rPr>
          <w:rStyle w:val="CommentReference"/>
        </w:rPr>
        <w:annotationRef/>
      </w:r>
      <w:r>
        <w:t>Can you add the forming/breaking bond lengths?</w:t>
      </w:r>
    </w:p>
    <w:bookmarkEnd w:id="192"/>
  </w:comment>
  <w:comment w:id="195" w:author="Microsoft Office User" w:date="2019-10-19T15:13:00Z" w:initials="MOU">
    <w:p w14:paraId="1E85CA90" w14:textId="71C8D446" w:rsidR="00915437" w:rsidRDefault="00915437">
      <w:pPr>
        <w:pStyle w:val="CommentText"/>
      </w:pPr>
      <w:r>
        <w:rPr>
          <w:rStyle w:val="CommentReference"/>
        </w:rPr>
        <w:annotationRef/>
      </w:r>
      <w:r>
        <w:t>Refer to the scheme here</w:t>
      </w:r>
    </w:p>
  </w:comment>
  <w:comment w:id="200" w:author="Microsoft Office User" w:date="2019-10-19T15:19:00Z" w:initials="MOU">
    <w:p w14:paraId="25980A24" w14:textId="77777777" w:rsidR="00915437" w:rsidRDefault="00915437">
      <w:pPr>
        <w:pStyle w:val="CommentText"/>
      </w:pPr>
      <w:r>
        <w:rPr>
          <w:rStyle w:val="CommentReference"/>
        </w:rPr>
        <w:annotationRef/>
      </w:r>
      <w:bookmarkStart w:id="201" w:name="_Hlk22424479"/>
      <w:r>
        <w:t>It would be good to state the actual barriers, as well as comparing them to the conventional mechanism. Do the calculated barrier heights indicate the reaction would be slow at the experimental temperature?</w:t>
      </w:r>
    </w:p>
    <w:p w14:paraId="7D48C85F" w14:textId="17032C87" w:rsidR="00915437" w:rsidRDefault="00915437">
      <w:pPr>
        <w:pStyle w:val="CommentText"/>
      </w:pPr>
      <w:r>
        <w:t xml:space="preserve">This is important because, if your assumption about </w:t>
      </w:r>
      <w:proofErr w:type="spellStart"/>
      <w:r>
        <w:t>Arg</w:t>
      </w:r>
      <w:proofErr w:type="spellEnd"/>
      <w:r>
        <w:t xml:space="preserve"> being the base happened to be wrong, then it would not be meaningful any more to compare the barriers of the intramolecular reactions with the </w:t>
      </w:r>
      <w:proofErr w:type="spellStart"/>
      <w:r>
        <w:t>Arg-catalyzed</w:t>
      </w:r>
      <w:proofErr w:type="spellEnd"/>
      <w:r>
        <w:t xml:space="preserve"> reactions.</w:t>
      </w:r>
      <w:bookmarkEnd w:id="201"/>
    </w:p>
  </w:comment>
  <w:comment w:id="204" w:author="Microsoft Office User" w:date="2019-10-19T15:18:00Z" w:initials="MOU">
    <w:p w14:paraId="563C1A0B" w14:textId="1AA31426" w:rsidR="00915437" w:rsidRDefault="00915437">
      <w:pPr>
        <w:pStyle w:val="CommentText"/>
      </w:pPr>
      <w:r>
        <w:rPr>
          <w:rStyle w:val="CommentReference"/>
        </w:rPr>
        <w:annotationRef/>
      </w:r>
      <w:r>
        <w:t>You can probably omit this sentence</w:t>
      </w:r>
    </w:p>
  </w:comment>
  <w:comment w:id="189" w:author="Microsoft Office User" w:date="2019-10-19T15:21:00Z" w:initials="MOU">
    <w:p w14:paraId="03B1ECAB" w14:textId="7FD1E446" w:rsidR="00915437" w:rsidRDefault="00915437">
      <w:pPr>
        <w:pStyle w:val="CommentText"/>
      </w:pPr>
      <w:r>
        <w:rPr>
          <w:rStyle w:val="CommentReference"/>
        </w:rPr>
        <w:annotationRef/>
      </w:r>
      <w:bookmarkStart w:id="205" w:name="_Hlk22424605"/>
      <w:r>
        <w:t xml:space="preserve">Wouldn’t it be better to place this section after you discuss your results on the full </w:t>
      </w:r>
      <w:proofErr w:type="spellStart"/>
      <w:r>
        <w:t>Arg-catalyzed</w:t>
      </w:r>
      <w:proofErr w:type="spellEnd"/>
      <w:r>
        <w:t xml:space="preserve"> pathway? You do refer to the </w:t>
      </w:r>
      <w:proofErr w:type="spellStart"/>
      <w:r>
        <w:t>Arg</w:t>
      </w:r>
      <w:proofErr w:type="spellEnd"/>
      <w:r>
        <w:t>-mediated barriers here.</w:t>
      </w:r>
      <w:bookmarkEnd w:id="205"/>
    </w:p>
  </w:comment>
  <w:comment w:id="207" w:author="Jonathan Ting" w:date="2019-10-17T19:22:00Z" w:initials="JT">
    <w:p w14:paraId="49DAC280" w14:textId="796702AA" w:rsidR="00915437" w:rsidRDefault="00915437">
      <w:pPr>
        <w:pStyle w:val="CommentText"/>
      </w:pPr>
      <w:r>
        <w:rPr>
          <w:rStyle w:val="CommentReference"/>
        </w:rPr>
        <w:annotationRef/>
      </w:r>
      <w:r>
        <w:t>maybe I should make it horizontal with the reactants on both left and right to save space?</w:t>
      </w:r>
    </w:p>
  </w:comment>
  <w:comment w:id="208" w:author="Microsoft Office User" w:date="2019-10-19T15:13:00Z" w:initials="MOU">
    <w:p w14:paraId="37419712" w14:textId="40C04B70" w:rsidR="00915437" w:rsidRDefault="00915437">
      <w:pPr>
        <w:pStyle w:val="CommentText"/>
      </w:pPr>
      <w:r>
        <w:rPr>
          <w:rStyle w:val="CommentReference"/>
        </w:rPr>
        <w:annotationRef/>
      </w:r>
      <w:bookmarkStart w:id="209" w:name="_Hlk22424545"/>
      <w:proofErr w:type="gramStart"/>
      <w:r>
        <w:t>Yes</w:t>
      </w:r>
      <w:proofErr w:type="gramEnd"/>
      <w:r>
        <w:t xml:space="preserve"> that would be good. Why not write “4-membered TS” and “6-membered TS” above the arrows too. You should write the activation energy near each arrow so the reader can understand your text</w:t>
      </w:r>
      <w:bookmarkEnd w:id="209"/>
    </w:p>
  </w:comment>
  <w:comment w:id="212" w:author="Microsoft Office User" w:date="2019-10-19T15:22:00Z" w:initials="MOU">
    <w:p w14:paraId="44454471" w14:textId="77777777" w:rsidR="00915437" w:rsidRDefault="00915437">
      <w:pPr>
        <w:pStyle w:val="CommentText"/>
      </w:pPr>
      <w:r>
        <w:rPr>
          <w:rStyle w:val="CommentReference"/>
        </w:rPr>
        <w:annotationRef/>
      </w:r>
      <w:bookmarkStart w:id="213" w:name="_Hlk22424646"/>
      <w:r>
        <w:t>Somewhere on the diagram, you should say what B1 and B2 represent.</w:t>
      </w:r>
    </w:p>
    <w:p w14:paraId="14CB4621" w14:textId="749AA715" w:rsidR="00915437" w:rsidRDefault="00915437">
      <w:pPr>
        <w:pStyle w:val="CommentText"/>
      </w:pPr>
      <w:r>
        <w:t>Can you make the picture a little bigger? It is a bit difficult to read at present.</w:t>
      </w:r>
      <w:bookmarkEnd w:id="213"/>
    </w:p>
  </w:comment>
  <w:comment w:id="247" w:author="Microsoft Office User" w:date="2019-10-19T16:01:00Z" w:initials="MOU">
    <w:p w14:paraId="46DCF53A" w14:textId="0DD8E097" w:rsidR="00915437" w:rsidRDefault="00915437">
      <w:pPr>
        <w:pStyle w:val="CommentText"/>
      </w:pPr>
      <w:r>
        <w:rPr>
          <w:rStyle w:val="CommentReference"/>
        </w:rPr>
        <w:annotationRef/>
      </w:r>
      <w:bookmarkStart w:id="248" w:name="_Hlk22424873"/>
      <w:r w:rsidR="00B765C0">
        <w:t xml:space="preserve"> </w:t>
      </w:r>
      <w:r w:rsidR="00B765C0">
        <w:tab/>
      </w:r>
      <w:r>
        <w:t>If strain is the key, then you could look at the C-H and N-H distances and how they compare with the other TSs. Greater strain would be indicated by a later TS, with longer C-H and shorter N-H</w:t>
      </w:r>
      <w:bookmarkEnd w:id="248"/>
    </w:p>
  </w:comment>
  <w:comment w:id="268" w:author="Microsoft Office User" w:date="2019-10-19T16:26:00Z" w:initials="MOU">
    <w:p w14:paraId="4ABA5EB9" w14:textId="7EB4F995" w:rsidR="00915437" w:rsidRDefault="00915437">
      <w:pPr>
        <w:pStyle w:val="CommentText"/>
      </w:pPr>
      <w:r>
        <w:rPr>
          <w:rStyle w:val="CommentReference"/>
        </w:rPr>
        <w:annotationRef/>
      </w:r>
      <w:r>
        <w:t>I think you could omit these two sentences. They detract from the argument you are building up. You can always be prepared to elaborate on this during your viva.</w:t>
      </w:r>
    </w:p>
  </w:comment>
  <w:comment w:id="269" w:author="Microsoft Office User" w:date="2019-10-19T16:28:00Z" w:initials="MOU">
    <w:p w14:paraId="1A8226C3" w14:textId="34376F6B" w:rsidR="00915437" w:rsidRDefault="00915437">
      <w:pPr>
        <w:pStyle w:val="CommentText"/>
      </w:pPr>
      <w:r>
        <w:rPr>
          <w:rStyle w:val="CommentReference"/>
        </w:rPr>
        <w:annotationRef/>
      </w:r>
      <w:bookmarkStart w:id="270" w:name="_Hlk22425346"/>
      <w:r>
        <w:t xml:space="preserve">I don’t think the snapshots are </w:t>
      </w:r>
      <w:proofErr w:type="gramStart"/>
      <w:r>
        <w:t>really informative</w:t>
      </w:r>
      <w:proofErr w:type="gramEnd"/>
      <w:r>
        <w:t xml:space="preserve"> here, because the distance from the base to the alpha proton is so large. But the idea that the elimination from the adduct of 3 could involve a different species is a good one. I presume you mean a different conformer. This could occur through a conformational change, as you proposed above. Perhaps delete the sentence about the snapshots and add a sentence about the conformational change instead.</w:t>
      </w:r>
      <w:bookmarkEnd w:id="270"/>
    </w:p>
  </w:comment>
  <w:comment w:id="312" w:author="Microsoft Office User" w:date="2019-10-19T16:40:00Z" w:initials="MOU">
    <w:p w14:paraId="094706D2" w14:textId="5FDDAFF3" w:rsidR="00915437" w:rsidRDefault="00915437">
      <w:pPr>
        <w:pStyle w:val="CommentText"/>
      </w:pPr>
      <w:bookmarkStart w:id="314" w:name="_Hlk22425654"/>
      <w:r>
        <w:rPr>
          <w:rStyle w:val="CommentReference"/>
        </w:rPr>
        <w:annotationRef/>
      </w:r>
      <w:r>
        <w:t>Put a range. One end of the range will be the energy difference for 1, and the other will be the energy difference for 3.</w:t>
      </w:r>
    </w:p>
    <w:bookmarkEnd w:id="314"/>
  </w:comment>
  <w:comment w:id="320" w:author="Microsoft Office User" w:date="2019-10-19T16:41:00Z" w:initials="MOU">
    <w:p w14:paraId="6CD25695" w14:textId="7E9591D7" w:rsidR="00915437" w:rsidRDefault="00915437">
      <w:pPr>
        <w:pStyle w:val="CommentText"/>
      </w:pPr>
      <w:r>
        <w:rPr>
          <w:rStyle w:val="CommentReference"/>
        </w:rPr>
        <w:annotationRef/>
      </w:r>
      <w:r>
        <w:t>This point is good, but it is a bit off-topic. You could omit it.</w:t>
      </w:r>
    </w:p>
  </w:comment>
  <w:comment w:id="322" w:author="Jonathan Ting" w:date="2019-10-14T10:11:00Z" w:initials="JT">
    <w:p w14:paraId="14C9D6CB" w14:textId="00F41470" w:rsidR="00915437" w:rsidRDefault="00915437" w:rsidP="00CB2E08">
      <w:pPr>
        <w:pStyle w:val="CommentText"/>
      </w:pPr>
      <w:r>
        <w:rPr>
          <w:rStyle w:val="CommentReference"/>
        </w:rPr>
        <w:annotationRef/>
      </w:r>
      <w:r>
        <w:t>Will label the figure and the interaction, and orient them as similarly as possible</w:t>
      </w:r>
    </w:p>
    <w:p w14:paraId="3A59EB40" w14:textId="7A699931" w:rsidR="00915437" w:rsidRDefault="00915437" w:rsidP="00B151C9">
      <w:pPr>
        <w:pStyle w:val="CommentText"/>
      </w:pPr>
    </w:p>
  </w:comment>
  <w:comment w:id="323" w:author="Microsoft Office User" w:date="2019-10-19T16:36:00Z" w:initials="MOU">
    <w:p w14:paraId="2BBAD415" w14:textId="34AC0B2F" w:rsidR="00915437" w:rsidRDefault="00915437">
      <w:pPr>
        <w:pStyle w:val="CommentText"/>
      </w:pPr>
      <w:r>
        <w:rPr>
          <w:rStyle w:val="CommentReference"/>
        </w:rPr>
        <w:annotationRef/>
      </w:r>
      <w:bookmarkStart w:id="324" w:name="_Hlk22425668"/>
      <w:r>
        <w:t>That will be good. Could you also add labels along the lines of “non-covalently bound inhibitor” and “free inhibitor”?</w:t>
      </w:r>
    </w:p>
    <w:p w14:paraId="0A041EF7" w14:textId="35676BE2" w:rsidR="00915437" w:rsidRDefault="00915437">
      <w:pPr>
        <w:pStyle w:val="CommentText"/>
      </w:pPr>
      <w:r>
        <w:t>Also, would it make more sense to put the free form first and the bound form second?</w:t>
      </w:r>
    </w:p>
    <w:bookmarkEnd w:id="324"/>
  </w:comment>
  <w:comment w:id="326" w:author="Microsoft Office User" w:date="2019-10-19T16:42:00Z" w:initials="MOU">
    <w:p w14:paraId="057E0FC7" w14:textId="5EF43538" w:rsidR="00915437" w:rsidRDefault="00915437">
      <w:pPr>
        <w:pStyle w:val="CommentText"/>
      </w:pPr>
      <w:r>
        <w:rPr>
          <w:rStyle w:val="CommentReference"/>
        </w:rPr>
        <w:annotationRef/>
      </w:r>
      <w:bookmarkStart w:id="327" w:name="_Hlk22427811"/>
      <w:r>
        <w:t>Make sure that in the final version of your thesis there are no dangling titles like this (move them onto the next page)</w:t>
      </w:r>
      <w:bookmarkEnd w:id="327"/>
    </w:p>
  </w:comment>
  <w:comment w:id="349" w:author="Microsoft Office User" w:date="2019-10-19T16:45:00Z" w:initials="MOU">
    <w:p w14:paraId="19C07E24" w14:textId="65E13E50" w:rsidR="00915437" w:rsidRDefault="00915437">
      <w:pPr>
        <w:pStyle w:val="CommentText"/>
      </w:pPr>
      <w:r>
        <w:rPr>
          <w:rStyle w:val="CommentReference"/>
        </w:rPr>
        <w:annotationRef/>
      </w:r>
      <w:r>
        <w:t>Move Figure 3.6 to here</w:t>
      </w:r>
    </w:p>
  </w:comment>
  <w:comment w:id="355" w:author="Microsoft Office User" w:date="2019-10-19T16:45:00Z" w:initials="MOU">
    <w:p w14:paraId="379856C7" w14:textId="2D308CE9" w:rsidR="00915437" w:rsidRDefault="00915437">
      <w:pPr>
        <w:pStyle w:val="CommentText"/>
      </w:pPr>
      <w:r>
        <w:rPr>
          <w:rStyle w:val="CommentReference"/>
        </w:rPr>
        <w:annotationRef/>
      </w:r>
      <w:r>
        <w:t xml:space="preserve">Really? </w:t>
      </w:r>
    </w:p>
  </w:comment>
  <w:comment w:id="360" w:author="Microsoft Office User" w:date="2019-10-19T16:47:00Z" w:initials="MOU">
    <w:p w14:paraId="5729554D" w14:textId="0B40EA08" w:rsidR="00915437" w:rsidRDefault="00915437">
      <w:pPr>
        <w:pStyle w:val="CommentText"/>
      </w:pPr>
      <w:r>
        <w:rPr>
          <w:rStyle w:val="CommentReference"/>
        </w:rPr>
        <w:annotationRef/>
      </w:r>
      <w:r>
        <w:t>Would be good to mention that 5 is the smallest inhibitor</w:t>
      </w:r>
    </w:p>
  </w:comment>
  <w:comment w:id="361" w:author="Microsoft Office User" w:date="2019-10-19T16:51:00Z" w:initials="MOU">
    <w:p w14:paraId="1D8D90C7" w14:textId="16B9BA84" w:rsidR="00915437" w:rsidRDefault="00915437">
      <w:pPr>
        <w:pStyle w:val="CommentText"/>
      </w:pPr>
      <w:r>
        <w:rPr>
          <w:rStyle w:val="CommentReference"/>
        </w:rPr>
        <w:annotationRef/>
      </w:r>
      <w:bookmarkStart w:id="366" w:name="_Hlk22426148"/>
      <w:r>
        <w:t xml:space="preserve">This is interesting. Doesn’t it give </w:t>
      </w:r>
      <w:proofErr w:type="gramStart"/>
      <w:r>
        <w:t>the a</w:t>
      </w:r>
      <w:proofErr w:type="gramEnd"/>
      <w:r>
        <w:t xml:space="preserve"> different prediction from what you have found by looking at the C-S distances for 3? Your plots below show that C and S are close for 3. This would promote addition. Thus for 3 the two factors oppose each other. On the other </w:t>
      </w:r>
      <w:proofErr w:type="gramStart"/>
      <w:r>
        <w:t>hand</w:t>
      </w:r>
      <w:proofErr w:type="gramEnd"/>
      <w:r>
        <w:t xml:space="preserve"> 5 seems very flexible in both C-S distance and in torsion, both features promoting addition. I don’t think you can draw too many firm inferences about this at this point, but you could point out that these things will make interesting topics for future more detailed explorations.</w:t>
      </w:r>
      <w:bookmarkEnd w:id="366"/>
    </w:p>
  </w:comment>
  <w:comment w:id="367" w:author="Microsoft Office User" w:date="2019-10-19T16:48:00Z" w:initials="MOU">
    <w:p w14:paraId="6BD8262F" w14:textId="0E21D323" w:rsidR="00915437" w:rsidRDefault="00915437">
      <w:pPr>
        <w:pStyle w:val="CommentText"/>
      </w:pPr>
      <w:r>
        <w:rPr>
          <w:rStyle w:val="CommentReference"/>
        </w:rPr>
        <w:annotationRef/>
      </w:r>
      <w:r>
        <w:t>You could probably omit this. You have already made some good points, and can move on to the next topic</w:t>
      </w:r>
    </w:p>
  </w:comment>
  <w:comment w:id="368" w:author="Microsoft Office User" w:date="2019-10-19T16:44:00Z" w:initials="MOU">
    <w:p w14:paraId="74E76FA3" w14:textId="001AA88B" w:rsidR="00915437" w:rsidRDefault="00915437">
      <w:pPr>
        <w:pStyle w:val="CommentText"/>
      </w:pPr>
      <w:r>
        <w:rPr>
          <w:rStyle w:val="CommentReference"/>
        </w:rPr>
        <w:annotationRef/>
      </w:r>
      <w:bookmarkStart w:id="369" w:name="_Hlk22426161"/>
      <w:r>
        <w:t>Can you add a large number “1”, “3”, etc on each plot indicating which inhibitor it is for?</w:t>
      </w:r>
      <w:bookmarkEnd w:id="369"/>
    </w:p>
  </w:comment>
  <w:comment w:id="371" w:author="Microsoft Office User" w:date="2019-10-19T16:49:00Z" w:initials="MOU">
    <w:p w14:paraId="42ADA062" w14:textId="10A437FB" w:rsidR="00915437" w:rsidRDefault="00915437">
      <w:pPr>
        <w:pStyle w:val="CommentText"/>
      </w:pPr>
      <w:r>
        <w:rPr>
          <w:rStyle w:val="CommentReference"/>
        </w:rPr>
        <w:annotationRef/>
      </w:r>
      <w:bookmarkStart w:id="372" w:name="_Hlk22426179"/>
      <w:r>
        <w:t>Wouldn’t this fit better before the torsional analysis? It seems a more obvious thing that people would expect you to look at first</w:t>
      </w:r>
      <w:bookmarkEnd w:id="372"/>
    </w:p>
  </w:comment>
  <w:comment w:id="392" w:author="Jonathan Ting" w:date="2019-10-14T13:06:00Z" w:initials="JT">
    <w:p w14:paraId="025A0599" w14:textId="367A8EEA" w:rsidR="00915437" w:rsidRDefault="00915437" w:rsidP="00B151C9">
      <w:pPr>
        <w:pStyle w:val="CommentText"/>
      </w:pPr>
      <w:r>
        <w:rPr>
          <w:rStyle w:val="CommentReference"/>
        </w:rPr>
        <w:annotationRef/>
      </w:r>
      <w:r>
        <w:t>Should I still plot the running average now that I’m looking at fluctuations?</w:t>
      </w:r>
    </w:p>
  </w:comment>
  <w:comment w:id="393" w:author="Microsoft Office User" w:date="2019-10-19T16:56:00Z" w:initials="MOU">
    <w:p w14:paraId="0D57E416" w14:textId="3BFAC307" w:rsidR="00915437" w:rsidRDefault="00915437">
      <w:pPr>
        <w:pStyle w:val="CommentText"/>
      </w:pPr>
      <w:r>
        <w:rPr>
          <w:rStyle w:val="CommentReference"/>
        </w:rPr>
        <w:annotationRef/>
      </w:r>
      <w:r>
        <w:t>Perhaps not. You could however say what S and C atoms the plots are for (in your caption)</w:t>
      </w:r>
    </w:p>
  </w:comment>
  <w:comment w:id="452" w:author="Microsoft Office User" w:date="2019-10-18T16:07:00Z" w:initials="MOU">
    <w:p w14:paraId="63CA025F" w14:textId="33CF1986" w:rsidR="00915437" w:rsidRDefault="00915437">
      <w:pPr>
        <w:pStyle w:val="CommentText"/>
      </w:pPr>
      <w:r>
        <w:rPr>
          <w:rStyle w:val="CommentReference"/>
        </w:rPr>
        <w:annotationRef/>
      </w:r>
      <w:r>
        <w:t>remove</w:t>
      </w:r>
    </w:p>
  </w:comment>
  <w:comment w:id="402" w:author="Microsoft Office User" w:date="2019-10-19T17:05:00Z" w:initials="MOU">
    <w:p w14:paraId="682AEFF6" w14:textId="480A6D83" w:rsidR="00915437" w:rsidRDefault="00915437">
      <w:pPr>
        <w:pStyle w:val="CommentText"/>
      </w:pPr>
      <w:r>
        <w:rPr>
          <w:rStyle w:val="CommentReference"/>
        </w:rPr>
        <w:annotationRef/>
      </w:r>
      <w:bookmarkStart w:id="488" w:name="_Hlk22427081"/>
      <w:r>
        <w:t>These paragraphs are good, but you might be able to give less detail. Just the key things. Note that these three paragraphs would (I imagine?) basically parallel the contents of your abstract. In this chapter you could therefore focus more on your ideas for future directions, giving less emphasis to summarizing your work – if you wish. If you can keep this chapter to 2 pages that would be good</w:t>
      </w:r>
    </w:p>
    <w:bookmarkEnd w:id="488"/>
  </w:comment>
  <w:comment w:id="489" w:author="Microsoft Office User" w:date="2019-10-19T17:42:00Z" w:initials="MOU">
    <w:p w14:paraId="29DCE9E7" w14:textId="4497D33C" w:rsidR="00915437" w:rsidRDefault="00915437">
      <w:pPr>
        <w:pStyle w:val="CommentText"/>
      </w:pPr>
      <w:r>
        <w:rPr>
          <w:rStyle w:val="CommentReference"/>
        </w:rPr>
        <w:annotationRef/>
      </w:r>
      <w:bookmarkStart w:id="490" w:name="_Hlk22427103"/>
      <w:r>
        <w:t xml:space="preserve">For your future directions, if you can give perhaps 4 possible things to study, that would be good. The things that seem the most important to me are highlighted in yellow below. Perhaps you could elaborate a little on these four things, by providing an extra sentence or two of detail on </w:t>
      </w:r>
      <w:proofErr w:type="gramStart"/>
      <w:r>
        <w:t>each, and</w:t>
      </w:r>
      <w:proofErr w:type="gramEnd"/>
      <w:r>
        <w:t xml:space="preserve"> omit the others.</w:t>
      </w:r>
    </w:p>
    <w:bookmarkEnd w:id="490"/>
  </w:comment>
  <w:comment w:id="491" w:author="Microsoft Office User" w:date="2019-10-19T17:55:00Z" w:initials="MOU">
    <w:p w14:paraId="65E379F1" w14:textId="02456FB5" w:rsidR="00915437" w:rsidRDefault="00915437">
      <w:pPr>
        <w:pStyle w:val="CommentText"/>
      </w:pPr>
      <w:r>
        <w:rPr>
          <w:rStyle w:val="CommentReference"/>
        </w:rPr>
        <w:annotationRef/>
      </w:r>
      <w:r>
        <w:t>This part is a bit vague. You could safely leave it out. You have plenty of other good ideas</w:t>
      </w:r>
    </w:p>
  </w:comment>
  <w:comment w:id="494" w:author="Microsoft Office User" w:date="2019-10-19T17:44:00Z" w:initials="MOU">
    <w:p w14:paraId="3E5C336B" w14:textId="5A7FB101" w:rsidR="00915437" w:rsidRDefault="00915437">
      <w:pPr>
        <w:pStyle w:val="CommentText"/>
      </w:pPr>
      <w:r>
        <w:rPr>
          <w:rStyle w:val="CommentReference"/>
        </w:rPr>
        <w:annotationRef/>
      </w:r>
      <w:r>
        <w:t>Put symbol in</w:t>
      </w:r>
    </w:p>
  </w:comment>
  <w:comment w:id="503" w:author="Microsoft Office User" w:date="2019-10-19T17:46:00Z" w:initials="MOU">
    <w:p w14:paraId="68A1B320" w14:textId="2AC91A24" w:rsidR="00915437" w:rsidRDefault="00915437">
      <w:pPr>
        <w:pStyle w:val="CommentText"/>
      </w:pPr>
      <w:r>
        <w:rPr>
          <w:rStyle w:val="CommentReference"/>
        </w:rPr>
        <w:annotationRef/>
      </w:r>
      <w:r>
        <w:t>Just go right on to this – you don’t need to have subheadings under “Future Directions”</w:t>
      </w:r>
    </w:p>
  </w:comment>
  <w:comment w:id="529" w:author="Microsoft Office User" w:date="2019-10-18T15:58:00Z" w:initials="MOU">
    <w:p w14:paraId="10836CA5" w14:textId="77777777" w:rsidR="00915437" w:rsidRDefault="00915437">
      <w:pPr>
        <w:pStyle w:val="CommentText"/>
      </w:pPr>
      <w:r>
        <w:rPr>
          <w:rStyle w:val="CommentReference"/>
        </w:rPr>
        <w:annotationRef/>
      </w:r>
      <w:r>
        <w:t>Will modify the picture so the circle and rectangle are side by side</w:t>
      </w:r>
    </w:p>
    <w:p w14:paraId="5E7D4977" w14:textId="02CA2B40" w:rsidR="00915437" w:rsidRDefault="00915437">
      <w:pPr>
        <w:pStyle w:val="CommentText"/>
      </w:pPr>
      <w:r>
        <w:t>Or maybe leave out</w:t>
      </w:r>
    </w:p>
  </w:comment>
  <w:comment w:id="530" w:author="Microsoft Office User" w:date="2019-10-19T17:49:00Z" w:initials="MOU">
    <w:p w14:paraId="1A3874AE" w14:textId="4E7B0890" w:rsidR="00915437" w:rsidRDefault="00915437">
      <w:pPr>
        <w:pStyle w:val="CommentText"/>
      </w:pPr>
      <w:r>
        <w:rPr>
          <w:rStyle w:val="CommentReference"/>
        </w:rPr>
        <w:annotationRef/>
      </w:r>
      <w:bookmarkStart w:id="531" w:name="_Hlk22427417"/>
      <w:r>
        <w:t>Yes, you could leave it out if space is short. That might be the best idea.</w:t>
      </w:r>
      <w:bookmarkEnd w:id="531"/>
    </w:p>
  </w:comment>
  <w:comment w:id="533" w:author="Microsoft Office User" w:date="2019-10-19T17:50:00Z" w:initials="MOU">
    <w:p w14:paraId="58507F1D" w14:textId="77777777" w:rsidR="00915437" w:rsidRDefault="00915437">
      <w:pPr>
        <w:pStyle w:val="CommentText"/>
      </w:pPr>
      <w:r>
        <w:rPr>
          <w:rStyle w:val="CommentReference"/>
        </w:rPr>
        <w:annotationRef/>
      </w:r>
      <w:bookmarkStart w:id="534" w:name="_Hlk22427530"/>
      <w:r>
        <w:t xml:space="preserve">This is a bit too much detail. Try to condense it into 1-2 sentences saying what features of the chemistry QM/MM would allow you to study, which would build on what you have done so far. </w:t>
      </w:r>
    </w:p>
    <w:p w14:paraId="61046E47" w14:textId="71185669" w:rsidR="00915437" w:rsidRDefault="00915437">
      <w:pPr>
        <w:pStyle w:val="CommentText"/>
      </w:pPr>
      <w:r>
        <w:t xml:space="preserve">The issue about verifying the base would be a good link to your next point, which (I think) should be your idea about the conformational change. Give a few sentences about </w:t>
      </w:r>
      <w:proofErr w:type="gramStart"/>
      <w:r>
        <w:t>this, and</w:t>
      </w:r>
      <w:proofErr w:type="gramEnd"/>
      <w:r>
        <w:t xml:space="preserve"> suggest how simulations could explore your ideas.</w:t>
      </w:r>
      <w:bookmarkEnd w:id="534"/>
    </w:p>
  </w:comment>
  <w:comment w:id="559" w:author="Microsoft Office User" w:date="2019-10-19T17:54:00Z" w:initials="MOU">
    <w:p w14:paraId="16DFC4B3" w14:textId="3A7998B0" w:rsidR="00915437" w:rsidRDefault="00915437">
      <w:pPr>
        <w:pStyle w:val="CommentText"/>
      </w:pPr>
      <w:r>
        <w:rPr>
          <w:rStyle w:val="CommentReference"/>
        </w:rPr>
        <w:annotationRef/>
      </w:r>
      <w:bookmarkStart w:id="560" w:name="_Hlk22427785"/>
      <w:r>
        <w:t>A future-looking big picture statement at the end would be good. This is an example – you might expand it into one of your own</w:t>
      </w:r>
      <w:bookmarkEnd w:id="560"/>
    </w:p>
  </w:comment>
  <w:comment w:id="720" w:author="Jonathan Ting" w:date="2019-10-04T11:29:00Z" w:initials="JT">
    <w:p w14:paraId="59BBD6B2" w14:textId="77777777" w:rsidR="00915437" w:rsidRDefault="00915437" w:rsidP="006B2AA3">
      <w:pPr>
        <w:pStyle w:val="CommentText"/>
      </w:pPr>
      <w:r>
        <w:rPr>
          <w:rStyle w:val="CommentReference"/>
        </w:rPr>
        <w:annotationRef/>
      </w:r>
      <w:r>
        <w:t>Requires constant update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497486" w15:done="0"/>
  <w15:commentEx w15:paraId="3795ECEC" w15:done="0"/>
  <w15:commentEx w15:paraId="11EF37A3" w15:done="0"/>
  <w15:commentEx w15:paraId="72F4724B" w15:done="0"/>
  <w15:commentEx w15:paraId="3099339F" w15:done="0"/>
  <w15:commentEx w15:paraId="6AFE6365" w15:paraIdParent="3099339F" w15:done="0"/>
  <w15:commentEx w15:paraId="02CABA79" w15:done="0"/>
  <w15:commentEx w15:paraId="1D056F19" w15:paraIdParent="02CABA79" w15:done="0"/>
  <w15:commentEx w15:paraId="1E0E02D7" w15:done="0"/>
  <w15:commentEx w15:paraId="5BEBBDE3" w15:done="0"/>
  <w15:commentEx w15:paraId="34C852A5" w15:done="0"/>
  <w15:commentEx w15:paraId="0728D035" w15:done="0"/>
  <w15:commentEx w15:paraId="28BFE037" w15:done="1"/>
  <w15:commentEx w15:paraId="5FDDB2D4" w15:done="1"/>
  <w15:commentEx w15:paraId="02FACC48" w15:done="1"/>
  <w15:commentEx w15:paraId="074C4AEB" w15:done="1"/>
  <w15:commentEx w15:paraId="377C0E9E" w15:done="1"/>
  <w15:commentEx w15:paraId="52AEBF5E" w15:done="0"/>
  <w15:commentEx w15:paraId="5A81C13D" w15:done="1"/>
  <w15:commentEx w15:paraId="4A860AE7" w15:done="1"/>
  <w15:commentEx w15:paraId="335D0C55" w15:done="0"/>
  <w15:commentEx w15:paraId="7DDBAE82" w15:done="1"/>
  <w15:commentEx w15:paraId="1E85CA90" w15:done="1"/>
  <w15:commentEx w15:paraId="7D48C85F" w15:done="1"/>
  <w15:commentEx w15:paraId="563C1A0B" w15:done="1"/>
  <w15:commentEx w15:paraId="03B1ECAB" w15:done="1"/>
  <w15:commentEx w15:paraId="49DAC280" w15:done="1"/>
  <w15:commentEx w15:paraId="37419712" w15:paraIdParent="49DAC280" w15:done="1"/>
  <w15:commentEx w15:paraId="14CB4621" w15:done="1"/>
  <w15:commentEx w15:paraId="46DCF53A" w15:done="1"/>
  <w15:commentEx w15:paraId="4ABA5EB9" w15:done="1"/>
  <w15:commentEx w15:paraId="1A8226C3" w15:done="1"/>
  <w15:commentEx w15:paraId="094706D2" w15:done="1"/>
  <w15:commentEx w15:paraId="6CD25695" w15:done="1"/>
  <w15:commentEx w15:paraId="3A59EB40" w15:done="1"/>
  <w15:commentEx w15:paraId="0A041EF7" w15:paraIdParent="3A59EB40" w15:done="1"/>
  <w15:commentEx w15:paraId="057E0FC7" w15:done="1"/>
  <w15:commentEx w15:paraId="19C07E24" w15:done="1"/>
  <w15:commentEx w15:paraId="379856C7" w15:done="1"/>
  <w15:commentEx w15:paraId="5729554D" w15:done="1"/>
  <w15:commentEx w15:paraId="1D8D90C7" w15:done="1"/>
  <w15:commentEx w15:paraId="6BD8262F" w15:done="1"/>
  <w15:commentEx w15:paraId="74E76FA3" w15:done="1"/>
  <w15:commentEx w15:paraId="42ADA062" w15:done="1"/>
  <w15:commentEx w15:paraId="025A0599" w15:done="1"/>
  <w15:commentEx w15:paraId="0D57E416" w15:paraIdParent="025A0599" w15:done="1"/>
  <w15:commentEx w15:paraId="63CA025F" w15:done="1"/>
  <w15:commentEx w15:paraId="682AEFF6" w15:done="1"/>
  <w15:commentEx w15:paraId="29DCE9E7" w15:done="1"/>
  <w15:commentEx w15:paraId="65E379F1" w15:done="1"/>
  <w15:commentEx w15:paraId="3E5C336B" w15:done="1"/>
  <w15:commentEx w15:paraId="68A1B320" w15:done="1"/>
  <w15:commentEx w15:paraId="5E7D4977" w15:done="1"/>
  <w15:commentEx w15:paraId="1A3874AE" w15:paraIdParent="5E7D4977" w15:done="1"/>
  <w15:commentEx w15:paraId="61046E47" w15:done="1"/>
  <w15:commentEx w15:paraId="16DFC4B3" w15:done="1"/>
  <w15:commentEx w15:paraId="59BBD6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497486" w16cid:durableId="21544BBD"/>
  <w16cid:commentId w16cid:paraId="3795ECEC" w16cid:durableId="21544BBE"/>
  <w16cid:commentId w16cid:paraId="11EF37A3" w16cid:durableId="21544BBF"/>
  <w16cid:commentId w16cid:paraId="72F4724B" w16cid:durableId="21544BC0"/>
  <w16cid:commentId w16cid:paraId="3099339F" w16cid:durableId="21544BC1"/>
  <w16cid:commentId w16cid:paraId="6AFE6365" w16cid:durableId="21544BC2"/>
  <w16cid:commentId w16cid:paraId="02CABA79" w16cid:durableId="21544BC3"/>
  <w16cid:commentId w16cid:paraId="1D056F19" w16cid:durableId="21544BC4"/>
  <w16cid:commentId w16cid:paraId="1E0E02D7" w16cid:durableId="21544BC5"/>
  <w16cid:commentId w16cid:paraId="5BEBBDE3" w16cid:durableId="21544BC6"/>
  <w16cid:commentId w16cid:paraId="34C852A5" w16cid:durableId="21544BC7"/>
  <w16cid:commentId w16cid:paraId="0728D035" w16cid:durableId="21544BC8"/>
  <w16cid:commentId w16cid:paraId="28BFE037" w16cid:durableId="2155A1D9"/>
  <w16cid:commentId w16cid:paraId="5FDDB2D4" w16cid:durableId="2155A1F4"/>
  <w16cid:commentId w16cid:paraId="02FACC48" w16cid:durableId="2155A2C8"/>
  <w16cid:commentId w16cid:paraId="074C4AEB" w16cid:durableId="2155A32A"/>
  <w16cid:commentId w16cid:paraId="377C0E9E" w16cid:durableId="2155A3A9"/>
  <w16cid:commentId w16cid:paraId="52AEBF5E" w16cid:durableId="21559CD9"/>
  <w16cid:commentId w16cid:paraId="5A81C13D" w16cid:durableId="2155A487"/>
  <w16cid:commentId w16cid:paraId="4A860AE7" w16cid:durableId="2155A530"/>
  <w16cid:commentId w16cid:paraId="335D0C55" w16cid:durableId="21544BCD"/>
  <w16cid:commentId w16cid:paraId="7DDBAE82" w16cid:durableId="2155A65B"/>
  <w16cid:commentId w16cid:paraId="1E85CA90" w16cid:durableId="2155A68B"/>
  <w16cid:commentId w16cid:paraId="7D48C85F" w16cid:durableId="2155A7FC"/>
  <w16cid:commentId w16cid:paraId="563C1A0B" w16cid:durableId="2155A7E3"/>
  <w16cid:commentId w16cid:paraId="03B1ECAB" w16cid:durableId="2155A86A"/>
  <w16cid:commentId w16cid:paraId="49DAC280" w16cid:durableId="21544BCE"/>
  <w16cid:commentId w16cid:paraId="37419712" w16cid:durableId="2155A6A2"/>
  <w16cid:commentId w16cid:paraId="14CB4621" w16cid:durableId="2155A8A2"/>
  <w16cid:commentId w16cid:paraId="46DCF53A" w16cid:durableId="2155B1DE"/>
  <w16cid:commentId w16cid:paraId="4ABA5EB9" w16cid:durableId="2155B7BC"/>
  <w16cid:commentId w16cid:paraId="1A8226C3" w16cid:durableId="2155B821"/>
  <w16cid:commentId w16cid:paraId="094706D2" w16cid:durableId="2155BAED"/>
  <w16cid:commentId w16cid:paraId="6CD25695" w16cid:durableId="2155BB34"/>
  <w16cid:commentId w16cid:paraId="3A59EB40" w16cid:durableId="21544BD1"/>
  <w16cid:commentId w16cid:paraId="0A041EF7" w16cid:durableId="2155BA20"/>
  <w16cid:commentId w16cid:paraId="057E0FC7" w16cid:durableId="2155BB5D"/>
  <w16cid:commentId w16cid:paraId="19C07E24" w16cid:durableId="2155BC20"/>
  <w16cid:commentId w16cid:paraId="379856C7" w16cid:durableId="2155BC45"/>
  <w16cid:commentId w16cid:paraId="5729554D" w16cid:durableId="2155BC9D"/>
  <w16cid:commentId w16cid:paraId="1D8D90C7" w16cid:durableId="2155BDAD"/>
  <w16cid:commentId w16cid:paraId="6BD8262F" w16cid:durableId="2155BCF4"/>
  <w16cid:commentId w16cid:paraId="74E76FA3" w16cid:durableId="2155BC00"/>
  <w16cid:commentId w16cid:paraId="42ADA062" w16cid:durableId="2155BD16"/>
  <w16cid:commentId w16cid:paraId="025A0599" w16cid:durableId="21544BD2"/>
  <w16cid:commentId w16cid:paraId="0D57E416" w16cid:durableId="2155BED6"/>
  <w16cid:commentId w16cid:paraId="63CA025F" w16cid:durableId="215461BD"/>
  <w16cid:commentId w16cid:paraId="682AEFF6" w16cid:durableId="2155C0F4"/>
  <w16cid:commentId w16cid:paraId="29DCE9E7" w16cid:durableId="2155C988"/>
  <w16cid:commentId w16cid:paraId="65E379F1" w16cid:durableId="2155CC93"/>
  <w16cid:commentId w16cid:paraId="3E5C336B" w16cid:durableId="2155CA0D"/>
  <w16cid:commentId w16cid:paraId="68A1B320" w16cid:durableId="2155CA5A"/>
  <w16cid:commentId w16cid:paraId="5E7D4977" w16cid:durableId="21545F9E"/>
  <w16cid:commentId w16cid:paraId="1A3874AE" w16cid:durableId="2155CB3E"/>
  <w16cid:commentId w16cid:paraId="61046E47" w16cid:durableId="2155CB61"/>
  <w16cid:commentId w16cid:paraId="16DFC4B3" w16cid:durableId="2155CC62"/>
  <w16cid:commentId w16cid:paraId="59BBD6B2" w16cid:durableId="21544B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176724" w14:textId="77777777" w:rsidR="00915437" w:rsidRDefault="00915437" w:rsidP="00B151C9">
      <w:r>
        <w:separator/>
      </w:r>
    </w:p>
    <w:p w14:paraId="21DCACEB" w14:textId="77777777" w:rsidR="00915437" w:rsidRDefault="00915437" w:rsidP="00B151C9"/>
  </w:endnote>
  <w:endnote w:type="continuationSeparator" w:id="0">
    <w:p w14:paraId="6DDE0102" w14:textId="77777777" w:rsidR="00915437" w:rsidRDefault="00915437" w:rsidP="00B151C9">
      <w:r>
        <w:continuationSeparator/>
      </w:r>
    </w:p>
    <w:p w14:paraId="78D9AD4C" w14:textId="77777777" w:rsidR="00915437" w:rsidRDefault="00915437" w:rsidP="00B151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223704"/>
      <w:docPartObj>
        <w:docPartGallery w:val="Page Numbers (Bottom of Page)"/>
        <w:docPartUnique/>
      </w:docPartObj>
    </w:sdtPr>
    <w:sdtEndPr>
      <w:rPr>
        <w:noProof/>
      </w:rPr>
    </w:sdtEndPr>
    <w:sdtContent>
      <w:p w14:paraId="2039FACB" w14:textId="7E089836" w:rsidR="00915437" w:rsidRDefault="00915437" w:rsidP="00B151C9">
        <w:pPr>
          <w:pStyle w:val="Footer"/>
        </w:pPr>
        <w:r>
          <w:fldChar w:fldCharType="begin"/>
        </w:r>
        <w:r>
          <w:instrText xml:space="preserve"> PAGE   \* MERGEFORMAT </w:instrText>
        </w:r>
        <w:r>
          <w:fldChar w:fldCharType="separate"/>
        </w:r>
        <w:r>
          <w:rPr>
            <w:noProof/>
          </w:rPr>
          <w:t>50</w:t>
        </w:r>
        <w:r>
          <w:rPr>
            <w:noProof/>
          </w:rPr>
          <w:fldChar w:fldCharType="end"/>
        </w:r>
      </w:p>
    </w:sdtContent>
  </w:sdt>
  <w:p w14:paraId="0E598DA2" w14:textId="77777777" w:rsidR="00915437" w:rsidRDefault="00915437" w:rsidP="00B151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8737974"/>
      <w:docPartObj>
        <w:docPartGallery w:val="Page Numbers (Bottom of Page)"/>
        <w:docPartUnique/>
      </w:docPartObj>
    </w:sdtPr>
    <w:sdtEndPr>
      <w:rPr>
        <w:noProof/>
      </w:rPr>
    </w:sdtEndPr>
    <w:sdtContent>
      <w:p w14:paraId="76B9CBF0" w14:textId="1C1F4103" w:rsidR="00915437" w:rsidRDefault="00915437" w:rsidP="00B151C9">
        <w:pPr>
          <w:pStyle w:val="Footer"/>
        </w:pPr>
        <w:r>
          <w:fldChar w:fldCharType="begin"/>
        </w:r>
        <w:r>
          <w:instrText xml:space="preserve"> PAGE   \* MERGEFORMAT </w:instrText>
        </w:r>
        <w:r>
          <w:fldChar w:fldCharType="separate"/>
        </w:r>
        <w:r>
          <w:rPr>
            <w:noProof/>
          </w:rPr>
          <w:t>54</w:t>
        </w:r>
        <w:r>
          <w:rPr>
            <w:noProof/>
          </w:rPr>
          <w:fldChar w:fldCharType="end"/>
        </w:r>
      </w:p>
    </w:sdtContent>
  </w:sdt>
  <w:p w14:paraId="064E40E1" w14:textId="77777777" w:rsidR="00915437" w:rsidRDefault="00915437" w:rsidP="00B151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3ABB0F" w14:textId="77777777" w:rsidR="00915437" w:rsidRDefault="00915437" w:rsidP="00B151C9">
      <w:r>
        <w:separator/>
      </w:r>
    </w:p>
    <w:p w14:paraId="53272236" w14:textId="77777777" w:rsidR="00915437" w:rsidRDefault="00915437" w:rsidP="00B151C9"/>
  </w:footnote>
  <w:footnote w:type="continuationSeparator" w:id="0">
    <w:p w14:paraId="1CF9CF26" w14:textId="77777777" w:rsidR="00915437" w:rsidRDefault="00915437" w:rsidP="00B151C9">
      <w:r>
        <w:continuationSeparator/>
      </w:r>
    </w:p>
    <w:p w14:paraId="368C9B34" w14:textId="77777777" w:rsidR="00915437" w:rsidRDefault="00915437" w:rsidP="00B151C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47F"/>
    <w:multiLevelType w:val="hybridMultilevel"/>
    <w:tmpl w:val="0BCA9A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9548C6"/>
    <w:multiLevelType w:val="hybridMultilevel"/>
    <w:tmpl w:val="217C01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138E5266"/>
    <w:multiLevelType w:val="multilevel"/>
    <w:tmpl w:val="5A2CAB30"/>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B8F7AFA"/>
    <w:multiLevelType w:val="hybridMultilevel"/>
    <w:tmpl w:val="47CA837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1E8B6EC7"/>
    <w:multiLevelType w:val="multilevel"/>
    <w:tmpl w:val="BA6412E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FBB0C06"/>
    <w:multiLevelType w:val="hybridMultilevel"/>
    <w:tmpl w:val="74EE59F6"/>
    <w:lvl w:ilvl="0" w:tplc="F90CD9F0">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436A74"/>
    <w:multiLevelType w:val="multilevel"/>
    <w:tmpl w:val="02EC95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4C010F7"/>
    <w:multiLevelType w:val="hybridMultilevel"/>
    <w:tmpl w:val="0F92D1F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2C09103C"/>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0EC1CB4"/>
    <w:multiLevelType w:val="hybridMultilevel"/>
    <w:tmpl w:val="A85C85C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44673DF"/>
    <w:multiLevelType w:val="hybridMultilevel"/>
    <w:tmpl w:val="E6CCD8B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49354011"/>
    <w:multiLevelType w:val="hybridMultilevel"/>
    <w:tmpl w:val="0CEC1B6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15:restartNumberingAfterBreak="0">
    <w:nsid w:val="4A462E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DE76717"/>
    <w:multiLevelType w:val="multilevel"/>
    <w:tmpl w:val="49EE8F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DEC16AD"/>
    <w:multiLevelType w:val="hybridMultilevel"/>
    <w:tmpl w:val="4502EC2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5468561C"/>
    <w:multiLevelType w:val="multilevel"/>
    <w:tmpl w:val="FFCE0810"/>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4AF7A4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77E326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0971F0"/>
    <w:multiLevelType w:val="hybridMultilevel"/>
    <w:tmpl w:val="C59EE1B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5A8E4945"/>
    <w:multiLevelType w:val="hybridMultilevel"/>
    <w:tmpl w:val="98A43B5A"/>
    <w:lvl w:ilvl="0" w:tplc="CE344286">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AB64A59"/>
    <w:multiLevelType w:val="hybridMultilevel"/>
    <w:tmpl w:val="1B4C788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EAC2DF0"/>
    <w:multiLevelType w:val="multilevel"/>
    <w:tmpl w:val="F66C54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EDF59DC"/>
    <w:multiLevelType w:val="hybridMultilevel"/>
    <w:tmpl w:val="3CD081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5F1D36D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10F489C"/>
    <w:multiLevelType w:val="hybridMultilevel"/>
    <w:tmpl w:val="EB5CC8E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64CC23EB"/>
    <w:multiLevelType w:val="multilevel"/>
    <w:tmpl w:val="2B44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984AEB"/>
    <w:multiLevelType w:val="hybridMultilevel"/>
    <w:tmpl w:val="CC124EF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6D582891"/>
    <w:multiLevelType w:val="multilevel"/>
    <w:tmpl w:val="81AE8AE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79B3191E"/>
    <w:multiLevelType w:val="hybridMultilevel"/>
    <w:tmpl w:val="73D8991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20"/>
  </w:num>
  <w:num w:numId="2">
    <w:abstractNumId w:val="11"/>
  </w:num>
  <w:num w:numId="3">
    <w:abstractNumId w:val="28"/>
  </w:num>
  <w:num w:numId="4">
    <w:abstractNumId w:val="0"/>
  </w:num>
  <w:num w:numId="5">
    <w:abstractNumId w:val="10"/>
  </w:num>
  <w:num w:numId="6">
    <w:abstractNumId w:val="26"/>
  </w:num>
  <w:num w:numId="7">
    <w:abstractNumId w:val="1"/>
  </w:num>
  <w:num w:numId="8">
    <w:abstractNumId w:val="14"/>
  </w:num>
  <w:num w:numId="9">
    <w:abstractNumId w:val="7"/>
  </w:num>
  <w:num w:numId="10">
    <w:abstractNumId w:val="3"/>
  </w:num>
  <w:num w:numId="11">
    <w:abstractNumId w:val="24"/>
  </w:num>
  <w:num w:numId="12">
    <w:abstractNumId w:val="27"/>
  </w:num>
  <w:num w:numId="13">
    <w:abstractNumId w:val="18"/>
  </w:num>
  <w:num w:numId="14">
    <w:abstractNumId w:val="21"/>
  </w:num>
  <w:num w:numId="15">
    <w:abstractNumId w:val="21"/>
    <w:lvlOverride w:ilvl="0">
      <w:startOverride w:val="1"/>
    </w:lvlOverride>
  </w:num>
  <w:num w:numId="16">
    <w:abstractNumId w:val="16"/>
  </w:num>
  <w:num w:numId="17">
    <w:abstractNumId w:val="17"/>
  </w:num>
  <w:num w:numId="18">
    <w:abstractNumId w:val="23"/>
  </w:num>
  <w:num w:numId="19">
    <w:abstractNumId w:val="6"/>
  </w:num>
  <w:num w:numId="20">
    <w:abstractNumId w:val="13"/>
  </w:num>
  <w:num w:numId="21">
    <w:abstractNumId w:val="8"/>
  </w:num>
  <w:num w:numId="22">
    <w:abstractNumId w:val="15"/>
  </w:num>
  <w:num w:numId="23">
    <w:abstractNumId w:val="15"/>
  </w:num>
  <w:num w:numId="24">
    <w:abstractNumId w:val="12"/>
  </w:num>
  <w:num w:numId="25">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1"/>
    </w:lvlOverride>
    <w:lvlOverride w:ilvl="1">
      <w:startOverride w:val="2"/>
    </w:lvlOverride>
  </w:num>
  <w:num w:numId="30">
    <w:abstractNumId w:val="15"/>
    <w:lvlOverride w:ilvl="0">
      <w:startOverride w:val="1"/>
    </w:lvlOverride>
    <w:lvlOverride w:ilvl="1">
      <w:startOverride w:val="2"/>
    </w:lvlOverride>
  </w:num>
  <w:num w:numId="31">
    <w:abstractNumId w:val="1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2"/>
    </w:lvlOverride>
  </w:num>
  <w:num w:numId="33">
    <w:abstractNumId w:val="15"/>
  </w:num>
  <w:num w:numId="34">
    <w:abstractNumId w:val="15"/>
  </w:num>
  <w:num w:numId="35">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9"/>
  </w:num>
  <w:num w:numId="41">
    <w:abstractNumId w:val="25"/>
  </w:num>
  <w:num w:numId="42">
    <w:abstractNumId w:val="22"/>
  </w:num>
  <w:num w:numId="43">
    <w:abstractNumId w:val="19"/>
  </w:num>
  <w:num w:numId="4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n Ting">
    <w15:presenceInfo w15:providerId="AD" w15:userId="S::yikchangjonathan.ting@uqconnect.edu.au::caa1e1e0-5396-49e2-8645-80af2fd7b738"/>
  </w15:person>
  <w15:person w15:author="Microsoft Office User">
    <w15:presenceInfo w15:providerId="None" w15:userId="Microsoft Office User"/>
  </w15:person>
  <w15:person w15:author="Jonathan Ting">
    <w15:presenceInfo w15:providerId="Windows Live" w15:userId="e4276e13023936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4097"/>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s9tdpazwgt05pee2rf3x2x2gtdvpdwx50stf&quot;&gt;My EndNote Library&lt;record-ids&gt;&lt;item&gt;66&lt;/item&gt;&lt;item&gt;103&lt;/item&gt;&lt;item&gt;105&lt;/item&gt;&lt;item&gt;106&lt;/item&gt;&lt;item&gt;121&lt;/item&gt;&lt;item&gt;123&lt;/item&gt;&lt;item&gt;124&lt;/item&gt;&lt;item&gt;125&lt;/item&gt;&lt;item&gt;127&lt;/item&gt;&lt;item&gt;128&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54&lt;/item&gt;&lt;item&gt;155&lt;/item&gt;&lt;item&gt;156&lt;/item&gt;&lt;item&gt;157&lt;/item&gt;&lt;item&gt;159&lt;/item&gt;&lt;item&gt;160&lt;/item&gt;&lt;item&gt;161&lt;/item&gt;&lt;item&gt;162&lt;/item&gt;&lt;item&gt;163&lt;/item&gt;&lt;item&gt;164&lt;/item&gt;&lt;item&gt;166&lt;/item&gt;&lt;item&gt;173&lt;/item&gt;&lt;item&gt;182&lt;/item&gt;&lt;item&gt;192&lt;/item&gt;&lt;item&gt;193&lt;/item&gt;&lt;item&gt;194&lt;/item&gt;&lt;item&gt;195&lt;/item&gt;&lt;item&gt;196&lt;/item&gt;&lt;item&gt;197&lt;/item&gt;&lt;item&gt;198&lt;/item&gt;&lt;item&gt;199&lt;/item&gt;&lt;item&gt;200&lt;/item&gt;&lt;item&gt;201&lt;/item&gt;&lt;item&gt;202&lt;/item&gt;&lt;item&gt;204&lt;/item&gt;&lt;item&gt;207&lt;/item&gt;&lt;item&gt;208&lt;/item&gt;&lt;item&gt;210&lt;/item&gt;&lt;item&gt;211&lt;/item&gt;&lt;item&gt;212&lt;/item&gt;&lt;item&gt;213&lt;/item&gt;&lt;item&gt;216&lt;/item&gt;&lt;item&gt;218&lt;/item&gt;&lt;item&gt;219&lt;/item&gt;&lt;item&gt;220&lt;/item&gt;&lt;item&gt;221&lt;/item&gt;&lt;item&gt;223&lt;/item&gt;&lt;item&gt;224&lt;/item&gt;&lt;item&gt;225&lt;/item&gt;&lt;item&gt;226&lt;/item&gt;&lt;item&gt;227&lt;/item&gt;&lt;item&gt;228&lt;/item&gt;&lt;item&gt;230&lt;/item&gt;&lt;item&gt;231&lt;/item&gt;&lt;item&gt;232&lt;/item&gt;&lt;item&gt;233&lt;/item&gt;&lt;item&gt;234&lt;/item&gt;&lt;item&gt;237&lt;/item&gt;&lt;item&gt;238&lt;/item&gt;&lt;item&gt;239&lt;/item&gt;&lt;item&gt;240&lt;/item&gt;&lt;item&gt;242&lt;/item&gt;&lt;item&gt;243&lt;/item&gt;&lt;item&gt;244&lt;/item&gt;&lt;item&gt;245&lt;/item&gt;&lt;item&gt;246&lt;/item&gt;&lt;item&gt;247&lt;/item&gt;&lt;item&gt;255&lt;/item&gt;&lt;item&gt;256&lt;/item&gt;&lt;item&gt;257&lt;/item&gt;&lt;item&gt;258&lt;/item&gt;&lt;item&gt;260&lt;/item&gt;&lt;item&gt;261&lt;/item&gt;&lt;item&gt;262&lt;/item&gt;&lt;item&gt;263&lt;/item&gt;&lt;item&gt;265&lt;/item&gt;&lt;item&gt;267&lt;/item&gt;&lt;item&gt;268&lt;/item&gt;&lt;item&gt;269&lt;/item&gt;&lt;item&gt;271&lt;/item&gt;&lt;item&gt;272&lt;/item&gt;&lt;item&gt;274&lt;/item&gt;&lt;item&gt;275&lt;/item&gt;&lt;item&gt;277&lt;/item&gt;&lt;item&gt;278&lt;/item&gt;&lt;item&gt;279&lt;/item&gt;&lt;item&gt;280&lt;/item&gt;&lt;item&gt;281&lt;/item&gt;&lt;item&gt;282&lt;/item&gt;&lt;item&gt;283&lt;/item&gt;&lt;item&gt;287&lt;/item&gt;&lt;item&gt;288&lt;/item&gt;&lt;item&gt;292&lt;/item&gt;&lt;item&gt;297&lt;/item&gt;&lt;item&gt;298&lt;/item&gt;&lt;item&gt;299&lt;/item&gt;&lt;item&gt;300&lt;/item&gt;&lt;item&gt;301&lt;/item&gt;&lt;item&gt;302&lt;/item&gt;&lt;item&gt;303&lt;/item&gt;&lt;item&gt;304&lt;/item&gt;&lt;item&gt;319&lt;/item&gt;&lt;item&gt;320&lt;/item&gt;&lt;item&gt;321&lt;/item&gt;&lt;item&gt;327&lt;/item&gt;&lt;item&gt;328&lt;/item&gt;&lt;item&gt;330&lt;/item&gt;&lt;item&gt;331&lt;/item&gt;&lt;item&gt;332&lt;/item&gt;&lt;item&gt;333&lt;/item&gt;&lt;item&gt;334&lt;/item&gt;&lt;item&gt;335&lt;/item&gt;&lt;item&gt;337&lt;/item&gt;&lt;item&gt;339&lt;/item&gt;&lt;item&gt;340&lt;/item&gt;&lt;item&gt;341&lt;/item&gt;&lt;item&gt;342&lt;/item&gt;&lt;item&gt;343&lt;/item&gt;&lt;item&gt;345&lt;/item&gt;&lt;item&gt;346&lt;/item&gt;&lt;item&gt;347&lt;/item&gt;&lt;item&gt;348&lt;/item&gt;&lt;item&gt;349&lt;/item&gt;&lt;item&gt;351&lt;/item&gt;&lt;item&gt;352&lt;/item&gt;&lt;item&gt;354&lt;/item&gt;&lt;item&gt;355&lt;/item&gt;&lt;item&gt;356&lt;/item&gt;&lt;/record-ids&gt;&lt;/item&gt;&lt;/Libraries&gt;"/>
  </w:docVars>
  <w:rsids>
    <w:rsidRoot w:val="003D0B05"/>
    <w:rsid w:val="0000065B"/>
    <w:rsid w:val="00002A01"/>
    <w:rsid w:val="00003B81"/>
    <w:rsid w:val="00003CB8"/>
    <w:rsid w:val="000057FA"/>
    <w:rsid w:val="00006F12"/>
    <w:rsid w:val="00012297"/>
    <w:rsid w:val="00012F0E"/>
    <w:rsid w:val="000139CC"/>
    <w:rsid w:val="00013BF6"/>
    <w:rsid w:val="00014CD4"/>
    <w:rsid w:val="000159F5"/>
    <w:rsid w:val="00017742"/>
    <w:rsid w:val="0002052B"/>
    <w:rsid w:val="00023A8E"/>
    <w:rsid w:val="00030675"/>
    <w:rsid w:val="00031454"/>
    <w:rsid w:val="00031D59"/>
    <w:rsid w:val="000320D1"/>
    <w:rsid w:val="000328B6"/>
    <w:rsid w:val="00032C59"/>
    <w:rsid w:val="00034431"/>
    <w:rsid w:val="00034A80"/>
    <w:rsid w:val="00034F5F"/>
    <w:rsid w:val="000414A5"/>
    <w:rsid w:val="000414CD"/>
    <w:rsid w:val="00041917"/>
    <w:rsid w:val="00041924"/>
    <w:rsid w:val="00046387"/>
    <w:rsid w:val="00046A21"/>
    <w:rsid w:val="000521FF"/>
    <w:rsid w:val="000548FD"/>
    <w:rsid w:val="0005495E"/>
    <w:rsid w:val="0005508C"/>
    <w:rsid w:val="00055F39"/>
    <w:rsid w:val="0005650D"/>
    <w:rsid w:val="0006063C"/>
    <w:rsid w:val="00062804"/>
    <w:rsid w:val="0006498C"/>
    <w:rsid w:val="0006674F"/>
    <w:rsid w:val="00067F0A"/>
    <w:rsid w:val="00075A48"/>
    <w:rsid w:val="00075C82"/>
    <w:rsid w:val="00076853"/>
    <w:rsid w:val="000805EE"/>
    <w:rsid w:val="0008338B"/>
    <w:rsid w:val="0008538E"/>
    <w:rsid w:val="00085AE0"/>
    <w:rsid w:val="0008773A"/>
    <w:rsid w:val="0009027D"/>
    <w:rsid w:val="00091D47"/>
    <w:rsid w:val="0009397D"/>
    <w:rsid w:val="000939CB"/>
    <w:rsid w:val="00093D26"/>
    <w:rsid w:val="0009534D"/>
    <w:rsid w:val="00096346"/>
    <w:rsid w:val="000A01DC"/>
    <w:rsid w:val="000A10E1"/>
    <w:rsid w:val="000A3F92"/>
    <w:rsid w:val="000A68BD"/>
    <w:rsid w:val="000B1617"/>
    <w:rsid w:val="000B1D9D"/>
    <w:rsid w:val="000B37BD"/>
    <w:rsid w:val="000B3CEF"/>
    <w:rsid w:val="000B40D9"/>
    <w:rsid w:val="000B4542"/>
    <w:rsid w:val="000B53B3"/>
    <w:rsid w:val="000B541F"/>
    <w:rsid w:val="000B5586"/>
    <w:rsid w:val="000B5B15"/>
    <w:rsid w:val="000B5E19"/>
    <w:rsid w:val="000B6166"/>
    <w:rsid w:val="000B703B"/>
    <w:rsid w:val="000B7F24"/>
    <w:rsid w:val="000C0FEA"/>
    <w:rsid w:val="000C19CD"/>
    <w:rsid w:val="000C2F37"/>
    <w:rsid w:val="000C5247"/>
    <w:rsid w:val="000C671B"/>
    <w:rsid w:val="000C6D9C"/>
    <w:rsid w:val="000C70EF"/>
    <w:rsid w:val="000C77F8"/>
    <w:rsid w:val="000D0BE0"/>
    <w:rsid w:val="000D16FB"/>
    <w:rsid w:val="000D2710"/>
    <w:rsid w:val="000D56E9"/>
    <w:rsid w:val="000D5A80"/>
    <w:rsid w:val="000D6119"/>
    <w:rsid w:val="000D621D"/>
    <w:rsid w:val="000E16E1"/>
    <w:rsid w:val="000E1870"/>
    <w:rsid w:val="000E34A7"/>
    <w:rsid w:val="000E4C1D"/>
    <w:rsid w:val="000E583B"/>
    <w:rsid w:val="000E64E4"/>
    <w:rsid w:val="000E6E7C"/>
    <w:rsid w:val="000E7716"/>
    <w:rsid w:val="000F03F4"/>
    <w:rsid w:val="000F12FE"/>
    <w:rsid w:val="000F1F46"/>
    <w:rsid w:val="000F25FD"/>
    <w:rsid w:val="000F33F1"/>
    <w:rsid w:val="000F5DBD"/>
    <w:rsid w:val="000F613C"/>
    <w:rsid w:val="000F7E5A"/>
    <w:rsid w:val="00100059"/>
    <w:rsid w:val="0010052A"/>
    <w:rsid w:val="001017AD"/>
    <w:rsid w:val="00101EFE"/>
    <w:rsid w:val="001025D6"/>
    <w:rsid w:val="0010288A"/>
    <w:rsid w:val="001062A5"/>
    <w:rsid w:val="00106887"/>
    <w:rsid w:val="00106D37"/>
    <w:rsid w:val="00107BAB"/>
    <w:rsid w:val="00114BC5"/>
    <w:rsid w:val="0011570F"/>
    <w:rsid w:val="00116399"/>
    <w:rsid w:val="0011789A"/>
    <w:rsid w:val="00120230"/>
    <w:rsid w:val="0012157E"/>
    <w:rsid w:val="00121944"/>
    <w:rsid w:val="00122AB2"/>
    <w:rsid w:val="00122AC8"/>
    <w:rsid w:val="00123143"/>
    <w:rsid w:val="00123A70"/>
    <w:rsid w:val="00126D7A"/>
    <w:rsid w:val="00127A3A"/>
    <w:rsid w:val="00127AAD"/>
    <w:rsid w:val="001304C9"/>
    <w:rsid w:val="00130533"/>
    <w:rsid w:val="001307FC"/>
    <w:rsid w:val="00131276"/>
    <w:rsid w:val="00131B5A"/>
    <w:rsid w:val="00132246"/>
    <w:rsid w:val="00132C9B"/>
    <w:rsid w:val="00136637"/>
    <w:rsid w:val="00136ED9"/>
    <w:rsid w:val="001370A9"/>
    <w:rsid w:val="00137148"/>
    <w:rsid w:val="00137A47"/>
    <w:rsid w:val="00141EE0"/>
    <w:rsid w:val="00142DC0"/>
    <w:rsid w:val="0014540E"/>
    <w:rsid w:val="00145E0C"/>
    <w:rsid w:val="001463B1"/>
    <w:rsid w:val="001466AC"/>
    <w:rsid w:val="001466DA"/>
    <w:rsid w:val="001479EE"/>
    <w:rsid w:val="00147B12"/>
    <w:rsid w:val="0015094F"/>
    <w:rsid w:val="001517D4"/>
    <w:rsid w:val="00152AAE"/>
    <w:rsid w:val="00153933"/>
    <w:rsid w:val="0015606B"/>
    <w:rsid w:val="00156D1A"/>
    <w:rsid w:val="001631E8"/>
    <w:rsid w:val="001641C4"/>
    <w:rsid w:val="001673EA"/>
    <w:rsid w:val="00167AEE"/>
    <w:rsid w:val="001707F5"/>
    <w:rsid w:val="001714CD"/>
    <w:rsid w:val="001715C4"/>
    <w:rsid w:val="001731ED"/>
    <w:rsid w:val="00173D24"/>
    <w:rsid w:val="00174BEB"/>
    <w:rsid w:val="00175D33"/>
    <w:rsid w:val="00177BF7"/>
    <w:rsid w:val="00180C2D"/>
    <w:rsid w:val="00181338"/>
    <w:rsid w:val="001814A2"/>
    <w:rsid w:val="00183836"/>
    <w:rsid w:val="001853E2"/>
    <w:rsid w:val="001854EB"/>
    <w:rsid w:val="00185D27"/>
    <w:rsid w:val="00186A36"/>
    <w:rsid w:val="001902F1"/>
    <w:rsid w:val="00192154"/>
    <w:rsid w:val="00193211"/>
    <w:rsid w:val="00193894"/>
    <w:rsid w:val="0019499B"/>
    <w:rsid w:val="001958F9"/>
    <w:rsid w:val="001978B2"/>
    <w:rsid w:val="001A194B"/>
    <w:rsid w:val="001A2A1F"/>
    <w:rsid w:val="001A5364"/>
    <w:rsid w:val="001A7113"/>
    <w:rsid w:val="001A7C9A"/>
    <w:rsid w:val="001B1674"/>
    <w:rsid w:val="001B23BB"/>
    <w:rsid w:val="001B5403"/>
    <w:rsid w:val="001B596D"/>
    <w:rsid w:val="001C070E"/>
    <w:rsid w:val="001C0909"/>
    <w:rsid w:val="001C0D41"/>
    <w:rsid w:val="001C3A4B"/>
    <w:rsid w:val="001C3F2B"/>
    <w:rsid w:val="001C7AB3"/>
    <w:rsid w:val="001D045D"/>
    <w:rsid w:val="001D0D8B"/>
    <w:rsid w:val="001D1E3E"/>
    <w:rsid w:val="001D581D"/>
    <w:rsid w:val="001D6AFE"/>
    <w:rsid w:val="001D7B1F"/>
    <w:rsid w:val="001D7E68"/>
    <w:rsid w:val="001E0BEB"/>
    <w:rsid w:val="001E27B1"/>
    <w:rsid w:val="001E4B65"/>
    <w:rsid w:val="001F0B9C"/>
    <w:rsid w:val="001F0F93"/>
    <w:rsid w:val="001F18C0"/>
    <w:rsid w:val="001F2882"/>
    <w:rsid w:val="001F2900"/>
    <w:rsid w:val="001F3742"/>
    <w:rsid w:val="001F3C0C"/>
    <w:rsid w:val="001F3F80"/>
    <w:rsid w:val="001F4B7C"/>
    <w:rsid w:val="001F4FEC"/>
    <w:rsid w:val="001F5B60"/>
    <w:rsid w:val="001F77DE"/>
    <w:rsid w:val="0020032B"/>
    <w:rsid w:val="00203071"/>
    <w:rsid w:val="0020353E"/>
    <w:rsid w:val="002168DF"/>
    <w:rsid w:val="002179DA"/>
    <w:rsid w:val="00220911"/>
    <w:rsid w:val="00221A7F"/>
    <w:rsid w:val="002226C2"/>
    <w:rsid w:val="00222BCC"/>
    <w:rsid w:val="002239DB"/>
    <w:rsid w:val="00223A0B"/>
    <w:rsid w:val="00226167"/>
    <w:rsid w:val="002262E9"/>
    <w:rsid w:val="002266E3"/>
    <w:rsid w:val="00226864"/>
    <w:rsid w:val="002270AD"/>
    <w:rsid w:val="002327D6"/>
    <w:rsid w:val="002327DD"/>
    <w:rsid w:val="00232ED9"/>
    <w:rsid w:val="002338FD"/>
    <w:rsid w:val="00234AFA"/>
    <w:rsid w:val="002367C7"/>
    <w:rsid w:val="00236A53"/>
    <w:rsid w:val="00236B3E"/>
    <w:rsid w:val="00240268"/>
    <w:rsid w:val="00243C7D"/>
    <w:rsid w:val="002451E8"/>
    <w:rsid w:val="002460B6"/>
    <w:rsid w:val="00246DD4"/>
    <w:rsid w:val="00247250"/>
    <w:rsid w:val="00251EC4"/>
    <w:rsid w:val="002529A8"/>
    <w:rsid w:val="0025387D"/>
    <w:rsid w:val="00253EFE"/>
    <w:rsid w:val="00254065"/>
    <w:rsid w:val="00254D15"/>
    <w:rsid w:val="002550A9"/>
    <w:rsid w:val="00256DA9"/>
    <w:rsid w:val="00256FB8"/>
    <w:rsid w:val="00257050"/>
    <w:rsid w:val="002617D9"/>
    <w:rsid w:val="002622B0"/>
    <w:rsid w:val="00264A4D"/>
    <w:rsid w:val="00264B4F"/>
    <w:rsid w:val="00264ED4"/>
    <w:rsid w:val="00266CF1"/>
    <w:rsid w:val="002672FF"/>
    <w:rsid w:val="00267C81"/>
    <w:rsid w:val="00270B90"/>
    <w:rsid w:val="00271A41"/>
    <w:rsid w:val="00271CEC"/>
    <w:rsid w:val="002736F1"/>
    <w:rsid w:val="00273A42"/>
    <w:rsid w:val="00273AB0"/>
    <w:rsid w:val="00276E85"/>
    <w:rsid w:val="00277EAB"/>
    <w:rsid w:val="00280509"/>
    <w:rsid w:val="0028154A"/>
    <w:rsid w:val="0028201F"/>
    <w:rsid w:val="002822F1"/>
    <w:rsid w:val="0028316E"/>
    <w:rsid w:val="00286148"/>
    <w:rsid w:val="00293F9C"/>
    <w:rsid w:val="00294A3A"/>
    <w:rsid w:val="00295340"/>
    <w:rsid w:val="00295C7E"/>
    <w:rsid w:val="00295DE2"/>
    <w:rsid w:val="0029620D"/>
    <w:rsid w:val="002962A4"/>
    <w:rsid w:val="00296D7D"/>
    <w:rsid w:val="002A2C3E"/>
    <w:rsid w:val="002A332C"/>
    <w:rsid w:val="002A487C"/>
    <w:rsid w:val="002A6048"/>
    <w:rsid w:val="002A6435"/>
    <w:rsid w:val="002B09DC"/>
    <w:rsid w:val="002B305D"/>
    <w:rsid w:val="002B62FC"/>
    <w:rsid w:val="002B7565"/>
    <w:rsid w:val="002C168C"/>
    <w:rsid w:val="002C2EA4"/>
    <w:rsid w:val="002C3A1E"/>
    <w:rsid w:val="002C3C71"/>
    <w:rsid w:val="002C5725"/>
    <w:rsid w:val="002C7185"/>
    <w:rsid w:val="002C7A08"/>
    <w:rsid w:val="002D1DBB"/>
    <w:rsid w:val="002D2E28"/>
    <w:rsid w:val="002D3CAC"/>
    <w:rsid w:val="002D4BE5"/>
    <w:rsid w:val="002D698F"/>
    <w:rsid w:val="002E138A"/>
    <w:rsid w:val="002E1A27"/>
    <w:rsid w:val="002E29E3"/>
    <w:rsid w:val="002E6281"/>
    <w:rsid w:val="002F0DD1"/>
    <w:rsid w:val="002F3308"/>
    <w:rsid w:val="002F3EB3"/>
    <w:rsid w:val="002F436F"/>
    <w:rsid w:val="002F567B"/>
    <w:rsid w:val="002F7F39"/>
    <w:rsid w:val="00301A6D"/>
    <w:rsid w:val="003028FA"/>
    <w:rsid w:val="00303234"/>
    <w:rsid w:val="00303985"/>
    <w:rsid w:val="00307C87"/>
    <w:rsid w:val="0031139F"/>
    <w:rsid w:val="003114CF"/>
    <w:rsid w:val="0031207A"/>
    <w:rsid w:val="00312828"/>
    <w:rsid w:val="00312D0E"/>
    <w:rsid w:val="00314399"/>
    <w:rsid w:val="0031542A"/>
    <w:rsid w:val="003169A6"/>
    <w:rsid w:val="0031793B"/>
    <w:rsid w:val="00317F8A"/>
    <w:rsid w:val="003205F2"/>
    <w:rsid w:val="0032174E"/>
    <w:rsid w:val="003218A8"/>
    <w:rsid w:val="00322864"/>
    <w:rsid w:val="00323361"/>
    <w:rsid w:val="00324543"/>
    <w:rsid w:val="003247A2"/>
    <w:rsid w:val="00327282"/>
    <w:rsid w:val="00327424"/>
    <w:rsid w:val="0033179D"/>
    <w:rsid w:val="00331ED8"/>
    <w:rsid w:val="00332503"/>
    <w:rsid w:val="00333468"/>
    <w:rsid w:val="00334E8B"/>
    <w:rsid w:val="00341406"/>
    <w:rsid w:val="00341E1F"/>
    <w:rsid w:val="0034391F"/>
    <w:rsid w:val="003446DA"/>
    <w:rsid w:val="0034608E"/>
    <w:rsid w:val="00347A0D"/>
    <w:rsid w:val="00347BFD"/>
    <w:rsid w:val="00350242"/>
    <w:rsid w:val="00352788"/>
    <w:rsid w:val="00352C8B"/>
    <w:rsid w:val="0035300C"/>
    <w:rsid w:val="0035380D"/>
    <w:rsid w:val="00353D4A"/>
    <w:rsid w:val="00354877"/>
    <w:rsid w:val="003552F3"/>
    <w:rsid w:val="00356C05"/>
    <w:rsid w:val="003579EC"/>
    <w:rsid w:val="00362B8E"/>
    <w:rsid w:val="003639FD"/>
    <w:rsid w:val="00365438"/>
    <w:rsid w:val="003664B0"/>
    <w:rsid w:val="00366FDA"/>
    <w:rsid w:val="00367F38"/>
    <w:rsid w:val="00371B49"/>
    <w:rsid w:val="00371CAF"/>
    <w:rsid w:val="00372C91"/>
    <w:rsid w:val="00374E7D"/>
    <w:rsid w:val="00375AD8"/>
    <w:rsid w:val="00384051"/>
    <w:rsid w:val="00385B2C"/>
    <w:rsid w:val="0038776D"/>
    <w:rsid w:val="003912FE"/>
    <w:rsid w:val="00391F97"/>
    <w:rsid w:val="00393475"/>
    <w:rsid w:val="00393A1A"/>
    <w:rsid w:val="00393B7B"/>
    <w:rsid w:val="0039431D"/>
    <w:rsid w:val="003962BA"/>
    <w:rsid w:val="003A06A3"/>
    <w:rsid w:val="003A13BE"/>
    <w:rsid w:val="003A2C38"/>
    <w:rsid w:val="003A37F3"/>
    <w:rsid w:val="003A3CA6"/>
    <w:rsid w:val="003A69C9"/>
    <w:rsid w:val="003B0732"/>
    <w:rsid w:val="003B1ED5"/>
    <w:rsid w:val="003B2D0C"/>
    <w:rsid w:val="003B3A51"/>
    <w:rsid w:val="003B46B5"/>
    <w:rsid w:val="003B472E"/>
    <w:rsid w:val="003B6430"/>
    <w:rsid w:val="003B6A51"/>
    <w:rsid w:val="003B72EA"/>
    <w:rsid w:val="003C025D"/>
    <w:rsid w:val="003C2725"/>
    <w:rsid w:val="003C434F"/>
    <w:rsid w:val="003C506E"/>
    <w:rsid w:val="003C73E6"/>
    <w:rsid w:val="003C765E"/>
    <w:rsid w:val="003D0295"/>
    <w:rsid w:val="003D0B05"/>
    <w:rsid w:val="003D3115"/>
    <w:rsid w:val="003D3336"/>
    <w:rsid w:val="003D3401"/>
    <w:rsid w:val="003D3E86"/>
    <w:rsid w:val="003D464B"/>
    <w:rsid w:val="003D59B9"/>
    <w:rsid w:val="003D5AD8"/>
    <w:rsid w:val="003E0FD7"/>
    <w:rsid w:val="003E1F22"/>
    <w:rsid w:val="003E24A3"/>
    <w:rsid w:val="003E2991"/>
    <w:rsid w:val="003E4D16"/>
    <w:rsid w:val="003E628D"/>
    <w:rsid w:val="003E6E1A"/>
    <w:rsid w:val="003F0708"/>
    <w:rsid w:val="003F39A9"/>
    <w:rsid w:val="003F54AD"/>
    <w:rsid w:val="003F5B24"/>
    <w:rsid w:val="003F643C"/>
    <w:rsid w:val="003F7208"/>
    <w:rsid w:val="003F7655"/>
    <w:rsid w:val="00402F11"/>
    <w:rsid w:val="00403442"/>
    <w:rsid w:val="004037DE"/>
    <w:rsid w:val="0040462B"/>
    <w:rsid w:val="0040704A"/>
    <w:rsid w:val="0040794D"/>
    <w:rsid w:val="00414E0C"/>
    <w:rsid w:val="0041588F"/>
    <w:rsid w:val="00415D68"/>
    <w:rsid w:val="004166FF"/>
    <w:rsid w:val="00416C02"/>
    <w:rsid w:val="00416EBF"/>
    <w:rsid w:val="004224A2"/>
    <w:rsid w:val="00422A8B"/>
    <w:rsid w:val="00423A75"/>
    <w:rsid w:val="00424C2B"/>
    <w:rsid w:val="004255D9"/>
    <w:rsid w:val="0042564A"/>
    <w:rsid w:val="004258CF"/>
    <w:rsid w:val="00427F94"/>
    <w:rsid w:val="004340F5"/>
    <w:rsid w:val="00434758"/>
    <w:rsid w:val="00434BC8"/>
    <w:rsid w:val="00435468"/>
    <w:rsid w:val="00437906"/>
    <w:rsid w:val="00440C39"/>
    <w:rsid w:val="00440D18"/>
    <w:rsid w:val="00442485"/>
    <w:rsid w:val="00442FFD"/>
    <w:rsid w:val="00445376"/>
    <w:rsid w:val="0044587B"/>
    <w:rsid w:val="00445937"/>
    <w:rsid w:val="00446EA6"/>
    <w:rsid w:val="004475C0"/>
    <w:rsid w:val="00447B90"/>
    <w:rsid w:val="00450DF8"/>
    <w:rsid w:val="00451654"/>
    <w:rsid w:val="00452164"/>
    <w:rsid w:val="00452F74"/>
    <w:rsid w:val="004542CB"/>
    <w:rsid w:val="004545E9"/>
    <w:rsid w:val="00456258"/>
    <w:rsid w:val="00456B1F"/>
    <w:rsid w:val="004570D3"/>
    <w:rsid w:val="00457895"/>
    <w:rsid w:val="004617C1"/>
    <w:rsid w:val="004645C9"/>
    <w:rsid w:val="00465429"/>
    <w:rsid w:val="004700C8"/>
    <w:rsid w:val="00470DED"/>
    <w:rsid w:val="00470EA1"/>
    <w:rsid w:val="00471F39"/>
    <w:rsid w:val="0047279C"/>
    <w:rsid w:val="00473693"/>
    <w:rsid w:val="004745AF"/>
    <w:rsid w:val="00474B9F"/>
    <w:rsid w:val="004753AA"/>
    <w:rsid w:val="004763D9"/>
    <w:rsid w:val="00476E18"/>
    <w:rsid w:val="00482021"/>
    <w:rsid w:val="00483723"/>
    <w:rsid w:val="00485368"/>
    <w:rsid w:val="00485798"/>
    <w:rsid w:val="00490D40"/>
    <w:rsid w:val="0049159A"/>
    <w:rsid w:val="004915A9"/>
    <w:rsid w:val="00491823"/>
    <w:rsid w:val="00493811"/>
    <w:rsid w:val="004967EA"/>
    <w:rsid w:val="004A03FE"/>
    <w:rsid w:val="004A0806"/>
    <w:rsid w:val="004A11D7"/>
    <w:rsid w:val="004A2F97"/>
    <w:rsid w:val="004A4380"/>
    <w:rsid w:val="004A67DE"/>
    <w:rsid w:val="004A6D3A"/>
    <w:rsid w:val="004A6E27"/>
    <w:rsid w:val="004A7FC8"/>
    <w:rsid w:val="004B201C"/>
    <w:rsid w:val="004B2CB5"/>
    <w:rsid w:val="004B5426"/>
    <w:rsid w:val="004B5A89"/>
    <w:rsid w:val="004B7F39"/>
    <w:rsid w:val="004C3BBE"/>
    <w:rsid w:val="004C7147"/>
    <w:rsid w:val="004D0CBC"/>
    <w:rsid w:val="004D2F2E"/>
    <w:rsid w:val="004D4280"/>
    <w:rsid w:val="004D48DF"/>
    <w:rsid w:val="004D4BCD"/>
    <w:rsid w:val="004D5C35"/>
    <w:rsid w:val="004D6AA1"/>
    <w:rsid w:val="004E20C9"/>
    <w:rsid w:val="004E264D"/>
    <w:rsid w:val="004E2D29"/>
    <w:rsid w:val="004E3DD6"/>
    <w:rsid w:val="004E412F"/>
    <w:rsid w:val="004E4307"/>
    <w:rsid w:val="004F0BF9"/>
    <w:rsid w:val="004F0CC3"/>
    <w:rsid w:val="004F0E80"/>
    <w:rsid w:val="004F137F"/>
    <w:rsid w:val="004F2E3F"/>
    <w:rsid w:val="004F38D2"/>
    <w:rsid w:val="004F3C1F"/>
    <w:rsid w:val="004F5F84"/>
    <w:rsid w:val="004F63D8"/>
    <w:rsid w:val="004F678A"/>
    <w:rsid w:val="004F7663"/>
    <w:rsid w:val="00500A0D"/>
    <w:rsid w:val="00500ECA"/>
    <w:rsid w:val="005020C4"/>
    <w:rsid w:val="00502435"/>
    <w:rsid w:val="00503BDE"/>
    <w:rsid w:val="00505148"/>
    <w:rsid w:val="00506102"/>
    <w:rsid w:val="0050663B"/>
    <w:rsid w:val="005066BD"/>
    <w:rsid w:val="00507BDB"/>
    <w:rsid w:val="00510998"/>
    <w:rsid w:val="00516487"/>
    <w:rsid w:val="00520845"/>
    <w:rsid w:val="00522AB6"/>
    <w:rsid w:val="00523BC5"/>
    <w:rsid w:val="0052520D"/>
    <w:rsid w:val="00526571"/>
    <w:rsid w:val="0052657F"/>
    <w:rsid w:val="00534CB4"/>
    <w:rsid w:val="005367D8"/>
    <w:rsid w:val="0053784E"/>
    <w:rsid w:val="00537E92"/>
    <w:rsid w:val="00543E57"/>
    <w:rsid w:val="00543F93"/>
    <w:rsid w:val="00544D78"/>
    <w:rsid w:val="0054607E"/>
    <w:rsid w:val="00546107"/>
    <w:rsid w:val="00546DB7"/>
    <w:rsid w:val="00551B26"/>
    <w:rsid w:val="00553830"/>
    <w:rsid w:val="00554248"/>
    <w:rsid w:val="00556806"/>
    <w:rsid w:val="005573AB"/>
    <w:rsid w:val="00557FAF"/>
    <w:rsid w:val="00560904"/>
    <w:rsid w:val="00560F80"/>
    <w:rsid w:val="0056386A"/>
    <w:rsid w:val="005645BE"/>
    <w:rsid w:val="0056533D"/>
    <w:rsid w:val="005668AF"/>
    <w:rsid w:val="00566F26"/>
    <w:rsid w:val="0057201B"/>
    <w:rsid w:val="00572228"/>
    <w:rsid w:val="00575476"/>
    <w:rsid w:val="0057606B"/>
    <w:rsid w:val="00577616"/>
    <w:rsid w:val="00577A7D"/>
    <w:rsid w:val="00580AA5"/>
    <w:rsid w:val="005821C9"/>
    <w:rsid w:val="005844C6"/>
    <w:rsid w:val="00584B95"/>
    <w:rsid w:val="00586A1B"/>
    <w:rsid w:val="00592B1F"/>
    <w:rsid w:val="0059324F"/>
    <w:rsid w:val="005938E2"/>
    <w:rsid w:val="005941CD"/>
    <w:rsid w:val="005943A8"/>
    <w:rsid w:val="005970A4"/>
    <w:rsid w:val="005A0BA3"/>
    <w:rsid w:val="005A31E7"/>
    <w:rsid w:val="005A485B"/>
    <w:rsid w:val="005A4E99"/>
    <w:rsid w:val="005A5B54"/>
    <w:rsid w:val="005A6E5F"/>
    <w:rsid w:val="005B057F"/>
    <w:rsid w:val="005B2C15"/>
    <w:rsid w:val="005B45BC"/>
    <w:rsid w:val="005B573A"/>
    <w:rsid w:val="005B579D"/>
    <w:rsid w:val="005B57E6"/>
    <w:rsid w:val="005B5812"/>
    <w:rsid w:val="005C0A36"/>
    <w:rsid w:val="005C62AB"/>
    <w:rsid w:val="005D1126"/>
    <w:rsid w:val="005D16CC"/>
    <w:rsid w:val="005D1CEF"/>
    <w:rsid w:val="005D28BB"/>
    <w:rsid w:val="005D2B87"/>
    <w:rsid w:val="005D3DB4"/>
    <w:rsid w:val="005E1A66"/>
    <w:rsid w:val="005E1ABD"/>
    <w:rsid w:val="005E3392"/>
    <w:rsid w:val="005E49BD"/>
    <w:rsid w:val="005E610A"/>
    <w:rsid w:val="005E672D"/>
    <w:rsid w:val="005E7379"/>
    <w:rsid w:val="005F0994"/>
    <w:rsid w:val="005F0F08"/>
    <w:rsid w:val="005F2385"/>
    <w:rsid w:val="005F3F36"/>
    <w:rsid w:val="005F5297"/>
    <w:rsid w:val="00602CE9"/>
    <w:rsid w:val="006037EA"/>
    <w:rsid w:val="0060612C"/>
    <w:rsid w:val="0060645A"/>
    <w:rsid w:val="006064F7"/>
    <w:rsid w:val="006066F0"/>
    <w:rsid w:val="00607E97"/>
    <w:rsid w:val="006129E9"/>
    <w:rsid w:val="00616CC5"/>
    <w:rsid w:val="006210D7"/>
    <w:rsid w:val="00621A8D"/>
    <w:rsid w:val="00622D0B"/>
    <w:rsid w:val="00624030"/>
    <w:rsid w:val="00625DF9"/>
    <w:rsid w:val="0062732E"/>
    <w:rsid w:val="00627C8C"/>
    <w:rsid w:val="00631AA1"/>
    <w:rsid w:val="00633656"/>
    <w:rsid w:val="00634195"/>
    <w:rsid w:val="00635FAB"/>
    <w:rsid w:val="00641999"/>
    <w:rsid w:val="006419CB"/>
    <w:rsid w:val="00642393"/>
    <w:rsid w:val="00642F9A"/>
    <w:rsid w:val="0064430A"/>
    <w:rsid w:val="0064614B"/>
    <w:rsid w:val="00646402"/>
    <w:rsid w:val="00646529"/>
    <w:rsid w:val="0064728C"/>
    <w:rsid w:val="006477ED"/>
    <w:rsid w:val="0065059A"/>
    <w:rsid w:val="00652985"/>
    <w:rsid w:val="00653EFE"/>
    <w:rsid w:val="006625BA"/>
    <w:rsid w:val="00664949"/>
    <w:rsid w:val="00665749"/>
    <w:rsid w:val="0066638A"/>
    <w:rsid w:val="00666671"/>
    <w:rsid w:val="006710F1"/>
    <w:rsid w:val="006722F5"/>
    <w:rsid w:val="0067276C"/>
    <w:rsid w:val="006735A6"/>
    <w:rsid w:val="00673964"/>
    <w:rsid w:val="00673BAD"/>
    <w:rsid w:val="006754CF"/>
    <w:rsid w:val="0067610C"/>
    <w:rsid w:val="00676D9B"/>
    <w:rsid w:val="0067799F"/>
    <w:rsid w:val="006806F5"/>
    <w:rsid w:val="00680AA7"/>
    <w:rsid w:val="0068295D"/>
    <w:rsid w:val="006833B8"/>
    <w:rsid w:val="006838F6"/>
    <w:rsid w:val="00683E80"/>
    <w:rsid w:val="006845D4"/>
    <w:rsid w:val="00684E6F"/>
    <w:rsid w:val="006861BB"/>
    <w:rsid w:val="0069195E"/>
    <w:rsid w:val="006926C2"/>
    <w:rsid w:val="00695625"/>
    <w:rsid w:val="006A1916"/>
    <w:rsid w:val="006A39B9"/>
    <w:rsid w:val="006A4ED2"/>
    <w:rsid w:val="006A7711"/>
    <w:rsid w:val="006B0BF9"/>
    <w:rsid w:val="006B0CEC"/>
    <w:rsid w:val="006B1E55"/>
    <w:rsid w:val="006B22F2"/>
    <w:rsid w:val="006B2AA3"/>
    <w:rsid w:val="006B2C31"/>
    <w:rsid w:val="006C1043"/>
    <w:rsid w:val="006C1074"/>
    <w:rsid w:val="006C10ED"/>
    <w:rsid w:val="006C1451"/>
    <w:rsid w:val="006C665D"/>
    <w:rsid w:val="006D07D3"/>
    <w:rsid w:val="006D07F0"/>
    <w:rsid w:val="006D08F8"/>
    <w:rsid w:val="006D2509"/>
    <w:rsid w:val="006D2A49"/>
    <w:rsid w:val="006E1696"/>
    <w:rsid w:val="006E25B5"/>
    <w:rsid w:val="006E5560"/>
    <w:rsid w:val="006F12A1"/>
    <w:rsid w:val="006F19D5"/>
    <w:rsid w:val="006F1F3A"/>
    <w:rsid w:val="006F352A"/>
    <w:rsid w:val="006F36B8"/>
    <w:rsid w:val="006F3B99"/>
    <w:rsid w:val="006F66F8"/>
    <w:rsid w:val="006F6962"/>
    <w:rsid w:val="006F6968"/>
    <w:rsid w:val="006F7242"/>
    <w:rsid w:val="006F7330"/>
    <w:rsid w:val="00700952"/>
    <w:rsid w:val="007013D1"/>
    <w:rsid w:val="00702278"/>
    <w:rsid w:val="00706934"/>
    <w:rsid w:val="00706EB6"/>
    <w:rsid w:val="007075DD"/>
    <w:rsid w:val="00707903"/>
    <w:rsid w:val="00713AA9"/>
    <w:rsid w:val="007143D4"/>
    <w:rsid w:val="00716184"/>
    <w:rsid w:val="007169EF"/>
    <w:rsid w:val="00717BF4"/>
    <w:rsid w:val="00720A83"/>
    <w:rsid w:val="00721D7E"/>
    <w:rsid w:val="0072287C"/>
    <w:rsid w:val="00723853"/>
    <w:rsid w:val="00723881"/>
    <w:rsid w:val="00723E4A"/>
    <w:rsid w:val="0072422F"/>
    <w:rsid w:val="00724469"/>
    <w:rsid w:val="00726624"/>
    <w:rsid w:val="00727BF1"/>
    <w:rsid w:val="00730935"/>
    <w:rsid w:val="00730C79"/>
    <w:rsid w:val="007338D4"/>
    <w:rsid w:val="00734780"/>
    <w:rsid w:val="00736FDC"/>
    <w:rsid w:val="0073700D"/>
    <w:rsid w:val="00741889"/>
    <w:rsid w:val="00743302"/>
    <w:rsid w:val="00743359"/>
    <w:rsid w:val="00743AA3"/>
    <w:rsid w:val="0074426F"/>
    <w:rsid w:val="007445D2"/>
    <w:rsid w:val="0074665C"/>
    <w:rsid w:val="00747C93"/>
    <w:rsid w:val="00752200"/>
    <w:rsid w:val="007528C1"/>
    <w:rsid w:val="007546C1"/>
    <w:rsid w:val="00754B29"/>
    <w:rsid w:val="00754CC7"/>
    <w:rsid w:val="0075626A"/>
    <w:rsid w:val="00761A76"/>
    <w:rsid w:val="0076398D"/>
    <w:rsid w:val="007667D6"/>
    <w:rsid w:val="00767DEC"/>
    <w:rsid w:val="007704C1"/>
    <w:rsid w:val="00771C1C"/>
    <w:rsid w:val="00774A32"/>
    <w:rsid w:val="00774E03"/>
    <w:rsid w:val="00781352"/>
    <w:rsid w:val="00781964"/>
    <w:rsid w:val="00782374"/>
    <w:rsid w:val="007826D2"/>
    <w:rsid w:val="0078295A"/>
    <w:rsid w:val="00783CC5"/>
    <w:rsid w:val="00785651"/>
    <w:rsid w:val="00787630"/>
    <w:rsid w:val="00787D8A"/>
    <w:rsid w:val="007903D8"/>
    <w:rsid w:val="00791103"/>
    <w:rsid w:val="0079152B"/>
    <w:rsid w:val="00791F83"/>
    <w:rsid w:val="007934B9"/>
    <w:rsid w:val="00795A0D"/>
    <w:rsid w:val="00797007"/>
    <w:rsid w:val="007A01A7"/>
    <w:rsid w:val="007A0DAA"/>
    <w:rsid w:val="007A1161"/>
    <w:rsid w:val="007A1DFB"/>
    <w:rsid w:val="007A3DAA"/>
    <w:rsid w:val="007A440C"/>
    <w:rsid w:val="007A44BE"/>
    <w:rsid w:val="007A4816"/>
    <w:rsid w:val="007A5030"/>
    <w:rsid w:val="007A575D"/>
    <w:rsid w:val="007A6CDF"/>
    <w:rsid w:val="007A72BD"/>
    <w:rsid w:val="007A7D11"/>
    <w:rsid w:val="007B0B5C"/>
    <w:rsid w:val="007B0CE2"/>
    <w:rsid w:val="007B17C1"/>
    <w:rsid w:val="007B1CEF"/>
    <w:rsid w:val="007B27ED"/>
    <w:rsid w:val="007B3A9E"/>
    <w:rsid w:val="007B4BE9"/>
    <w:rsid w:val="007B4C5E"/>
    <w:rsid w:val="007B61BF"/>
    <w:rsid w:val="007B7263"/>
    <w:rsid w:val="007C0572"/>
    <w:rsid w:val="007C21DE"/>
    <w:rsid w:val="007C263B"/>
    <w:rsid w:val="007C361D"/>
    <w:rsid w:val="007C59DF"/>
    <w:rsid w:val="007C6785"/>
    <w:rsid w:val="007C7501"/>
    <w:rsid w:val="007D04EB"/>
    <w:rsid w:val="007D0BBB"/>
    <w:rsid w:val="007D10EC"/>
    <w:rsid w:val="007D1A60"/>
    <w:rsid w:val="007D2074"/>
    <w:rsid w:val="007D239C"/>
    <w:rsid w:val="007D26A5"/>
    <w:rsid w:val="007D2D59"/>
    <w:rsid w:val="007D2E06"/>
    <w:rsid w:val="007D312A"/>
    <w:rsid w:val="007D39A0"/>
    <w:rsid w:val="007D5968"/>
    <w:rsid w:val="007D6B69"/>
    <w:rsid w:val="007D7BD2"/>
    <w:rsid w:val="007E0145"/>
    <w:rsid w:val="007E0D93"/>
    <w:rsid w:val="007E1927"/>
    <w:rsid w:val="007E2308"/>
    <w:rsid w:val="007E3DCD"/>
    <w:rsid w:val="007E42A3"/>
    <w:rsid w:val="007F01EF"/>
    <w:rsid w:val="007F1FA6"/>
    <w:rsid w:val="007F53EC"/>
    <w:rsid w:val="007F5CDE"/>
    <w:rsid w:val="007F6355"/>
    <w:rsid w:val="007F69D6"/>
    <w:rsid w:val="007F6D3F"/>
    <w:rsid w:val="007F7734"/>
    <w:rsid w:val="007F7CC4"/>
    <w:rsid w:val="008002D1"/>
    <w:rsid w:val="00800561"/>
    <w:rsid w:val="00800E55"/>
    <w:rsid w:val="00800F9C"/>
    <w:rsid w:val="00802D6C"/>
    <w:rsid w:val="00803295"/>
    <w:rsid w:val="008042A3"/>
    <w:rsid w:val="00805E2B"/>
    <w:rsid w:val="00806978"/>
    <w:rsid w:val="00807A6F"/>
    <w:rsid w:val="0081099D"/>
    <w:rsid w:val="00810C58"/>
    <w:rsid w:val="0081327D"/>
    <w:rsid w:val="00815221"/>
    <w:rsid w:val="008159C8"/>
    <w:rsid w:val="00817744"/>
    <w:rsid w:val="008231F1"/>
    <w:rsid w:val="00823820"/>
    <w:rsid w:val="008252AC"/>
    <w:rsid w:val="00826BFC"/>
    <w:rsid w:val="00827972"/>
    <w:rsid w:val="008322D0"/>
    <w:rsid w:val="0083247C"/>
    <w:rsid w:val="008338C9"/>
    <w:rsid w:val="00834E79"/>
    <w:rsid w:val="008350AD"/>
    <w:rsid w:val="00835254"/>
    <w:rsid w:val="00836BA4"/>
    <w:rsid w:val="00837877"/>
    <w:rsid w:val="00837C92"/>
    <w:rsid w:val="008413E7"/>
    <w:rsid w:val="0084156F"/>
    <w:rsid w:val="00844AFC"/>
    <w:rsid w:val="008453D3"/>
    <w:rsid w:val="00846587"/>
    <w:rsid w:val="0085128B"/>
    <w:rsid w:val="00851EF0"/>
    <w:rsid w:val="00852321"/>
    <w:rsid w:val="00852839"/>
    <w:rsid w:val="008534C7"/>
    <w:rsid w:val="008547C8"/>
    <w:rsid w:val="0085516D"/>
    <w:rsid w:val="00856A7F"/>
    <w:rsid w:val="00856D2E"/>
    <w:rsid w:val="0085717B"/>
    <w:rsid w:val="008578EB"/>
    <w:rsid w:val="00857CD7"/>
    <w:rsid w:val="00860991"/>
    <w:rsid w:val="00862328"/>
    <w:rsid w:val="0086366B"/>
    <w:rsid w:val="00864147"/>
    <w:rsid w:val="008648AD"/>
    <w:rsid w:val="00864CB6"/>
    <w:rsid w:val="00864F74"/>
    <w:rsid w:val="0086537E"/>
    <w:rsid w:val="008656D2"/>
    <w:rsid w:val="00865C59"/>
    <w:rsid w:val="0087396E"/>
    <w:rsid w:val="008740C5"/>
    <w:rsid w:val="00874BD2"/>
    <w:rsid w:val="00876A03"/>
    <w:rsid w:val="00877B2A"/>
    <w:rsid w:val="0088000E"/>
    <w:rsid w:val="00880F10"/>
    <w:rsid w:val="00881473"/>
    <w:rsid w:val="00882872"/>
    <w:rsid w:val="00882B2A"/>
    <w:rsid w:val="00885947"/>
    <w:rsid w:val="008879C8"/>
    <w:rsid w:val="008926B3"/>
    <w:rsid w:val="00894C1C"/>
    <w:rsid w:val="00894EA5"/>
    <w:rsid w:val="00897328"/>
    <w:rsid w:val="00897794"/>
    <w:rsid w:val="008A3DB2"/>
    <w:rsid w:val="008A6439"/>
    <w:rsid w:val="008B296D"/>
    <w:rsid w:val="008B40AC"/>
    <w:rsid w:val="008B59AC"/>
    <w:rsid w:val="008B5AD4"/>
    <w:rsid w:val="008B6200"/>
    <w:rsid w:val="008B6749"/>
    <w:rsid w:val="008C029A"/>
    <w:rsid w:val="008C0D97"/>
    <w:rsid w:val="008C50E0"/>
    <w:rsid w:val="008C55DA"/>
    <w:rsid w:val="008C57C8"/>
    <w:rsid w:val="008C5CCD"/>
    <w:rsid w:val="008D200C"/>
    <w:rsid w:val="008D49D8"/>
    <w:rsid w:val="008D51B3"/>
    <w:rsid w:val="008E0994"/>
    <w:rsid w:val="008E1539"/>
    <w:rsid w:val="008E3B2A"/>
    <w:rsid w:val="008F0243"/>
    <w:rsid w:val="008F0E5F"/>
    <w:rsid w:val="008F2404"/>
    <w:rsid w:val="008F3702"/>
    <w:rsid w:val="008F5AF0"/>
    <w:rsid w:val="008F7663"/>
    <w:rsid w:val="009003F5"/>
    <w:rsid w:val="009007D4"/>
    <w:rsid w:val="009010D4"/>
    <w:rsid w:val="009040FC"/>
    <w:rsid w:val="0090473F"/>
    <w:rsid w:val="00905324"/>
    <w:rsid w:val="00905D8C"/>
    <w:rsid w:val="00905DEA"/>
    <w:rsid w:val="009076CA"/>
    <w:rsid w:val="00907B96"/>
    <w:rsid w:val="00907E82"/>
    <w:rsid w:val="00907FBE"/>
    <w:rsid w:val="00910567"/>
    <w:rsid w:val="009108BB"/>
    <w:rsid w:val="00913825"/>
    <w:rsid w:val="00914607"/>
    <w:rsid w:val="00914ABA"/>
    <w:rsid w:val="00915437"/>
    <w:rsid w:val="009160B9"/>
    <w:rsid w:val="00917977"/>
    <w:rsid w:val="009211CF"/>
    <w:rsid w:val="00921713"/>
    <w:rsid w:val="00922A79"/>
    <w:rsid w:val="009237E1"/>
    <w:rsid w:val="00924E3C"/>
    <w:rsid w:val="00925B60"/>
    <w:rsid w:val="00926602"/>
    <w:rsid w:val="00926CBB"/>
    <w:rsid w:val="009301DA"/>
    <w:rsid w:val="0093124D"/>
    <w:rsid w:val="00932C81"/>
    <w:rsid w:val="009346F8"/>
    <w:rsid w:val="009354F4"/>
    <w:rsid w:val="009356E4"/>
    <w:rsid w:val="009367C4"/>
    <w:rsid w:val="00940244"/>
    <w:rsid w:val="00942BFB"/>
    <w:rsid w:val="0094332A"/>
    <w:rsid w:val="00945837"/>
    <w:rsid w:val="00945A72"/>
    <w:rsid w:val="00945B08"/>
    <w:rsid w:val="00947BF3"/>
    <w:rsid w:val="00950567"/>
    <w:rsid w:val="0095170C"/>
    <w:rsid w:val="00955581"/>
    <w:rsid w:val="00956BDB"/>
    <w:rsid w:val="00960159"/>
    <w:rsid w:val="00962307"/>
    <w:rsid w:val="00964021"/>
    <w:rsid w:val="009646EE"/>
    <w:rsid w:val="00964A0B"/>
    <w:rsid w:val="00966117"/>
    <w:rsid w:val="009668E5"/>
    <w:rsid w:val="00970417"/>
    <w:rsid w:val="00970725"/>
    <w:rsid w:val="00970920"/>
    <w:rsid w:val="009718F3"/>
    <w:rsid w:val="00971BC8"/>
    <w:rsid w:val="00971BE3"/>
    <w:rsid w:val="00971DCC"/>
    <w:rsid w:val="00971F23"/>
    <w:rsid w:val="00972154"/>
    <w:rsid w:val="00973D2D"/>
    <w:rsid w:val="00973DF7"/>
    <w:rsid w:val="00975412"/>
    <w:rsid w:val="00982216"/>
    <w:rsid w:val="009840BE"/>
    <w:rsid w:val="00984BA4"/>
    <w:rsid w:val="00986BA6"/>
    <w:rsid w:val="0098784C"/>
    <w:rsid w:val="00987F95"/>
    <w:rsid w:val="00994BA6"/>
    <w:rsid w:val="00995044"/>
    <w:rsid w:val="00997BDF"/>
    <w:rsid w:val="00997F56"/>
    <w:rsid w:val="009A280C"/>
    <w:rsid w:val="009A4BCA"/>
    <w:rsid w:val="009A4F9E"/>
    <w:rsid w:val="009A5E3C"/>
    <w:rsid w:val="009A680D"/>
    <w:rsid w:val="009A7830"/>
    <w:rsid w:val="009B06C3"/>
    <w:rsid w:val="009B198A"/>
    <w:rsid w:val="009B250B"/>
    <w:rsid w:val="009B571E"/>
    <w:rsid w:val="009B7729"/>
    <w:rsid w:val="009C2ED6"/>
    <w:rsid w:val="009C342A"/>
    <w:rsid w:val="009C38F4"/>
    <w:rsid w:val="009C580A"/>
    <w:rsid w:val="009C5EEB"/>
    <w:rsid w:val="009C78D9"/>
    <w:rsid w:val="009D1050"/>
    <w:rsid w:val="009D1157"/>
    <w:rsid w:val="009D253C"/>
    <w:rsid w:val="009D34AC"/>
    <w:rsid w:val="009D50D4"/>
    <w:rsid w:val="009D5954"/>
    <w:rsid w:val="009D5BBF"/>
    <w:rsid w:val="009D6C08"/>
    <w:rsid w:val="009D6E0A"/>
    <w:rsid w:val="009D6F58"/>
    <w:rsid w:val="009E00CA"/>
    <w:rsid w:val="009E24D5"/>
    <w:rsid w:val="009E2827"/>
    <w:rsid w:val="009E3494"/>
    <w:rsid w:val="009E4707"/>
    <w:rsid w:val="009E5BFA"/>
    <w:rsid w:val="009E5C2A"/>
    <w:rsid w:val="009E5DA3"/>
    <w:rsid w:val="009F0751"/>
    <w:rsid w:val="009F173E"/>
    <w:rsid w:val="009F1C5C"/>
    <w:rsid w:val="009F4035"/>
    <w:rsid w:val="009F5374"/>
    <w:rsid w:val="009F5599"/>
    <w:rsid w:val="009F66B5"/>
    <w:rsid w:val="009F6C81"/>
    <w:rsid w:val="00A045F7"/>
    <w:rsid w:val="00A04921"/>
    <w:rsid w:val="00A059A5"/>
    <w:rsid w:val="00A05A72"/>
    <w:rsid w:val="00A06847"/>
    <w:rsid w:val="00A06F33"/>
    <w:rsid w:val="00A07485"/>
    <w:rsid w:val="00A1026E"/>
    <w:rsid w:val="00A121C5"/>
    <w:rsid w:val="00A12C8C"/>
    <w:rsid w:val="00A1488E"/>
    <w:rsid w:val="00A176DC"/>
    <w:rsid w:val="00A200BE"/>
    <w:rsid w:val="00A2094C"/>
    <w:rsid w:val="00A21A08"/>
    <w:rsid w:val="00A225B8"/>
    <w:rsid w:val="00A22F80"/>
    <w:rsid w:val="00A230F2"/>
    <w:rsid w:val="00A24BCA"/>
    <w:rsid w:val="00A24CDC"/>
    <w:rsid w:val="00A25273"/>
    <w:rsid w:val="00A260F2"/>
    <w:rsid w:val="00A27FE5"/>
    <w:rsid w:val="00A31259"/>
    <w:rsid w:val="00A318B4"/>
    <w:rsid w:val="00A35266"/>
    <w:rsid w:val="00A36B50"/>
    <w:rsid w:val="00A37F61"/>
    <w:rsid w:val="00A44C69"/>
    <w:rsid w:val="00A44EB8"/>
    <w:rsid w:val="00A45674"/>
    <w:rsid w:val="00A456BC"/>
    <w:rsid w:val="00A456C3"/>
    <w:rsid w:val="00A47125"/>
    <w:rsid w:val="00A501E8"/>
    <w:rsid w:val="00A50627"/>
    <w:rsid w:val="00A51E8E"/>
    <w:rsid w:val="00A54254"/>
    <w:rsid w:val="00A545C0"/>
    <w:rsid w:val="00A54726"/>
    <w:rsid w:val="00A54990"/>
    <w:rsid w:val="00A553A0"/>
    <w:rsid w:val="00A570E6"/>
    <w:rsid w:val="00A5752A"/>
    <w:rsid w:val="00A6265B"/>
    <w:rsid w:val="00A633D2"/>
    <w:rsid w:val="00A64269"/>
    <w:rsid w:val="00A6703A"/>
    <w:rsid w:val="00A71032"/>
    <w:rsid w:val="00A71855"/>
    <w:rsid w:val="00A72D03"/>
    <w:rsid w:val="00A7342E"/>
    <w:rsid w:val="00A7369B"/>
    <w:rsid w:val="00A75344"/>
    <w:rsid w:val="00A80205"/>
    <w:rsid w:val="00A831A8"/>
    <w:rsid w:val="00A843F9"/>
    <w:rsid w:val="00A86D45"/>
    <w:rsid w:val="00A87FDC"/>
    <w:rsid w:val="00A904C7"/>
    <w:rsid w:val="00A941B1"/>
    <w:rsid w:val="00A941B5"/>
    <w:rsid w:val="00A948C6"/>
    <w:rsid w:val="00AA07C6"/>
    <w:rsid w:val="00AA1088"/>
    <w:rsid w:val="00AA1F69"/>
    <w:rsid w:val="00AA2216"/>
    <w:rsid w:val="00AA32D1"/>
    <w:rsid w:val="00AA671F"/>
    <w:rsid w:val="00AB03EF"/>
    <w:rsid w:val="00AB0AFA"/>
    <w:rsid w:val="00AB26F5"/>
    <w:rsid w:val="00AB2C6A"/>
    <w:rsid w:val="00AB33A7"/>
    <w:rsid w:val="00AB546D"/>
    <w:rsid w:val="00AB6239"/>
    <w:rsid w:val="00AB6D60"/>
    <w:rsid w:val="00AB70D9"/>
    <w:rsid w:val="00AB7E73"/>
    <w:rsid w:val="00AC229C"/>
    <w:rsid w:val="00AC4525"/>
    <w:rsid w:val="00AC5BE0"/>
    <w:rsid w:val="00AC6314"/>
    <w:rsid w:val="00AC7287"/>
    <w:rsid w:val="00AD0283"/>
    <w:rsid w:val="00AD0C5C"/>
    <w:rsid w:val="00AD16A2"/>
    <w:rsid w:val="00AD1FDA"/>
    <w:rsid w:val="00AD2706"/>
    <w:rsid w:val="00AD35FC"/>
    <w:rsid w:val="00AD657A"/>
    <w:rsid w:val="00AD76C2"/>
    <w:rsid w:val="00AE04F6"/>
    <w:rsid w:val="00AE0F74"/>
    <w:rsid w:val="00AE1494"/>
    <w:rsid w:val="00AE59DE"/>
    <w:rsid w:val="00AE6057"/>
    <w:rsid w:val="00AE6186"/>
    <w:rsid w:val="00AF113C"/>
    <w:rsid w:val="00AF158F"/>
    <w:rsid w:val="00AF238A"/>
    <w:rsid w:val="00AF3286"/>
    <w:rsid w:val="00AF34FF"/>
    <w:rsid w:val="00AF5D95"/>
    <w:rsid w:val="00AF636A"/>
    <w:rsid w:val="00B000D6"/>
    <w:rsid w:val="00B02E04"/>
    <w:rsid w:val="00B02FCC"/>
    <w:rsid w:val="00B03161"/>
    <w:rsid w:val="00B03841"/>
    <w:rsid w:val="00B049D2"/>
    <w:rsid w:val="00B0644E"/>
    <w:rsid w:val="00B067F5"/>
    <w:rsid w:val="00B069FA"/>
    <w:rsid w:val="00B07835"/>
    <w:rsid w:val="00B07A98"/>
    <w:rsid w:val="00B10427"/>
    <w:rsid w:val="00B133D0"/>
    <w:rsid w:val="00B13485"/>
    <w:rsid w:val="00B151C9"/>
    <w:rsid w:val="00B16641"/>
    <w:rsid w:val="00B16D01"/>
    <w:rsid w:val="00B21506"/>
    <w:rsid w:val="00B21D9A"/>
    <w:rsid w:val="00B22374"/>
    <w:rsid w:val="00B23DAF"/>
    <w:rsid w:val="00B2424D"/>
    <w:rsid w:val="00B25381"/>
    <w:rsid w:val="00B25856"/>
    <w:rsid w:val="00B25997"/>
    <w:rsid w:val="00B25B2F"/>
    <w:rsid w:val="00B2726D"/>
    <w:rsid w:val="00B27B94"/>
    <w:rsid w:val="00B30A92"/>
    <w:rsid w:val="00B33503"/>
    <w:rsid w:val="00B3556C"/>
    <w:rsid w:val="00B357A5"/>
    <w:rsid w:val="00B37C77"/>
    <w:rsid w:val="00B40523"/>
    <w:rsid w:val="00B408C0"/>
    <w:rsid w:val="00B41A20"/>
    <w:rsid w:val="00B434AF"/>
    <w:rsid w:val="00B450E3"/>
    <w:rsid w:val="00B4748F"/>
    <w:rsid w:val="00B50923"/>
    <w:rsid w:val="00B509A6"/>
    <w:rsid w:val="00B52BD8"/>
    <w:rsid w:val="00B538EF"/>
    <w:rsid w:val="00B55EBB"/>
    <w:rsid w:val="00B57D2D"/>
    <w:rsid w:val="00B6010B"/>
    <w:rsid w:val="00B629EB"/>
    <w:rsid w:val="00B65447"/>
    <w:rsid w:val="00B657C6"/>
    <w:rsid w:val="00B66524"/>
    <w:rsid w:val="00B66F05"/>
    <w:rsid w:val="00B67ED8"/>
    <w:rsid w:val="00B70F8D"/>
    <w:rsid w:val="00B7123E"/>
    <w:rsid w:val="00B71ED7"/>
    <w:rsid w:val="00B7248A"/>
    <w:rsid w:val="00B736E7"/>
    <w:rsid w:val="00B74A6D"/>
    <w:rsid w:val="00B754D8"/>
    <w:rsid w:val="00B754DA"/>
    <w:rsid w:val="00B763BD"/>
    <w:rsid w:val="00B765C0"/>
    <w:rsid w:val="00B771C2"/>
    <w:rsid w:val="00B817C3"/>
    <w:rsid w:val="00B843C2"/>
    <w:rsid w:val="00B84470"/>
    <w:rsid w:val="00B855E5"/>
    <w:rsid w:val="00B85EA4"/>
    <w:rsid w:val="00B86BF6"/>
    <w:rsid w:val="00B87AE1"/>
    <w:rsid w:val="00B90596"/>
    <w:rsid w:val="00B911E1"/>
    <w:rsid w:val="00B9155E"/>
    <w:rsid w:val="00B91836"/>
    <w:rsid w:val="00B92033"/>
    <w:rsid w:val="00B925A2"/>
    <w:rsid w:val="00B9300D"/>
    <w:rsid w:val="00B94CE2"/>
    <w:rsid w:val="00B95CA1"/>
    <w:rsid w:val="00BA02EA"/>
    <w:rsid w:val="00BA3A4E"/>
    <w:rsid w:val="00BA3F64"/>
    <w:rsid w:val="00BA5E0E"/>
    <w:rsid w:val="00BA60CA"/>
    <w:rsid w:val="00BA6672"/>
    <w:rsid w:val="00BA6F78"/>
    <w:rsid w:val="00BA7325"/>
    <w:rsid w:val="00BA7A88"/>
    <w:rsid w:val="00BB0230"/>
    <w:rsid w:val="00BB219D"/>
    <w:rsid w:val="00BB27C3"/>
    <w:rsid w:val="00BB41DF"/>
    <w:rsid w:val="00BB5A72"/>
    <w:rsid w:val="00BB5BE5"/>
    <w:rsid w:val="00BB5C18"/>
    <w:rsid w:val="00BC20F1"/>
    <w:rsid w:val="00BC3350"/>
    <w:rsid w:val="00BC3F53"/>
    <w:rsid w:val="00BC437D"/>
    <w:rsid w:val="00BD05C4"/>
    <w:rsid w:val="00BD14DF"/>
    <w:rsid w:val="00BD2A5C"/>
    <w:rsid w:val="00BD52B2"/>
    <w:rsid w:val="00BD5816"/>
    <w:rsid w:val="00BD6961"/>
    <w:rsid w:val="00BD7344"/>
    <w:rsid w:val="00BE30C3"/>
    <w:rsid w:val="00BE562C"/>
    <w:rsid w:val="00BE5AD5"/>
    <w:rsid w:val="00BE5E4B"/>
    <w:rsid w:val="00BE6A13"/>
    <w:rsid w:val="00BE7E54"/>
    <w:rsid w:val="00BF14C4"/>
    <w:rsid w:val="00BF1F33"/>
    <w:rsid w:val="00BF27F5"/>
    <w:rsid w:val="00BF28A8"/>
    <w:rsid w:val="00BF3A82"/>
    <w:rsid w:val="00BF5773"/>
    <w:rsid w:val="00BF6015"/>
    <w:rsid w:val="00BF77F7"/>
    <w:rsid w:val="00C005AC"/>
    <w:rsid w:val="00C00B3D"/>
    <w:rsid w:val="00C0145B"/>
    <w:rsid w:val="00C0199E"/>
    <w:rsid w:val="00C03498"/>
    <w:rsid w:val="00C047B8"/>
    <w:rsid w:val="00C06785"/>
    <w:rsid w:val="00C0707E"/>
    <w:rsid w:val="00C070FE"/>
    <w:rsid w:val="00C10749"/>
    <w:rsid w:val="00C1087D"/>
    <w:rsid w:val="00C11174"/>
    <w:rsid w:val="00C11625"/>
    <w:rsid w:val="00C1363E"/>
    <w:rsid w:val="00C13872"/>
    <w:rsid w:val="00C16B48"/>
    <w:rsid w:val="00C214E0"/>
    <w:rsid w:val="00C2353A"/>
    <w:rsid w:val="00C2360A"/>
    <w:rsid w:val="00C23A7E"/>
    <w:rsid w:val="00C2428E"/>
    <w:rsid w:val="00C25A72"/>
    <w:rsid w:val="00C2608A"/>
    <w:rsid w:val="00C26A56"/>
    <w:rsid w:val="00C3108B"/>
    <w:rsid w:val="00C31AA1"/>
    <w:rsid w:val="00C321FA"/>
    <w:rsid w:val="00C36567"/>
    <w:rsid w:val="00C369F2"/>
    <w:rsid w:val="00C36A75"/>
    <w:rsid w:val="00C36EBD"/>
    <w:rsid w:val="00C37AE0"/>
    <w:rsid w:val="00C4423F"/>
    <w:rsid w:val="00C4549C"/>
    <w:rsid w:val="00C46936"/>
    <w:rsid w:val="00C5200D"/>
    <w:rsid w:val="00C5231B"/>
    <w:rsid w:val="00C529BD"/>
    <w:rsid w:val="00C52C6A"/>
    <w:rsid w:val="00C52D92"/>
    <w:rsid w:val="00C52F24"/>
    <w:rsid w:val="00C5476E"/>
    <w:rsid w:val="00C55C53"/>
    <w:rsid w:val="00C57437"/>
    <w:rsid w:val="00C619B2"/>
    <w:rsid w:val="00C62067"/>
    <w:rsid w:val="00C62C55"/>
    <w:rsid w:val="00C63668"/>
    <w:rsid w:val="00C63695"/>
    <w:rsid w:val="00C64B69"/>
    <w:rsid w:val="00C64D28"/>
    <w:rsid w:val="00C66B22"/>
    <w:rsid w:val="00C710B7"/>
    <w:rsid w:val="00C71100"/>
    <w:rsid w:val="00C722D5"/>
    <w:rsid w:val="00C73642"/>
    <w:rsid w:val="00C74595"/>
    <w:rsid w:val="00C75F05"/>
    <w:rsid w:val="00C7689A"/>
    <w:rsid w:val="00C77831"/>
    <w:rsid w:val="00C77EC4"/>
    <w:rsid w:val="00C803DF"/>
    <w:rsid w:val="00C80F1A"/>
    <w:rsid w:val="00C8135D"/>
    <w:rsid w:val="00C820EC"/>
    <w:rsid w:val="00C826F4"/>
    <w:rsid w:val="00C83429"/>
    <w:rsid w:val="00C8437B"/>
    <w:rsid w:val="00C86326"/>
    <w:rsid w:val="00C91D22"/>
    <w:rsid w:val="00C96A9E"/>
    <w:rsid w:val="00CA02FA"/>
    <w:rsid w:val="00CA2872"/>
    <w:rsid w:val="00CA2D07"/>
    <w:rsid w:val="00CA3DC2"/>
    <w:rsid w:val="00CA5287"/>
    <w:rsid w:val="00CA5BA0"/>
    <w:rsid w:val="00CA6014"/>
    <w:rsid w:val="00CB0A52"/>
    <w:rsid w:val="00CB0EA9"/>
    <w:rsid w:val="00CB2E08"/>
    <w:rsid w:val="00CB35B4"/>
    <w:rsid w:val="00CB4976"/>
    <w:rsid w:val="00CC1AB1"/>
    <w:rsid w:val="00CC2D85"/>
    <w:rsid w:val="00CC67FE"/>
    <w:rsid w:val="00CD1E72"/>
    <w:rsid w:val="00CD2146"/>
    <w:rsid w:val="00CD408E"/>
    <w:rsid w:val="00CD51E6"/>
    <w:rsid w:val="00CD5CD9"/>
    <w:rsid w:val="00CD7694"/>
    <w:rsid w:val="00CE1DF4"/>
    <w:rsid w:val="00CE2B41"/>
    <w:rsid w:val="00CE2E6D"/>
    <w:rsid w:val="00CE346A"/>
    <w:rsid w:val="00CE536C"/>
    <w:rsid w:val="00CE5F84"/>
    <w:rsid w:val="00CE6DF3"/>
    <w:rsid w:val="00CF3D28"/>
    <w:rsid w:val="00D0421E"/>
    <w:rsid w:val="00D043E0"/>
    <w:rsid w:val="00D04FE1"/>
    <w:rsid w:val="00D05307"/>
    <w:rsid w:val="00D05C22"/>
    <w:rsid w:val="00D07B3E"/>
    <w:rsid w:val="00D07B4F"/>
    <w:rsid w:val="00D10571"/>
    <w:rsid w:val="00D10BA9"/>
    <w:rsid w:val="00D10C5F"/>
    <w:rsid w:val="00D11B54"/>
    <w:rsid w:val="00D1265C"/>
    <w:rsid w:val="00D13192"/>
    <w:rsid w:val="00D142F3"/>
    <w:rsid w:val="00D14C3D"/>
    <w:rsid w:val="00D15213"/>
    <w:rsid w:val="00D21C96"/>
    <w:rsid w:val="00D2237C"/>
    <w:rsid w:val="00D23007"/>
    <w:rsid w:val="00D23921"/>
    <w:rsid w:val="00D23B3B"/>
    <w:rsid w:val="00D26955"/>
    <w:rsid w:val="00D26DB7"/>
    <w:rsid w:val="00D26EE2"/>
    <w:rsid w:val="00D27AC3"/>
    <w:rsid w:val="00D30D94"/>
    <w:rsid w:val="00D335B8"/>
    <w:rsid w:val="00D33A31"/>
    <w:rsid w:val="00D35BBF"/>
    <w:rsid w:val="00D35E31"/>
    <w:rsid w:val="00D3660E"/>
    <w:rsid w:val="00D36CF0"/>
    <w:rsid w:val="00D37ABE"/>
    <w:rsid w:val="00D37EE3"/>
    <w:rsid w:val="00D37F1C"/>
    <w:rsid w:val="00D41B08"/>
    <w:rsid w:val="00D4279C"/>
    <w:rsid w:val="00D43D4A"/>
    <w:rsid w:val="00D455B9"/>
    <w:rsid w:val="00D45C79"/>
    <w:rsid w:val="00D4663B"/>
    <w:rsid w:val="00D46E5F"/>
    <w:rsid w:val="00D516D5"/>
    <w:rsid w:val="00D51F97"/>
    <w:rsid w:val="00D5517F"/>
    <w:rsid w:val="00D55550"/>
    <w:rsid w:val="00D60D34"/>
    <w:rsid w:val="00D62CD6"/>
    <w:rsid w:val="00D63A02"/>
    <w:rsid w:val="00D644AC"/>
    <w:rsid w:val="00D65D08"/>
    <w:rsid w:val="00D65D38"/>
    <w:rsid w:val="00D661C4"/>
    <w:rsid w:val="00D72C6B"/>
    <w:rsid w:val="00D742A2"/>
    <w:rsid w:val="00D76B3B"/>
    <w:rsid w:val="00D76BEA"/>
    <w:rsid w:val="00D779C8"/>
    <w:rsid w:val="00D779CF"/>
    <w:rsid w:val="00D81DC1"/>
    <w:rsid w:val="00D82B2B"/>
    <w:rsid w:val="00D82DF1"/>
    <w:rsid w:val="00D82EBF"/>
    <w:rsid w:val="00D832A9"/>
    <w:rsid w:val="00D83981"/>
    <w:rsid w:val="00D87074"/>
    <w:rsid w:val="00D87C0B"/>
    <w:rsid w:val="00D91D27"/>
    <w:rsid w:val="00D9353D"/>
    <w:rsid w:val="00D94D5E"/>
    <w:rsid w:val="00D95A37"/>
    <w:rsid w:val="00D96CA6"/>
    <w:rsid w:val="00D97FBD"/>
    <w:rsid w:val="00DA1133"/>
    <w:rsid w:val="00DA1463"/>
    <w:rsid w:val="00DA4CD6"/>
    <w:rsid w:val="00DA6709"/>
    <w:rsid w:val="00DA6B51"/>
    <w:rsid w:val="00DA7893"/>
    <w:rsid w:val="00DB1386"/>
    <w:rsid w:val="00DB3113"/>
    <w:rsid w:val="00DB4329"/>
    <w:rsid w:val="00DB5CDE"/>
    <w:rsid w:val="00DB65F7"/>
    <w:rsid w:val="00DB6DCF"/>
    <w:rsid w:val="00DB77BC"/>
    <w:rsid w:val="00DC00BC"/>
    <w:rsid w:val="00DC1344"/>
    <w:rsid w:val="00DC35F5"/>
    <w:rsid w:val="00DC5E41"/>
    <w:rsid w:val="00DC74B0"/>
    <w:rsid w:val="00DD091F"/>
    <w:rsid w:val="00DD1DFC"/>
    <w:rsid w:val="00DD2EE1"/>
    <w:rsid w:val="00DD5E16"/>
    <w:rsid w:val="00DD701E"/>
    <w:rsid w:val="00DE0F6D"/>
    <w:rsid w:val="00DE17FE"/>
    <w:rsid w:val="00DE2C83"/>
    <w:rsid w:val="00DE40C5"/>
    <w:rsid w:val="00DE49E9"/>
    <w:rsid w:val="00DE5318"/>
    <w:rsid w:val="00DE5F21"/>
    <w:rsid w:val="00DE72A8"/>
    <w:rsid w:val="00DE737A"/>
    <w:rsid w:val="00DE7C38"/>
    <w:rsid w:val="00DF0A40"/>
    <w:rsid w:val="00DF21A1"/>
    <w:rsid w:val="00DF3C2C"/>
    <w:rsid w:val="00DF3E9D"/>
    <w:rsid w:val="00DF4ECB"/>
    <w:rsid w:val="00DF6252"/>
    <w:rsid w:val="00DF6E32"/>
    <w:rsid w:val="00DF74E2"/>
    <w:rsid w:val="00E00A8C"/>
    <w:rsid w:val="00E017EB"/>
    <w:rsid w:val="00E025A7"/>
    <w:rsid w:val="00E045AF"/>
    <w:rsid w:val="00E061CE"/>
    <w:rsid w:val="00E070EE"/>
    <w:rsid w:val="00E07470"/>
    <w:rsid w:val="00E07D68"/>
    <w:rsid w:val="00E1064B"/>
    <w:rsid w:val="00E125AE"/>
    <w:rsid w:val="00E12751"/>
    <w:rsid w:val="00E163BC"/>
    <w:rsid w:val="00E17CF4"/>
    <w:rsid w:val="00E20A3E"/>
    <w:rsid w:val="00E20BE6"/>
    <w:rsid w:val="00E212B1"/>
    <w:rsid w:val="00E22105"/>
    <w:rsid w:val="00E22398"/>
    <w:rsid w:val="00E23905"/>
    <w:rsid w:val="00E24869"/>
    <w:rsid w:val="00E24DB1"/>
    <w:rsid w:val="00E251D2"/>
    <w:rsid w:val="00E26235"/>
    <w:rsid w:val="00E273ED"/>
    <w:rsid w:val="00E275BA"/>
    <w:rsid w:val="00E30C07"/>
    <w:rsid w:val="00E31092"/>
    <w:rsid w:val="00E325D4"/>
    <w:rsid w:val="00E339CA"/>
    <w:rsid w:val="00E33F25"/>
    <w:rsid w:val="00E34A51"/>
    <w:rsid w:val="00E34E91"/>
    <w:rsid w:val="00E35515"/>
    <w:rsid w:val="00E355DF"/>
    <w:rsid w:val="00E401D5"/>
    <w:rsid w:val="00E4031B"/>
    <w:rsid w:val="00E4149D"/>
    <w:rsid w:val="00E41BFA"/>
    <w:rsid w:val="00E421B9"/>
    <w:rsid w:val="00E44E95"/>
    <w:rsid w:val="00E457B8"/>
    <w:rsid w:val="00E46D03"/>
    <w:rsid w:val="00E47C9E"/>
    <w:rsid w:val="00E50654"/>
    <w:rsid w:val="00E51097"/>
    <w:rsid w:val="00E5160B"/>
    <w:rsid w:val="00E51B0D"/>
    <w:rsid w:val="00E5215B"/>
    <w:rsid w:val="00E54611"/>
    <w:rsid w:val="00E54749"/>
    <w:rsid w:val="00E5505C"/>
    <w:rsid w:val="00E55DB0"/>
    <w:rsid w:val="00E57966"/>
    <w:rsid w:val="00E57BE4"/>
    <w:rsid w:val="00E61053"/>
    <w:rsid w:val="00E63E96"/>
    <w:rsid w:val="00E6497F"/>
    <w:rsid w:val="00E66CFE"/>
    <w:rsid w:val="00E70395"/>
    <w:rsid w:val="00E7128F"/>
    <w:rsid w:val="00E7190F"/>
    <w:rsid w:val="00E71F83"/>
    <w:rsid w:val="00E758DE"/>
    <w:rsid w:val="00E75AEF"/>
    <w:rsid w:val="00E809D4"/>
    <w:rsid w:val="00E80BA6"/>
    <w:rsid w:val="00E81139"/>
    <w:rsid w:val="00E81705"/>
    <w:rsid w:val="00E824EF"/>
    <w:rsid w:val="00E83F5C"/>
    <w:rsid w:val="00E84303"/>
    <w:rsid w:val="00E845A8"/>
    <w:rsid w:val="00E84961"/>
    <w:rsid w:val="00E9023C"/>
    <w:rsid w:val="00E90396"/>
    <w:rsid w:val="00E90D50"/>
    <w:rsid w:val="00E91530"/>
    <w:rsid w:val="00E929BB"/>
    <w:rsid w:val="00E9355D"/>
    <w:rsid w:val="00E942F7"/>
    <w:rsid w:val="00E95130"/>
    <w:rsid w:val="00EA09D5"/>
    <w:rsid w:val="00EA0F5E"/>
    <w:rsid w:val="00EA12E7"/>
    <w:rsid w:val="00EA46B8"/>
    <w:rsid w:val="00EA6D11"/>
    <w:rsid w:val="00EB0BEC"/>
    <w:rsid w:val="00EB115D"/>
    <w:rsid w:val="00EB1459"/>
    <w:rsid w:val="00EB18CA"/>
    <w:rsid w:val="00EB6183"/>
    <w:rsid w:val="00EB64F7"/>
    <w:rsid w:val="00EB661F"/>
    <w:rsid w:val="00EC0663"/>
    <w:rsid w:val="00EC0804"/>
    <w:rsid w:val="00EC142D"/>
    <w:rsid w:val="00ED1850"/>
    <w:rsid w:val="00ED1DC8"/>
    <w:rsid w:val="00ED2AB6"/>
    <w:rsid w:val="00ED354D"/>
    <w:rsid w:val="00ED3C43"/>
    <w:rsid w:val="00ED42AB"/>
    <w:rsid w:val="00ED5BF4"/>
    <w:rsid w:val="00ED7FED"/>
    <w:rsid w:val="00EE1B29"/>
    <w:rsid w:val="00EE1D8F"/>
    <w:rsid w:val="00EE1ED0"/>
    <w:rsid w:val="00EE2107"/>
    <w:rsid w:val="00EE2A33"/>
    <w:rsid w:val="00EE2EDE"/>
    <w:rsid w:val="00EE31FC"/>
    <w:rsid w:val="00EE354F"/>
    <w:rsid w:val="00EE383E"/>
    <w:rsid w:val="00EE44EB"/>
    <w:rsid w:val="00EE7614"/>
    <w:rsid w:val="00EE7A10"/>
    <w:rsid w:val="00EF13C7"/>
    <w:rsid w:val="00EF2170"/>
    <w:rsid w:val="00EF4734"/>
    <w:rsid w:val="00EF6374"/>
    <w:rsid w:val="00EF6B52"/>
    <w:rsid w:val="00F0294B"/>
    <w:rsid w:val="00F02E03"/>
    <w:rsid w:val="00F04778"/>
    <w:rsid w:val="00F1056E"/>
    <w:rsid w:val="00F11C47"/>
    <w:rsid w:val="00F13EF2"/>
    <w:rsid w:val="00F14869"/>
    <w:rsid w:val="00F15C17"/>
    <w:rsid w:val="00F16F19"/>
    <w:rsid w:val="00F20542"/>
    <w:rsid w:val="00F2059D"/>
    <w:rsid w:val="00F21BB3"/>
    <w:rsid w:val="00F21CAB"/>
    <w:rsid w:val="00F227A7"/>
    <w:rsid w:val="00F23C37"/>
    <w:rsid w:val="00F240AF"/>
    <w:rsid w:val="00F242D8"/>
    <w:rsid w:val="00F242EE"/>
    <w:rsid w:val="00F24365"/>
    <w:rsid w:val="00F267F6"/>
    <w:rsid w:val="00F30A92"/>
    <w:rsid w:val="00F315A9"/>
    <w:rsid w:val="00F3401D"/>
    <w:rsid w:val="00F3449B"/>
    <w:rsid w:val="00F35BB1"/>
    <w:rsid w:val="00F36A8A"/>
    <w:rsid w:val="00F41985"/>
    <w:rsid w:val="00F41EFB"/>
    <w:rsid w:val="00F41FC6"/>
    <w:rsid w:val="00F4428E"/>
    <w:rsid w:val="00F45217"/>
    <w:rsid w:val="00F459B6"/>
    <w:rsid w:val="00F46509"/>
    <w:rsid w:val="00F469F8"/>
    <w:rsid w:val="00F479D0"/>
    <w:rsid w:val="00F53545"/>
    <w:rsid w:val="00F535B5"/>
    <w:rsid w:val="00F53E8A"/>
    <w:rsid w:val="00F6146E"/>
    <w:rsid w:val="00F62B56"/>
    <w:rsid w:val="00F62D88"/>
    <w:rsid w:val="00F63537"/>
    <w:rsid w:val="00F63694"/>
    <w:rsid w:val="00F65A4D"/>
    <w:rsid w:val="00F660E5"/>
    <w:rsid w:val="00F6661D"/>
    <w:rsid w:val="00F6753E"/>
    <w:rsid w:val="00F70887"/>
    <w:rsid w:val="00F713AE"/>
    <w:rsid w:val="00F73068"/>
    <w:rsid w:val="00F75318"/>
    <w:rsid w:val="00F7595F"/>
    <w:rsid w:val="00F76BB9"/>
    <w:rsid w:val="00F778B9"/>
    <w:rsid w:val="00F82AB8"/>
    <w:rsid w:val="00F83119"/>
    <w:rsid w:val="00F8472B"/>
    <w:rsid w:val="00F901AC"/>
    <w:rsid w:val="00F927F3"/>
    <w:rsid w:val="00F93BA5"/>
    <w:rsid w:val="00F93FD0"/>
    <w:rsid w:val="00F94803"/>
    <w:rsid w:val="00F958D1"/>
    <w:rsid w:val="00F969EC"/>
    <w:rsid w:val="00FA13C5"/>
    <w:rsid w:val="00FA2654"/>
    <w:rsid w:val="00FA2781"/>
    <w:rsid w:val="00FA3A43"/>
    <w:rsid w:val="00FA7F62"/>
    <w:rsid w:val="00FB0C07"/>
    <w:rsid w:val="00FB182D"/>
    <w:rsid w:val="00FB3011"/>
    <w:rsid w:val="00FB3236"/>
    <w:rsid w:val="00FB372A"/>
    <w:rsid w:val="00FC0B87"/>
    <w:rsid w:val="00FC15CD"/>
    <w:rsid w:val="00FC2725"/>
    <w:rsid w:val="00FC3933"/>
    <w:rsid w:val="00FC7384"/>
    <w:rsid w:val="00FD01CD"/>
    <w:rsid w:val="00FD1252"/>
    <w:rsid w:val="00FD437C"/>
    <w:rsid w:val="00FD59E6"/>
    <w:rsid w:val="00FD5E45"/>
    <w:rsid w:val="00FD65B8"/>
    <w:rsid w:val="00FD668D"/>
    <w:rsid w:val="00FD7042"/>
    <w:rsid w:val="00FD73DE"/>
    <w:rsid w:val="00FE0299"/>
    <w:rsid w:val="00FE4338"/>
    <w:rsid w:val="00FE4AC5"/>
    <w:rsid w:val="00FE5591"/>
    <w:rsid w:val="00FE5D27"/>
    <w:rsid w:val="00FE7453"/>
    <w:rsid w:val="00FF0968"/>
    <w:rsid w:val="00FF1D8A"/>
    <w:rsid w:val="00FF5F11"/>
    <w:rsid w:val="00FF6658"/>
    <w:rsid w:val="00FF7750"/>
    <w:rsid w:val="00FF7911"/>
  </w:rsids>
  <m:mathPr>
    <m:mathFont m:val="Cambria Math"/>
    <m:brkBin m:val="before"/>
    <m:brkBinSub m:val="--"/>
    <m:smallFrac m:val="0"/>
    <m:dispDef/>
    <m:lMargin m:val="0"/>
    <m:rMargin m:val="0"/>
    <m:defJc m:val="centerGroup"/>
    <m:wrapIndent m:val="1440"/>
    <m:intLim m:val="subSup"/>
    <m:naryLim m:val="undOvr"/>
  </m:mathPr>
  <w:themeFontLang w:val="en-GB"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E95DDB0"/>
  <w15:chartTrackingRefBased/>
  <w15:docId w15:val="{05006F04-BA27-48F4-A081-A0E3CA1F2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No Tab Paragraph"/>
    <w:qFormat/>
    <w:rsid w:val="00B151C9"/>
    <w:pPr>
      <w:adjustRightInd w:val="0"/>
      <w:spacing w:after="0" w:line="48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B151C9"/>
    <w:pPr>
      <w:keepNext/>
      <w:keepLines/>
      <w:numPr>
        <w:numId w:val="39"/>
      </w:numPr>
      <w:outlineLvl w:val="0"/>
    </w:pPr>
    <w:rPr>
      <w:rFonts w:eastAsiaTheme="majorEastAsia"/>
      <w:b/>
    </w:rPr>
  </w:style>
  <w:style w:type="paragraph" w:styleId="Heading2">
    <w:name w:val="heading 2"/>
    <w:basedOn w:val="Normal"/>
    <w:next w:val="Normal"/>
    <w:link w:val="Heading2Char"/>
    <w:uiPriority w:val="9"/>
    <w:unhideWhenUsed/>
    <w:qFormat/>
    <w:rsid w:val="00EC0804"/>
    <w:pPr>
      <w:numPr>
        <w:ilvl w:val="1"/>
        <w:numId w:val="39"/>
      </w:numPr>
      <w:spacing w:before="240"/>
      <w:outlineLvl w:val="1"/>
    </w:pPr>
    <w:rPr>
      <w:b/>
      <w:iCs/>
    </w:rPr>
  </w:style>
  <w:style w:type="paragraph" w:styleId="Heading3">
    <w:name w:val="heading 3"/>
    <w:basedOn w:val="Heading2"/>
    <w:next w:val="Normal"/>
    <w:link w:val="Heading3Char"/>
    <w:uiPriority w:val="9"/>
    <w:unhideWhenUsed/>
    <w:qFormat/>
    <w:rsid w:val="00EC0804"/>
    <w:pPr>
      <w:numPr>
        <w:ilvl w:val="2"/>
      </w:numPr>
      <w:outlineLvl w:val="2"/>
    </w:pPr>
    <w:rPr>
      <w:i/>
    </w:rPr>
  </w:style>
  <w:style w:type="paragraph" w:styleId="Heading4">
    <w:name w:val="heading 4"/>
    <w:basedOn w:val="Normal"/>
    <w:next w:val="Normal"/>
    <w:link w:val="Heading4Char"/>
    <w:uiPriority w:val="9"/>
    <w:unhideWhenUsed/>
    <w:qFormat/>
    <w:rsid w:val="00EC0804"/>
    <w:pPr>
      <w:keepNext/>
      <w:keepLines/>
      <w:numPr>
        <w:ilvl w:val="3"/>
        <w:numId w:val="39"/>
      </w:numPr>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727BF1"/>
    <w:pPr>
      <w:keepNext/>
      <w:keepLines/>
      <w:numPr>
        <w:ilvl w:val="4"/>
        <w:numId w:val="39"/>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27BF1"/>
    <w:pPr>
      <w:keepNext/>
      <w:keepLines/>
      <w:numPr>
        <w:ilvl w:val="5"/>
        <w:numId w:val="3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27BF1"/>
    <w:pPr>
      <w:keepNext/>
      <w:keepLines/>
      <w:numPr>
        <w:ilvl w:val="6"/>
        <w:numId w:val="3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7BF1"/>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7BF1"/>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3D3115"/>
    <w:pPr>
      <w:ind w:left="720"/>
      <w:contextualSpacing/>
    </w:pPr>
  </w:style>
  <w:style w:type="character" w:customStyle="1" w:styleId="Heading1Char">
    <w:name w:val="Heading 1 Char"/>
    <w:basedOn w:val="DefaultParagraphFont"/>
    <w:link w:val="Heading1"/>
    <w:uiPriority w:val="9"/>
    <w:rsid w:val="00B151C9"/>
    <w:rPr>
      <w:rFonts w:ascii="Times New Roman" w:eastAsiaTheme="majorEastAsia" w:hAnsi="Times New Roman" w:cs="Times New Roman"/>
      <w:b/>
      <w:sz w:val="24"/>
      <w:szCs w:val="24"/>
    </w:rPr>
  </w:style>
  <w:style w:type="paragraph" w:styleId="TOCHeading">
    <w:name w:val="TOC Heading"/>
    <w:basedOn w:val="Heading1"/>
    <w:next w:val="Normal"/>
    <w:uiPriority w:val="39"/>
    <w:unhideWhenUsed/>
    <w:qFormat/>
    <w:rsid w:val="00502435"/>
    <w:pPr>
      <w:numPr>
        <w:numId w:val="0"/>
      </w:numPr>
      <w:outlineLvl w:val="9"/>
    </w:pPr>
    <w:rPr>
      <w:lang w:val="en-US" w:eastAsia="en-US"/>
    </w:rPr>
  </w:style>
  <w:style w:type="paragraph" w:styleId="Header">
    <w:name w:val="header"/>
    <w:basedOn w:val="Normal"/>
    <w:link w:val="HeaderChar"/>
    <w:uiPriority w:val="99"/>
    <w:unhideWhenUsed/>
    <w:rsid w:val="00031D59"/>
    <w:pPr>
      <w:tabs>
        <w:tab w:val="center" w:pos="4513"/>
        <w:tab w:val="right" w:pos="9026"/>
      </w:tabs>
      <w:spacing w:line="240" w:lineRule="auto"/>
    </w:pPr>
  </w:style>
  <w:style w:type="character" w:customStyle="1" w:styleId="HeaderChar">
    <w:name w:val="Header Char"/>
    <w:basedOn w:val="DefaultParagraphFont"/>
    <w:link w:val="Header"/>
    <w:uiPriority w:val="99"/>
    <w:rsid w:val="00031D59"/>
  </w:style>
  <w:style w:type="paragraph" w:styleId="Footer">
    <w:name w:val="footer"/>
    <w:basedOn w:val="Normal"/>
    <w:link w:val="FooterChar"/>
    <w:uiPriority w:val="99"/>
    <w:unhideWhenUsed/>
    <w:rsid w:val="00031D59"/>
    <w:pPr>
      <w:tabs>
        <w:tab w:val="center" w:pos="4513"/>
        <w:tab w:val="right" w:pos="9026"/>
      </w:tabs>
      <w:spacing w:line="240" w:lineRule="auto"/>
    </w:pPr>
  </w:style>
  <w:style w:type="character" w:customStyle="1" w:styleId="FooterChar">
    <w:name w:val="Footer Char"/>
    <w:basedOn w:val="DefaultParagraphFont"/>
    <w:link w:val="Footer"/>
    <w:uiPriority w:val="99"/>
    <w:rsid w:val="00031D59"/>
  </w:style>
  <w:style w:type="paragraph" w:styleId="TOC1">
    <w:name w:val="toc 1"/>
    <w:next w:val="Normal"/>
    <w:link w:val="TOC1Char"/>
    <w:autoRedefine/>
    <w:uiPriority w:val="39"/>
    <w:unhideWhenUsed/>
    <w:rsid w:val="004D4BCD"/>
    <w:pPr>
      <w:adjustRightInd w:val="0"/>
      <w:spacing w:before="120" w:after="120" w:line="360" w:lineRule="auto"/>
    </w:pPr>
    <w:rPr>
      <w:rFonts w:cstheme="minorHAnsi"/>
      <w:b/>
      <w:bCs/>
      <w:caps/>
      <w:sz w:val="20"/>
      <w:szCs w:val="20"/>
    </w:rPr>
  </w:style>
  <w:style w:type="character" w:styleId="Hyperlink">
    <w:name w:val="Hyperlink"/>
    <w:basedOn w:val="DefaultParagraphFont"/>
    <w:uiPriority w:val="99"/>
    <w:unhideWhenUsed/>
    <w:rsid w:val="00031D59"/>
    <w:rPr>
      <w:color w:val="0563C1" w:themeColor="hyperlink"/>
      <w:u w:val="single"/>
    </w:rPr>
  </w:style>
  <w:style w:type="character" w:customStyle="1" w:styleId="Heading2Char">
    <w:name w:val="Heading 2 Char"/>
    <w:basedOn w:val="DefaultParagraphFont"/>
    <w:link w:val="Heading2"/>
    <w:uiPriority w:val="9"/>
    <w:rsid w:val="00EC0804"/>
    <w:rPr>
      <w:rFonts w:ascii="Times New Roman" w:hAnsi="Times New Roman" w:cs="Times New Roman"/>
      <w:b/>
      <w:iCs/>
      <w:sz w:val="24"/>
      <w:szCs w:val="24"/>
    </w:rPr>
  </w:style>
  <w:style w:type="paragraph" w:styleId="Title">
    <w:name w:val="Title"/>
    <w:basedOn w:val="Normal"/>
    <w:next w:val="Normal"/>
    <w:link w:val="TitleChar"/>
    <w:uiPriority w:val="1"/>
    <w:qFormat/>
    <w:rsid w:val="00B408C0"/>
    <w:pPr>
      <w:spacing w:before="2400"/>
      <w:contextualSpacing/>
      <w:jc w:val="center"/>
    </w:pPr>
    <w:rPr>
      <w:rFonts w:eastAsia="SimHei"/>
      <w:color w:val="000000"/>
      <w:lang w:val="en-US" w:eastAsia="ja-JP"/>
    </w:rPr>
  </w:style>
  <w:style w:type="character" w:customStyle="1" w:styleId="TitleChar">
    <w:name w:val="Title Char"/>
    <w:basedOn w:val="DefaultParagraphFont"/>
    <w:link w:val="Title"/>
    <w:uiPriority w:val="1"/>
    <w:rsid w:val="00B408C0"/>
    <w:rPr>
      <w:rFonts w:ascii="Times New Roman" w:eastAsia="SimHei" w:hAnsi="Times New Roman" w:cs="Times New Roman"/>
      <w:color w:val="000000"/>
      <w:sz w:val="24"/>
      <w:szCs w:val="24"/>
      <w:lang w:val="en-US" w:eastAsia="ja-JP"/>
    </w:rPr>
  </w:style>
  <w:style w:type="paragraph" w:customStyle="1" w:styleId="Title2">
    <w:name w:val="Title 2"/>
    <w:basedOn w:val="Normal"/>
    <w:uiPriority w:val="1"/>
    <w:rsid w:val="00B408C0"/>
    <w:pPr>
      <w:jc w:val="center"/>
    </w:pPr>
    <w:rPr>
      <w:rFonts w:eastAsia="SimSun"/>
      <w:color w:val="000000"/>
      <w:lang w:val="en-US" w:eastAsia="ja-JP"/>
    </w:rPr>
  </w:style>
  <w:style w:type="table" w:styleId="TableGrid">
    <w:name w:val="Table Grid"/>
    <w:basedOn w:val="TableNormal"/>
    <w:uiPriority w:val="39"/>
    <w:rsid w:val="009F07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9F075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9F0751"/>
    <w:rPr>
      <w:sz w:val="16"/>
      <w:szCs w:val="16"/>
    </w:rPr>
  </w:style>
  <w:style w:type="paragraph" w:styleId="CommentText">
    <w:name w:val="annotation text"/>
    <w:basedOn w:val="Normal"/>
    <w:link w:val="CommentTextChar"/>
    <w:uiPriority w:val="99"/>
    <w:unhideWhenUsed/>
    <w:rsid w:val="009F0751"/>
    <w:pPr>
      <w:spacing w:line="240" w:lineRule="auto"/>
    </w:pPr>
    <w:rPr>
      <w:sz w:val="20"/>
      <w:szCs w:val="20"/>
    </w:rPr>
  </w:style>
  <w:style w:type="character" w:customStyle="1" w:styleId="CommentTextChar">
    <w:name w:val="Comment Text Char"/>
    <w:basedOn w:val="DefaultParagraphFont"/>
    <w:link w:val="CommentText"/>
    <w:uiPriority w:val="99"/>
    <w:rsid w:val="009F0751"/>
    <w:rPr>
      <w:sz w:val="20"/>
      <w:szCs w:val="20"/>
    </w:rPr>
  </w:style>
  <w:style w:type="paragraph" w:styleId="CommentSubject">
    <w:name w:val="annotation subject"/>
    <w:basedOn w:val="CommentText"/>
    <w:next w:val="CommentText"/>
    <w:link w:val="CommentSubjectChar"/>
    <w:uiPriority w:val="99"/>
    <w:semiHidden/>
    <w:unhideWhenUsed/>
    <w:rsid w:val="009F0751"/>
    <w:rPr>
      <w:b/>
      <w:bCs/>
    </w:rPr>
  </w:style>
  <w:style w:type="character" w:customStyle="1" w:styleId="CommentSubjectChar">
    <w:name w:val="Comment Subject Char"/>
    <w:basedOn w:val="CommentTextChar"/>
    <w:link w:val="CommentSubject"/>
    <w:uiPriority w:val="99"/>
    <w:semiHidden/>
    <w:rsid w:val="009F0751"/>
    <w:rPr>
      <w:b/>
      <w:bCs/>
      <w:sz w:val="20"/>
      <w:szCs w:val="20"/>
    </w:rPr>
  </w:style>
  <w:style w:type="paragraph" w:styleId="BalloonText">
    <w:name w:val="Balloon Text"/>
    <w:basedOn w:val="Normal"/>
    <w:link w:val="BalloonTextChar"/>
    <w:uiPriority w:val="99"/>
    <w:semiHidden/>
    <w:unhideWhenUsed/>
    <w:rsid w:val="009F07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0751"/>
    <w:rPr>
      <w:rFonts w:ascii="Segoe UI" w:hAnsi="Segoe UI" w:cs="Segoe UI"/>
      <w:sz w:val="18"/>
      <w:szCs w:val="18"/>
    </w:rPr>
  </w:style>
  <w:style w:type="character" w:styleId="PlaceholderText">
    <w:name w:val="Placeholder Text"/>
    <w:basedOn w:val="DefaultParagraphFont"/>
    <w:uiPriority w:val="99"/>
    <w:semiHidden/>
    <w:rsid w:val="00A06F33"/>
    <w:rPr>
      <w:color w:val="808080"/>
    </w:rPr>
  </w:style>
  <w:style w:type="character" w:styleId="BookTitle">
    <w:name w:val="Book Title"/>
    <w:basedOn w:val="DefaultParagraphFont"/>
    <w:uiPriority w:val="33"/>
    <w:rsid w:val="006C10ED"/>
    <w:rPr>
      <w:b/>
      <w:bCs/>
      <w:i/>
      <w:iCs/>
      <w:spacing w:val="5"/>
    </w:rPr>
  </w:style>
  <w:style w:type="paragraph" w:customStyle="1" w:styleId="EndNoteBibliographyTitle">
    <w:name w:val="EndNote Bibliography Title"/>
    <w:basedOn w:val="Normal"/>
    <w:link w:val="EndNoteBibliographyTitleChar"/>
    <w:rsid w:val="007F69D6"/>
    <w:pPr>
      <w:jc w:val="center"/>
    </w:pPr>
    <w:rPr>
      <w:noProof/>
    </w:rPr>
  </w:style>
  <w:style w:type="character" w:customStyle="1" w:styleId="EndNoteBibliographyTitleChar">
    <w:name w:val="EndNote Bibliography Title Char"/>
    <w:basedOn w:val="DefaultParagraphFont"/>
    <w:link w:val="EndNoteBibliographyTitle"/>
    <w:rsid w:val="007F69D6"/>
    <w:rPr>
      <w:rFonts w:ascii="Times New Roman" w:hAnsi="Times New Roman" w:cs="Times New Roman"/>
      <w:noProof/>
      <w:sz w:val="24"/>
      <w:szCs w:val="24"/>
    </w:rPr>
  </w:style>
  <w:style w:type="paragraph" w:customStyle="1" w:styleId="EndNoteBibliography">
    <w:name w:val="EndNote Bibliography"/>
    <w:basedOn w:val="Normal"/>
    <w:link w:val="EndNoteBibliographyChar"/>
    <w:rsid w:val="007F69D6"/>
    <w:pPr>
      <w:spacing w:line="360" w:lineRule="auto"/>
    </w:pPr>
    <w:rPr>
      <w:noProof/>
    </w:rPr>
  </w:style>
  <w:style w:type="character" w:customStyle="1" w:styleId="EndNoteBibliographyChar">
    <w:name w:val="EndNote Bibliography Char"/>
    <w:basedOn w:val="DefaultParagraphFont"/>
    <w:link w:val="EndNoteBibliography"/>
    <w:rsid w:val="007F69D6"/>
    <w:rPr>
      <w:rFonts w:ascii="Times New Roman" w:hAnsi="Times New Roman" w:cs="Times New Roman"/>
      <w:noProof/>
      <w:sz w:val="24"/>
      <w:szCs w:val="24"/>
    </w:rPr>
  </w:style>
  <w:style w:type="table" w:styleId="TableGridLight">
    <w:name w:val="Grid Table Light"/>
    <w:basedOn w:val="TableNormal"/>
    <w:uiPriority w:val="40"/>
    <w:rsid w:val="00AE04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1Light">
    <w:name w:val="List Table 1 Light"/>
    <w:basedOn w:val="TableNormal"/>
    <w:uiPriority w:val="46"/>
    <w:rsid w:val="00AE04F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B7248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B7248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
    <w:name w:val="Grid Table 5 Dark"/>
    <w:basedOn w:val="TableNormal"/>
    <w:uiPriority w:val="50"/>
    <w:rsid w:val="00B724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4">
    <w:name w:val="Grid Table 5 Dark Accent 4"/>
    <w:basedOn w:val="TableNormal"/>
    <w:uiPriority w:val="50"/>
    <w:rsid w:val="00B724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4">
    <w:name w:val="Grid Table 6 Colorful Accent 4"/>
    <w:basedOn w:val="TableNormal"/>
    <w:uiPriority w:val="51"/>
    <w:rsid w:val="00B7248A"/>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
    <w:name w:val="Grid Table 3"/>
    <w:basedOn w:val="TableNormal"/>
    <w:uiPriority w:val="48"/>
    <w:rsid w:val="00B7248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OC2">
    <w:name w:val="toc 2"/>
    <w:basedOn w:val="Normal"/>
    <w:next w:val="Normal"/>
    <w:autoRedefine/>
    <w:uiPriority w:val="39"/>
    <w:unhideWhenUsed/>
    <w:rsid w:val="00A121C5"/>
    <w:pPr>
      <w:ind w:left="240"/>
      <w:jc w:val="left"/>
    </w:pPr>
    <w:rPr>
      <w:rFonts w:asciiTheme="minorHAnsi" w:hAnsiTheme="minorHAnsi" w:cstheme="minorHAnsi"/>
      <w:smallCaps/>
      <w:sz w:val="20"/>
      <w:szCs w:val="20"/>
    </w:rPr>
  </w:style>
  <w:style w:type="character" w:customStyle="1" w:styleId="UnresolvedMention1">
    <w:name w:val="Unresolved Mention1"/>
    <w:basedOn w:val="DefaultParagraphFont"/>
    <w:uiPriority w:val="99"/>
    <w:semiHidden/>
    <w:unhideWhenUsed/>
    <w:rsid w:val="00371B49"/>
    <w:rPr>
      <w:color w:val="605E5C"/>
      <w:shd w:val="clear" w:color="auto" w:fill="E1DFDD"/>
    </w:rPr>
  </w:style>
  <w:style w:type="character" w:customStyle="1" w:styleId="UnresolvedMention2">
    <w:name w:val="Unresolved Mention2"/>
    <w:basedOn w:val="DefaultParagraphFont"/>
    <w:uiPriority w:val="99"/>
    <w:semiHidden/>
    <w:unhideWhenUsed/>
    <w:rsid w:val="007D2074"/>
    <w:rPr>
      <w:color w:val="605E5C"/>
      <w:shd w:val="clear" w:color="auto" w:fill="E1DFDD"/>
    </w:rPr>
  </w:style>
  <w:style w:type="paragraph" w:styleId="TOC3">
    <w:name w:val="toc 3"/>
    <w:next w:val="Normal"/>
    <w:autoRedefine/>
    <w:uiPriority w:val="39"/>
    <w:unhideWhenUsed/>
    <w:rsid w:val="00442485"/>
    <w:pPr>
      <w:adjustRightInd w:val="0"/>
      <w:spacing w:after="0" w:line="360" w:lineRule="auto"/>
      <w:ind w:left="480"/>
    </w:pPr>
    <w:rPr>
      <w:rFonts w:cstheme="minorHAnsi"/>
      <w:i/>
      <w:iCs/>
      <w:sz w:val="20"/>
      <w:szCs w:val="20"/>
    </w:rPr>
  </w:style>
  <w:style w:type="paragraph" w:styleId="TOC4">
    <w:name w:val="toc 4"/>
    <w:basedOn w:val="Normal"/>
    <w:next w:val="Normal"/>
    <w:autoRedefine/>
    <w:uiPriority w:val="39"/>
    <w:unhideWhenUsed/>
    <w:rsid w:val="00CA3DC2"/>
    <w:pPr>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CA3DC2"/>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CA3DC2"/>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CA3DC2"/>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CA3DC2"/>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CA3DC2"/>
    <w:pPr>
      <w:ind w:left="1920"/>
      <w:jc w:val="left"/>
    </w:pPr>
    <w:rPr>
      <w:rFonts w:asciiTheme="minorHAnsi" w:hAnsiTheme="minorHAnsi" w:cstheme="minorHAnsi"/>
      <w:sz w:val="18"/>
      <w:szCs w:val="18"/>
    </w:rPr>
  </w:style>
  <w:style w:type="paragraph" w:customStyle="1" w:styleId="Paragraph">
    <w:name w:val="Paragraph"/>
    <w:basedOn w:val="Normal"/>
    <w:link w:val="ParagraphChar"/>
    <w:qFormat/>
    <w:rsid w:val="00B151C9"/>
    <w:pPr>
      <w:ind w:firstLine="720"/>
    </w:pPr>
  </w:style>
  <w:style w:type="paragraph" w:customStyle="1" w:styleId="TableHeading">
    <w:name w:val="Table Heading"/>
    <w:basedOn w:val="Normal"/>
    <w:link w:val="TableHeadingChar"/>
    <w:qFormat/>
    <w:rsid w:val="00787630"/>
    <w:rPr>
      <w:b/>
    </w:rPr>
  </w:style>
  <w:style w:type="character" w:customStyle="1" w:styleId="ParagraphChar">
    <w:name w:val="Paragraph Char"/>
    <w:basedOn w:val="DefaultParagraphFont"/>
    <w:link w:val="Paragraph"/>
    <w:rsid w:val="00B151C9"/>
    <w:rPr>
      <w:rFonts w:ascii="Times New Roman" w:hAnsi="Times New Roman" w:cs="Times New Roman"/>
      <w:sz w:val="24"/>
      <w:szCs w:val="24"/>
    </w:rPr>
  </w:style>
  <w:style w:type="paragraph" w:customStyle="1" w:styleId="TableLegend">
    <w:name w:val="Table Legend"/>
    <w:basedOn w:val="Normal"/>
    <w:link w:val="TableLegendChar"/>
    <w:qFormat/>
    <w:rsid w:val="00787630"/>
    <w:pPr>
      <w:spacing w:line="276" w:lineRule="auto"/>
    </w:pPr>
  </w:style>
  <w:style w:type="character" w:customStyle="1" w:styleId="TableHeadingChar">
    <w:name w:val="Table Heading Char"/>
    <w:basedOn w:val="DefaultParagraphFont"/>
    <w:link w:val="TableHeading"/>
    <w:rsid w:val="00787630"/>
    <w:rPr>
      <w:rFonts w:ascii="Times New Roman" w:hAnsi="Times New Roman" w:cs="Times New Roman"/>
      <w:b/>
      <w:sz w:val="24"/>
      <w:szCs w:val="24"/>
    </w:rPr>
  </w:style>
  <w:style w:type="paragraph" w:customStyle="1" w:styleId="References">
    <w:name w:val="References"/>
    <w:basedOn w:val="EndNoteBibliography"/>
    <w:link w:val="ReferencesChar"/>
    <w:qFormat/>
    <w:rsid w:val="00787630"/>
  </w:style>
  <w:style w:type="character" w:customStyle="1" w:styleId="TableLegendChar">
    <w:name w:val="Table Legend Char"/>
    <w:basedOn w:val="DefaultParagraphFont"/>
    <w:link w:val="TableLegend"/>
    <w:rsid w:val="00787630"/>
    <w:rPr>
      <w:rFonts w:ascii="Times New Roman" w:hAnsi="Times New Roman" w:cs="Times New Roman"/>
      <w:sz w:val="24"/>
      <w:szCs w:val="24"/>
    </w:rPr>
  </w:style>
  <w:style w:type="paragraph" w:customStyle="1" w:styleId="AbbreviationList">
    <w:name w:val="Abbreviation List"/>
    <w:basedOn w:val="Normal"/>
    <w:link w:val="AbbreviationListChar"/>
    <w:qFormat/>
    <w:rsid w:val="00787630"/>
    <w:pPr>
      <w:spacing w:before="240"/>
    </w:pPr>
    <w:rPr>
      <w:b/>
      <w:bCs/>
    </w:rPr>
  </w:style>
  <w:style w:type="character" w:customStyle="1" w:styleId="ReferencesChar">
    <w:name w:val="References Char"/>
    <w:basedOn w:val="EndNoteBibliographyChar"/>
    <w:link w:val="References"/>
    <w:rsid w:val="00787630"/>
    <w:rPr>
      <w:rFonts w:ascii="Times New Roman" w:hAnsi="Times New Roman" w:cs="Times New Roman"/>
      <w:noProof/>
      <w:sz w:val="24"/>
      <w:szCs w:val="24"/>
    </w:rPr>
  </w:style>
  <w:style w:type="character" w:customStyle="1" w:styleId="AbbreviationListChar">
    <w:name w:val="Abbreviation List Char"/>
    <w:basedOn w:val="Heading1Char"/>
    <w:link w:val="AbbreviationList"/>
    <w:rsid w:val="00787630"/>
    <w:rPr>
      <w:rFonts w:ascii="Times New Roman" w:eastAsiaTheme="majorEastAsia" w:hAnsi="Times New Roman" w:cs="Times New Roman"/>
      <w:b/>
      <w:bCs/>
      <w:sz w:val="24"/>
      <w:szCs w:val="24"/>
    </w:rPr>
  </w:style>
  <w:style w:type="character" w:customStyle="1" w:styleId="UnresolvedMention3">
    <w:name w:val="Unresolved Mention3"/>
    <w:basedOn w:val="DefaultParagraphFont"/>
    <w:uiPriority w:val="99"/>
    <w:semiHidden/>
    <w:unhideWhenUsed/>
    <w:rsid w:val="00D26DB7"/>
    <w:rPr>
      <w:color w:val="605E5C"/>
      <w:shd w:val="clear" w:color="auto" w:fill="E1DFDD"/>
    </w:rPr>
  </w:style>
  <w:style w:type="character" w:customStyle="1" w:styleId="TOC1Char">
    <w:name w:val="TOC 1 Char"/>
    <w:basedOn w:val="DefaultParagraphFont"/>
    <w:link w:val="TOC1"/>
    <w:uiPriority w:val="39"/>
    <w:rsid w:val="004D4BCD"/>
    <w:rPr>
      <w:rFonts w:cstheme="minorHAnsi"/>
      <w:b/>
      <w:bCs/>
      <w:caps/>
      <w:sz w:val="20"/>
      <w:szCs w:val="20"/>
    </w:rPr>
  </w:style>
  <w:style w:type="paragraph" w:styleId="Revision">
    <w:name w:val="Revision"/>
    <w:hidden/>
    <w:uiPriority w:val="99"/>
    <w:semiHidden/>
    <w:rsid w:val="009718F3"/>
    <w:pPr>
      <w:spacing w:after="0" w:line="240" w:lineRule="auto"/>
    </w:pPr>
    <w:rPr>
      <w:rFonts w:ascii="Times New Roman" w:hAnsi="Times New Roman" w:cs="Times New Roman"/>
      <w:sz w:val="24"/>
      <w:szCs w:val="24"/>
    </w:rPr>
  </w:style>
  <w:style w:type="paragraph" w:styleId="NormalWeb">
    <w:name w:val="Normal (Web)"/>
    <w:basedOn w:val="Normal"/>
    <w:uiPriority w:val="99"/>
    <w:semiHidden/>
    <w:unhideWhenUsed/>
    <w:rsid w:val="00156D1A"/>
    <w:pPr>
      <w:adjustRightInd/>
      <w:spacing w:before="100" w:beforeAutospacing="1" w:after="100" w:afterAutospacing="1" w:line="240" w:lineRule="auto"/>
      <w:jc w:val="left"/>
    </w:pPr>
    <w:rPr>
      <w:lang w:val="en-AU"/>
    </w:rPr>
  </w:style>
  <w:style w:type="character" w:customStyle="1" w:styleId="Heading3Char">
    <w:name w:val="Heading 3 Char"/>
    <w:basedOn w:val="DefaultParagraphFont"/>
    <w:link w:val="Heading3"/>
    <w:uiPriority w:val="9"/>
    <w:rsid w:val="00EC0804"/>
    <w:rPr>
      <w:rFonts w:ascii="Times New Roman" w:hAnsi="Times New Roman" w:cs="Times New Roman"/>
      <w:b/>
      <w:i/>
      <w:iCs/>
      <w:sz w:val="24"/>
      <w:szCs w:val="24"/>
    </w:rPr>
  </w:style>
  <w:style w:type="character" w:customStyle="1" w:styleId="Heading4Char">
    <w:name w:val="Heading 4 Char"/>
    <w:basedOn w:val="DefaultParagraphFont"/>
    <w:link w:val="Heading4"/>
    <w:uiPriority w:val="9"/>
    <w:rsid w:val="00EC0804"/>
    <w:rPr>
      <w:rFonts w:ascii="Times New Roman" w:eastAsiaTheme="majorEastAsia" w:hAnsi="Times New Roman" w:cstheme="majorBidi"/>
      <w:i/>
      <w:iCs/>
      <w:color w:val="000000" w:themeColor="text1"/>
      <w:sz w:val="24"/>
      <w:szCs w:val="24"/>
    </w:rPr>
  </w:style>
  <w:style w:type="character" w:customStyle="1" w:styleId="Heading5Char">
    <w:name w:val="Heading 5 Char"/>
    <w:basedOn w:val="DefaultParagraphFont"/>
    <w:link w:val="Heading5"/>
    <w:uiPriority w:val="9"/>
    <w:semiHidden/>
    <w:rsid w:val="00727BF1"/>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727BF1"/>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727BF1"/>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727B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7BF1"/>
    <w:rPr>
      <w:rFonts w:asciiTheme="majorHAnsi" w:eastAsiaTheme="majorEastAsia" w:hAnsiTheme="majorHAnsi" w:cstheme="majorBidi"/>
      <w:i/>
      <w:iCs/>
      <w:color w:val="272727" w:themeColor="text1" w:themeTint="D8"/>
      <w:sz w:val="21"/>
      <w:szCs w:val="21"/>
    </w:rPr>
  </w:style>
  <w:style w:type="table" w:styleId="ListTable6Colorful">
    <w:name w:val="List Table 6 Colorful"/>
    <w:basedOn w:val="TableNormal"/>
    <w:uiPriority w:val="51"/>
    <w:rsid w:val="00006F1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4">
    <w:name w:val="Unresolved Mention4"/>
    <w:basedOn w:val="DefaultParagraphFont"/>
    <w:uiPriority w:val="99"/>
    <w:semiHidden/>
    <w:unhideWhenUsed/>
    <w:rsid w:val="00A44EB8"/>
    <w:rPr>
      <w:color w:val="605E5C"/>
      <w:shd w:val="clear" w:color="auto" w:fill="E1DFDD"/>
    </w:rPr>
  </w:style>
  <w:style w:type="table" w:styleId="ListTable5Dark">
    <w:name w:val="List Table 5 Dark"/>
    <w:basedOn w:val="TableNormal"/>
    <w:uiPriority w:val="50"/>
    <w:rsid w:val="009E3494"/>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1Light">
    <w:name w:val="Grid Table 1 Light"/>
    <w:basedOn w:val="TableNormal"/>
    <w:uiPriority w:val="46"/>
    <w:rsid w:val="005F0F0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5F0F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5F0F0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2">
    <w:name w:val="Grid Table 2"/>
    <w:basedOn w:val="TableNormal"/>
    <w:uiPriority w:val="47"/>
    <w:rsid w:val="005F0F0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0">
    <w:name w:val="paragraph"/>
    <w:basedOn w:val="Normal"/>
    <w:rsid w:val="001A7C9A"/>
    <w:pPr>
      <w:adjustRightInd/>
      <w:spacing w:before="100" w:beforeAutospacing="1" w:after="100" w:afterAutospacing="1" w:line="240" w:lineRule="auto"/>
      <w:jc w:val="left"/>
    </w:pPr>
    <w:rPr>
      <w:rFonts w:eastAsia="Times New Roman"/>
      <w:lang w:val="en-AU"/>
    </w:rPr>
  </w:style>
  <w:style w:type="character" w:customStyle="1" w:styleId="UnresolvedMention5">
    <w:name w:val="Unresolved Mention5"/>
    <w:basedOn w:val="DefaultParagraphFont"/>
    <w:uiPriority w:val="99"/>
    <w:semiHidden/>
    <w:unhideWhenUsed/>
    <w:rsid w:val="00C826F4"/>
    <w:rPr>
      <w:color w:val="605E5C"/>
      <w:shd w:val="clear" w:color="auto" w:fill="E1DFDD"/>
    </w:rPr>
  </w:style>
  <w:style w:type="character" w:customStyle="1" w:styleId="UnresolvedMention6">
    <w:name w:val="Unresolved Mention6"/>
    <w:basedOn w:val="DefaultParagraphFont"/>
    <w:uiPriority w:val="99"/>
    <w:semiHidden/>
    <w:unhideWhenUsed/>
    <w:rsid w:val="00EE1D8F"/>
    <w:rPr>
      <w:color w:val="605E5C"/>
      <w:shd w:val="clear" w:color="auto" w:fill="E1DFDD"/>
    </w:rPr>
  </w:style>
  <w:style w:type="character" w:customStyle="1" w:styleId="UnresolvedMention7">
    <w:name w:val="Unresolved Mention7"/>
    <w:basedOn w:val="DefaultParagraphFont"/>
    <w:uiPriority w:val="99"/>
    <w:semiHidden/>
    <w:unhideWhenUsed/>
    <w:rsid w:val="000D0BE0"/>
    <w:rPr>
      <w:color w:val="605E5C"/>
      <w:shd w:val="clear" w:color="auto" w:fill="E1DFDD"/>
    </w:rPr>
  </w:style>
  <w:style w:type="paragraph" w:customStyle="1" w:styleId="ThesisTitle">
    <w:name w:val="Thesis Title"/>
    <w:basedOn w:val="Normal"/>
    <w:link w:val="ThesisTitleChar"/>
    <w:qFormat/>
    <w:rsid w:val="003D464B"/>
    <w:pPr>
      <w:jc w:val="center"/>
      <w:outlineLvl w:val="0"/>
    </w:pPr>
    <w:rPr>
      <w:rFonts w:cs="Arial"/>
      <w:b/>
      <w:sz w:val="28"/>
      <w:szCs w:val="28"/>
      <w:lang w:eastAsia="en-AU"/>
    </w:rPr>
  </w:style>
  <w:style w:type="paragraph" w:customStyle="1" w:styleId="AuthorName">
    <w:name w:val="Author Name"/>
    <w:basedOn w:val="Normal"/>
    <w:link w:val="AuthorNameChar"/>
    <w:qFormat/>
    <w:rsid w:val="003D464B"/>
    <w:pPr>
      <w:jc w:val="center"/>
      <w:outlineLvl w:val="0"/>
    </w:pPr>
    <w:rPr>
      <w:rFonts w:cs="Arial"/>
      <w:lang w:eastAsia="en-AU"/>
    </w:rPr>
  </w:style>
  <w:style w:type="character" w:customStyle="1" w:styleId="ThesisTitleChar">
    <w:name w:val="Thesis Title Char"/>
    <w:basedOn w:val="DefaultParagraphFont"/>
    <w:link w:val="ThesisTitle"/>
    <w:rsid w:val="003D464B"/>
    <w:rPr>
      <w:rFonts w:ascii="Times New Roman" w:hAnsi="Times New Roman" w:cs="Arial"/>
      <w:b/>
      <w:sz w:val="28"/>
      <w:szCs w:val="28"/>
      <w:lang w:eastAsia="en-AU"/>
    </w:rPr>
  </w:style>
  <w:style w:type="paragraph" w:customStyle="1" w:styleId="DegreeName">
    <w:name w:val="Degree Name"/>
    <w:basedOn w:val="Normal"/>
    <w:link w:val="DegreeNameChar"/>
    <w:qFormat/>
    <w:rsid w:val="003D464B"/>
    <w:pPr>
      <w:jc w:val="center"/>
      <w:outlineLvl w:val="0"/>
    </w:pPr>
    <w:rPr>
      <w:rFonts w:cs="Arial"/>
      <w:color w:val="000000"/>
      <w:lang w:eastAsia="en-AU"/>
    </w:rPr>
  </w:style>
  <w:style w:type="character" w:customStyle="1" w:styleId="AuthorNameChar">
    <w:name w:val="Author Name Char"/>
    <w:basedOn w:val="DefaultParagraphFont"/>
    <w:link w:val="AuthorName"/>
    <w:rsid w:val="003D464B"/>
    <w:rPr>
      <w:rFonts w:ascii="Times New Roman" w:hAnsi="Times New Roman" w:cs="Arial"/>
      <w:sz w:val="24"/>
      <w:szCs w:val="24"/>
      <w:lang w:eastAsia="en-AU"/>
    </w:rPr>
  </w:style>
  <w:style w:type="character" w:styleId="Emphasis">
    <w:name w:val="Emphasis"/>
    <w:qFormat/>
    <w:rsid w:val="00476E18"/>
    <w:rPr>
      <w:i/>
      <w:iCs/>
    </w:rPr>
  </w:style>
  <w:style w:type="character" w:customStyle="1" w:styleId="DegreeNameChar">
    <w:name w:val="Degree Name Char"/>
    <w:basedOn w:val="DefaultParagraphFont"/>
    <w:link w:val="DegreeName"/>
    <w:rsid w:val="003D464B"/>
    <w:rPr>
      <w:rFonts w:ascii="Times New Roman" w:hAnsi="Times New Roman" w:cs="Arial"/>
      <w:color w:val="000000"/>
      <w:sz w:val="24"/>
      <w:szCs w:val="24"/>
      <w:lang w:eastAsia="en-AU"/>
    </w:rPr>
  </w:style>
  <w:style w:type="paragraph" w:customStyle="1" w:styleId="Default">
    <w:name w:val="Default"/>
    <w:rsid w:val="00476E18"/>
    <w:pPr>
      <w:autoSpaceDE w:val="0"/>
      <w:autoSpaceDN w:val="0"/>
      <w:adjustRightInd w:val="0"/>
      <w:spacing w:after="0" w:line="240" w:lineRule="auto"/>
    </w:pPr>
    <w:rPr>
      <w:rFonts w:ascii="Arial" w:eastAsia="Calibri" w:hAnsi="Arial" w:cs="Arial"/>
      <w:color w:val="000000"/>
      <w:sz w:val="24"/>
      <w:szCs w:val="24"/>
      <w:lang w:val="en-AU" w:eastAsia="en-US"/>
    </w:rPr>
  </w:style>
  <w:style w:type="paragraph" w:customStyle="1" w:styleId="HeadingsPriortoIntro">
    <w:name w:val="Headings Prior to Intro"/>
    <w:basedOn w:val="Heading1"/>
    <w:link w:val="HeadingsPriortoIntroChar"/>
    <w:qFormat/>
    <w:rsid w:val="00FA7F62"/>
    <w:pPr>
      <w:numPr>
        <w:numId w:val="0"/>
      </w:numPr>
    </w:pPr>
    <w:rPr>
      <w:lang w:eastAsia="en-AU"/>
    </w:rPr>
  </w:style>
  <w:style w:type="character" w:customStyle="1" w:styleId="HeadingsPriortoIntroChar">
    <w:name w:val="Headings Prior to Intro Char"/>
    <w:basedOn w:val="Heading1Char"/>
    <w:link w:val="HeadingsPriortoIntro"/>
    <w:rsid w:val="00FA7F62"/>
    <w:rPr>
      <w:rFonts w:ascii="Times New Roman" w:eastAsiaTheme="majorEastAsia" w:hAnsi="Times New Roman" w:cs="Times New Roman"/>
      <w:b/>
      <w:sz w:val="24"/>
      <w:szCs w:val="24"/>
      <w:lang w:eastAsia="en-AU"/>
    </w:rPr>
  </w:style>
  <w:style w:type="character" w:customStyle="1" w:styleId="UnresolvedMention8">
    <w:name w:val="Unresolved Mention8"/>
    <w:basedOn w:val="DefaultParagraphFont"/>
    <w:uiPriority w:val="99"/>
    <w:semiHidden/>
    <w:unhideWhenUsed/>
    <w:rsid w:val="00120230"/>
    <w:rPr>
      <w:color w:val="605E5C"/>
      <w:shd w:val="clear" w:color="auto" w:fill="E1DFDD"/>
    </w:rPr>
  </w:style>
  <w:style w:type="character" w:customStyle="1" w:styleId="UnresolvedMention9">
    <w:name w:val="Unresolved Mention9"/>
    <w:basedOn w:val="DefaultParagraphFont"/>
    <w:uiPriority w:val="99"/>
    <w:semiHidden/>
    <w:unhideWhenUsed/>
    <w:rsid w:val="00C52C6A"/>
    <w:rPr>
      <w:color w:val="605E5C"/>
      <w:shd w:val="clear" w:color="auto" w:fill="E1DFDD"/>
    </w:rPr>
  </w:style>
  <w:style w:type="character" w:customStyle="1" w:styleId="UnresolvedMention10">
    <w:name w:val="Unresolved Mention10"/>
    <w:basedOn w:val="DefaultParagraphFont"/>
    <w:uiPriority w:val="99"/>
    <w:semiHidden/>
    <w:unhideWhenUsed/>
    <w:rsid w:val="00880F10"/>
    <w:rPr>
      <w:color w:val="605E5C"/>
      <w:shd w:val="clear" w:color="auto" w:fill="E1DFDD"/>
    </w:rPr>
  </w:style>
  <w:style w:type="character" w:customStyle="1" w:styleId="UnresolvedMention11">
    <w:name w:val="Unresolved Mention11"/>
    <w:basedOn w:val="DefaultParagraphFont"/>
    <w:uiPriority w:val="99"/>
    <w:semiHidden/>
    <w:unhideWhenUsed/>
    <w:rsid w:val="00A86D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88444">
      <w:bodyDiv w:val="1"/>
      <w:marLeft w:val="0"/>
      <w:marRight w:val="0"/>
      <w:marTop w:val="0"/>
      <w:marBottom w:val="0"/>
      <w:divBdr>
        <w:top w:val="none" w:sz="0" w:space="0" w:color="auto"/>
        <w:left w:val="none" w:sz="0" w:space="0" w:color="auto"/>
        <w:bottom w:val="none" w:sz="0" w:space="0" w:color="auto"/>
        <w:right w:val="none" w:sz="0" w:space="0" w:color="auto"/>
      </w:divBdr>
    </w:div>
    <w:div w:id="73480407">
      <w:bodyDiv w:val="1"/>
      <w:marLeft w:val="0"/>
      <w:marRight w:val="0"/>
      <w:marTop w:val="0"/>
      <w:marBottom w:val="0"/>
      <w:divBdr>
        <w:top w:val="none" w:sz="0" w:space="0" w:color="auto"/>
        <w:left w:val="none" w:sz="0" w:space="0" w:color="auto"/>
        <w:bottom w:val="none" w:sz="0" w:space="0" w:color="auto"/>
        <w:right w:val="none" w:sz="0" w:space="0" w:color="auto"/>
      </w:divBdr>
    </w:div>
    <w:div w:id="77754971">
      <w:bodyDiv w:val="1"/>
      <w:marLeft w:val="0"/>
      <w:marRight w:val="0"/>
      <w:marTop w:val="0"/>
      <w:marBottom w:val="0"/>
      <w:divBdr>
        <w:top w:val="none" w:sz="0" w:space="0" w:color="auto"/>
        <w:left w:val="none" w:sz="0" w:space="0" w:color="auto"/>
        <w:bottom w:val="none" w:sz="0" w:space="0" w:color="auto"/>
        <w:right w:val="none" w:sz="0" w:space="0" w:color="auto"/>
      </w:divBdr>
    </w:div>
    <w:div w:id="103505642">
      <w:bodyDiv w:val="1"/>
      <w:marLeft w:val="0"/>
      <w:marRight w:val="0"/>
      <w:marTop w:val="0"/>
      <w:marBottom w:val="0"/>
      <w:divBdr>
        <w:top w:val="none" w:sz="0" w:space="0" w:color="auto"/>
        <w:left w:val="none" w:sz="0" w:space="0" w:color="auto"/>
        <w:bottom w:val="none" w:sz="0" w:space="0" w:color="auto"/>
        <w:right w:val="none" w:sz="0" w:space="0" w:color="auto"/>
      </w:divBdr>
    </w:div>
    <w:div w:id="140388243">
      <w:bodyDiv w:val="1"/>
      <w:marLeft w:val="0"/>
      <w:marRight w:val="0"/>
      <w:marTop w:val="0"/>
      <w:marBottom w:val="0"/>
      <w:divBdr>
        <w:top w:val="none" w:sz="0" w:space="0" w:color="auto"/>
        <w:left w:val="none" w:sz="0" w:space="0" w:color="auto"/>
        <w:bottom w:val="none" w:sz="0" w:space="0" w:color="auto"/>
        <w:right w:val="none" w:sz="0" w:space="0" w:color="auto"/>
      </w:divBdr>
    </w:div>
    <w:div w:id="140390048">
      <w:bodyDiv w:val="1"/>
      <w:marLeft w:val="0"/>
      <w:marRight w:val="0"/>
      <w:marTop w:val="0"/>
      <w:marBottom w:val="0"/>
      <w:divBdr>
        <w:top w:val="none" w:sz="0" w:space="0" w:color="auto"/>
        <w:left w:val="none" w:sz="0" w:space="0" w:color="auto"/>
        <w:bottom w:val="none" w:sz="0" w:space="0" w:color="auto"/>
        <w:right w:val="none" w:sz="0" w:space="0" w:color="auto"/>
      </w:divBdr>
    </w:div>
    <w:div w:id="244344274">
      <w:bodyDiv w:val="1"/>
      <w:marLeft w:val="0"/>
      <w:marRight w:val="0"/>
      <w:marTop w:val="0"/>
      <w:marBottom w:val="0"/>
      <w:divBdr>
        <w:top w:val="none" w:sz="0" w:space="0" w:color="auto"/>
        <w:left w:val="none" w:sz="0" w:space="0" w:color="auto"/>
        <w:bottom w:val="none" w:sz="0" w:space="0" w:color="auto"/>
        <w:right w:val="none" w:sz="0" w:space="0" w:color="auto"/>
      </w:divBdr>
    </w:div>
    <w:div w:id="250433874">
      <w:bodyDiv w:val="1"/>
      <w:marLeft w:val="0"/>
      <w:marRight w:val="0"/>
      <w:marTop w:val="0"/>
      <w:marBottom w:val="0"/>
      <w:divBdr>
        <w:top w:val="none" w:sz="0" w:space="0" w:color="auto"/>
        <w:left w:val="none" w:sz="0" w:space="0" w:color="auto"/>
        <w:bottom w:val="none" w:sz="0" w:space="0" w:color="auto"/>
        <w:right w:val="none" w:sz="0" w:space="0" w:color="auto"/>
      </w:divBdr>
    </w:div>
    <w:div w:id="260113642">
      <w:bodyDiv w:val="1"/>
      <w:marLeft w:val="0"/>
      <w:marRight w:val="0"/>
      <w:marTop w:val="0"/>
      <w:marBottom w:val="0"/>
      <w:divBdr>
        <w:top w:val="none" w:sz="0" w:space="0" w:color="auto"/>
        <w:left w:val="none" w:sz="0" w:space="0" w:color="auto"/>
        <w:bottom w:val="none" w:sz="0" w:space="0" w:color="auto"/>
        <w:right w:val="none" w:sz="0" w:space="0" w:color="auto"/>
      </w:divBdr>
    </w:div>
    <w:div w:id="262497921">
      <w:bodyDiv w:val="1"/>
      <w:marLeft w:val="0"/>
      <w:marRight w:val="0"/>
      <w:marTop w:val="0"/>
      <w:marBottom w:val="0"/>
      <w:divBdr>
        <w:top w:val="none" w:sz="0" w:space="0" w:color="auto"/>
        <w:left w:val="none" w:sz="0" w:space="0" w:color="auto"/>
        <w:bottom w:val="none" w:sz="0" w:space="0" w:color="auto"/>
        <w:right w:val="none" w:sz="0" w:space="0" w:color="auto"/>
      </w:divBdr>
    </w:div>
    <w:div w:id="267809983">
      <w:bodyDiv w:val="1"/>
      <w:marLeft w:val="0"/>
      <w:marRight w:val="0"/>
      <w:marTop w:val="0"/>
      <w:marBottom w:val="0"/>
      <w:divBdr>
        <w:top w:val="none" w:sz="0" w:space="0" w:color="auto"/>
        <w:left w:val="none" w:sz="0" w:space="0" w:color="auto"/>
        <w:bottom w:val="none" w:sz="0" w:space="0" w:color="auto"/>
        <w:right w:val="none" w:sz="0" w:space="0" w:color="auto"/>
      </w:divBdr>
    </w:div>
    <w:div w:id="270666593">
      <w:bodyDiv w:val="1"/>
      <w:marLeft w:val="0"/>
      <w:marRight w:val="0"/>
      <w:marTop w:val="0"/>
      <w:marBottom w:val="0"/>
      <w:divBdr>
        <w:top w:val="none" w:sz="0" w:space="0" w:color="auto"/>
        <w:left w:val="none" w:sz="0" w:space="0" w:color="auto"/>
        <w:bottom w:val="none" w:sz="0" w:space="0" w:color="auto"/>
        <w:right w:val="none" w:sz="0" w:space="0" w:color="auto"/>
      </w:divBdr>
    </w:div>
    <w:div w:id="301497811">
      <w:bodyDiv w:val="1"/>
      <w:marLeft w:val="0"/>
      <w:marRight w:val="0"/>
      <w:marTop w:val="0"/>
      <w:marBottom w:val="0"/>
      <w:divBdr>
        <w:top w:val="none" w:sz="0" w:space="0" w:color="auto"/>
        <w:left w:val="none" w:sz="0" w:space="0" w:color="auto"/>
        <w:bottom w:val="none" w:sz="0" w:space="0" w:color="auto"/>
        <w:right w:val="none" w:sz="0" w:space="0" w:color="auto"/>
      </w:divBdr>
    </w:div>
    <w:div w:id="449860304">
      <w:bodyDiv w:val="1"/>
      <w:marLeft w:val="0"/>
      <w:marRight w:val="0"/>
      <w:marTop w:val="0"/>
      <w:marBottom w:val="0"/>
      <w:divBdr>
        <w:top w:val="none" w:sz="0" w:space="0" w:color="auto"/>
        <w:left w:val="none" w:sz="0" w:space="0" w:color="auto"/>
        <w:bottom w:val="none" w:sz="0" w:space="0" w:color="auto"/>
        <w:right w:val="none" w:sz="0" w:space="0" w:color="auto"/>
      </w:divBdr>
    </w:div>
    <w:div w:id="465127048">
      <w:bodyDiv w:val="1"/>
      <w:marLeft w:val="0"/>
      <w:marRight w:val="0"/>
      <w:marTop w:val="0"/>
      <w:marBottom w:val="0"/>
      <w:divBdr>
        <w:top w:val="none" w:sz="0" w:space="0" w:color="auto"/>
        <w:left w:val="none" w:sz="0" w:space="0" w:color="auto"/>
        <w:bottom w:val="none" w:sz="0" w:space="0" w:color="auto"/>
        <w:right w:val="none" w:sz="0" w:space="0" w:color="auto"/>
      </w:divBdr>
    </w:div>
    <w:div w:id="469370850">
      <w:bodyDiv w:val="1"/>
      <w:marLeft w:val="0"/>
      <w:marRight w:val="0"/>
      <w:marTop w:val="0"/>
      <w:marBottom w:val="0"/>
      <w:divBdr>
        <w:top w:val="none" w:sz="0" w:space="0" w:color="auto"/>
        <w:left w:val="none" w:sz="0" w:space="0" w:color="auto"/>
        <w:bottom w:val="none" w:sz="0" w:space="0" w:color="auto"/>
        <w:right w:val="none" w:sz="0" w:space="0" w:color="auto"/>
      </w:divBdr>
    </w:div>
    <w:div w:id="527719681">
      <w:bodyDiv w:val="1"/>
      <w:marLeft w:val="0"/>
      <w:marRight w:val="0"/>
      <w:marTop w:val="0"/>
      <w:marBottom w:val="0"/>
      <w:divBdr>
        <w:top w:val="none" w:sz="0" w:space="0" w:color="auto"/>
        <w:left w:val="none" w:sz="0" w:space="0" w:color="auto"/>
        <w:bottom w:val="none" w:sz="0" w:space="0" w:color="auto"/>
        <w:right w:val="none" w:sz="0" w:space="0" w:color="auto"/>
      </w:divBdr>
    </w:div>
    <w:div w:id="532891273">
      <w:bodyDiv w:val="1"/>
      <w:marLeft w:val="0"/>
      <w:marRight w:val="0"/>
      <w:marTop w:val="0"/>
      <w:marBottom w:val="0"/>
      <w:divBdr>
        <w:top w:val="none" w:sz="0" w:space="0" w:color="auto"/>
        <w:left w:val="none" w:sz="0" w:space="0" w:color="auto"/>
        <w:bottom w:val="none" w:sz="0" w:space="0" w:color="auto"/>
        <w:right w:val="none" w:sz="0" w:space="0" w:color="auto"/>
      </w:divBdr>
    </w:div>
    <w:div w:id="593978294">
      <w:bodyDiv w:val="1"/>
      <w:marLeft w:val="0"/>
      <w:marRight w:val="0"/>
      <w:marTop w:val="0"/>
      <w:marBottom w:val="0"/>
      <w:divBdr>
        <w:top w:val="none" w:sz="0" w:space="0" w:color="auto"/>
        <w:left w:val="none" w:sz="0" w:space="0" w:color="auto"/>
        <w:bottom w:val="none" w:sz="0" w:space="0" w:color="auto"/>
        <w:right w:val="none" w:sz="0" w:space="0" w:color="auto"/>
      </w:divBdr>
    </w:div>
    <w:div w:id="602231197">
      <w:bodyDiv w:val="1"/>
      <w:marLeft w:val="0"/>
      <w:marRight w:val="0"/>
      <w:marTop w:val="0"/>
      <w:marBottom w:val="0"/>
      <w:divBdr>
        <w:top w:val="none" w:sz="0" w:space="0" w:color="auto"/>
        <w:left w:val="none" w:sz="0" w:space="0" w:color="auto"/>
        <w:bottom w:val="none" w:sz="0" w:space="0" w:color="auto"/>
        <w:right w:val="none" w:sz="0" w:space="0" w:color="auto"/>
      </w:divBdr>
    </w:div>
    <w:div w:id="616572450">
      <w:bodyDiv w:val="1"/>
      <w:marLeft w:val="0"/>
      <w:marRight w:val="0"/>
      <w:marTop w:val="0"/>
      <w:marBottom w:val="0"/>
      <w:divBdr>
        <w:top w:val="none" w:sz="0" w:space="0" w:color="auto"/>
        <w:left w:val="none" w:sz="0" w:space="0" w:color="auto"/>
        <w:bottom w:val="none" w:sz="0" w:space="0" w:color="auto"/>
        <w:right w:val="none" w:sz="0" w:space="0" w:color="auto"/>
      </w:divBdr>
    </w:div>
    <w:div w:id="712966590">
      <w:bodyDiv w:val="1"/>
      <w:marLeft w:val="0"/>
      <w:marRight w:val="0"/>
      <w:marTop w:val="0"/>
      <w:marBottom w:val="0"/>
      <w:divBdr>
        <w:top w:val="none" w:sz="0" w:space="0" w:color="auto"/>
        <w:left w:val="none" w:sz="0" w:space="0" w:color="auto"/>
        <w:bottom w:val="none" w:sz="0" w:space="0" w:color="auto"/>
        <w:right w:val="none" w:sz="0" w:space="0" w:color="auto"/>
      </w:divBdr>
    </w:div>
    <w:div w:id="732891434">
      <w:bodyDiv w:val="1"/>
      <w:marLeft w:val="0"/>
      <w:marRight w:val="0"/>
      <w:marTop w:val="0"/>
      <w:marBottom w:val="0"/>
      <w:divBdr>
        <w:top w:val="none" w:sz="0" w:space="0" w:color="auto"/>
        <w:left w:val="none" w:sz="0" w:space="0" w:color="auto"/>
        <w:bottom w:val="none" w:sz="0" w:space="0" w:color="auto"/>
        <w:right w:val="none" w:sz="0" w:space="0" w:color="auto"/>
      </w:divBdr>
    </w:div>
    <w:div w:id="825171083">
      <w:bodyDiv w:val="1"/>
      <w:marLeft w:val="0"/>
      <w:marRight w:val="0"/>
      <w:marTop w:val="0"/>
      <w:marBottom w:val="0"/>
      <w:divBdr>
        <w:top w:val="none" w:sz="0" w:space="0" w:color="auto"/>
        <w:left w:val="none" w:sz="0" w:space="0" w:color="auto"/>
        <w:bottom w:val="none" w:sz="0" w:space="0" w:color="auto"/>
        <w:right w:val="none" w:sz="0" w:space="0" w:color="auto"/>
      </w:divBdr>
    </w:div>
    <w:div w:id="880631118">
      <w:bodyDiv w:val="1"/>
      <w:marLeft w:val="0"/>
      <w:marRight w:val="0"/>
      <w:marTop w:val="0"/>
      <w:marBottom w:val="0"/>
      <w:divBdr>
        <w:top w:val="none" w:sz="0" w:space="0" w:color="auto"/>
        <w:left w:val="none" w:sz="0" w:space="0" w:color="auto"/>
        <w:bottom w:val="none" w:sz="0" w:space="0" w:color="auto"/>
        <w:right w:val="none" w:sz="0" w:space="0" w:color="auto"/>
      </w:divBdr>
    </w:div>
    <w:div w:id="915436803">
      <w:bodyDiv w:val="1"/>
      <w:marLeft w:val="0"/>
      <w:marRight w:val="0"/>
      <w:marTop w:val="0"/>
      <w:marBottom w:val="0"/>
      <w:divBdr>
        <w:top w:val="none" w:sz="0" w:space="0" w:color="auto"/>
        <w:left w:val="none" w:sz="0" w:space="0" w:color="auto"/>
        <w:bottom w:val="none" w:sz="0" w:space="0" w:color="auto"/>
        <w:right w:val="none" w:sz="0" w:space="0" w:color="auto"/>
      </w:divBdr>
    </w:div>
    <w:div w:id="918834058">
      <w:bodyDiv w:val="1"/>
      <w:marLeft w:val="0"/>
      <w:marRight w:val="0"/>
      <w:marTop w:val="0"/>
      <w:marBottom w:val="0"/>
      <w:divBdr>
        <w:top w:val="none" w:sz="0" w:space="0" w:color="auto"/>
        <w:left w:val="none" w:sz="0" w:space="0" w:color="auto"/>
        <w:bottom w:val="none" w:sz="0" w:space="0" w:color="auto"/>
        <w:right w:val="none" w:sz="0" w:space="0" w:color="auto"/>
      </w:divBdr>
    </w:div>
    <w:div w:id="1000045186">
      <w:bodyDiv w:val="1"/>
      <w:marLeft w:val="0"/>
      <w:marRight w:val="0"/>
      <w:marTop w:val="0"/>
      <w:marBottom w:val="0"/>
      <w:divBdr>
        <w:top w:val="none" w:sz="0" w:space="0" w:color="auto"/>
        <w:left w:val="none" w:sz="0" w:space="0" w:color="auto"/>
        <w:bottom w:val="none" w:sz="0" w:space="0" w:color="auto"/>
        <w:right w:val="none" w:sz="0" w:space="0" w:color="auto"/>
      </w:divBdr>
    </w:div>
    <w:div w:id="1015691638">
      <w:bodyDiv w:val="1"/>
      <w:marLeft w:val="0"/>
      <w:marRight w:val="0"/>
      <w:marTop w:val="0"/>
      <w:marBottom w:val="0"/>
      <w:divBdr>
        <w:top w:val="none" w:sz="0" w:space="0" w:color="auto"/>
        <w:left w:val="none" w:sz="0" w:space="0" w:color="auto"/>
        <w:bottom w:val="none" w:sz="0" w:space="0" w:color="auto"/>
        <w:right w:val="none" w:sz="0" w:space="0" w:color="auto"/>
      </w:divBdr>
    </w:div>
    <w:div w:id="1047023093">
      <w:bodyDiv w:val="1"/>
      <w:marLeft w:val="0"/>
      <w:marRight w:val="0"/>
      <w:marTop w:val="0"/>
      <w:marBottom w:val="0"/>
      <w:divBdr>
        <w:top w:val="none" w:sz="0" w:space="0" w:color="auto"/>
        <w:left w:val="none" w:sz="0" w:space="0" w:color="auto"/>
        <w:bottom w:val="none" w:sz="0" w:space="0" w:color="auto"/>
        <w:right w:val="none" w:sz="0" w:space="0" w:color="auto"/>
      </w:divBdr>
    </w:div>
    <w:div w:id="1091663308">
      <w:bodyDiv w:val="1"/>
      <w:marLeft w:val="0"/>
      <w:marRight w:val="0"/>
      <w:marTop w:val="0"/>
      <w:marBottom w:val="0"/>
      <w:divBdr>
        <w:top w:val="none" w:sz="0" w:space="0" w:color="auto"/>
        <w:left w:val="none" w:sz="0" w:space="0" w:color="auto"/>
        <w:bottom w:val="none" w:sz="0" w:space="0" w:color="auto"/>
        <w:right w:val="none" w:sz="0" w:space="0" w:color="auto"/>
      </w:divBdr>
    </w:div>
    <w:div w:id="1125000167">
      <w:bodyDiv w:val="1"/>
      <w:marLeft w:val="0"/>
      <w:marRight w:val="0"/>
      <w:marTop w:val="0"/>
      <w:marBottom w:val="0"/>
      <w:divBdr>
        <w:top w:val="none" w:sz="0" w:space="0" w:color="auto"/>
        <w:left w:val="none" w:sz="0" w:space="0" w:color="auto"/>
        <w:bottom w:val="none" w:sz="0" w:space="0" w:color="auto"/>
        <w:right w:val="none" w:sz="0" w:space="0" w:color="auto"/>
      </w:divBdr>
    </w:div>
    <w:div w:id="1135030588">
      <w:bodyDiv w:val="1"/>
      <w:marLeft w:val="0"/>
      <w:marRight w:val="0"/>
      <w:marTop w:val="0"/>
      <w:marBottom w:val="0"/>
      <w:divBdr>
        <w:top w:val="none" w:sz="0" w:space="0" w:color="auto"/>
        <w:left w:val="none" w:sz="0" w:space="0" w:color="auto"/>
        <w:bottom w:val="none" w:sz="0" w:space="0" w:color="auto"/>
        <w:right w:val="none" w:sz="0" w:space="0" w:color="auto"/>
      </w:divBdr>
    </w:div>
    <w:div w:id="1138181950">
      <w:bodyDiv w:val="1"/>
      <w:marLeft w:val="0"/>
      <w:marRight w:val="0"/>
      <w:marTop w:val="0"/>
      <w:marBottom w:val="0"/>
      <w:divBdr>
        <w:top w:val="none" w:sz="0" w:space="0" w:color="auto"/>
        <w:left w:val="none" w:sz="0" w:space="0" w:color="auto"/>
        <w:bottom w:val="none" w:sz="0" w:space="0" w:color="auto"/>
        <w:right w:val="none" w:sz="0" w:space="0" w:color="auto"/>
      </w:divBdr>
    </w:div>
    <w:div w:id="1141268446">
      <w:bodyDiv w:val="1"/>
      <w:marLeft w:val="0"/>
      <w:marRight w:val="0"/>
      <w:marTop w:val="0"/>
      <w:marBottom w:val="0"/>
      <w:divBdr>
        <w:top w:val="none" w:sz="0" w:space="0" w:color="auto"/>
        <w:left w:val="none" w:sz="0" w:space="0" w:color="auto"/>
        <w:bottom w:val="none" w:sz="0" w:space="0" w:color="auto"/>
        <w:right w:val="none" w:sz="0" w:space="0" w:color="auto"/>
      </w:divBdr>
    </w:div>
    <w:div w:id="1296444077">
      <w:bodyDiv w:val="1"/>
      <w:marLeft w:val="0"/>
      <w:marRight w:val="0"/>
      <w:marTop w:val="0"/>
      <w:marBottom w:val="0"/>
      <w:divBdr>
        <w:top w:val="none" w:sz="0" w:space="0" w:color="auto"/>
        <w:left w:val="none" w:sz="0" w:space="0" w:color="auto"/>
        <w:bottom w:val="none" w:sz="0" w:space="0" w:color="auto"/>
        <w:right w:val="none" w:sz="0" w:space="0" w:color="auto"/>
      </w:divBdr>
    </w:div>
    <w:div w:id="1313558485">
      <w:bodyDiv w:val="1"/>
      <w:marLeft w:val="0"/>
      <w:marRight w:val="0"/>
      <w:marTop w:val="0"/>
      <w:marBottom w:val="0"/>
      <w:divBdr>
        <w:top w:val="none" w:sz="0" w:space="0" w:color="auto"/>
        <w:left w:val="none" w:sz="0" w:space="0" w:color="auto"/>
        <w:bottom w:val="none" w:sz="0" w:space="0" w:color="auto"/>
        <w:right w:val="none" w:sz="0" w:space="0" w:color="auto"/>
      </w:divBdr>
    </w:div>
    <w:div w:id="1330211518">
      <w:bodyDiv w:val="1"/>
      <w:marLeft w:val="0"/>
      <w:marRight w:val="0"/>
      <w:marTop w:val="0"/>
      <w:marBottom w:val="0"/>
      <w:divBdr>
        <w:top w:val="none" w:sz="0" w:space="0" w:color="auto"/>
        <w:left w:val="none" w:sz="0" w:space="0" w:color="auto"/>
        <w:bottom w:val="none" w:sz="0" w:space="0" w:color="auto"/>
        <w:right w:val="none" w:sz="0" w:space="0" w:color="auto"/>
      </w:divBdr>
    </w:div>
    <w:div w:id="1362901949">
      <w:bodyDiv w:val="1"/>
      <w:marLeft w:val="0"/>
      <w:marRight w:val="0"/>
      <w:marTop w:val="0"/>
      <w:marBottom w:val="0"/>
      <w:divBdr>
        <w:top w:val="none" w:sz="0" w:space="0" w:color="auto"/>
        <w:left w:val="none" w:sz="0" w:space="0" w:color="auto"/>
        <w:bottom w:val="none" w:sz="0" w:space="0" w:color="auto"/>
        <w:right w:val="none" w:sz="0" w:space="0" w:color="auto"/>
      </w:divBdr>
    </w:div>
    <w:div w:id="1447502760">
      <w:bodyDiv w:val="1"/>
      <w:marLeft w:val="0"/>
      <w:marRight w:val="0"/>
      <w:marTop w:val="0"/>
      <w:marBottom w:val="0"/>
      <w:divBdr>
        <w:top w:val="none" w:sz="0" w:space="0" w:color="auto"/>
        <w:left w:val="none" w:sz="0" w:space="0" w:color="auto"/>
        <w:bottom w:val="none" w:sz="0" w:space="0" w:color="auto"/>
        <w:right w:val="none" w:sz="0" w:space="0" w:color="auto"/>
      </w:divBdr>
    </w:div>
    <w:div w:id="1518494892">
      <w:bodyDiv w:val="1"/>
      <w:marLeft w:val="0"/>
      <w:marRight w:val="0"/>
      <w:marTop w:val="0"/>
      <w:marBottom w:val="0"/>
      <w:divBdr>
        <w:top w:val="none" w:sz="0" w:space="0" w:color="auto"/>
        <w:left w:val="none" w:sz="0" w:space="0" w:color="auto"/>
        <w:bottom w:val="none" w:sz="0" w:space="0" w:color="auto"/>
        <w:right w:val="none" w:sz="0" w:space="0" w:color="auto"/>
      </w:divBdr>
    </w:div>
    <w:div w:id="1616019223">
      <w:bodyDiv w:val="1"/>
      <w:marLeft w:val="0"/>
      <w:marRight w:val="0"/>
      <w:marTop w:val="0"/>
      <w:marBottom w:val="0"/>
      <w:divBdr>
        <w:top w:val="none" w:sz="0" w:space="0" w:color="auto"/>
        <w:left w:val="none" w:sz="0" w:space="0" w:color="auto"/>
        <w:bottom w:val="none" w:sz="0" w:space="0" w:color="auto"/>
        <w:right w:val="none" w:sz="0" w:space="0" w:color="auto"/>
      </w:divBdr>
    </w:div>
    <w:div w:id="1683435501">
      <w:bodyDiv w:val="1"/>
      <w:marLeft w:val="0"/>
      <w:marRight w:val="0"/>
      <w:marTop w:val="0"/>
      <w:marBottom w:val="0"/>
      <w:divBdr>
        <w:top w:val="none" w:sz="0" w:space="0" w:color="auto"/>
        <w:left w:val="none" w:sz="0" w:space="0" w:color="auto"/>
        <w:bottom w:val="none" w:sz="0" w:space="0" w:color="auto"/>
        <w:right w:val="none" w:sz="0" w:space="0" w:color="auto"/>
      </w:divBdr>
    </w:div>
    <w:div w:id="1803114079">
      <w:bodyDiv w:val="1"/>
      <w:marLeft w:val="0"/>
      <w:marRight w:val="0"/>
      <w:marTop w:val="0"/>
      <w:marBottom w:val="0"/>
      <w:divBdr>
        <w:top w:val="none" w:sz="0" w:space="0" w:color="auto"/>
        <w:left w:val="none" w:sz="0" w:space="0" w:color="auto"/>
        <w:bottom w:val="none" w:sz="0" w:space="0" w:color="auto"/>
        <w:right w:val="none" w:sz="0" w:space="0" w:color="auto"/>
      </w:divBdr>
    </w:div>
    <w:div w:id="1811092828">
      <w:bodyDiv w:val="1"/>
      <w:marLeft w:val="0"/>
      <w:marRight w:val="0"/>
      <w:marTop w:val="0"/>
      <w:marBottom w:val="0"/>
      <w:divBdr>
        <w:top w:val="none" w:sz="0" w:space="0" w:color="auto"/>
        <w:left w:val="none" w:sz="0" w:space="0" w:color="auto"/>
        <w:bottom w:val="none" w:sz="0" w:space="0" w:color="auto"/>
        <w:right w:val="none" w:sz="0" w:space="0" w:color="auto"/>
      </w:divBdr>
    </w:div>
    <w:div w:id="1813670543">
      <w:bodyDiv w:val="1"/>
      <w:marLeft w:val="0"/>
      <w:marRight w:val="0"/>
      <w:marTop w:val="0"/>
      <w:marBottom w:val="0"/>
      <w:divBdr>
        <w:top w:val="none" w:sz="0" w:space="0" w:color="auto"/>
        <w:left w:val="none" w:sz="0" w:space="0" w:color="auto"/>
        <w:bottom w:val="none" w:sz="0" w:space="0" w:color="auto"/>
        <w:right w:val="none" w:sz="0" w:space="0" w:color="auto"/>
      </w:divBdr>
    </w:div>
    <w:div w:id="1844780404">
      <w:bodyDiv w:val="1"/>
      <w:marLeft w:val="0"/>
      <w:marRight w:val="0"/>
      <w:marTop w:val="0"/>
      <w:marBottom w:val="0"/>
      <w:divBdr>
        <w:top w:val="none" w:sz="0" w:space="0" w:color="auto"/>
        <w:left w:val="none" w:sz="0" w:space="0" w:color="auto"/>
        <w:bottom w:val="none" w:sz="0" w:space="0" w:color="auto"/>
        <w:right w:val="none" w:sz="0" w:space="0" w:color="auto"/>
      </w:divBdr>
    </w:div>
    <w:div w:id="1860702905">
      <w:bodyDiv w:val="1"/>
      <w:marLeft w:val="0"/>
      <w:marRight w:val="0"/>
      <w:marTop w:val="0"/>
      <w:marBottom w:val="0"/>
      <w:divBdr>
        <w:top w:val="none" w:sz="0" w:space="0" w:color="auto"/>
        <w:left w:val="none" w:sz="0" w:space="0" w:color="auto"/>
        <w:bottom w:val="none" w:sz="0" w:space="0" w:color="auto"/>
        <w:right w:val="none" w:sz="0" w:space="0" w:color="auto"/>
      </w:divBdr>
    </w:div>
    <w:div w:id="1861770558">
      <w:bodyDiv w:val="1"/>
      <w:marLeft w:val="0"/>
      <w:marRight w:val="0"/>
      <w:marTop w:val="0"/>
      <w:marBottom w:val="0"/>
      <w:divBdr>
        <w:top w:val="none" w:sz="0" w:space="0" w:color="auto"/>
        <w:left w:val="none" w:sz="0" w:space="0" w:color="auto"/>
        <w:bottom w:val="none" w:sz="0" w:space="0" w:color="auto"/>
        <w:right w:val="none" w:sz="0" w:space="0" w:color="auto"/>
      </w:divBdr>
    </w:div>
    <w:div w:id="1869490152">
      <w:bodyDiv w:val="1"/>
      <w:marLeft w:val="0"/>
      <w:marRight w:val="0"/>
      <w:marTop w:val="0"/>
      <w:marBottom w:val="0"/>
      <w:divBdr>
        <w:top w:val="none" w:sz="0" w:space="0" w:color="auto"/>
        <w:left w:val="none" w:sz="0" w:space="0" w:color="auto"/>
        <w:bottom w:val="none" w:sz="0" w:space="0" w:color="auto"/>
        <w:right w:val="none" w:sz="0" w:space="0" w:color="auto"/>
      </w:divBdr>
    </w:div>
    <w:div w:id="1910269831">
      <w:bodyDiv w:val="1"/>
      <w:marLeft w:val="0"/>
      <w:marRight w:val="0"/>
      <w:marTop w:val="0"/>
      <w:marBottom w:val="0"/>
      <w:divBdr>
        <w:top w:val="none" w:sz="0" w:space="0" w:color="auto"/>
        <w:left w:val="none" w:sz="0" w:space="0" w:color="auto"/>
        <w:bottom w:val="none" w:sz="0" w:space="0" w:color="auto"/>
        <w:right w:val="none" w:sz="0" w:space="0" w:color="auto"/>
      </w:divBdr>
    </w:div>
    <w:div w:id="1920559559">
      <w:bodyDiv w:val="1"/>
      <w:marLeft w:val="0"/>
      <w:marRight w:val="0"/>
      <w:marTop w:val="0"/>
      <w:marBottom w:val="0"/>
      <w:divBdr>
        <w:top w:val="none" w:sz="0" w:space="0" w:color="auto"/>
        <w:left w:val="none" w:sz="0" w:space="0" w:color="auto"/>
        <w:bottom w:val="none" w:sz="0" w:space="0" w:color="auto"/>
        <w:right w:val="none" w:sz="0" w:space="0" w:color="auto"/>
      </w:divBdr>
    </w:div>
    <w:div w:id="1959414356">
      <w:bodyDiv w:val="1"/>
      <w:marLeft w:val="0"/>
      <w:marRight w:val="0"/>
      <w:marTop w:val="0"/>
      <w:marBottom w:val="0"/>
      <w:divBdr>
        <w:top w:val="none" w:sz="0" w:space="0" w:color="auto"/>
        <w:left w:val="none" w:sz="0" w:space="0" w:color="auto"/>
        <w:bottom w:val="none" w:sz="0" w:space="0" w:color="auto"/>
        <w:right w:val="none" w:sz="0" w:space="0" w:color="auto"/>
      </w:divBdr>
    </w:div>
    <w:div w:id="2046443230">
      <w:bodyDiv w:val="1"/>
      <w:marLeft w:val="0"/>
      <w:marRight w:val="0"/>
      <w:marTop w:val="0"/>
      <w:marBottom w:val="0"/>
      <w:divBdr>
        <w:top w:val="none" w:sz="0" w:space="0" w:color="auto"/>
        <w:left w:val="none" w:sz="0" w:space="0" w:color="auto"/>
        <w:bottom w:val="none" w:sz="0" w:space="0" w:color="auto"/>
        <w:right w:val="none" w:sz="0" w:space="0" w:color="auto"/>
      </w:divBdr>
    </w:div>
    <w:div w:id="2119567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oleObject" Target="embeddings/oleObject3.bin"/><Relationship Id="rId26" Type="http://schemas.openxmlformats.org/officeDocument/2006/relationships/image" Target="media/image11.emf"/><Relationship Id="rId39" Type="http://schemas.openxmlformats.org/officeDocument/2006/relationships/image" Target="media/image23.tif"/><Relationship Id="rId21" Type="http://schemas.openxmlformats.org/officeDocument/2006/relationships/image" Target="media/image7.png"/><Relationship Id="rId34" Type="http://schemas.openxmlformats.org/officeDocument/2006/relationships/chart" Target="charts/chart1.xml"/><Relationship Id="rId42" Type="http://schemas.openxmlformats.org/officeDocument/2006/relationships/oleObject" Target="embeddings/oleObject5.bin"/><Relationship Id="rId47" Type="http://schemas.openxmlformats.org/officeDocument/2006/relationships/image" Target="media/image29.tiff"/><Relationship Id="rId50" Type="http://schemas.openxmlformats.org/officeDocument/2006/relationships/image" Target="media/image32.tiff"/><Relationship Id="rId55" Type="http://schemas.openxmlformats.org/officeDocument/2006/relationships/image" Target="media/image3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6.tif"/><Relationship Id="rId29" Type="http://schemas.openxmlformats.org/officeDocument/2006/relationships/image" Target="media/image14.tiff"/><Relationship Id="rId41" Type="http://schemas.openxmlformats.org/officeDocument/2006/relationships/image" Target="media/image25.emf"/><Relationship Id="rId54" Type="http://schemas.openxmlformats.org/officeDocument/2006/relationships/hyperlink" Target="https://github.com/Jon-Ting/Honours" TargetMode="External"/><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9.emf"/><Relationship Id="rId32" Type="http://schemas.openxmlformats.org/officeDocument/2006/relationships/image" Target="media/image17.tif"/><Relationship Id="rId37" Type="http://schemas.openxmlformats.org/officeDocument/2006/relationships/image" Target="media/image21.png"/><Relationship Id="rId40" Type="http://schemas.openxmlformats.org/officeDocument/2006/relationships/image" Target="media/image24.tiff"/><Relationship Id="rId45" Type="http://schemas.openxmlformats.org/officeDocument/2006/relationships/image" Target="media/image27.tiff"/><Relationship Id="rId53" Type="http://schemas.openxmlformats.org/officeDocument/2006/relationships/hyperlink" Target="https://doi.org/10.7554/eLife.06074" TargetMode="External"/><Relationship Id="rId58"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oleObject" Target="embeddings/oleObject4.bin"/><Relationship Id="rId28" Type="http://schemas.openxmlformats.org/officeDocument/2006/relationships/image" Target="media/image13.emf"/><Relationship Id="rId36" Type="http://schemas.openxmlformats.org/officeDocument/2006/relationships/image" Target="media/image20.png"/><Relationship Id="rId49" Type="http://schemas.openxmlformats.org/officeDocument/2006/relationships/image" Target="media/image31.tiff"/><Relationship Id="rId57" Type="http://schemas.openxmlformats.org/officeDocument/2006/relationships/image" Target="media/image36.png"/><Relationship Id="rId61"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5.tiff"/><Relationship Id="rId31" Type="http://schemas.openxmlformats.org/officeDocument/2006/relationships/image" Target="media/image16.tiff"/><Relationship Id="rId44" Type="http://schemas.openxmlformats.org/officeDocument/2006/relationships/chart" Target="charts/chart2.xml"/><Relationship Id="rId52" Type="http://schemas.openxmlformats.org/officeDocument/2006/relationships/hyperlink" Target="http://dx.doi.org/10.1155/2013/580456"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oleObject" Target="embeddings/oleObject1.bin"/><Relationship Id="rId22" Type="http://schemas.openxmlformats.org/officeDocument/2006/relationships/image" Target="media/image8.emf"/><Relationship Id="rId27" Type="http://schemas.openxmlformats.org/officeDocument/2006/relationships/image" Target="media/image12.emf"/><Relationship Id="rId30" Type="http://schemas.openxmlformats.org/officeDocument/2006/relationships/image" Target="media/image15.tiff"/><Relationship Id="rId35" Type="http://schemas.openxmlformats.org/officeDocument/2006/relationships/image" Target="media/image19.png"/><Relationship Id="rId43" Type="http://schemas.openxmlformats.org/officeDocument/2006/relationships/image" Target="media/image26.tiff"/><Relationship Id="rId48" Type="http://schemas.openxmlformats.org/officeDocument/2006/relationships/image" Target="media/image30.tiff"/><Relationship Id="rId56"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emf"/><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8.tiff"/><Relationship Id="rId59" Type="http://schemas.openxmlformats.org/officeDocument/2006/relationships/image" Target="media/image38.png"/></Relationships>
</file>

<file path=word/charts/_rels/chart1.xml.rels><?xml version="1.0" encoding="UTF-8" standalone="yes"?>
<Relationships xmlns="http://schemas.openxmlformats.org/package/2006/relationships"><Relationship Id="rId3" Type="http://schemas.openxmlformats.org/officeDocument/2006/relationships/oleObject" Target="file:///F:\Honours\Report\Honours_Data_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Honours\Report\Honours_Data_Analysi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Predicted</c:v>
          </c:tx>
          <c:spPr>
            <a:ln w="34925" cap="rnd">
              <a:solidFill>
                <a:srgbClr val="0070C0"/>
              </a:solidFill>
              <a:round/>
            </a:ln>
            <a:effectLst>
              <a:outerShdw blurRad="57150" dist="19050" dir="5400000" algn="ctr" rotWithShape="0">
                <a:srgbClr val="000000">
                  <a:alpha val="63000"/>
                </a:srgbClr>
              </a:outerShdw>
            </a:effectLst>
          </c:spPr>
          <c:marker>
            <c:symbol val="none"/>
          </c:marker>
          <c:dLbls>
            <c:dLbl>
              <c:idx val="0"/>
              <c:layout>
                <c:manualLayout>
                  <c:x val="5.9669646485335584E-3"/>
                  <c:y val="3.981673849703830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F7C-4016-9FD0-C9CB9680B1A6}"/>
                </c:ext>
              </c:extLst>
            </c:dLbl>
            <c:dLbl>
              <c:idx val="1"/>
              <c:layout>
                <c:manualLayout>
                  <c:x val="-5.9259796443200126E-2"/>
                  <c:y val="-6.636123082839717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F7C-4016-9FD0-C9CB9680B1A6}"/>
                </c:ext>
              </c:extLst>
            </c:dLbl>
            <c:dLbl>
              <c:idx val="2"/>
              <c:layout>
                <c:manualLayout>
                  <c:x val="1.1185105535872254E-2"/>
                  <c:y val="-8.8481641104531192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F7C-4016-9FD0-C9CB9680B1A6}"/>
                </c:ext>
              </c:extLst>
            </c:dLbl>
            <c:dLbl>
              <c:idx val="3"/>
              <c:layout>
                <c:manualLayout>
                  <c:x val="5.9669646485335584E-3"/>
                  <c:y val="-3.096857438658534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F7C-4016-9FD0-C9CB9680B1A6}"/>
                </c:ext>
              </c:extLst>
            </c:dLbl>
            <c:dLbl>
              <c:idx val="4"/>
              <c:layout>
                <c:manualLayout>
                  <c:x val="-5.9259796443200126E-2"/>
                  <c:y val="6.636123082839717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F7C-4016-9FD0-C9CB9680B1A6}"/>
                </c:ext>
              </c:extLst>
            </c:dLbl>
            <c:spPr>
              <a:solidFill>
                <a:sysClr val="window" lastClr="FFFFFF">
                  <a:alpha val="50000"/>
                </a:sysClr>
              </a:solidFill>
              <a:ln w="19050" cmpd="sng">
                <a:solidFill>
                  <a:srgbClr val="4472C4">
                    <a:alpha val="50000"/>
                  </a:srgbClr>
                </a:solidFill>
                <a:round/>
              </a:ln>
              <a:effectLst/>
            </c:spPr>
            <c:txPr>
              <a:bodyPr rot="0" spcFirstLastPara="1" vertOverflow="clip" horzOverflow="clip" vert="horz" wrap="square" lIns="38100" tIns="19050" rIns="38100" bIns="19050" anchor="ctr" anchorCtr="1">
                <a:spAutoFit/>
              </a:bodyPr>
              <a:lstStyle/>
              <a:p>
                <a:pPr>
                  <a:defRPr sz="1200" b="1" i="0" u="none" strike="noStrike" kern="1200" baseline="0">
                    <a:solidFill>
                      <a:schemeClr val="dk1">
                        <a:lumMod val="65000"/>
                        <a:lumOff val="35000"/>
                      </a:schemeClr>
                    </a:solidFill>
                    <a:latin typeface="+mn-lt"/>
                    <a:ea typeface="+mn-ea"/>
                    <a:cs typeface="+mn-cs"/>
                  </a:defRPr>
                </a:pPr>
                <a:endParaRPr lang="en-US"/>
              </a:p>
            </c:txPr>
            <c:dLblPos val="l"/>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Lit>
              <c:ptCount val="5"/>
              <c:pt idx="0">
                <c:v>R1</c:v>
              </c:pt>
              <c:pt idx="1">
                <c:v> R3</c:v>
              </c:pt>
              <c:pt idx="2">
                <c:v> R4(7)</c:v>
              </c:pt>
              <c:pt idx="3">
                <c:v> R5</c:v>
              </c:pt>
              <c:pt idx="4">
                <c:v> R9</c:v>
              </c:pt>
            </c:strLit>
          </c:cat>
          <c:val>
            <c:numRef>
              <c:f>CombinationI_Analysis!$K$5:$K$9</c:f>
              <c:numCache>
                <c:formatCode>0.0</c:formatCode>
                <c:ptCount val="5"/>
                <c:pt idx="0">
                  <c:v>11.807769826039095</c:v>
                </c:pt>
                <c:pt idx="1">
                  <c:v>14.783794009216255</c:v>
                </c:pt>
                <c:pt idx="2">
                  <c:v>11.170032429087266</c:v>
                </c:pt>
                <c:pt idx="3">
                  <c:v>25.78948610761617</c:v>
                </c:pt>
                <c:pt idx="4">
                  <c:v>14.615056839235516</c:v>
                </c:pt>
              </c:numCache>
            </c:numRef>
          </c:val>
          <c:smooth val="0"/>
          <c:extLst>
            <c:ext xmlns:c16="http://schemas.microsoft.com/office/drawing/2014/chart" uri="{C3380CC4-5D6E-409C-BE32-E72D297353CC}">
              <c16:uniqueId val="{00000005-3F7C-4016-9FD0-C9CB9680B1A6}"/>
            </c:ext>
          </c:extLst>
        </c:ser>
        <c:dLbls>
          <c:showLegendKey val="0"/>
          <c:showVal val="0"/>
          <c:showCatName val="0"/>
          <c:showSerName val="0"/>
          <c:showPercent val="0"/>
          <c:showBubbleSize val="0"/>
        </c:dLbls>
        <c:marker val="1"/>
        <c:smooth val="0"/>
        <c:axId val="587486696"/>
        <c:axId val="587488008"/>
      </c:lineChart>
      <c:lineChart>
        <c:grouping val="standard"/>
        <c:varyColors val="0"/>
        <c:ser>
          <c:idx val="1"/>
          <c:order val="1"/>
          <c:tx>
            <c:v>Experimental</c:v>
          </c:tx>
          <c:spPr>
            <a:ln w="34925" cap="rnd">
              <a:solidFill>
                <a:srgbClr val="FF0000"/>
              </a:solidFill>
              <a:round/>
            </a:ln>
            <a:effectLst>
              <a:outerShdw blurRad="57150" dist="19050" dir="5400000" algn="ctr" rotWithShape="0">
                <a:srgbClr val="000000">
                  <a:alpha val="63000"/>
                </a:srgbClr>
              </a:outerShdw>
            </a:effectLst>
          </c:spPr>
          <c:marker>
            <c:symbol val="none"/>
          </c:marker>
          <c:dLbls>
            <c:dLbl>
              <c:idx val="0"/>
              <c:layout>
                <c:manualLayout>
                  <c:x val="-8.3490254197419136E-2"/>
                  <c:y val="-8.848164110452964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F7C-4016-9FD0-C9CB9680B1A6}"/>
                </c:ext>
              </c:extLst>
            </c:dLbl>
            <c:dLbl>
              <c:idx val="1"/>
              <c:layout>
                <c:manualLayout>
                  <c:x val="-0.10436281774677389"/>
                  <c:y val="-2.212041027613239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F7C-4016-9FD0-C9CB9680B1A6}"/>
                </c:ext>
              </c:extLst>
            </c:dLbl>
            <c:dLbl>
              <c:idx val="2"/>
              <c:layout>
                <c:manualLayout>
                  <c:x val="-4.4354197542378904E-2"/>
                  <c:y val="5.75130667179442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3F7C-4016-9FD0-C9CB9680B1A6}"/>
                </c:ext>
              </c:extLst>
            </c:dLbl>
            <c:dLbl>
              <c:idx val="3"/>
              <c:layout>
                <c:manualLayout>
                  <c:x val="-0.10697188819044325"/>
                  <c:y val="-2.65444923313588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3F7C-4016-9FD0-C9CB9680B1A6}"/>
                </c:ext>
              </c:extLst>
            </c:dLbl>
            <c:dLbl>
              <c:idx val="4"/>
              <c:layout>
                <c:manualLayout>
                  <c:x val="-3.6526986211370863E-2"/>
                  <c:y val="7.520939493885013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3F7C-4016-9FD0-C9CB9680B1A6}"/>
                </c:ext>
              </c:extLst>
            </c:dLbl>
            <c:spPr>
              <a:solidFill>
                <a:sysClr val="window" lastClr="FFFFFF">
                  <a:alpha val="50000"/>
                </a:sysClr>
              </a:solidFill>
              <a:ln w="19050">
                <a:solidFill>
                  <a:srgbClr val="FF0000">
                    <a:alpha val="50000"/>
                  </a:srgbClr>
                </a:solidFill>
              </a:ln>
              <a:effectLst/>
            </c:spPr>
            <c:txPr>
              <a:bodyPr rot="0" spcFirstLastPara="1" vertOverflow="clip" horzOverflow="clip" vert="horz" wrap="square" lIns="38100" tIns="19050" rIns="38100" bIns="19050" anchor="ctr" anchorCtr="1">
                <a:spAutoFit/>
              </a:bodyPr>
              <a:lstStyle/>
              <a:p>
                <a:pPr>
                  <a:defRPr sz="1200" b="1"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CombinationI_Analysis!$L$5:$L$9</c:f>
              <c:numCache>
                <c:formatCode>0.0</c:formatCode>
                <c:ptCount val="5"/>
                <c:pt idx="0">
                  <c:v>22.8</c:v>
                </c:pt>
                <c:pt idx="1">
                  <c:v>26.5</c:v>
                </c:pt>
                <c:pt idx="2">
                  <c:v>25.1</c:v>
                </c:pt>
                <c:pt idx="3">
                  <c:v>26.5</c:v>
                </c:pt>
                <c:pt idx="4">
                  <c:v>26.4</c:v>
                </c:pt>
              </c:numCache>
            </c:numRef>
          </c:val>
          <c:smooth val="0"/>
          <c:extLst>
            <c:ext xmlns:c16="http://schemas.microsoft.com/office/drawing/2014/chart" uri="{C3380CC4-5D6E-409C-BE32-E72D297353CC}">
              <c16:uniqueId val="{0000000B-3F7C-4016-9FD0-C9CB9680B1A6}"/>
            </c:ext>
          </c:extLst>
        </c:ser>
        <c:dLbls>
          <c:showLegendKey val="0"/>
          <c:showVal val="0"/>
          <c:showCatName val="0"/>
          <c:showSerName val="0"/>
          <c:showPercent val="0"/>
          <c:showBubbleSize val="0"/>
        </c:dLbls>
        <c:marker val="1"/>
        <c:smooth val="0"/>
        <c:axId val="587477016"/>
        <c:axId val="587473736"/>
      </c:lineChart>
      <c:catAx>
        <c:axId val="587486696"/>
        <c:scaling>
          <c:orientation val="minMax"/>
        </c:scaling>
        <c:delete val="0"/>
        <c:axPos val="t"/>
        <c:numFmt formatCode="General" sourceLinked="1"/>
        <c:majorTickMark val="none"/>
        <c:minorTickMark val="none"/>
        <c:tickLblPos val="nextTo"/>
        <c:spPr>
          <a:noFill/>
          <a:ln w="12700" cap="flat" cmpd="sng" algn="ctr">
            <a:no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587488008"/>
        <c:crosses val="max"/>
        <c:auto val="1"/>
        <c:lblAlgn val="ctr"/>
        <c:lblOffset val="100"/>
        <c:noMultiLvlLbl val="0"/>
      </c:catAx>
      <c:valAx>
        <c:axId val="587488008"/>
        <c:scaling>
          <c:orientation val="minMax"/>
          <c:max val="27"/>
          <c:min val="11"/>
        </c:scaling>
        <c:delete val="0"/>
        <c:axPos val="l"/>
        <c:title>
          <c:tx>
            <c:rich>
              <a:bodyPr rot="-5400000" spcFirstLastPara="1" vertOverflow="ellipsis" vert="horz" wrap="square" anchor="ctr" anchorCtr="1"/>
              <a:lstStyle/>
              <a:p>
                <a:pPr>
                  <a:defRPr sz="1200" b="1" i="0" u="none" strike="noStrike" kern="1200" baseline="0">
                    <a:solidFill>
                      <a:schemeClr val="accent1">
                        <a:lumMod val="75000"/>
                      </a:schemeClr>
                    </a:solidFill>
                    <a:latin typeface="+mn-lt"/>
                    <a:ea typeface="+mn-ea"/>
                    <a:cs typeface="+mn-cs"/>
                  </a:defRPr>
                </a:pPr>
                <a:r>
                  <a:rPr lang="en-AU" b="1">
                    <a:solidFill>
                      <a:schemeClr val="accent1">
                        <a:lumMod val="75000"/>
                      </a:schemeClr>
                    </a:solidFill>
                  </a:rPr>
                  <a:t>Calc. </a:t>
                </a:r>
                <a:r>
                  <a:rPr lang="en-GB" sz="1200" b="1" i="0" u="none" strike="noStrike" baseline="0">
                    <a:solidFill>
                      <a:schemeClr val="accent1">
                        <a:lumMod val="75000"/>
                      </a:schemeClr>
                    </a:solidFill>
                    <a:effectLst/>
                  </a:rPr>
                  <a:t>Δ𝐺</a:t>
                </a:r>
                <a:r>
                  <a:rPr lang="en-GB" sz="1200" b="1" i="0" u="none" strike="noStrike" baseline="-25000">
                    <a:solidFill>
                      <a:schemeClr val="accent1">
                        <a:lumMod val="75000"/>
                      </a:schemeClr>
                    </a:solidFill>
                    <a:effectLst/>
                  </a:rPr>
                  <a:t>𝑟𝑒𝑣</a:t>
                </a:r>
                <a:r>
                  <a:rPr lang="en-GB" sz="1200" b="1" i="0" u="none" strike="noStrike" baseline="30000">
                    <a:solidFill>
                      <a:schemeClr val="accent1">
                        <a:lumMod val="75000"/>
                      </a:schemeClr>
                    </a:solidFill>
                    <a:effectLst/>
                  </a:rPr>
                  <a:t>‡</a:t>
                </a:r>
                <a:r>
                  <a:rPr lang="en-GB" sz="1200" b="1" i="0" u="none" strike="noStrike" baseline="0">
                    <a:solidFill>
                      <a:schemeClr val="accent1">
                        <a:lumMod val="75000"/>
                      </a:schemeClr>
                    </a:solidFill>
                    <a:effectLst/>
                  </a:rPr>
                  <a:t> </a:t>
                </a:r>
                <a:r>
                  <a:rPr lang="en-AU" b="1">
                    <a:solidFill>
                      <a:schemeClr val="accent1">
                        <a:lumMod val="75000"/>
                      </a:schemeClr>
                    </a:solidFill>
                  </a:rPr>
                  <a:t>(kcal/mol)</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accent1">
                      <a:lumMod val="7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accent1">
                    <a:lumMod val="75000"/>
                  </a:schemeClr>
                </a:solidFill>
                <a:latin typeface="+mn-lt"/>
                <a:ea typeface="+mn-ea"/>
                <a:cs typeface="+mn-cs"/>
              </a:defRPr>
            </a:pPr>
            <a:endParaRPr lang="en-US"/>
          </a:p>
        </c:txPr>
        <c:crossAx val="587486696"/>
        <c:crosses val="autoZero"/>
        <c:crossBetween val="between"/>
      </c:valAx>
      <c:valAx>
        <c:axId val="587473736"/>
        <c:scaling>
          <c:orientation val="minMax"/>
          <c:max val="26.9"/>
          <c:min val="22.5"/>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rgbClr val="FF0000"/>
                    </a:solidFill>
                    <a:latin typeface="+mn-lt"/>
                    <a:ea typeface="+mn-ea"/>
                    <a:cs typeface="+mn-cs"/>
                  </a:defRPr>
                </a:pPr>
                <a:r>
                  <a:rPr lang="en-AU" b="1">
                    <a:solidFill>
                      <a:srgbClr val="FF0000"/>
                    </a:solidFill>
                  </a:rPr>
                  <a:t>Expt. </a:t>
                </a:r>
                <a:r>
                  <a:rPr lang="en-GB" sz="1200" b="1" i="0" u="none" strike="noStrike" baseline="0">
                    <a:solidFill>
                      <a:srgbClr val="FF0000"/>
                    </a:solidFill>
                    <a:effectLst/>
                  </a:rPr>
                  <a:t>Δ𝐺</a:t>
                </a:r>
                <a:r>
                  <a:rPr lang="en-GB" sz="1200" b="1" i="0" u="none" strike="noStrike" baseline="-25000">
                    <a:solidFill>
                      <a:srgbClr val="FF0000"/>
                    </a:solidFill>
                    <a:effectLst/>
                  </a:rPr>
                  <a:t>𝑟𝑒𝑣</a:t>
                </a:r>
                <a:r>
                  <a:rPr lang="en-GB" sz="1200" b="1" i="0" u="none" strike="noStrike" baseline="30000">
                    <a:solidFill>
                      <a:srgbClr val="FF0000"/>
                    </a:solidFill>
                    <a:effectLst/>
                  </a:rPr>
                  <a:t>‡</a:t>
                </a:r>
                <a:r>
                  <a:rPr lang="en-GB" sz="1200" b="1" i="0" u="none" strike="noStrike" baseline="0">
                    <a:solidFill>
                      <a:srgbClr val="FF0000"/>
                    </a:solidFill>
                    <a:effectLst/>
                  </a:rPr>
                  <a:t> </a:t>
                </a:r>
                <a:r>
                  <a:rPr lang="en-AU" b="1">
                    <a:solidFill>
                      <a:srgbClr val="FF0000"/>
                    </a:solidFill>
                  </a:rPr>
                  <a:t>(kcal/mol)</a:t>
                </a:r>
              </a:p>
            </c:rich>
          </c:tx>
          <c:overlay val="0"/>
          <c:spPr>
            <a:noFill/>
            <a:ln>
              <a:noFill/>
            </a:ln>
            <a:effectLst/>
          </c:spPr>
          <c:txPr>
            <a:bodyPr rot="-5400000" spcFirstLastPara="1" vertOverflow="ellipsis" vert="horz" wrap="square" anchor="ctr" anchorCtr="1"/>
            <a:lstStyle/>
            <a:p>
              <a:pPr>
                <a:defRPr sz="1200" b="1" i="0" u="none" strike="noStrike" kern="1200" baseline="0">
                  <a:solidFill>
                    <a:srgbClr val="FF0000"/>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rgbClr val="FF0000"/>
                </a:solidFill>
                <a:latin typeface="+mn-lt"/>
                <a:ea typeface="+mn-ea"/>
                <a:cs typeface="+mn-cs"/>
              </a:defRPr>
            </a:pPr>
            <a:endParaRPr lang="en-US"/>
          </a:p>
        </c:txPr>
        <c:crossAx val="587477016"/>
        <c:crosses val="max"/>
        <c:crossBetween val="between"/>
      </c:valAx>
      <c:catAx>
        <c:axId val="587477016"/>
        <c:scaling>
          <c:orientation val="minMax"/>
        </c:scaling>
        <c:delete val="1"/>
        <c:axPos val="b"/>
        <c:majorTickMark val="none"/>
        <c:minorTickMark val="none"/>
        <c:tickLblPos val="nextTo"/>
        <c:crossAx val="5874737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20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Predicted</c:v>
          </c:tx>
          <c:spPr>
            <a:ln w="34925" cap="rnd">
              <a:solidFill>
                <a:schemeClr val="accent5"/>
              </a:solidFill>
              <a:round/>
            </a:ln>
            <a:effectLst>
              <a:outerShdw blurRad="57150" dist="19050" dir="5400000" algn="ctr" rotWithShape="0">
                <a:srgbClr val="000000">
                  <a:alpha val="63000"/>
                </a:srgbClr>
              </a:outerShdw>
            </a:effectLst>
          </c:spPr>
          <c:marker>
            <c:symbol val="none"/>
          </c:marker>
          <c:dLbls>
            <c:dLbl>
              <c:idx val="0"/>
              <c:layout>
                <c:manualLayout>
                  <c:x val="-9.6535606415765876E-2"/>
                  <c:y val="2.212041027613222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22C-425F-B821-125D6F186F44}"/>
                </c:ext>
              </c:extLst>
            </c:dLbl>
            <c:dLbl>
              <c:idx val="1"/>
              <c:layout>
                <c:manualLayout>
                  <c:x val="-6.7835831535403027E-2"/>
                  <c:y val="-6.636123082839717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22C-425F-B821-125D6F186F44}"/>
                </c:ext>
              </c:extLst>
            </c:dLbl>
            <c:dLbl>
              <c:idx val="2"/>
              <c:layout>
                <c:manualLayout>
                  <c:x val="-1.043628177467739E-2"/>
                  <c:y val="5.75130667179442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22C-425F-B821-125D6F186F44}"/>
                </c:ext>
              </c:extLst>
            </c:dLbl>
            <c:dLbl>
              <c:idx val="3"/>
              <c:layout>
                <c:manualLayout>
                  <c:x val="-2.3481633993024126E-2"/>
                  <c:y val="7.963347699407660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22C-425F-B821-125D6F186F44}"/>
                </c:ext>
              </c:extLst>
            </c:dLbl>
            <c:dLbl>
              <c:idx val="4"/>
              <c:layout>
                <c:manualLayout>
                  <c:x val="-2.8699774880362915E-2"/>
                  <c:y val="6.193714877317069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22C-425F-B821-125D6F186F44}"/>
                </c:ext>
              </c:extLst>
            </c:dLbl>
            <c:spPr>
              <a:noFill/>
              <a:ln w="19050">
                <a:solidFill>
                  <a:srgbClr val="4472C4">
                    <a:alpha val="50000"/>
                  </a:srgbClr>
                </a:solidFill>
              </a:ln>
              <a:effectLst/>
            </c:spPr>
            <c:txPr>
              <a:bodyPr rot="0" spcFirstLastPara="1" vertOverflow="clip" horzOverflow="clip" vert="horz" wrap="square" lIns="38100" tIns="19050" rIns="38100" bIns="19050" anchor="ctr" anchorCtr="1">
                <a:spAutoFit/>
              </a:bodyPr>
              <a:lstStyle/>
              <a:p>
                <a:pPr>
                  <a:defRPr sz="1200" b="1"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Lit>
              <c:ptCount val="5"/>
              <c:pt idx="0">
                <c:v>R1</c:v>
              </c:pt>
              <c:pt idx="1">
                <c:v> R3</c:v>
              </c:pt>
              <c:pt idx="2">
                <c:v> R4(7)</c:v>
              </c:pt>
              <c:pt idx="3">
                <c:v> R5</c:v>
              </c:pt>
              <c:pt idx="4">
                <c:v> R9</c:v>
              </c:pt>
            </c:strLit>
          </c:cat>
          <c:val>
            <c:numRef>
              <c:f>CombinationI_Analysis!$N$5:$N$9</c:f>
              <c:numCache>
                <c:formatCode>0.0</c:formatCode>
                <c:ptCount val="5"/>
                <c:pt idx="0">
                  <c:v>14.825962613938325</c:v>
                </c:pt>
                <c:pt idx="1">
                  <c:v>16.204917917507238</c:v>
                </c:pt>
                <c:pt idx="2">
                  <c:v>17.967774674882143</c:v>
                </c:pt>
                <c:pt idx="3">
                  <c:v>21.687208770829443</c:v>
                </c:pt>
                <c:pt idx="4">
                  <c:v>21.225424897946521</c:v>
                </c:pt>
              </c:numCache>
            </c:numRef>
          </c:val>
          <c:smooth val="0"/>
          <c:extLst>
            <c:ext xmlns:c16="http://schemas.microsoft.com/office/drawing/2014/chart" uri="{C3380CC4-5D6E-409C-BE32-E72D297353CC}">
              <c16:uniqueId val="{00000005-722C-425F-B821-125D6F186F44}"/>
            </c:ext>
          </c:extLst>
        </c:ser>
        <c:dLbls>
          <c:showLegendKey val="0"/>
          <c:showVal val="0"/>
          <c:showCatName val="0"/>
          <c:showSerName val="0"/>
          <c:showPercent val="0"/>
          <c:showBubbleSize val="0"/>
        </c:dLbls>
        <c:marker val="1"/>
        <c:smooth val="0"/>
        <c:axId val="587486696"/>
        <c:axId val="587488008"/>
      </c:lineChart>
      <c:lineChart>
        <c:grouping val="standard"/>
        <c:varyColors val="0"/>
        <c:ser>
          <c:idx val="1"/>
          <c:order val="1"/>
          <c:tx>
            <c:v>Experimental</c:v>
          </c:tx>
          <c:spPr>
            <a:ln w="34925" cap="rnd">
              <a:solidFill>
                <a:srgbClr val="FF0000"/>
              </a:solidFill>
              <a:round/>
            </a:ln>
            <a:effectLst>
              <a:outerShdw blurRad="57150" dist="19050" dir="5400000" algn="ctr" rotWithShape="0">
                <a:srgbClr val="000000">
                  <a:alpha val="63000"/>
                </a:srgbClr>
              </a:outerShdw>
            </a:effectLst>
          </c:spPr>
          <c:marker>
            <c:symbol val="none"/>
          </c:marker>
          <c:dLbls>
            <c:dLbl>
              <c:idx val="0"/>
              <c:layout>
                <c:manualLayout>
                  <c:x val="-8.8708395084757835E-2"/>
                  <c:y val="-6.193714877317061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22C-425F-B821-125D6F186F44}"/>
                </c:ext>
              </c:extLst>
            </c:dLbl>
            <c:dLbl>
              <c:idx val="1"/>
              <c:layout>
                <c:manualLayout>
                  <c:x val="-0.10175374730310455"/>
                  <c:y val="-3.096857438658534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22C-425F-B821-125D6F186F44}"/>
                </c:ext>
              </c:extLst>
            </c:dLbl>
            <c:dLbl>
              <c:idx val="3"/>
              <c:layout>
                <c:manualLayout>
                  <c:x val="-0.10436281774677389"/>
                  <c:y val="-3.539265644181182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22C-425F-B821-125D6F186F44}"/>
                </c:ext>
              </c:extLst>
            </c:dLbl>
            <c:dLbl>
              <c:idx val="4"/>
              <c:layout>
                <c:manualLayout>
                  <c:x val="-2.0872563549354781E-2"/>
                  <c:y val="-5.308898466271774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22C-425F-B821-125D6F186F44}"/>
                </c:ext>
              </c:extLst>
            </c:dLbl>
            <c:spPr>
              <a:solidFill>
                <a:sysClr val="window" lastClr="FFFFFF">
                  <a:alpha val="50000"/>
                </a:sysClr>
              </a:solidFill>
              <a:ln w="19050">
                <a:solidFill>
                  <a:srgbClr val="FF0000">
                    <a:alpha val="50000"/>
                  </a:srgbClr>
                </a:solidFill>
              </a:ln>
              <a:effectLst/>
            </c:spPr>
            <c:txPr>
              <a:bodyPr rot="0" spcFirstLastPara="1" vertOverflow="clip" horzOverflow="clip" vert="horz" wrap="square" lIns="38100" tIns="19050" rIns="38100" bIns="19050" anchor="ctr" anchorCtr="1">
                <a:spAutoFit/>
              </a:bodyPr>
              <a:lstStyle/>
              <a:p>
                <a:pPr>
                  <a:defRPr sz="1200" b="1"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CombinationI_Analysis!$L$5:$L$9</c:f>
              <c:numCache>
                <c:formatCode>0.0</c:formatCode>
                <c:ptCount val="5"/>
                <c:pt idx="0">
                  <c:v>22.8</c:v>
                </c:pt>
                <c:pt idx="1">
                  <c:v>26.5</c:v>
                </c:pt>
                <c:pt idx="2">
                  <c:v>25.1</c:v>
                </c:pt>
                <c:pt idx="3">
                  <c:v>26.5</c:v>
                </c:pt>
                <c:pt idx="4">
                  <c:v>26.4</c:v>
                </c:pt>
              </c:numCache>
            </c:numRef>
          </c:val>
          <c:smooth val="0"/>
          <c:extLst>
            <c:ext xmlns:c16="http://schemas.microsoft.com/office/drawing/2014/chart" uri="{C3380CC4-5D6E-409C-BE32-E72D297353CC}">
              <c16:uniqueId val="{0000000A-722C-425F-B821-125D6F186F44}"/>
            </c:ext>
          </c:extLst>
        </c:ser>
        <c:dLbls>
          <c:showLegendKey val="0"/>
          <c:showVal val="0"/>
          <c:showCatName val="0"/>
          <c:showSerName val="0"/>
          <c:showPercent val="0"/>
          <c:showBubbleSize val="0"/>
        </c:dLbls>
        <c:marker val="1"/>
        <c:smooth val="0"/>
        <c:axId val="587477016"/>
        <c:axId val="587473736"/>
      </c:lineChart>
      <c:catAx>
        <c:axId val="587486696"/>
        <c:scaling>
          <c:orientation val="minMax"/>
        </c:scaling>
        <c:delete val="0"/>
        <c:axPos val="t"/>
        <c:numFmt formatCode="General" sourceLinked="1"/>
        <c:majorTickMark val="none"/>
        <c:minorTickMark val="none"/>
        <c:tickLblPos val="nextTo"/>
        <c:spPr>
          <a:noFill/>
          <a:ln w="12700" cap="flat" cmpd="sng" algn="ctr">
            <a:no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587488008"/>
        <c:crosses val="max"/>
        <c:auto val="1"/>
        <c:lblAlgn val="ctr"/>
        <c:lblOffset val="100"/>
        <c:noMultiLvlLbl val="0"/>
      </c:catAx>
      <c:valAx>
        <c:axId val="587488008"/>
        <c:scaling>
          <c:orientation val="minMax"/>
          <c:max val="23"/>
          <c:min val="14"/>
        </c:scaling>
        <c:delete val="0"/>
        <c:axPos val="l"/>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b="1"/>
                  <a:t>Calc. </a:t>
                </a:r>
                <a:r>
                  <a:rPr lang="en-GB" sz="1200" b="1" i="0" u="none" strike="noStrike" baseline="0">
                    <a:effectLst/>
                  </a:rPr>
                  <a:t>Δ𝐺</a:t>
                </a:r>
                <a:r>
                  <a:rPr lang="en-GB" sz="1200" b="1" i="0" u="none" strike="noStrike" baseline="-25000">
                    <a:effectLst/>
                  </a:rPr>
                  <a:t>𝑟𝑒𝑣</a:t>
                </a:r>
                <a:r>
                  <a:rPr lang="en-GB" sz="1200" b="1" i="0" u="none" strike="noStrike" baseline="30000">
                    <a:effectLst/>
                  </a:rPr>
                  <a:t>‡</a:t>
                </a:r>
                <a:r>
                  <a:rPr lang="en-GB" sz="1200" b="1" i="0" u="none" strike="noStrike" baseline="0">
                    <a:effectLst/>
                  </a:rPr>
                  <a:t> </a:t>
                </a:r>
                <a:r>
                  <a:rPr lang="en-AU" b="1"/>
                  <a:t>(kcal/mol)</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587486696"/>
        <c:crosses val="autoZero"/>
        <c:crossBetween val="between"/>
      </c:valAx>
      <c:valAx>
        <c:axId val="587473736"/>
        <c:scaling>
          <c:orientation val="minMax"/>
          <c:max val="27.1"/>
          <c:min val="22"/>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b="1"/>
                  <a:t>Expt. </a:t>
                </a:r>
                <a:r>
                  <a:rPr lang="en-GB" sz="1200" b="1" i="0" u="none" strike="noStrike" baseline="0">
                    <a:effectLst/>
                  </a:rPr>
                  <a:t>Δ𝐺</a:t>
                </a:r>
                <a:r>
                  <a:rPr lang="en-GB" sz="1200" b="1" i="0" u="none" strike="noStrike" baseline="-25000">
                    <a:effectLst/>
                  </a:rPr>
                  <a:t>𝑟𝑒𝑣</a:t>
                </a:r>
                <a:r>
                  <a:rPr lang="en-GB" sz="1200" b="1" i="0" u="none" strike="noStrike" baseline="30000">
                    <a:effectLst/>
                  </a:rPr>
                  <a:t>‡</a:t>
                </a:r>
                <a:r>
                  <a:rPr lang="en-GB" sz="1200" b="1" i="0" u="none" strike="noStrike" baseline="0">
                    <a:effectLst/>
                  </a:rPr>
                  <a:t> </a:t>
                </a:r>
                <a:r>
                  <a:rPr lang="en-AU" b="1"/>
                  <a:t>(kcal/mol)</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587477016"/>
        <c:crosses val="max"/>
        <c:crossBetween val="between"/>
      </c:valAx>
      <c:catAx>
        <c:axId val="587477016"/>
        <c:scaling>
          <c:orientation val="minMax"/>
        </c:scaling>
        <c:delete val="1"/>
        <c:axPos val="b"/>
        <c:majorTickMark val="none"/>
        <c:minorTickMark val="none"/>
        <c:tickLblPos val="nextTo"/>
        <c:crossAx val="5874737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9526-A692-4053-81B9-948D5E8E2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5864</TotalTime>
  <Pages>85</Pages>
  <Words>37635</Words>
  <Characters>214520</Characters>
  <Application>Microsoft Office Word</Application>
  <DocSecurity>0</DocSecurity>
  <Lines>1787</Lines>
  <Paragraphs>503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Ting Chang</dc:creator>
  <cp:keywords/>
  <dc:description/>
  <cp:lastModifiedBy>Jon Ting</cp:lastModifiedBy>
  <cp:revision>73</cp:revision>
  <cp:lastPrinted>2019-05-29T00:55:00Z</cp:lastPrinted>
  <dcterms:created xsi:type="dcterms:W3CDTF">2019-10-07T01:30:00Z</dcterms:created>
  <dcterms:modified xsi:type="dcterms:W3CDTF">2019-10-19T15:37:00Z</dcterms:modified>
</cp:coreProperties>
</file>