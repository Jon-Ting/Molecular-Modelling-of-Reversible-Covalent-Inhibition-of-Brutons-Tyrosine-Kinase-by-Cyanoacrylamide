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Bruton’s Tyrosine Kinase by </w:t>
      </w:r>
      <w:commentRangeStart w:id="0"/>
      <w:r w:rsidRPr="00296D7D">
        <w:rPr>
          <w:rFonts w:ascii="Arial" w:hAnsi="Arial" w:cs="Arial"/>
          <w:b/>
          <w:bCs/>
          <w:sz w:val="28"/>
          <w:szCs w:val="28"/>
        </w:rPr>
        <w:t>Cyanoacrylamides</w:t>
      </w:r>
      <w:commentRangeEnd w:id="0"/>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 xml:space="preserve">Jonathan </w:t>
      </w:r>
      <w:proofErr w:type="spellStart"/>
      <w:r w:rsidRPr="003A06A3">
        <w:t>Yik</w:t>
      </w:r>
      <w:proofErr w:type="spellEnd"/>
      <w:r w:rsidRPr="003A06A3">
        <w:t xml:space="preserve">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w:t>
      </w:r>
      <w:proofErr w:type="gramStart"/>
      <w:r>
        <w:t>report as a whole, including</w:t>
      </w:r>
      <w:proofErr w:type="gramEnd"/>
      <w:r>
        <w:t xml:space="preserve">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commentRangeStart w:id="1"/>
      <w:r w:rsidRPr="00296D7D">
        <w:rPr>
          <w:i/>
          <w:iCs/>
        </w:rPr>
        <w:t>Elizabeth</w:t>
      </w:r>
      <w:commentRangeEnd w:id="1"/>
      <w:r w:rsidR="00A1504A">
        <w:rPr>
          <w:rStyle w:val="CommentReference"/>
        </w:rPr>
        <w:commentReference w:id="1"/>
      </w:r>
      <w:r w:rsidRPr="00296D7D">
        <w:rPr>
          <w:i/>
          <w:iCs/>
        </w:rPr>
        <w:t xml:space="preserve"> Krenske:</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Martin Stroet: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GaussView, MacroModel and NCIPLOT </w:t>
      </w:r>
      <w:proofErr w:type="spellStart"/>
      <w:r w:rsidR="002C5725">
        <w:t>softwares</w:t>
      </w:r>
      <w:proofErr w:type="spellEnd"/>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 xml:space="preserve">David </w:t>
      </w:r>
      <w:proofErr w:type="spellStart"/>
      <w:r w:rsidRPr="00296D7D">
        <w:rPr>
          <w:i/>
          <w:iCs/>
        </w:rPr>
        <w:t>Poger</w:t>
      </w:r>
      <w:proofErr w:type="spellEnd"/>
      <w:r w:rsidRPr="00296D7D">
        <w:rPr>
          <w:i/>
          <w:iCs/>
        </w:rPr>
        <w:t>:</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w:t>
      </w:r>
      <w:proofErr w:type="gramStart"/>
      <w:r>
        <w:t>dynamics</w:t>
      </w:r>
      <w:proofErr w:type="gramEnd"/>
      <w:r>
        <w:t xml:space="preserve">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Krenske and Professor Alan Mark for the supervisions throughout the year. I also wish to thank </w:t>
      </w:r>
      <w:proofErr w:type="spellStart"/>
      <w:r w:rsidRPr="00F2059D">
        <w:t>Dr.</w:t>
      </w:r>
      <w:proofErr w:type="spellEnd"/>
      <w:r w:rsidRPr="00F2059D">
        <w:t xml:space="preserve"> Martin Stroet and </w:t>
      </w:r>
      <w:proofErr w:type="spellStart"/>
      <w:r w:rsidRPr="00F2059D">
        <w:t>Dr.</w:t>
      </w:r>
      <w:proofErr w:type="spellEnd"/>
      <w:r w:rsidRPr="00F2059D">
        <w:t xml:space="preserve">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3" w:name="_Toc22161752"/>
      <w:r w:rsidR="00366FDA">
        <w:lastRenderedPageBreak/>
        <w:t>A</w:t>
      </w:r>
      <w:r w:rsidR="004F7663">
        <w:t>BSTRACT</w:t>
      </w:r>
      <w:bookmarkEnd w:id="3"/>
    </w:p>
    <w:p w14:paraId="0F66E3CC" w14:textId="77777777" w:rsidR="007A01A7" w:rsidRDefault="007A01A7" w:rsidP="00B151C9">
      <w:pPr>
        <w:pStyle w:val="Paragraph"/>
        <w:rPr>
          <w:color w:val="000000"/>
        </w:rPr>
      </w:pPr>
      <w:commentRangeStart w:id="4"/>
      <w:r w:rsidRPr="00F2059D">
        <w:t>The abstract should outline the main approach and findings of the thesis and must be between 300 and 800 words</w:t>
      </w:r>
      <w:commentRangeEnd w:id="4"/>
      <w:r w:rsidR="00247250">
        <w:rPr>
          <w:rStyle w:val="CommentReference"/>
        </w:rPr>
        <w:commentReference w:id="4"/>
      </w:r>
      <w:r w:rsidRPr="00F2059D">
        <w:rPr>
          <w:color w:val="000000"/>
        </w:rPr>
        <w:t>.</w:t>
      </w:r>
    </w:p>
    <w:p w14:paraId="2F1CE517" w14:textId="5EB035C4" w:rsidR="007A01A7" w:rsidRDefault="007A01A7" w:rsidP="00B151C9">
      <w:pPr>
        <w:rPr>
          <w:lang w:eastAsia="en-AU"/>
        </w:rPr>
      </w:pPr>
      <w:r>
        <w:rPr>
          <w:lang w:eastAsia="en-AU"/>
        </w:rPr>
        <w:br w:type="page"/>
      </w:r>
    </w:p>
    <w:bookmarkStart w:id="5" w:name="_Toc22161753"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 xml:space="preserve">TABLE OF </w:t>
          </w:r>
          <w:commentRangeStart w:id="6"/>
          <w:r>
            <w:t>CONTENTS</w:t>
          </w:r>
          <w:bookmarkEnd w:id="5"/>
          <w:commentRangeEnd w:id="6"/>
          <w:r w:rsidR="00A1504A">
            <w:rPr>
              <w:rStyle w:val="CommentReference"/>
              <w:rFonts w:eastAsiaTheme="minorEastAsia"/>
              <w:b w:val="0"/>
              <w:lang w:eastAsia="zh-CN"/>
            </w:rPr>
            <w:commentReference w:id="6"/>
          </w:r>
        </w:p>
        <w:p w14:paraId="151C8AA4" w14:textId="353BEC69" w:rsidR="00247250"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161752" w:history="1">
            <w:r w:rsidR="00247250" w:rsidRPr="005A72A1">
              <w:rPr>
                <w:rStyle w:val="Hyperlink"/>
                <w:noProof/>
              </w:rPr>
              <w:t>ABSTRACT</w:t>
            </w:r>
            <w:r w:rsidR="00247250">
              <w:rPr>
                <w:noProof/>
                <w:webHidden/>
              </w:rPr>
              <w:tab/>
            </w:r>
            <w:r w:rsidR="00247250">
              <w:rPr>
                <w:noProof/>
                <w:webHidden/>
              </w:rPr>
              <w:fldChar w:fldCharType="begin"/>
            </w:r>
            <w:r w:rsidR="00247250">
              <w:rPr>
                <w:noProof/>
                <w:webHidden/>
              </w:rPr>
              <w:instrText xml:space="preserve"> PAGEREF _Toc22161752 \h </w:instrText>
            </w:r>
            <w:r w:rsidR="00247250">
              <w:rPr>
                <w:noProof/>
                <w:webHidden/>
              </w:rPr>
            </w:r>
            <w:r w:rsidR="00247250">
              <w:rPr>
                <w:noProof/>
                <w:webHidden/>
              </w:rPr>
              <w:fldChar w:fldCharType="separate"/>
            </w:r>
            <w:r w:rsidR="00247250">
              <w:rPr>
                <w:noProof/>
                <w:webHidden/>
              </w:rPr>
              <w:t>7</w:t>
            </w:r>
            <w:r w:rsidR="00247250">
              <w:rPr>
                <w:noProof/>
                <w:webHidden/>
              </w:rPr>
              <w:fldChar w:fldCharType="end"/>
            </w:r>
          </w:hyperlink>
        </w:p>
        <w:p w14:paraId="02FF6EAD" w14:textId="553E3C39" w:rsidR="00247250" w:rsidRDefault="00B107C1">
          <w:pPr>
            <w:pStyle w:val="TOC1"/>
            <w:tabs>
              <w:tab w:val="right" w:leader="dot" w:pos="9350"/>
            </w:tabs>
            <w:rPr>
              <w:rFonts w:cstheme="minorBidi"/>
              <w:b w:val="0"/>
              <w:bCs w:val="0"/>
              <w:caps w:val="0"/>
              <w:noProof/>
              <w:sz w:val="22"/>
              <w:szCs w:val="22"/>
              <w:lang w:bidi="he-IL"/>
            </w:rPr>
          </w:pPr>
          <w:hyperlink w:anchor="_Toc22161753" w:history="1">
            <w:r w:rsidR="00247250" w:rsidRPr="005A72A1">
              <w:rPr>
                <w:rStyle w:val="Hyperlink"/>
                <w:noProof/>
              </w:rPr>
              <w:t>TABLE OF CONTENTS</w:t>
            </w:r>
            <w:r w:rsidR="00247250">
              <w:rPr>
                <w:noProof/>
                <w:webHidden/>
              </w:rPr>
              <w:tab/>
            </w:r>
            <w:r w:rsidR="00247250">
              <w:rPr>
                <w:noProof/>
                <w:webHidden/>
              </w:rPr>
              <w:fldChar w:fldCharType="begin"/>
            </w:r>
            <w:r w:rsidR="00247250">
              <w:rPr>
                <w:noProof/>
                <w:webHidden/>
              </w:rPr>
              <w:instrText xml:space="preserve"> PAGEREF _Toc22161753 \h </w:instrText>
            </w:r>
            <w:r w:rsidR="00247250">
              <w:rPr>
                <w:noProof/>
                <w:webHidden/>
              </w:rPr>
            </w:r>
            <w:r w:rsidR="00247250">
              <w:rPr>
                <w:noProof/>
                <w:webHidden/>
              </w:rPr>
              <w:fldChar w:fldCharType="separate"/>
            </w:r>
            <w:r w:rsidR="00247250">
              <w:rPr>
                <w:noProof/>
                <w:webHidden/>
              </w:rPr>
              <w:t>8</w:t>
            </w:r>
            <w:r w:rsidR="00247250">
              <w:rPr>
                <w:noProof/>
                <w:webHidden/>
              </w:rPr>
              <w:fldChar w:fldCharType="end"/>
            </w:r>
          </w:hyperlink>
        </w:p>
        <w:p w14:paraId="1C45A610" w14:textId="5BD576D6" w:rsidR="00247250" w:rsidRDefault="00B107C1">
          <w:pPr>
            <w:pStyle w:val="TOC1"/>
            <w:tabs>
              <w:tab w:val="right" w:leader="dot" w:pos="9350"/>
            </w:tabs>
            <w:rPr>
              <w:rFonts w:cstheme="minorBidi"/>
              <w:b w:val="0"/>
              <w:bCs w:val="0"/>
              <w:caps w:val="0"/>
              <w:noProof/>
              <w:sz w:val="22"/>
              <w:szCs w:val="22"/>
              <w:lang w:bidi="he-IL"/>
            </w:rPr>
          </w:pPr>
          <w:hyperlink w:anchor="_Toc22161754" w:history="1">
            <w:r w:rsidR="00247250" w:rsidRPr="005A72A1">
              <w:rPr>
                <w:rStyle w:val="Hyperlink"/>
                <w:noProof/>
              </w:rPr>
              <w:t>LIST OF ABBREVIATIONS</w:t>
            </w:r>
            <w:r w:rsidR="00247250">
              <w:rPr>
                <w:noProof/>
                <w:webHidden/>
              </w:rPr>
              <w:tab/>
            </w:r>
            <w:r w:rsidR="00247250">
              <w:rPr>
                <w:noProof/>
                <w:webHidden/>
              </w:rPr>
              <w:fldChar w:fldCharType="begin"/>
            </w:r>
            <w:r w:rsidR="00247250">
              <w:rPr>
                <w:noProof/>
                <w:webHidden/>
              </w:rPr>
              <w:instrText xml:space="preserve"> PAGEREF _Toc22161754 \h </w:instrText>
            </w:r>
            <w:r w:rsidR="00247250">
              <w:rPr>
                <w:noProof/>
                <w:webHidden/>
              </w:rPr>
            </w:r>
            <w:r w:rsidR="00247250">
              <w:rPr>
                <w:noProof/>
                <w:webHidden/>
              </w:rPr>
              <w:fldChar w:fldCharType="separate"/>
            </w:r>
            <w:r w:rsidR="00247250">
              <w:rPr>
                <w:noProof/>
                <w:webHidden/>
              </w:rPr>
              <w:t>11</w:t>
            </w:r>
            <w:r w:rsidR="00247250">
              <w:rPr>
                <w:noProof/>
                <w:webHidden/>
              </w:rPr>
              <w:fldChar w:fldCharType="end"/>
            </w:r>
          </w:hyperlink>
        </w:p>
        <w:p w14:paraId="370064AB" w14:textId="54BA9C3F" w:rsidR="00247250" w:rsidRDefault="00B107C1">
          <w:pPr>
            <w:pStyle w:val="TOC1"/>
            <w:tabs>
              <w:tab w:val="left" w:pos="480"/>
              <w:tab w:val="right" w:leader="dot" w:pos="9350"/>
            </w:tabs>
            <w:rPr>
              <w:rFonts w:cstheme="minorBidi"/>
              <w:b w:val="0"/>
              <w:bCs w:val="0"/>
              <w:caps w:val="0"/>
              <w:noProof/>
              <w:sz w:val="22"/>
              <w:szCs w:val="22"/>
              <w:lang w:bidi="he-IL"/>
            </w:rPr>
          </w:pPr>
          <w:hyperlink w:anchor="_Toc22161755" w:history="1">
            <w:r w:rsidR="00247250" w:rsidRPr="005A72A1">
              <w:rPr>
                <w:rStyle w:val="Hyperlink"/>
                <w:noProof/>
              </w:rPr>
              <w:t>1</w:t>
            </w:r>
            <w:r w:rsidR="00247250">
              <w:rPr>
                <w:rFonts w:cstheme="minorBidi"/>
                <w:b w:val="0"/>
                <w:bCs w:val="0"/>
                <w:caps w:val="0"/>
                <w:noProof/>
                <w:sz w:val="22"/>
                <w:szCs w:val="22"/>
                <w:lang w:bidi="he-IL"/>
              </w:rPr>
              <w:tab/>
            </w:r>
            <w:r w:rsidR="00247250" w:rsidRPr="005A72A1">
              <w:rPr>
                <w:rStyle w:val="Hyperlink"/>
                <w:noProof/>
              </w:rPr>
              <w:t>INTRODUCTION</w:t>
            </w:r>
            <w:r w:rsidR="00247250">
              <w:rPr>
                <w:noProof/>
                <w:webHidden/>
              </w:rPr>
              <w:tab/>
            </w:r>
            <w:r w:rsidR="00247250">
              <w:rPr>
                <w:noProof/>
                <w:webHidden/>
              </w:rPr>
              <w:fldChar w:fldCharType="begin"/>
            </w:r>
            <w:r w:rsidR="00247250">
              <w:rPr>
                <w:noProof/>
                <w:webHidden/>
              </w:rPr>
              <w:instrText xml:space="preserve"> PAGEREF _Toc22161755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2522CF16" w14:textId="63F23ECF" w:rsidR="00247250" w:rsidRDefault="00B107C1">
          <w:pPr>
            <w:pStyle w:val="TOC2"/>
            <w:tabs>
              <w:tab w:val="left" w:pos="720"/>
              <w:tab w:val="right" w:leader="dot" w:pos="9350"/>
            </w:tabs>
            <w:rPr>
              <w:rFonts w:cstheme="minorBidi"/>
              <w:smallCaps w:val="0"/>
              <w:noProof/>
              <w:sz w:val="22"/>
              <w:szCs w:val="22"/>
              <w:lang w:bidi="he-IL"/>
            </w:rPr>
          </w:pPr>
          <w:hyperlink w:anchor="_Toc22161756" w:history="1">
            <w:r w:rsidR="00247250" w:rsidRPr="005A72A1">
              <w:rPr>
                <w:rStyle w:val="Hyperlink"/>
                <w:noProof/>
              </w:rPr>
              <w:t>1.1</w:t>
            </w:r>
            <w:r w:rsidR="00247250">
              <w:rPr>
                <w:rFonts w:cstheme="minorBidi"/>
                <w:smallCaps w:val="0"/>
                <w:noProof/>
                <w:sz w:val="22"/>
                <w:szCs w:val="22"/>
                <w:lang w:bidi="he-IL"/>
              </w:rPr>
              <w:tab/>
            </w:r>
            <w:r w:rsidR="00247250" w:rsidRPr="005A72A1">
              <w:rPr>
                <w:rStyle w:val="Hyperlink"/>
                <w:noProof/>
              </w:rPr>
              <w:t>Background and Significance</w:t>
            </w:r>
            <w:r w:rsidR="00247250">
              <w:rPr>
                <w:noProof/>
                <w:webHidden/>
              </w:rPr>
              <w:tab/>
            </w:r>
            <w:r w:rsidR="00247250">
              <w:rPr>
                <w:noProof/>
                <w:webHidden/>
              </w:rPr>
              <w:fldChar w:fldCharType="begin"/>
            </w:r>
            <w:r w:rsidR="00247250">
              <w:rPr>
                <w:noProof/>
                <w:webHidden/>
              </w:rPr>
              <w:instrText xml:space="preserve"> PAGEREF _Toc22161756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436F4619" w14:textId="2FDA507C" w:rsidR="00247250" w:rsidRDefault="00B107C1">
          <w:pPr>
            <w:pStyle w:val="TOC3"/>
            <w:tabs>
              <w:tab w:val="left" w:pos="1200"/>
              <w:tab w:val="right" w:leader="dot" w:pos="9350"/>
            </w:tabs>
            <w:rPr>
              <w:rFonts w:cstheme="minorBidi"/>
              <w:i w:val="0"/>
              <w:iCs w:val="0"/>
              <w:noProof/>
              <w:sz w:val="22"/>
              <w:szCs w:val="22"/>
              <w:lang w:bidi="he-IL"/>
            </w:rPr>
          </w:pPr>
          <w:hyperlink w:anchor="_Toc22161757" w:history="1">
            <w:r w:rsidR="00247250" w:rsidRPr="005A72A1">
              <w:rPr>
                <w:rStyle w:val="Hyperlink"/>
                <w:noProof/>
              </w:rPr>
              <w:t>1.1.1</w:t>
            </w:r>
            <w:r w:rsidR="00247250">
              <w:rPr>
                <w:rFonts w:cstheme="minorBidi"/>
                <w:i w:val="0"/>
                <w:iCs w:val="0"/>
                <w:noProof/>
                <w:sz w:val="22"/>
                <w:szCs w:val="22"/>
                <w:lang w:bidi="he-IL"/>
              </w:rPr>
              <w:tab/>
            </w:r>
            <w:r w:rsidR="00247250" w:rsidRPr="005A72A1">
              <w:rPr>
                <w:rStyle w:val="Hyperlink"/>
                <w:noProof/>
              </w:rPr>
              <w:t>Covalent Drugs.</w:t>
            </w:r>
            <w:r w:rsidR="00247250">
              <w:rPr>
                <w:noProof/>
                <w:webHidden/>
              </w:rPr>
              <w:tab/>
            </w:r>
            <w:r w:rsidR="00247250">
              <w:rPr>
                <w:noProof/>
                <w:webHidden/>
              </w:rPr>
              <w:fldChar w:fldCharType="begin"/>
            </w:r>
            <w:r w:rsidR="00247250">
              <w:rPr>
                <w:noProof/>
                <w:webHidden/>
              </w:rPr>
              <w:instrText xml:space="preserve"> PAGEREF _Toc22161757 \h </w:instrText>
            </w:r>
            <w:r w:rsidR="00247250">
              <w:rPr>
                <w:noProof/>
                <w:webHidden/>
              </w:rPr>
            </w:r>
            <w:r w:rsidR="00247250">
              <w:rPr>
                <w:noProof/>
                <w:webHidden/>
              </w:rPr>
              <w:fldChar w:fldCharType="separate"/>
            </w:r>
            <w:r w:rsidR="00247250">
              <w:rPr>
                <w:noProof/>
                <w:webHidden/>
              </w:rPr>
              <w:t>14</w:t>
            </w:r>
            <w:r w:rsidR="00247250">
              <w:rPr>
                <w:noProof/>
                <w:webHidden/>
              </w:rPr>
              <w:fldChar w:fldCharType="end"/>
            </w:r>
          </w:hyperlink>
        </w:p>
        <w:p w14:paraId="1EE11562" w14:textId="397DFDF5" w:rsidR="00247250" w:rsidRDefault="00B107C1">
          <w:pPr>
            <w:pStyle w:val="TOC3"/>
            <w:tabs>
              <w:tab w:val="left" w:pos="1200"/>
              <w:tab w:val="right" w:leader="dot" w:pos="9350"/>
            </w:tabs>
            <w:rPr>
              <w:rFonts w:cstheme="minorBidi"/>
              <w:i w:val="0"/>
              <w:iCs w:val="0"/>
              <w:noProof/>
              <w:sz w:val="22"/>
              <w:szCs w:val="22"/>
              <w:lang w:bidi="he-IL"/>
            </w:rPr>
          </w:pPr>
          <w:hyperlink w:anchor="_Toc22161758" w:history="1">
            <w:r w:rsidR="00247250" w:rsidRPr="005A72A1">
              <w:rPr>
                <w:rStyle w:val="Hyperlink"/>
                <w:noProof/>
              </w:rPr>
              <w:t>1.1.2</w:t>
            </w:r>
            <w:r w:rsidR="00247250">
              <w:rPr>
                <w:rFonts w:cstheme="minorBidi"/>
                <w:i w:val="0"/>
                <w:iCs w:val="0"/>
                <w:noProof/>
                <w:sz w:val="22"/>
                <w:szCs w:val="22"/>
                <w:lang w:bidi="he-IL"/>
              </w:rPr>
              <w:tab/>
            </w:r>
            <w:r w:rsidR="00247250" w:rsidRPr="005A72A1">
              <w:rPr>
                <w:rStyle w:val="Hyperlink"/>
                <w:noProof/>
              </w:rPr>
              <w:t>Residence Time and its Relationship to Pharmacological Effects.</w:t>
            </w:r>
            <w:r w:rsidR="00247250">
              <w:rPr>
                <w:noProof/>
                <w:webHidden/>
              </w:rPr>
              <w:tab/>
            </w:r>
            <w:r w:rsidR="00247250">
              <w:rPr>
                <w:noProof/>
                <w:webHidden/>
              </w:rPr>
              <w:fldChar w:fldCharType="begin"/>
            </w:r>
            <w:r w:rsidR="00247250">
              <w:rPr>
                <w:noProof/>
                <w:webHidden/>
              </w:rPr>
              <w:instrText xml:space="preserve"> PAGEREF _Toc22161758 \h </w:instrText>
            </w:r>
            <w:r w:rsidR="00247250">
              <w:rPr>
                <w:noProof/>
                <w:webHidden/>
              </w:rPr>
            </w:r>
            <w:r w:rsidR="00247250">
              <w:rPr>
                <w:noProof/>
                <w:webHidden/>
              </w:rPr>
              <w:fldChar w:fldCharType="separate"/>
            </w:r>
            <w:r w:rsidR="00247250">
              <w:rPr>
                <w:noProof/>
                <w:webHidden/>
              </w:rPr>
              <w:t>16</w:t>
            </w:r>
            <w:r w:rsidR="00247250">
              <w:rPr>
                <w:noProof/>
                <w:webHidden/>
              </w:rPr>
              <w:fldChar w:fldCharType="end"/>
            </w:r>
          </w:hyperlink>
        </w:p>
        <w:p w14:paraId="3BFE2472" w14:textId="28EA6189" w:rsidR="00247250" w:rsidRDefault="00B107C1">
          <w:pPr>
            <w:pStyle w:val="TOC3"/>
            <w:tabs>
              <w:tab w:val="left" w:pos="1200"/>
              <w:tab w:val="right" w:leader="dot" w:pos="9350"/>
            </w:tabs>
            <w:rPr>
              <w:rFonts w:cstheme="minorBidi"/>
              <w:i w:val="0"/>
              <w:iCs w:val="0"/>
              <w:noProof/>
              <w:sz w:val="22"/>
              <w:szCs w:val="22"/>
              <w:lang w:bidi="he-IL"/>
            </w:rPr>
          </w:pPr>
          <w:hyperlink w:anchor="_Toc22161759" w:history="1">
            <w:r w:rsidR="00247250" w:rsidRPr="005A72A1">
              <w:rPr>
                <w:rStyle w:val="Hyperlink"/>
                <w:noProof/>
              </w:rPr>
              <w:t>1.1.3</w:t>
            </w:r>
            <w:r w:rsidR="00247250">
              <w:rPr>
                <w:rFonts w:cstheme="minorBidi"/>
                <w:i w:val="0"/>
                <w:iCs w:val="0"/>
                <w:noProof/>
                <w:sz w:val="22"/>
                <w:szCs w:val="22"/>
                <w:lang w:bidi="he-IL"/>
              </w:rPr>
              <w:tab/>
            </w:r>
            <w:r w:rsidR="00247250" w:rsidRPr="005A72A1">
              <w:rPr>
                <w:rStyle w:val="Hyperlink"/>
                <w:noProof/>
              </w:rPr>
              <w:t>Discovery of Reversible Covalent Inhibitors of Bruton’s Tyrosine Kinase.</w:t>
            </w:r>
            <w:r w:rsidR="00247250">
              <w:rPr>
                <w:noProof/>
                <w:webHidden/>
              </w:rPr>
              <w:tab/>
            </w:r>
            <w:r w:rsidR="00247250">
              <w:rPr>
                <w:noProof/>
                <w:webHidden/>
              </w:rPr>
              <w:fldChar w:fldCharType="begin"/>
            </w:r>
            <w:r w:rsidR="00247250">
              <w:rPr>
                <w:noProof/>
                <w:webHidden/>
              </w:rPr>
              <w:instrText xml:space="preserve"> PAGEREF _Toc22161759 \h </w:instrText>
            </w:r>
            <w:r w:rsidR="00247250">
              <w:rPr>
                <w:noProof/>
                <w:webHidden/>
              </w:rPr>
            </w:r>
            <w:r w:rsidR="00247250">
              <w:rPr>
                <w:noProof/>
                <w:webHidden/>
              </w:rPr>
              <w:fldChar w:fldCharType="separate"/>
            </w:r>
            <w:r w:rsidR="00247250">
              <w:rPr>
                <w:noProof/>
                <w:webHidden/>
              </w:rPr>
              <w:t>17</w:t>
            </w:r>
            <w:r w:rsidR="00247250">
              <w:rPr>
                <w:noProof/>
                <w:webHidden/>
              </w:rPr>
              <w:fldChar w:fldCharType="end"/>
            </w:r>
          </w:hyperlink>
        </w:p>
        <w:p w14:paraId="1FC90D12" w14:textId="3960E562" w:rsidR="00247250" w:rsidRDefault="00B107C1">
          <w:pPr>
            <w:pStyle w:val="TOC3"/>
            <w:tabs>
              <w:tab w:val="left" w:pos="1200"/>
              <w:tab w:val="right" w:leader="dot" w:pos="9350"/>
            </w:tabs>
            <w:rPr>
              <w:rFonts w:cstheme="minorBidi"/>
              <w:i w:val="0"/>
              <w:iCs w:val="0"/>
              <w:noProof/>
              <w:sz w:val="22"/>
              <w:szCs w:val="22"/>
              <w:lang w:bidi="he-IL"/>
            </w:rPr>
          </w:pPr>
          <w:hyperlink w:anchor="_Toc22161760" w:history="1">
            <w:r w:rsidR="00247250" w:rsidRPr="005A72A1">
              <w:rPr>
                <w:rStyle w:val="Hyperlink"/>
                <w:noProof/>
              </w:rPr>
              <w:t>1.1.4</w:t>
            </w:r>
            <w:r w:rsidR="00247250">
              <w:rPr>
                <w:rFonts w:cstheme="minorBidi"/>
                <w:i w:val="0"/>
                <w:iCs w:val="0"/>
                <w:noProof/>
                <w:sz w:val="22"/>
                <w:szCs w:val="22"/>
                <w:lang w:bidi="he-IL"/>
              </w:rPr>
              <w:tab/>
            </w:r>
            <w:r w:rsidR="00247250" w:rsidRPr="005A72A1">
              <w:rPr>
                <w:rStyle w:val="Hyperlink"/>
                <w:noProof/>
              </w:rPr>
              <w:t>Questions Emerging from Previous Work.</w:t>
            </w:r>
            <w:r w:rsidR="00247250">
              <w:rPr>
                <w:noProof/>
                <w:webHidden/>
              </w:rPr>
              <w:tab/>
            </w:r>
            <w:r w:rsidR="00247250">
              <w:rPr>
                <w:noProof/>
                <w:webHidden/>
              </w:rPr>
              <w:fldChar w:fldCharType="begin"/>
            </w:r>
            <w:r w:rsidR="00247250">
              <w:rPr>
                <w:noProof/>
                <w:webHidden/>
              </w:rPr>
              <w:instrText xml:space="preserve"> PAGEREF _Toc22161760 \h </w:instrText>
            </w:r>
            <w:r w:rsidR="00247250">
              <w:rPr>
                <w:noProof/>
                <w:webHidden/>
              </w:rPr>
            </w:r>
            <w:r w:rsidR="00247250">
              <w:rPr>
                <w:noProof/>
                <w:webHidden/>
              </w:rPr>
              <w:fldChar w:fldCharType="separate"/>
            </w:r>
            <w:r w:rsidR="00247250">
              <w:rPr>
                <w:noProof/>
                <w:webHidden/>
              </w:rPr>
              <w:t>21</w:t>
            </w:r>
            <w:r w:rsidR="00247250">
              <w:rPr>
                <w:noProof/>
                <w:webHidden/>
              </w:rPr>
              <w:fldChar w:fldCharType="end"/>
            </w:r>
          </w:hyperlink>
        </w:p>
        <w:p w14:paraId="7F073557" w14:textId="13A6E3C6" w:rsidR="00247250" w:rsidRDefault="00B107C1">
          <w:pPr>
            <w:pStyle w:val="TOC3"/>
            <w:tabs>
              <w:tab w:val="left" w:pos="1200"/>
              <w:tab w:val="right" w:leader="dot" w:pos="9350"/>
            </w:tabs>
            <w:rPr>
              <w:rFonts w:cstheme="minorBidi"/>
              <w:i w:val="0"/>
              <w:iCs w:val="0"/>
              <w:noProof/>
              <w:sz w:val="22"/>
              <w:szCs w:val="22"/>
              <w:lang w:bidi="he-IL"/>
            </w:rPr>
          </w:pPr>
          <w:hyperlink w:anchor="_Toc22161761" w:history="1">
            <w:r w:rsidR="00247250" w:rsidRPr="005A72A1">
              <w:rPr>
                <w:rStyle w:val="Hyperlink"/>
                <w:noProof/>
              </w:rPr>
              <w:t>1.1.5</w:t>
            </w:r>
            <w:r w:rsidR="00247250">
              <w:rPr>
                <w:rFonts w:cstheme="minorBidi"/>
                <w:i w:val="0"/>
                <w:iCs w:val="0"/>
                <w:noProof/>
                <w:sz w:val="22"/>
                <w:szCs w:val="22"/>
                <w:lang w:bidi="he-IL"/>
              </w:rPr>
              <w:tab/>
            </w:r>
            <w:r w:rsidR="00247250" w:rsidRPr="005A72A1">
              <w:rPr>
                <w:rStyle w:val="Hyperlink"/>
                <w:noProof/>
              </w:rPr>
              <w:t>Previous Computational Studies of BTK.</w:t>
            </w:r>
            <w:r w:rsidR="00247250">
              <w:rPr>
                <w:noProof/>
                <w:webHidden/>
              </w:rPr>
              <w:tab/>
            </w:r>
            <w:r w:rsidR="00247250">
              <w:rPr>
                <w:noProof/>
                <w:webHidden/>
              </w:rPr>
              <w:fldChar w:fldCharType="begin"/>
            </w:r>
            <w:r w:rsidR="00247250">
              <w:rPr>
                <w:noProof/>
                <w:webHidden/>
              </w:rPr>
              <w:instrText xml:space="preserve"> PAGEREF _Toc22161761 \h </w:instrText>
            </w:r>
            <w:r w:rsidR="00247250">
              <w:rPr>
                <w:noProof/>
                <w:webHidden/>
              </w:rPr>
            </w:r>
            <w:r w:rsidR="00247250">
              <w:rPr>
                <w:noProof/>
                <w:webHidden/>
              </w:rPr>
              <w:fldChar w:fldCharType="separate"/>
            </w:r>
            <w:r w:rsidR="00247250">
              <w:rPr>
                <w:noProof/>
                <w:webHidden/>
              </w:rPr>
              <w:t>23</w:t>
            </w:r>
            <w:r w:rsidR="00247250">
              <w:rPr>
                <w:noProof/>
                <w:webHidden/>
              </w:rPr>
              <w:fldChar w:fldCharType="end"/>
            </w:r>
          </w:hyperlink>
        </w:p>
        <w:p w14:paraId="52964796" w14:textId="08AD321A" w:rsidR="00247250" w:rsidRDefault="00B107C1">
          <w:pPr>
            <w:pStyle w:val="TOC2"/>
            <w:tabs>
              <w:tab w:val="left" w:pos="720"/>
              <w:tab w:val="right" w:leader="dot" w:pos="9350"/>
            </w:tabs>
            <w:rPr>
              <w:rFonts w:cstheme="minorBidi"/>
              <w:smallCaps w:val="0"/>
              <w:noProof/>
              <w:sz w:val="22"/>
              <w:szCs w:val="22"/>
              <w:lang w:bidi="he-IL"/>
            </w:rPr>
          </w:pPr>
          <w:hyperlink w:anchor="_Toc22161762" w:history="1">
            <w:r w:rsidR="00247250" w:rsidRPr="005A72A1">
              <w:rPr>
                <w:rStyle w:val="Hyperlink"/>
                <w:noProof/>
              </w:rPr>
              <w:t>1.2</w:t>
            </w:r>
            <w:r w:rsidR="00247250">
              <w:rPr>
                <w:rFonts w:cstheme="minorBidi"/>
                <w:smallCaps w:val="0"/>
                <w:noProof/>
                <w:sz w:val="22"/>
                <w:szCs w:val="22"/>
                <w:lang w:bidi="he-IL"/>
              </w:rPr>
              <w:tab/>
            </w:r>
            <w:r w:rsidR="00247250" w:rsidRPr="005A72A1">
              <w:rPr>
                <w:rStyle w:val="Hyperlink"/>
                <w:noProof/>
              </w:rPr>
              <w:t>Objectives</w:t>
            </w:r>
            <w:r w:rsidR="00247250">
              <w:rPr>
                <w:noProof/>
                <w:webHidden/>
              </w:rPr>
              <w:tab/>
            </w:r>
            <w:r w:rsidR="00247250">
              <w:rPr>
                <w:noProof/>
                <w:webHidden/>
              </w:rPr>
              <w:fldChar w:fldCharType="begin"/>
            </w:r>
            <w:r w:rsidR="00247250">
              <w:rPr>
                <w:noProof/>
                <w:webHidden/>
              </w:rPr>
              <w:instrText xml:space="preserve"> PAGEREF _Toc22161762 \h </w:instrText>
            </w:r>
            <w:r w:rsidR="00247250">
              <w:rPr>
                <w:noProof/>
                <w:webHidden/>
              </w:rPr>
            </w:r>
            <w:r w:rsidR="00247250">
              <w:rPr>
                <w:noProof/>
                <w:webHidden/>
              </w:rPr>
              <w:fldChar w:fldCharType="separate"/>
            </w:r>
            <w:r w:rsidR="00247250">
              <w:rPr>
                <w:noProof/>
                <w:webHidden/>
              </w:rPr>
              <w:t>24</w:t>
            </w:r>
            <w:r w:rsidR="00247250">
              <w:rPr>
                <w:noProof/>
                <w:webHidden/>
              </w:rPr>
              <w:fldChar w:fldCharType="end"/>
            </w:r>
          </w:hyperlink>
        </w:p>
        <w:p w14:paraId="6A451E6E" w14:textId="3F4DD340" w:rsidR="00247250" w:rsidRDefault="00B107C1">
          <w:pPr>
            <w:pStyle w:val="TOC1"/>
            <w:tabs>
              <w:tab w:val="left" w:pos="480"/>
              <w:tab w:val="right" w:leader="dot" w:pos="9350"/>
            </w:tabs>
            <w:rPr>
              <w:rFonts w:cstheme="minorBidi"/>
              <w:b w:val="0"/>
              <w:bCs w:val="0"/>
              <w:caps w:val="0"/>
              <w:noProof/>
              <w:sz w:val="22"/>
              <w:szCs w:val="22"/>
              <w:lang w:bidi="he-IL"/>
            </w:rPr>
          </w:pPr>
          <w:hyperlink w:anchor="_Toc22161763" w:history="1">
            <w:r w:rsidR="00247250" w:rsidRPr="005A72A1">
              <w:rPr>
                <w:rStyle w:val="Hyperlink"/>
                <w:noProof/>
              </w:rPr>
              <w:t>2</w:t>
            </w:r>
            <w:r w:rsidR="00247250">
              <w:rPr>
                <w:rFonts w:cstheme="minorBidi"/>
                <w:b w:val="0"/>
                <w:bCs w:val="0"/>
                <w:caps w:val="0"/>
                <w:noProof/>
                <w:sz w:val="22"/>
                <w:szCs w:val="22"/>
                <w:lang w:bidi="he-IL"/>
              </w:rPr>
              <w:tab/>
            </w:r>
            <w:r w:rsidR="00247250" w:rsidRPr="005A72A1">
              <w:rPr>
                <w:rStyle w:val="Hyperlink"/>
                <w:noProof/>
              </w:rPr>
              <w:t>QUANTUM CHEMICAL CHARACTERISATION OF THE INTRINSIC REACTIVITIES OF COVALENT INHIBITORS.</w:t>
            </w:r>
            <w:r w:rsidR="00247250">
              <w:rPr>
                <w:noProof/>
                <w:webHidden/>
              </w:rPr>
              <w:tab/>
            </w:r>
            <w:r w:rsidR="00247250">
              <w:rPr>
                <w:noProof/>
                <w:webHidden/>
              </w:rPr>
              <w:fldChar w:fldCharType="begin"/>
            </w:r>
            <w:r w:rsidR="00247250">
              <w:rPr>
                <w:noProof/>
                <w:webHidden/>
              </w:rPr>
              <w:instrText xml:space="preserve"> PAGEREF _Toc22161763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78AD5319" w14:textId="566821CD" w:rsidR="00247250" w:rsidRDefault="00B107C1">
          <w:pPr>
            <w:pStyle w:val="TOC2"/>
            <w:tabs>
              <w:tab w:val="left" w:pos="720"/>
              <w:tab w:val="right" w:leader="dot" w:pos="9350"/>
            </w:tabs>
            <w:rPr>
              <w:rFonts w:cstheme="minorBidi"/>
              <w:smallCaps w:val="0"/>
              <w:noProof/>
              <w:sz w:val="22"/>
              <w:szCs w:val="22"/>
              <w:lang w:bidi="he-IL"/>
            </w:rPr>
          </w:pPr>
          <w:hyperlink w:anchor="_Toc22161764" w:history="1">
            <w:r w:rsidR="00247250" w:rsidRPr="005A72A1">
              <w:rPr>
                <w:rStyle w:val="Hyperlink"/>
                <w:noProof/>
              </w:rPr>
              <w:t>2.1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_Toc22161764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2C59F0ED" w14:textId="00D2AC09" w:rsidR="00247250" w:rsidRDefault="00B107C1">
          <w:pPr>
            <w:pStyle w:val="TOC3"/>
            <w:tabs>
              <w:tab w:val="left" w:pos="1200"/>
              <w:tab w:val="right" w:leader="dot" w:pos="9350"/>
            </w:tabs>
            <w:rPr>
              <w:rFonts w:cstheme="minorBidi"/>
              <w:i w:val="0"/>
              <w:iCs w:val="0"/>
              <w:noProof/>
              <w:sz w:val="22"/>
              <w:szCs w:val="22"/>
              <w:lang w:bidi="he-IL"/>
            </w:rPr>
          </w:pPr>
          <w:hyperlink w:anchor="_Toc22161765" w:history="1">
            <w:r w:rsidR="00247250" w:rsidRPr="005A72A1">
              <w:rPr>
                <w:rStyle w:val="Hyperlink"/>
                <w:noProof/>
              </w:rPr>
              <w:t>2.1.1</w:t>
            </w:r>
            <w:r w:rsidR="00247250">
              <w:rPr>
                <w:rFonts w:cstheme="minorBidi"/>
                <w:i w:val="0"/>
                <w:iCs w:val="0"/>
                <w:noProof/>
                <w:sz w:val="22"/>
                <w:szCs w:val="22"/>
                <w:lang w:bidi="he-IL"/>
              </w:rPr>
              <w:tab/>
            </w:r>
            <w:r w:rsidR="00247250" w:rsidRPr="005A72A1">
              <w:rPr>
                <w:rStyle w:val="Hyperlink"/>
                <w:noProof/>
              </w:rPr>
              <w:t>Choice of Michael Acceptors</w:t>
            </w:r>
            <w:r w:rsidR="00247250">
              <w:rPr>
                <w:noProof/>
                <w:webHidden/>
              </w:rPr>
              <w:tab/>
            </w:r>
            <w:r w:rsidR="00247250">
              <w:rPr>
                <w:noProof/>
                <w:webHidden/>
              </w:rPr>
              <w:fldChar w:fldCharType="begin"/>
            </w:r>
            <w:r w:rsidR="00247250">
              <w:rPr>
                <w:noProof/>
                <w:webHidden/>
              </w:rPr>
              <w:instrText xml:space="preserve"> PAGEREF _Toc22161765 \h </w:instrText>
            </w:r>
            <w:r w:rsidR="00247250">
              <w:rPr>
                <w:noProof/>
                <w:webHidden/>
              </w:rPr>
            </w:r>
            <w:r w:rsidR="00247250">
              <w:rPr>
                <w:noProof/>
                <w:webHidden/>
              </w:rPr>
              <w:fldChar w:fldCharType="separate"/>
            </w:r>
            <w:r w:rsidR="00247250">
              <w:rPr>
                <w:noProof/>
                <w:webHidden/>
              </w:rPr>
              <w:t>25</w:t>
            </w:r>
            <w:r w:rsidR="00247250">
              <w:rPr>
                <w:noProof/>
                <w:webHidden/>
              </w:rPr>
              <w:fldChar w:fldCharType="end"/>
            </w:r>
          </w:hyperlink>
        </w:p>
        <w:p w14:paraId="117C7DE8" w14:textId="21BCB3CA" w:rsidR="00247250" w:rsidRDefault="00B107C1">
          <w:pPr>
            <w:pStyle w:val="TOC3"/>
            <w:tabs>
              <w:tab w:val="left" w:pos="1200"/>
              <w:tab w:val="right" w:leader="dot" w:pos="9350"/>
            </w:tabs>
            <w:rPr>
              <w:rFonts w:cstheme="minorBidi"/>
              <w:i w:val="0"/>
              <w:iCs w:val="0"/>
              <w:noProof/>
              <w:sz w:val="22"/>
              <w:szCs w:val="22"/>
              <w:lang w:bidi="he-IL"/>
            </w:rPr>
          </w:pPr>
          <w:hyperlink w:anchor="_Toc22161766" w:history="1">
            <w:r w:rsidR="00247250" w:rsidRPr="005A72A1">
              <w:rPr>
                <w:rStyle w:val="Hyperlink"/>
                <w:noProof/>
              </w:rPr>
              <w:t>2.1.2</w:t>
            </w:r>
            <w:r w:rsidR="00247250">
              <w:rPr>
                <w:rFonts w:cstheme="minorBidi"/>
                <w:i w:val="0"/>
                <w:iCs w:val="0"/>
                <w:noProof/>
                <w:sz w:val="22"/>
                <w:szCs w:val="22"/>
                <w:lang w:bidi="he-IL"/>
              </w:rPr>
              <w:tab/>
            </w:r>
            <w:r w:rsidR="00247250" w:rsidRPr="005A72A1">
              <w:rPr>
                <w:rStyle w:val="Hyperlink"/>
                <w:noProof/>
              </w:rPr>
              <w:t>Properties of Interest</w:t>
            </w:r>
            <w:r w:rsidR="00247250">
              <w:rPr>
                <w:noProof/>
                <w:webHidden/>
              </w:rPr>
              <w:tab/>
            </w:r>
            <w:r w:rsidR="00247250">
              <w:rPr>
                <w:noProof/>
                <w:webHidden/>
              </w:rPr>
              <w:fldChar w:fldCharType="begin"/>
            </w:r>
            <w:r w:rsidR="00247250">
              <w:rPr>
                <w:noProof/>
                <w:webHidden/>
              </w:rPr>
              <w:instrText xml:space="preserve"> PAGEREF _Toc22161766 \h </w:instrText>
            </w:r>
            <w:r w:rsidR="00247250">
              <w:rPr>
                <w:noProof/>
                <w:webHidden/>
              </w:rPr>
            </w:r>
            <w:r w:rsidR="00247250">
              <w:rPr>
                <w:noProof/>
                <w:webHidden/>
              </w:rPr>
              <w:fldChar w:fldCharType="separate"/>
            </w:r>
            <w:r w:rsidR="00247250">
              <w:rPr>
                <w:noProof/>
                <w:webHidden/>
              </w:rPr>
              <w:t>26</w:t>
            </w:r>
            <w:r w:rsidR="00247250">
              <w:rPr>
                <w:noProof/>
                <w:webHidden/>
              </w:rPr>
              <w:fldChar w:fldCharType="end"/>
            </w:r>
          </w:hyperlink>
        </w:p>
        <w:p w14:paraId="6FF6DD88" w14:textId="42B2237B" w:rsidR="00247250" w:rsidRDefault="00B107C1">
          <w:pPr>
            <w:pStyle w:val="TOC3"/>
            <w:tabs>
              <w:tab w:val="left" w:pos="1200"/>
              <w:tab w:val="right" w:leader="dot" w:pos="9350"/>
            </w:tabs>
            <w:rPr>
              <w:rFonts w:cstheme="minorBidi"/>
              <w:i w:val="0"/>
              <w:iCs w:val="0"/>
              <w:noProof/>
              <w:sz w:val="22"/>
              <w:szCs w:val="22"/>
              <w:lang w:bidi="he-IL"/>
            </w:rPr>
          </w:pPr>
          <w:hyperlink w:anchor="_Toc22161767" w:history="1">
            <w:r w:rsidR="00247250" w:rsidRPr="005A72A1">
              <w:rPr>
                <w:rStyle w:val="Hyperlink"/>
                <w:noProof/>
              </w:rPr>
              <w:t>2.1.3</w:t>
            </w:r>
            <w:r w:rsidR="00247250">
              <w:rPr>
                <w:rFonts w:cstheme="minorBidi"/>
                <w:i w:val="0"/>
                <w:iCs w:val="0"/>
                <w:noProof/>
                <w:sz w:val="22"/>
                <w:szCs w:val="22"/>
                <w:lang w:bidi="he-IL"/>
              </w:rPr>
              <w:tab/>
            </w:r>
            <w:r w:rsidR="00247250" w:rsidRPr="005A72A1">
              <w:rPr>
                <w:rStyle w:val="Hyperlink"/>
                <w:noProof/>
              </w:rPr>
              <w:t>Conformational Sampling</w:t>
            </w:r>
            <w:r w:rsidR="00247250">
              <w:rPr>
                <w:noProof/>
                <w:webHidden/>
              </w:rPr>
              <w:tab/>
            </w:r>
            <w:r w:rsidR="00247250">
              <w:rPr>
                <w:noProof/>
                <w:webHidden/>
              </w:rPr>
              <w:fldChar w:fldCharType="begin"/>
            </w:r>
            <w:r w:rsidR="00247250">
              <w:rPr>
                <w:noProof/>
                <w:webHidden/>
              </w:rPr>
              <w:instrText xml:space="preserve"> PAGEREF _Toc22161767 \h </w:instrText>
            </w:r>
            <w:r w:rsidR="00247250">
              <w:rPr>
                <w:noProof/>
                <w:webHidden/>
              </w:rPr>
            </w:r>
            <w:r w:rsidR="00247250">
              <w:rPr>
                <w:noProof/>
                <w:webHidden/>
              </w:rPr>
              <w:fldChar w:fldCharType="separate"/>
            </w:r>
            <w:r w:rsidR="00247250">
              <w:rPr>
                <w:noProof/>
                <w:webHidden/>
              </w:rPr>
              <w:t>27</w:t>
            </w:r>
            <w:r w:rsidR="00247250">
              <w:rPr>
                <w:noProof/>
                <w:webHidden/>
              </w:rPr>
              <w:fldChar w:fldCharType="end"/>
            </w:r>
          </w:hyperlink>
        </w:p>
        <w:p w14:paraId="6C9DA9B5" w14:textId="681356B8" w:rsidR="00247250" w:rsidRDefault="00B107C1">
          <w:pPr>
            <w:pStyle w:val="TOC3"/>
            <w:tabs>
              <w:tab w:val="left" w:pos="1200"/>
              <w:tab w:val="right" w:leader="dot" w:pos="9350"/>
            </w:tabs>
            <w:rPr>
              <w:rFonts w:cstheme="minorBidi"/>
              <w:i w:val="0"/>
              <w:iCs w:val="0"/>
              <w:noProof/>
              <w:sz w:val="22"/>
              <w:szCs w:val="22"/>
              <w:lang w:bidi="he-IL"/>
            </w:rPr>
          </w:pPr>
          <w:hyperlink w:anchor="_Toc22161768" w:history="1">
            <w:r w:rsidR="00247250" w:rsidRPr="005A72A1">
              <w:rPr>
                <w:rStyle w:val="Hyperlink"/>
                <w:noProof/>
              </w:rPr>
              <w:t>2.1.4</w:t>
            </w:r>
            <w:r w:rsidR="00247250">
              <w:rPr>
                <w:rFonts w:cstheme="minorBidi"/>
                <w:i w:val="0"/>
                <w:iCs w:val="0"/>
                <w:noProof/>
                <w:sz w:val="22"/>
                <w:szCs w:val="22"/>
                <w:lang w:bidi="he-IL"/>
              </w:rPr>
              <w:tab/>
            </w:r>
            <w:r w:rsidR="00247250" w:rsidRPr="005A72A1">
              <w:rPr>
                <w:rStyle w:val="Hyperlink"/>
                <w:noProof/>
              </w:rPr>
              <w:t>Factors Influencing Choice of QM Methods</w:t>
            </w:r>
            <w:r w:rsidR="00247250">
              <w:rPr>
                <w:noProof/>
                <w:webHidden/>
              </w:rPr>
              <w:tab/>
            </w:r>
            <w:r w:rsidR="00247250">
              <w:rPr>
                <w:noProof/>
                <w:webHidden/>
              </w:rPr>
              <w:fldChar w:fldCharType="begin"/>
            </w:r>
            <w:r w:rsidR="00247250">
              <w:rPr>
                <w:noProof/>
                <w:webHidden/>
              </w:rPr>
              <w:instrText xml:space="preserve"> PAGEREF _Toc22161768 \h </w:instrText>
            </w:r>
            <w:r w:rsidR="00247250">
              <w:rPr>
                <w:noProof/>
                <w:webHidden/>
              </w:rPr>
            </w:r>
            <w:r w:rsidR="00247250">
              <w:rPr>
                <w:noProof/>
                <w:webHidden/>
              </w:rPr>
              <w:fldChar w:fldCharType="separate"/>
            </w:r>
            <w:r w:rsidR="00247250">
              <w:rPr>
                <w:noProof/>
                <w:webHidden/>
              </w:rPr>
              <w:t>28</w:t>
            </w:r>
            <w:r w:rsidR="00247250">
              <w:rPr>
                <w:noProof/>
                <w:webHidden/>
              </w:rPr>
              <w:fldChar w:fldCharType="end"/>
            </w:r>
          </w:hyperlink>
        </w:p>
        <w:p w14:paraId="778475F8" w14:textId="00B497AB" w:rsidR="00247250" w:rsidRDefault="00B107C1">
          <w:pPr>
            <w:pStyle w:val="TOC3"/>
            <w:tabs>
              <w:tab w:val="left" w:pos="1200"/>
              <w:tab w:val="right" w:leader="dot" w:pos="9350"/>
            </w:tabs>
            <w:rPr>
              <w:rFonts w:cstheme="minorBidi"/>
              <w:i w:val="0"/>
              <w:iCs w:val="0"/>
              <w:noProof/>
              <w:sz w:val="22"/>
              <w:szCs w:val="22"/>
              <w:lang w:bidi="he-IL"/>
            </w:rPr>
          </w:pPr>
          <w:hyperlink w:anchor="_Toc22161769" w:history="1">
            <w:r w:rsidR="00247250" w:rsidRPr="005A72A1">
              <w:rPr>
                <w:rStyle w:val="Hyperlink"/>
                <w:noProof/>
              </w:rPr>
              <w:t>2.1.5</w:t>
            </w:r>
            <w:r w:rsidR="00247250">
              <w:rPr>
                <w:rFonts w:cstheme="minorBidi"/>
                <w:i w:val="0"/>
                <w:iCs w:val="0"/>
                <w:noProof/>
                <w:sz w:val="22"/>
                <w:szCs w:val="22"/>
                <w:lang w:bidi="he-IL"/>
              </w:rPr>
              <w:tab/>
            </w:r>
            <w:r w:rsidR="00247250" w:rsidRPr="005A72A1">
              <w:rPr>
                <w:rStyle w:val="Hyperlink"/>
                <w:noProof/>
              </w:rPr>
              <w:t>Calculation of Gibbs Free Energy</w:t>
            </w:r>
            <w:r w:rsidR="00247250">
              <w:rPr>
                <w:noProof/>
                <w:webHidden/>
              </w:rPr>
              <w:tab/>
            </w:r>
            <w:r w:rsidR="00247250">
              <w:rPr>
                <w:noProof/>
                <w:webHidden/>
              </w:rPr>
              <w:fldChar w:fldCharType="begin"/>
            </w:r>
            <w:r w:rsidR="00247250">
              <w:rPr>
                <w:noProof/>
                <w:webHidden/>
              </w:rPr>
              <w:instrText xml:space="preserve"> PAGEREF _Toc22161769 \h </w:instrText>
            </w:r>
            <w:r w:rsidR="00247250">
              <w:rPr>
                <w:noProof/>
                <w:webHidden/>
              </w:rPr>
            </w:r>
            <w:r w:rsidR="00247250">
              <w:rPr>
                <w:noProof/>
                <w:webHidden/>
              </w:rPr>
              <w:fldChar w:fldCharType="separate"/>
            </w:r>
            <w:r w:rsidR="00247250">
              <w:rPr>
                <w:noProof/>
                <w:webHidden/>
              </w:rPr>
              <w:t>29</w:t>
            </w:r>
            <w:r w:rsidR="00247250">
              <w:rPr>
                <w:noProof/>
                <w:webHidden/>
              </w:rPr>
              <w:fldChar w:fldCharType="end"/>
            </w:r>
          </w:hyperlink>
        </w:p>
        <w:p w14:paraId="2FAE969E" w14:textId="08E1BF8A" w:rsidR="00247250" w:rsidRDefault="00B107C1">
          <w:pPr>
            <w:pStyle w:val="TOC2"/>
            <w:tabs>
              <w:tab w:val="left" w:pos="720"/>
              <w:tab w:val="right" w:leader="dot" w:pos="9350"/>
            </w:tabs>
            <w:rPr>
              <w:rFonts w:cstheme="minorBidi"/>
              <w:smallCaps w:val="0"/>
              <w:noProof/>
              <w:sz w:val="22"/>
              <w:szCs w:val="22"/>
              <w:lang w:bidi="he-IL"/>
            </w:rPr>
          </w:pPr>
          <w:hyperlink w:anchor="_Toc22161770" w:history="1">
            <w:r w:rsidR="00247250" w:rsidRPr="005A72A1">
              <w:rPr>
                <w:rStyle w:val="Hyperlink"/>
                <w:noProof/>
              </w:rPr>
              <w:t>2.2</w:t>
            </w:r>
            <w:r w:rsidR="00247250">
              <w:rPr>
                <w:rFonts w:cstheme="minorBidi"/>
                <w:smallCaps w:val="0"/>
                <w:noProof/>
                <w:sz w:val="22"/>
                <w:szCs w:val="22"/>
                <w:lang w:bidi="he-IL"/>
              </w:rPr>
              <w:tab/>
            </w:r>
            <w:r w:rsidR="00247250" w:rsidRPr="005A72A1">
              <w:rPr>
                <w:rStyle w:val="Hyperlink"/>
                <w:noProof/>
              </w:rPr>
              <w:t>Results and Discussion</w:t>
            </w:r>
            <w:r w:rsidR="00247250">
              <w:rPr>
                <w:noProof/>
                <w:webHidden/>
              </w:rPr>
              <w:tab/>
            </w:r>
            <w:r w:rsidR="00247250">
              <w:rPr>
                <w:noProof/>
                <w:webHidden/>
              </w:rPr>
              <w:fldChar w:fldCharType="begin"/>
            </w:r>
            <w:r w:rsidR="00247250">
              <w:rPr>
                <w:noProof/>
                <w:webHidden/>
              </w:rPr>
              <w:instrText xml:space="preserve"> PAGEREF _Toc22161770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57D4F80D" w14:textId="475E64B5" w:rsidR="00247250" w:rsidRDefault="00B107C1">
          <w:pPr>
            <w:pStyle w:val="TOC3"/>
            <w:tabs>
              <w:tab w:val="left" w:pos="1200"/>
              <w:tab w:val="right" w:leader="dot" w:pos="9350"/>
            </w:tabs>
            <w:rPr>
              <w:rFonts w:cstheme="minorBidi"/>
              <w:i w:val="0"/>
              <w:iCs w:val="0"/>
              <w:noProof/>
              <w:sz w:val="22"/>
              <w:szCs w:val="22"/>
              <w:lang w:bidi="he-IL"/>
            </w:rPr>
          </w:pPr>
          <w:hyperlink w:anchor="_Toc22161771" w:history="1">
            <w:r w:rsidR="00247250" w:rsidRPr="005A72A1">
              <w:rPr>
                <w:rStyle w:val="Hyperlink"/>
                <w:noProof/>
              </w:rPr>
              <w:t>2.2.1</w:t>
            </w:r>
            <w:r w:rsidR="00247250">
              <w:rPr>
                <w:rFonts w:cstheme="minorBidi"/>
                <w:i w:val="0"/>
                <w:iCs w:val="0"/>
                <w:noProof/>
                <w:sz w:val="22"/>
                <w:szCs w:val="22"/>
                <w:lang w:bidi="he-IL"/>
              </w:rPr>
              <w:tab/>
            </w:r>
            <w:r w:rsidR="00247250" w:rsidRPr="005A72A1">
              <w:rPr>
                <w:rStyle w:val="Hyperlink"/>
                <w:noProof/>
              </w:rPr>
              <w:t>Conformational Analysis of Critical Point Species along the Reaction Coordinates</w:t>
            </w:r>
            <w:r w:rsidR="00247250">
              <w:rPr>
                <w:noProof/>
                <w:webHidden/>
              </w:rPr>
              <w:tab/>
            </w:r>
            <w:r w:rsidR="00247250">
              <w:rPr>
                <w:noProof/>
                <w:webHidden/>
              </w:rPr>
              <w:fldChar w:fldCharType="begin"/>
            </w:r>
            <w:r w:rsidR="00247250">
              <w:rPr>
                <w:noProof/>
                <w:webHidden/>
              </w:rPr>
              <w:instrText xml:space="preserve"> PAGEREF _Toc22161771 \h </w:instrText>
            </w:r>
            <w:r w:rsidR="00247250">
              <w:rPr>
                <w:noProof/>
                <w:webHidden/>
              </w:rPr>
            </w:r>
            <w:r w:rsidR="00247250">
              <w:rPr>
                <w:noProof/>
                <w:webHidden/>
              </w:rPr>
              <w:fldChar w:fldCharType="separate"/>
            </w:r>
            <w:r w:rsidR="00247250">
              <w:rPr>
                <w:noProof/>
                <w:webHidden/>
              </w:rPr>
              <w:t>32</w:t>
            </w:r>
            <w:r w:rsidR="00247250">
              <w:rPr>
                <w:noProof/>
                <w:webHidden/>
              </w:rPr>
              <w:fldChar w:fldCharType="end"/>
            </w:r>
          </w:hyperlink>
        </w:p>
        <w:p w14:paraId="203CDD98" w14:textId="2A4EDCFE" w:rsidR="00247250" w:rsidRDefault="00B107C1">
          <w:pPr>
            <w:pStyle w:val="TOC3"/>
            <w:tabs>
              <w:tab w:val="left" w:pos="1200"/>
              <w:tab w:val="right" w:leader="dot" w:pos="9350"/>
            </w:tabs>
            <w:rPr>
              <w:rFonts w:cstheme="minorBidi"/>
              <w:i w:val="0"/>
              <w:iCs w:val="0"/>
              <w:noProof/>
              <w:sz w:val="22"/>
              <w:szCs w:val="22"/>
              <w:lang w:bidi="he-IL"/>
            </w:rPr>
          </w:pPr>
          <w:hyperlink w:anchor="_Toc22161772" w:history="1">
            <w:r w:rsidR="00247250" w:rsidRPr="005A72A1">
              <w:rPr>
                <w:rStyle w:val="Hyperlink"/>
                <w:noProof/>
              </w:rPr>
              <w:t>2.2.2</w:t>
            </w:r>
            <w:r w:rsidR="00247250">
              <w:rPr>
                <w:rFonts w:cstheme="minorBidi"/>
                <w:i w:val="0"/>
                <w:iCs w:val="0"/>
                <w:noProof/>
                <w:sz w:val="22"/>
                <w:szCs w:val="22"/>
                <w:lang w:bidi="he-IL"/>
              </w:rPr>
              <w:tab/>
            </w:r>
            <w:r w:rsidR="00247250" w:rsidRPr="005A72A1">
              <w:rPr>
                <w:rStyle w:val="Hyperlink"/>
                <w:noProof/>
              </w:rPr>
              <w:t>Benchmarking of Functionals and Basis Sets for Thiol Additions to Cyanoacrylamides</w:t>
            </w:r>
            <w:r w:rsidR="00247250">
              <w:rPr>
                <w:noProof/>
                <w:webHidden/>
              </w:rPr>
              <w:tab/>
            </w:r>
            <w:r w:rsidR="00247250">
              <w:rPr>
                <w:noProof/>
                <w:webHidden/>
              </w:rPr>
              <w:fldChar w:fldCharType="begin"/>
            </w:r>
            <w:r w:rsidR="00247250">
              <w:rPr>
                <w:noProof/>
                <w:webHidden/>
              </w:rPr>
              <w:instrText xml:space="preserve"> PAGEREF _Toc22161772 \h </w:instrText>
            </w:r>
            <w:r w:rsidR="00247250">
              <w:rPr>
                <w:noProof/>
                <w:webHidden/>
              </w:rPr>
            </w:r>
            <w:r w:rsidR="00247250">
              <w:rPr>
                <w:noProof/>
                <w:webHidden/>
              </w:rPr>
              <w:fldChar w:fldCharType="separate"/>
            </w:r>
            <w:r w:rsidR="00247250">
              <w:rPr>
                <w:noProof/>
                <w:webHidden/>
              </w:rPr>
              <w:t>36</w:t>
            </w:r>
            <w:r w:rsidR="00247250">
              <w:rPr>
                <w:noProof/>
                <w:webHidden/>
              </w:rPr>
              <w:fldChar w:fldCharType="end"/>
            </w:r>
          </w:hyperlink>
        </w:p>
        <w:p w14:paraId="5A0DE603" w14:textId="4708B8CD" w:rsidR="00247250" w:rsidRDefault="00B107C1">
          <w:pPr>
            <w:pStyle w:val="TOC3"/>
            <w:tabs>
              <w:tab w:val="left" w:pos="1200"/>
              <w:tab w:val="right" w:leader="dot" w:pos="9350"/>
            </w:tabs>
            <w:rPr>
              <w:rFonts w:cstheme="minorBidi"/>
              <w:i w:val="0"/>
              <w:iCs w:val="0"/>
              <w:noProof/>
              <w:sz w:val="22"/>
              <w:szCs w:val="22"/>
              <w:lang w:bidi="he-IL"/>
            </w:rPr>
          </w:pPr>
          <w:hyperlink w:anchor="_Toc22161773" w:history="1">
            <w:r w:rsidR="00247250" w:rsidRPr="005A72A1">
              <w:rPr>
                <w:rStyle w:val="Hyperlink"/>
                <w:noProof/>
              </w:rPr>
              <w:t>2.2.3</w:t>
            </w:r>
            <w:r w:rsidR="00247250">
              <w:rPr>
                <w:rFonts w:cstheme="minorBidi"/>
                <w:i w:val="0"/>
                <w:iCs w:val="0"/>
                <w:noProof/>
                <w:sz w:val="22"/>
                <w:szCs w:val="22"/>
                <w:lang w:bidi="he-IL"/>
              </w:rPr>
              <w:tab/>
            </w:r>
            <w:r w:rsidR="00247250" w:rsidRPr="005A72A1">
              <w:rPr>
                <w:rStyle w:val="Hyperlink"/>
                <w:noProof/>
              </w:rPr>
              <w:t>Calculations of Thermodynamic Quantities of Thiol-Michael Additions of MeSH to the Acrylamide Inhibitors</w:t>
            </w:r>
            <w:r w:rsidR="00247250">
              <w:rPr>
                <w:noProof/>
                <w:webHidden/>
              </w:rPr>
              <w:tab/>
            </w:r>
            <w:r w:rsidR="00247250">
              <w:rPr>
                <w:noProof/>
                <w:webHidden/>
              </w:rPr>
              <w:fldChar w:fldCharType="begin"/>
            </w:r>
            <w:r w:rsidR="00247250">
              <w:rPr>
                <w:noProof/>
                <w:webHidden/>
              </w:rPr>
              <w:instrText xml:space="preserve"> PAGEREF _Toc22161773 \h </w:instrText>
            </w:r>
            <w:r w:rsidR="00247250">
              <w:rPr>
                <w:noProof/>
                <w:webHidden/>
              </w:rPr>
            </w:r>
            <w:r w:rsidR="00247250">
              <w:rPr>
                <w:noProof/>
                <w:webHidden/>
              </w:rPr>
              <w:fldChar w:fldCharType="separate"/>
            </w:r>
            <w:r w:rsidR="00247250">
              <w:rPr>
                <w:noProof/>
                <w:webHidden/>
              </w:rPr>
              <w:t>39</w:t>
            </w:r>
            <w:r w:rsidR="00247250">
              <w:rPr>
                <w:noProof/>
                <w:webHidden/>
              </w:rPr>
              <w:fldChar w:fldCharType="end"/>
            </w:r>
          </w:hyperlink>
        </w:p>
        <w:p w14:paraId="623DDA1A" w14:textId="69C92E9C" w:rsidR="00247250" w:rsidRDefault="00B107C1">
          <w:pPr>
            <w:pStyle w:val="TOC3"/>
            <w:tabs>
              <w:tab w:val="left" w:pos="1200"/>
              <w:tab w:val="right" w:leader="dot" w:pos="9350"/>
            </w:tabs>
            <w:rPr>
              <w:rFonts w:cstheme="minorBidi"/>
              <w:i w:val="0"/>
              <w:iCs w:val="0"/>
              <w:noProof/>
              <w:sz w:val="22"/>
              <w:szCs w:val="22"/>
              <w:lang w:bidi="he-IL"/>
            </w:rPr>
          </w:pPr>
          <w:hyperlink w:anchor="_Toc22161774" w:history="1">
            <w:r w:rsidR="00247250" w:rsidRPr="005A72A1">
              <w:rPr>
                <w:rStyle w:val="Hyperlink"/>
                <w:noProof/>
              </w:rPr>
              <w:t>2.2.4</w:t>
            </w:r>
            <w:r w:rsidR="00247250">
              <w:rPr>
                <w:rFonts w:cstheme="minorBidi"/>
                <w:i w:val="0"/>
                <w:iCs w:val="0"/>
                <w:noProof/>
                <w:sz w:val="22"/>
                <w:szCs w:val="22"/>
                <w:lang w:bidi="he-IL"/>
              </w:rPr>
              <w:tab/>
            </w:r>
            <w:r w:rsidR="00247250" w:rsidRPr="005A72A1">
              <w:rPr>
                <w:rStyle w:val="Hyperlink"/>
                <w:noProof/>
              </w:rPr>
              <w:t>Rationalisation of the Calculated Thiol-Michael Addition Barrier</w:t>
            </w:r>
            <w:r w:rsidR="00247250">
              <w:rPr>
                <w:noProof/>
                <w:webHidden/>
              </w:rPr>
              <w:tab/>
            </w:r>
            <w:r w:rsidR="00247250">
              <w:rPr>
                <w:noProof/>
                <w:webHidden/>
              </w:rPr>
              <w:fldChar w:fldCharType="begin"/>
            </w:r>
            <w:r w:rsidR="00247250">
              <w:rPr>
                <w:noProof/>
                <w:webHidden/>
              </w:rPr>
              <w:instrText xml:space="preserve"> PAGEREF _Toc22161774 \h </w:instrText>
            </w:r>
            <w:r w:rsidR="00247250">
              <w:rPr>
                <w:noProof/>
                <w:webHidden/>
              </w:rPr>
            </w:r>
            <w:r w:rsidR="00247250">
              <w:rPr>
                <w:noProof/>
                <w:webHidden/>
              </w:rPr>
              <w:fldChar w:fldCharType="separate"/>
            </w:r>
            <w:r w:rsidR="00247250">
              <w:rPr>
                <w:noProof/>
                <w:webHidden/>
              </w:rPr>
              <w:t>41</w:t>
            </w:r>
            <w:r w:rsidR="00247250">
              <w:rPr>
                <w:noProof/>
                <w:webHidden/>
              </w:rPr>
              <w:fldChar w:fldCharType="end"/>
            </w:r>
          </w:hyperlink>
        </w:p>
        <w:p w14:paraId="79E50F8D" w14:textId="283BF574" w:rsidR="00247250" w:rsidRDefault="00B107C1">
          <w:pPr>
            <w:pStyle w:val="TOC1"/>
            <w:tabs>
              <w:tab w:val="left" w:pos="480"/>
              <w:tab w:val="right" w:leader="dot" w:pos="9350"/>
            </w:tabs>
            <w:rPr>
              <w:rFonts w:cstheme="minorBidi"/>
              <w:b w:val="0"/>
              <w:bCs w:val="0"/>
              <w:caps w:val="0"/>
              <w:noProof/>
              <w:sz w:val="22"/>
              <w:szCs w:val="22"/>
              <w:lang w:bidi="he-IL"/>
            </w:rPr>
          </w:pPr>
          <w:hyperlink w:anchor="_Toc22161775" w:history="1">
            <w:r w:rsidR="00247250" w:rsidRPr="005A72A1">
              <w:rPr>
                <w:rStyle w:val="Hyperlink"/>
                <w:noProof/>
              </w:rPr>
              <w:t>3</w:t>
            </w:r>
            <w:r w:rsidR="00247250">
              <w:rPr>
                <w:rFonts w:cstheme="minorBidi"/>
                <w:b w:val="0"/>
                <w:bCs w:val="0"/>
                <w:caps w:val="0"/>
                <w:noProof/>
                <w:sz w:val="22"/>
                <w:szCs w:val="22"/>
                <w:lang w:bidi="he-IL"/>
              </w:rPr>
              <w:tab/>
            </w:r>
            <w:r w:rsidR="00247250" w:rsidRPr="005A72A1">
              <w:rPr>
                <w:rStyle w:val="Hyperlink"/>
                <w:noProof/>
              </w:rPr>
              <w:t>INVESTIGATIONS OF THE BINDING OF COVALENT INHIBITORS TO BTK</w:t>
            </w:r>
            <w:r w:rsidR="00247250">
              <w:rPr>
                <w:noProof/>
                <w:webHidden/>
              </w:rPr>
              <w:tab/>
            </w:r>
            <w:r w:rsidR="00247250">
              <w:rPr>
                <w:noProof/>
                <w:webHidden/>
              </w:rPr>
              <w:fldChar w:fldCharType="begin"/>
            </w:r>
            <w:r w:rsidR="00247250">
              <w:rPr>
                <w:noProof/>
                <w:webHidden/>
              </w:rPr>
              <w:instrText xml:space="preserve"> PAGEREF _Toc22161775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63929AF1" w14:textId="6C3433C9" w:rsidR="00247250" w:rsidRDefault="00B107C1">
          <w:pPr>
            <w:pStyle w:val="TOC2"/>
            <w:tabs>
              <w:tab w:val="left" w:pos="720"/>
              <w:tab w:val="right" w:leader="dot" w:pos="9350"/>
            </w:tabs>
            <w:rPr>
              <w:rFonts w:cstheme="minorBidi"/>
              <w:smallCaps w:val="0"/>
              <w:noProof/>
              <w:sz w:val="22"/>
              <w:szCs w:val="22"/>
              <w:lang w:bidi="he-IL"/>
            </w:rPr>
          </w:pPr>
          <w:hyperlink w:anchor="_Toc22161776" w:history="1">
            <w:r w:rsidR="00247250" w:rsidRPr="005A72A1">
              <w:rPr>
                <w:rStyle w:val="Hyperlink"/>
                <w:noProof/>
              </w:rPr>
              <w:t>3.1</w:t>
            </w:r>
            <w:r w:rsidR="00247250">
              <w:rPr>
                <w:rFonts w:cstheme="minorBidi"/>
                <w:smallCaps w:val="0"/>
                <w:noProof/>
                <w:sz w:val="22"/>
                <w:szCs w:val="22"/>
                <w:lang w:bidi="he-IL"/>
              </w:rPr>
              <w:tab/>
            </w:r>
            <w:r w:rsidR="00247250" w:rsidRPr="005A72A1">
              <w:rPr>
                <w:rStyle w:val="Hyperlink"/>
                <w:noProof/>
              </w:rPr>
              <w:t>Methods</w:t>
            </w:r>
            <w:r w:rsidR="00247250">
              <w:rPr>
                <w:noProof/>
                <w:webHidden/>
              </w:rPr>
              <w:tab/>
            </w:r>
            <w:r w:rsidR="00247250">
              <w:rPr>
                <w:noProof/>
                <w:webHidden/>
              </w:rPr>
              <w:fldChar w:fldCharType="begin"/>
            </w:r>
            <w:r w:rsidR="00247250">
              <w:rPr>
                <w:noProof/>
                <w:webHidden/>
              </w:rPr>
              <w:instrText xml:space="preserve"> PAGEREF _Toc22161776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0A4F002C" w14:textId="74331552" w:rsidR="00247250" w:rsidRDefault="00B107C1">
          <w:pPr>
            <w:pStyle w:val="TOC3"/>
            <w:tabs>
              <w:tab w:val="left" w:pos="1200"/>
              <w:tab w:val="right" w:leader="dot" w:pos="9350"/>
            </w:tabs>
            <w:rPr>
              <w:rFonts w:cstheme="minorBidi"/>
              <w:i w:val="0"/>
              <w:iCs w:val="0"/>
              <w:noProof/>
              <w:sz w:val="22"/>
              <w:szCs w:val="22"/>
              <w:lang w:bidi="he-IL"/>
            </w:rPr>
          </w:pPr>
          <w:hyperlink w:anchor="_Toc22161777" w:history="1">
            <w:r w:rsidR="00247250" w:rsidRPr="005A72A1">
              <w:rPr>
                <w:rStyle w:val="Hyperlink"/>
                <w:noProof/>
              </w:rPr>
              <w:t>3.1.1</w:t>
            </w:r>
            <w:r w:rsidR="00247250">
              <w:rPr>
                <w:rFonts w:cstheme="minorBidi"/>
                <w:i w:val="0"/>
                <w:iCs w:val="0"/>
                <w:noProof/>
                <w:sz w:val="22"/>
                <w:szCs w:val="22"/>
                <w:lang w:bidi="he-IL"/>
              </w:rPr>
              <w:tab/>
            </w:r>
            <w:r w:rsidR="00247250" w:rsidRPr="005A72A1">
              <w:rPr>
                <w:rStyle w:val="Hyperlink"/>
                <w:noProof/>
              </w:rPr>
              <w:t>General Aspects</w:t>
            </w:r>
            <w:r w:rsidR="00247250">
              <w:rPr>
                <w:noProof/>
                <w:webHidden/>
              </w:rPr>
              <w:tab/>
            </w:r>
            <w:r w:rsidR="00247250">
              <w:rPr>
                <w:noProof/>
                <w:webHidden/>
              </w:rPr>
              <w:fldChar w:fldCharType="begin"/>
            </w:r>
            <w:r w:rsidR="00247250">
              <w:rPr>
                <w:noProof/>
                <w:webHidden/>
              </w:rPr>
              <w:instrText xml:space="preserve"> PAGEREF _Toc22161777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13C64BB0" w14:textId="7861E21D" w:rsidR="00247250" w:rsidRDefault="00B107C1">
          <w:pPr>
            <w:pStyle w:val="TOC3"/>
            <w:tabs>
              <w:tab w:val="left" w:pos="1200"/>
              <w:tab w:val="right" w:leader="dot" w:pos="9350"/>
            </w:tabs>
            <w:rPr>
              <w:rFonts w:cstheme="minorBidi"/>
              <w:i w:val="0"/>
              <w:iCs w:val="0"/>
              <w:noProof/>
              <w:sz w:val="22"/>
              <w:szCs w:val="22"/>
              <w:lang w:bidi="he-IL"/>
            </w:rPr>
          </w:pPr>
          <w:hyperlink w:anchor="_Toc22161778" w:history="1">
            <w:r w:rsidR="00247250" w:rsidRPr="005A72A1">
              <w:rPr>
                <w:rStyle w:val="Hyperlink"/>
                <w:noProof/>
              </w:rPr>
              <w:t>3.1.2</w:t>
            </w:r>
            <w:r w:rsidR="00247250">
              <w:rPr>
                <w:rFonts w:cstheme="minorBidi"/>
                <w:i w:val="0"/>
                <w:iCs w:val="0"/>
                <w:noProof/>
                <w:sz w:val="22"/>
                <w:szCs w:val="22"/>
                <w:lang w:bidi="he-IL"/>
              </w:rPr>
              <w:tab/>
            </w:r>
            <w:r w:rsidR="00247250" w:rsidRPr="005A72A1">
              <w:rPr>
                <w:rStyle w:val="Hyperlink"/>
                <w:noProof/>
              </w:rPr>
              <w:t>Preparation of the System</w:t>
            </w:r>
            <w:r w:rsidR="00247250">
              <w:rPr>
                <w:noProof/>
                <w:webHidden/>
              </w:rPr>
              <w:tab/>
            </w:r>
            <w:r w:rsidR="00247250">
              <w:rPr>
                <w:noProof/>
                <w:webHidden/>
              </w:rPr>
              <w:fldChar w:fldCharType="begin"/>
            </w:r>
            <w:r w:rsidR="00247250">
              <w:rPr>
                <w:noProof/>
                <w:webHidden/>
              </w:rPr>
              <w:instrText xml:space="preserve"> PAGEREF _Toc22161778 \h </w:instrText>
            </w:r>
            <w:r w:rsidR="00247250">
              <w:rPr>
                <w:noProof/>
                <w:webHidden/>
              </w:rPr>
            </w:r>
            <w:r w:rsidR="00247250">
              <w:rPr>
                <w:noProof/>
                <w:webHidden/>
              </w:rPr>
              <w:fldChar w:fldCharType="separate"/>
            </w:r>
            <w:r w:rsidR="00247250">
              <w:rPr>
                <w:noProof/>
                <w:webHidden/>
              </w:rPr>
              <w:t>47</w:t>
            </w:r>
            <w:r w:rsidR="00247250">
              <w:rPr>
                <w:noProof/>
                <w:webHidden/>
              </w:rPr>
              <w:fldChar w:fldCharType="end"/>
            </w:r>
          </w:hyperlink>
        </w:p>
        <w:p w14:paraId="39525F27" w14:textId="1EF9A23E" w:rsidR="00247250" w:rsidRDefault="00B107C1">
          <w:pPr>
            <w:pStyle w:val="TOC3"/>
            <w:tabs>
              <w:tab w:val="left" w:pos="1200"/>
              <w:tab w:val="right" w:leader="dot" w:pos="9350"/>
            </w:tabs>
            <w:rPr>
              <w:rFonts w:cstheme="minorBidi"/>
              <w:i w:val="0"/>
              <w:iCs w:val="0"/>
              <w:noProof/>
              <w:sz w:val="22"/>
              <w:szCs w:val="22"/>
              <w:lang w:bidi="he-IL"/>
            </w:rPr>
          </w:pPr>
          <w:hyperlink w:anchor="_Toc22161779" w:history="1">
            <w:r w:rsidR="00247250" w:rsidRPr="005A72A1">
              <w:rPr>
                <w:rStyle w:val="Hyperlink"/>
                <w:noProof/>
              </w:rPr>
              <w:t>3.1.3</w:t>
            </w:r>
            <w:r w:rsidR="00247250">
              <w:rPr>
                <w:rFonts w:cstheme="minorBidi"/>
                <w:i w:val="0"/>
                <w:iCs w:val="0"/>
                <w:noProof/>
                <w:sz w:val="22"/>
                <w:szCs w:val="22"/>
                <w:lang w:bidi="he-IL"/>
              </w:rPr>
              <w:tab/>
            </w:r>
            <w:r w:rsidR="00247250" w:rsidRPr="005A72A1">
              <w:rPr>
                <w:rStyle w:val="Hyperlink"/>
                <w:noProof/>
              </w:rPr>
              <w:t>Setup for MD Simulation</w:t>
            </w:r>
            <w:r w:rsidR="00247250">
              <w:rPr>
                <w:noProof/>
                <w:webHidden/>
              </w:rPr>
              <w:tab/>
            </w:r>
            <w:r w:rsidR="00247250">
              <w:rPr>
                <w:noProof/>
                <w:webHidden/>
              </w:rPr>
              <w:fldChar w:fldCharType="begin"/>
            </w:r>
            <w:r w:rsidR="00247250">
              <w:rPr>
                <w:noProof/>
                <w:webHidden/>
              </w:rPr>
              <w:instrText xml:space="preserve"> PAGEREF _Toc22161779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28192832" w14:textId="069421D4" w:rsidR="00247250" w:rsidRDefault="00B107C1">
          <w:pPr>
            <w:pStyle w:val="TOC3"/>
            <w:tabs>
              <w:tab w:val="left" w:pos="1200"/>
              <w:tab w:val="right" w:leader="dot" w:pos="9350"/>
            </w:tabs>
            <w:rPr>
              <w:rFonts w:cstheme="minorBidi"/>
              <w:i w:val="0"/>
              <w:iCs w:val="0"/>
              <w:noProof/>
              <w:sz w:val="22"/>
              <w:szCs w:val="22"/>
              <w:lang w:bidi="he-IL"/>
            </w:rPr>
          </w:pPr>
          <w:hyperlink w:anchor="_Toc22161780" w:history="1">
            <w:r w:rsidR="00247250" w:rsidRPr="005A72A1">
              <w:rPr>
                <w:rStyle w:val="Hyperlink"/>
                <w:noProof/>
              </w:rPr>
              <w:t>3.1.4</w:t>
            </w:r>
            <w:r w:rsidR="00247250">
              <w:rPr>
                <w:rFonts w:cstheme="minorBidi"/>
                <w:i w:val="0"/>
                <w:iCs w:val="0"/>
                <w:noProof/>
                <w:sz w:val="22"/>
                <w:szCs w:val="22"/>
                <w:lang w:bidi="he-IL"/>
              </w:rPr>
              <w:tab/>
            </w:r>
            <w:r w:rsidR="00247250" w:rsidRPr="005A72A1">
              <w:rPr>
                <w:rStyle w:val="Hyperlink"/>
                <w:noProof/>
              </w:rPr>
              <w:t>Trajectory Analysis</w:t>
            </w:r>
            <w:r w:rsidR="00247250">
              <w:rPr>
                <w:noProof/>
                <w:webHidden/>
              </w:rPr>
              <w:tab/>
            </w:r>
            <w:r w:rsidR="00247250">
              <w:rPr>
                <w:noProof/>
                <w:webHidden/>
              </w:rPr>
              <w:fldChar w:fldCharType="begin"/>
            </w:r>
            <w:r w:rsidR="00247250">
              <w:rPr>
                <w:noProof/>
                <w:webHidden/>
              </w:rPr>
              <w:instrText xml:space="preserve"> PAGEREF _Toc22161780 \h </w:instrText>
            </w:r>
            <w:r w:rsidR="00247250">
              <w:rPr>
                <w:noProof/>
                <w:webHidden/>
              </w:rPr>
            </w:r>
            <w:r w:rsidR="00247250">
              <w:rPr>
                <w:noProof/>
                <w:webHidden/>
              </w:rPr>
              <w:fldChar w:fldCharType="separate"/>
            </w:r>
            <w:r w:rsidR="00247250">
              <w:rPr>
                <w:noProof/>
                <w:webHidden/>
              </w:rPr>
              <w:t>49</w:t>
            </w:r>
            <w:r w:rsidR="00247250">
              <w:rPr>
                <w:noProof/>
                <w:webHidden/>
              </w:rPr>
              <w:fldChar w:fldCharType="end"/>
            </w:r>
          </w:hyperlink>
        </w:p>
        <w:p w14:paraId="6827D583" w14:textId="5BFC6AE5" w:rsidR="00247250" w:rsidRDefault="00B107C1">
          <w:pPr>
            <w:pStyle w:val="TOC2"/>
            <w:tabs>
              <w:tab w:val="left" w:pos="720"/>
              <w:tab w:val="right" w:leader="dot" w:pos="9350"/>
            </w:tabs>
            <w:rPr>
              <w:rFonts w:cstheme="minorBidi"/>
              <w:smallCaps w:val="0"/>
              <w:noProof/>
              <w:sz w:val="22"/>
              <w:szCs w:val="22"/>
              <w:lang w:bidi="he-IL"/>
            </w:rPr>
          </w:pPr>
          <w:hyperlink w:anchor="_Toc22161781" w:history="1">
            <w:r w:rsidR="00247250" w:rsidRPr="005A72A1">
              <w:rPr>
                <w:rStyle w:val="Hyperlink"/>
                <w:noProof/>
              </w:rPr>
              <w:t>3.2</w:t>
            </w:r>
            <w:r w:rsidR="00247250">
              <w:rPr>
                <w:rFonts w:cstheme="minorBidi"/>
                <w:smallCaps w:val="0"/>
                <w:noProof/>
                <w:sz w:val="22"/>
                <w:szCs w:val="22"/>
                <w:lang w:bidi="he-IL"/>
              </w:rPr>
              <w:tab/>
            </w:r>
            <w:r w:rsidR="00247250" w:rsidRPr="005A72A1">
              <w:rPr>
                <w:rStyle w:val="Hyperlink"/>
                <w:noProof/>
              </w:rPr>
              <w:t>Results and Discussions</w:t>
            </w:r>
            <w:r w:rsidR="00247250">
              <w:rPr>
                <w:noProof/>
                <w:webHidden/>
              </w:rPr>
              <w:tab/>
            </w:r>
            <w:r w:rsidR="00247250">
              <w:rPr>
                <w:noProof/>
                <w:webHidden/>
              </w:rPr>
              <w:fldChar w:fldCharType="begin"/>
            </w:r>
            <w:r w:rsidR="00247250">
              <w:rPr>
                <w:noProof/>
                <w:webHidden/>
              </w:rPr>
              <w:instrText xml:space="preserve"> PAGEREF _Toc22161781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5B36EA24" w14:textId="6B525CC0" w:rsidR="00247250" w:rsidRDefault="00B107C1">
          <w:pPr>
            <w:pStyle w:val="TOC3"/>
            <w:tabs>
              <w:tab w:val="left" w:pos="1200"/>
              <w:tab w:val="right" w:leader="dot" w:pos="9350"/>
            </w:tabs>
            <w:rPr>
              <w:rFonts w:cstheme="minorBidi"/>
              <w:i w:val="0"/>
              <w:iCs w:val="0"/>
              <w:noProof/>
              <w:sz w:val="22"/>
              <w:szCs w:val="22"/>
              <w:lang w:bidi="he-IL"/>
            </w:rPr>
          </w:pPr>
          <w:hyperlink w:anchor="_Toc22161782" w:history="1">
            <w:r w:rsidR="00247250" w:rsidRPr="005A72A1">
              <w:rPr>
                <w:rStyle w:val="Hyperlink"/>
                <w:noProof/>
              </w:rPr>
              <w:t>3.2.1</w:t>
            </w:r>
            <w:r w:rsidR="00247250">
              <w:rPr>
                <w:rFonts w:cstheme="minorBidi"/>
                <w:i w:val="0"/>
                <w:iCs w:val="0"/>
                <w:noProof/>
                <w:sz w:val="22"/>
                <w:szCs w:val="22"/>
                <w:lang w:bidi="he-IL"/>
              </w:rPr>
              <w:tab/>
            </w:r>
            <w:r w:rsidR="00247250" w:rsidRPr="005A72A1">
              <w:rPr>
                <w:rStyle w:val="Hyperlink"/>
                <w:noProof/>
              </w:rPr>
              <w:t>Identification of the Potential Base Catalyst</w:t>
            </w:r>
            <w:r w:rsidR="00247250">
              <w:rPr>
                <w:noProof/>
                <w:webHidden/>
              </w:rPr>
              <w:tab/>
            </w:r>
            <w:r w:rsidR="00247250">
              <w:rPr>
                <w:noProof/>
                <w:webHidden/>
              </w:rPr>
              <w:fldChar w:fldCharType="begin"/>
            </w:r>
            <w:r w:rsidR="00247250">
              <w:rPr>
                <w:noProof/>
                <w:webHidden/>
              </w:rPr>
              <w:instrText xml:space="preserve"> PAGEREF _Toc22161782 \h </w:instrText>
            </w:r>
            <w:r w:rsidR="00247250">
              <w:rPr>
                <w:noProof/>
                <w:webHidden/>
              </w:rPr>
            </w:r>
            <w:r w:rsidR="00247250">
              <w:rPr>
                <w:noProof/>
                <w:webHidden/>
              </w:rPr>
              <w:fldChar w:fldCharType="separate"/>
            </w:r>
            <w:r w:rsidR="00247250">
              <w:rPr>
                <w:noProof/>
                <w:webHidden/>
              </w:rPr>
              <w:t>51</w:t>
            </w:r>
            <w:r w:rsidR="00247250">
              <w:rPr>
                <w:noProof/>
                <w:webHidden/>
              </w:rPr>
              <w:fldChar w:fldCharType="end"/>
            </w:r>
          </w:hyperlink>
        </w:p>
        <w:p w14:paraId="64C141F7" w14:textId="5151999A" w:rsidR="00247250" w:rsidRDefault="00B107C1">
          <w:pPr>
            <w:pStyle w:val="TOC3"/>
            <w:tabs>
              <w:tab w:val="left" w:pos="1200"/>
              <w:tab w:val="right" w:leader="dot" w:pos="9350"/>
            </w:tabs>
            <w:rPr>
              <w:rFonts w:cstheme="minorBidi"/>
              <w:i w:val="0"/>
              <w:iCs w:val="0"/>
              <w:noProof/>
              <w:sz w:val="22"/>
              <w:szCs w:val="22"/>
              <w:lang w:bidi="he-IL"/>
            </w:rPr>
          </w:pPr>
          <w:hyperlink w:anchor="_Toc22161783" w:history="1">
            <w:r w:rsidR="00247250" w:rsidRPr="005A72A1">
              <w:rPr>
                <w:rStyle w:val="Hyperlink"/>
                <w:noProof/>
              </w:rPr>
              <w:t>3.2.2</w:t>
            </w:r>
            <w:r w:rsidR="00247250">
              <w:rPr>
                <w:rFonts w:cstheme="minorBidi"/>
                <w:i w:val="0"/>
                <w:iCs w:val="0"/>
                <w:noProof/>
                <w:sz w:val="22"/>
                <w:szCs w:val="22"/>
                <w:lang w:bidi="he-IL"/>
              </w:rPr>
              <w:tab/>
            </w:r>
            <w:r w:rsidR="00247250" w:rsidRPr="005A72A1">
              <w:rPr>
                <w:rStyle w:val="Hyperlink"/>
                <w:noProof/>
              </w:rPr>
              <w:t>Conformational Changes that Occur Upon Binding of Cyanoacrylamides 1 and 3 to BTK</w:t>
            </w:r>
            <w:r w:rsidR="00247250">
              <w:rPr>
                <w:noProof/>
                <w:webHidden/>
              </w:rPr>
              <w:tab/>
            </w:r>
            <w:r w:rsidR="00247250">
              <w:rPr>
                <w:noProof/>
                <w:webHidden/>
              </w:rPr>
              <w:fldChar w:fldCharType="begin"/>
            </w:r>
            <w:r w:rsidR="00247250">
              <w:rPr>
                <w:noProof/>
                <w:webHidden/>
              </w:rPr>
              <w:instrText xml:space="preserve"> PAGEREF _Toc22161783 \h </w:instrText>
            </w:r>
            <w:r w:rsidR="00247250">
              <w:rPr>
                <w:noProof/>
                <w:webHidden/>
              </w:rPr>
            </w:r>
            <w:r w:rsidR="00247250">
              <w:rPr>
                <w:noProof/>
                <w:webHidden/>
              </w:rPr>
              <w:fldChar w:fldCharType="separate"/>
            </w:r>
            <w:r w:rsidR="00247250">
              <w:rPr>
                <w:noProof/>
                <w:webHidden/>
              </w:rPr>
              <w:t>56</w:t>
            </w:r>
            <w:r w:rsidR="00247250">
              <w:rPr>
                <w:noProof/>
                <w:webHidden/>
              </w:rPr>
              <w:fldChar w:fldCharType="end"/>
            </w:r>
          </w:hyperlink>
        </w:p>
        <w:p w14:paraId="650C873B" w14:textId="30D538D9" w:rsidR="00247250" w:rsidRDefault="00B107C1">
          <w:pPr>
            <w:pStyle w:val="TOC3"/>
            <w:tabs>
              <w:tab w:val="left" w:pos="1200"/>
              <w:tab w:val="right" w:leader="dot" w:pos="9350"/>
            </w:tabs>
            <w:rPr>
              <w:rFonts w:cstheme="minorBidi"/>
              <w:i w:val="0"/>
              <w:iCs w:val="0"/>
              <w:noProof/>
              <w:sz w:val="22"/>
              <w:szCs w:val="22"/>
              <w:lang w:bidi="he-IL"/>
            </w:rPr>
          </w:pPr>
          <w:hyperlink w:anchor="_Toc22161784" w:history="1">
            <w:r w:rsidR="00247250" w:rsidRPr="005A72A1">
              <w:rPr>
                <w:rStyle w:val="Hyperlink"/>
                <w:noProof/>
              </w:rPr>
              <w:t>3.2.3</w:t>
            </w:r>
            <w:r w:rsidR="00247250">
              <w:rPr>
                <w:rFonts w:cstheme="minorBidi"/>
                <w:i w:val="0"/>
                <w:iCs w:val="0"/>
                <w:noProof/>
                <w:sz w:val="22"/>
                <w:szCs w:val="22"/>
                <w:lang w:bidi="he-IL"/>
              </w:rPr>
              <w:tab/>
            </w:r>
            <w:r w:rsidR="00247250" w:rsidRPr="005A72A1">
              <w:rPr>
                <w:rStyle w:val="Hyperlink"/>
                <w:noProof/>
              </w:rPr>
              <w:t>Trajectory Analysis of BTK Noncovalently Bound to Different Acrylamide Inhibitors</w:t>
            </w:r>
            <w:r w:rsidR="00247250">
              <w:rPr>
                <w:noProof/>
                <w:webHidden/>
              </w:rPr>
              <w:tab/>
            </w:r>
            <w:r w:rsidR="00247250">
              <w:rPr>
                <w:noProof/>
                <w:webHidden/>
              </w:rPr>
              <w:fldChar w:fldCharType="begin"/>
            </w:r>
            <w:r w:rsidR="00247250">
              <w:rPr>
                <w:noProof/>
                <w:webHidden/>
              </w:rPr>
              <w:instrText xml:space="preserve"> PAGEREF _Toc22161784 \h </w:instrText>
            </w:r>
            <w:r w:rsidR="00247250">
              <w:rPr>
                <w:noProof/>
                <w:webHidden/>
              </w:rPr>
            </w:r>
            <w:r w:rsidR="00247250">
              <w:rPr>
                <w:noProof/>
                <w:webHidden/>
              </w:rPr>
              <w:fldChar w:fldCharType="separate"/>
            </w:r>
            <w:r w:rsidR="00247250">
              <w:rPr>
                <w:noProof/>
                <w:webHidden/>
              </w:rPr>
              <w:t>59</w:t>
            </w:r>
            <w:r w:rsidR="00247250">
              <w:rPr>
                <w:noProof/>
                <w:webHidden/>
              </w:rPr>
              <w:fldChar w:fldCharType="end"/>
            </w:r>
          </w:hyperlink>
        </w:p>
        <w:p w14:paraId="2CACCEDB" w14:textId="39EAE6FF" w:rsidR="00247250" w:rsidRDefault="00B107C1">
          <w:pPr>
            <w:pStyle w:val="TOC1"/>
            <w:tabs>
              <w:tab w:val="left" w:pos="480"/>
              <w:tab w:val="right" w:leader="dot" w:pos="9350"/>
            </w:tabs>
            <w:rPr>
              <w:rFonts w:cstheme="minorBidi"/>
              <w:b w:val="0"/>
              <w:bCs w:val="0"/>
              <w:caps w:val="0"/>
              <w:noProof/>
              <w:sz w:val="22"/>
              <w:szCs w:val="22"/>
              <w:lang w:bidi="he-IL"/>
            </w:rPr>
          </w:pPr>
          <w:hyperlink w:anchor="_Toc22161785" w:history="1">
            <w:r w:rsidR="00247250" w:rsidRPr="005A72A1">
              <w:rPr>
                <w:rStyle w:val="Hyperlink"/>
                <w:noProof/>
              </w:rPr>
              <w:t>4</w:t>
            </w:r>
            <w:r w:rsidR="00247250">
              <w:rPr>
                <w:rFonts w:cstheme="minorBidi"/>
                <w:b w:val="0"/>
                <w:bCs w:val="0"/>
                <w:caps w:val="0"/>
                <w:noProof/>
                <w:sz w:val="22"/>
                <w:szCs w:val="22"/>
                <w:lang w:bidi="he-IL"/>
              </w:rPr>
              <w:tab/>
            </w:r>
            <w:r w:rsidR="00247250" w:rsidRPr="005A72A1">
              <w:rPr>
                <w:rStyle w:val="Hyperlink"/>
                <w:noProof/>
              </w:rPr>
              <w:t>CONCLUSIONS AND FUTURE DIRECTIONS</w:t>
            </w:r>
            <w:r w:rsidR="00247250">
              <w:rPr>
                <w:noProof/>
                <w:webHidden/>
              </w:rPr>
              <w:tab/>
            </w:r>
            <w:r w:rsidR="00247250">
              <w:rPr>
                <w:noProof/>
                <w:webHidden/>
              </w:rPr>
              <w:fldChar w:fldCharType="begin"/>
            </w:r>
            <w:r w:rsidR="00247250">
              <w:rPr>
                <w:noProof/>
                <w:webHidden/>
              </w:rPr>
              <w:instrText xml:space="preserve"> PAGEREF _Toc22161785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7C887B06" w14:textId="076FF600" w:rsidR="00247250" w:rsidRDefault="00B107C1">
          <w:pPr>
            <w:pStyle w:val="TOC2"/>
            <w:tabs>
              <w:tab w:val="left" w:pos="720"/>
              <w:tab w:val="right" w:leader="dot" w:pos="9350"/>
            </w:tabs>
            <w:rPr>
              <w:rFonts w:cstheme="minorBidi"/>
              <w:smallCaps w:val="0"/>
              <w:noProof/>
              <w:sz w:val="22"/>
              <w:szCs w:val="22"/>
              <w:lang w:bidi="he-IL"/>
            </w:rPr>
          </w:pPr>
          <w:hyperlink w:anchor="_Toc22161786" w:history="1">
            <w:r w:rsidR="00247250" w:rsidRPr="005A72A1">
              <w:rPr>
                <w:rStyle w:val="Hyperlink"/>
                <w:noProof/>
              </w:rPr>
              <w:t>4.1</w:t>
            </w:r>
            <w:r w:rsidR="00247250">
              <w:rPr>
                <w:rFonts w:cstheme="minorBidi"/>
                <w:smallCaps w:val="0"/>
                <w:noProof/>
                <w:sz w:val="22"/>
                <w:szCs w:val="22"/>
                <w:lang w:bidi="he-IL"/>
              </w:rPr>
              <w:tab/>
            </w:r>
            <w:r w:rsidR="00247250" w:rsidRPr="005A72A1">
              <w:rPr>
                <w:rStyle w:val="Hyperlink"/>
                <w:noProof/>
              </w:rPr>
              <w:t>Conclusions</w:t>
            </w:r>
            <w:r w:rsidR="00247250">
              <w:rPr>
                <w:noProof/>
                <w:webHidden/>
              </w:rPr>
              <w:tab/>
            </w:r>
            <w:r w:rsidR="00247250">
              <w:rPr>
                <w:noProof/>
                <w:webHidden/>
              </w:rPr>
              <w:fldChar w:fldCharType="begin"/>
            </w:r>
            <w:r w:rsidR="00247250">
              <w:rPr>
                <w:noProof/>
                <w:webHidden/>
              </w:rPr>
              <w:instrText xml:space="preserve"> PAGEREF _Toc22161786 \h </w:instrText>
            </w:r>
            <w:r w:rsidR="00247250">
              <w:rPr>
                <w:noProof/>
                <w:webHidden/>
              </w:rPr>
            </w:r>
            <w:r w:rsidR="00247250">
              <w:rPr>
                <w:noProof/>
                <w:webHidden/>
              </w:rPr>
              <w:fldChar w:fldCharType="separate"/>
            </w:r>
            <w:r w:rsidR="00247250">
              <w:rPr>
                <w:noProof/>
                <w:webHidden/>
              </w:rPr>
              <w:t>63</w:t>
            </w:r>
            <w:r w:rsidR="00247250">
              <w:rPr>
                <w:noProof/>
                <w:webHidden/>
              </w:rPr>
              <w:fldChar w:fldCharType="end"/>
            </w:r>
          </w:hyperlink>
        </w:p>
        <w:p w14:paraId="1AE4A2B9" w14:textId="401164B3" w:rsidR="00247250" w:rsidRDefault="00B107C1">
          <w:pPr>
            <w:pStyle w:val="TOC2"/>
            <w:tabs>
              <w:tab w:val="left" w:pos="720"/>
              <w:tab w:val="right" w:leader="dot" w:pos="9350"/>
            </w:tabs>
            <w:rPr>
              <w:rFonts w:cstheme="minorBidi"/>
              <w:smallCaps w:val="0"/>
              <w:noProof/>
              <w:sz w:val="22"/>
              <w:szCs w:val="22"/>
              <w:lang w:bidi="he-IL"/>
            </w:rPr>
          </w:pPr>
          <w:hyperlink w:anchor="_Toc22161787" w:history="1">
            <w:r w:rsidR="00247250" w:rsidRPr="005A72A1">
              <w:rPr>
                <w:rStyle w:val="Hyperlink"/>
                <w:noProof/>
              </w:rPr>
              <w:t>4.2</w:t>
            </w:r>
            <w:r w:rsidR="00247250">
              <w:rPr>
                <w:rFonts w:cstheme="minorBidi"/>
                <w:smallCaps w:val="0"/>
                <w:noProof/>
                <w:sz w:val="22"/>
                <w:szCs w:val="22"/>
                <w:lang w:bidi="he-IL"/>
              </w:rPr>
              <w:tab/>
            </w:r>
            <w:r w:rsidR="00247250" w:rsidRPr="005A72A1">
              <w:rPr>
                <w:rStyle w:val="Hyperlink"/>
                <w:noProof/>
              </w:rPr>
              <w:t>QM/MM Studies</w:t>
            </w:r>
            <w:r w:rsidR="00247250">
              <w:rPr>
                <w:noProof/>
                <w:webHidden/>
              </w:rPr>
              <w:tab/>
            </w:r>
            <w:r w:rsidR="00247250">
              <w:rPr>
                <w:noProof/>
                <w:webHidden/>
              </w:rPr>
              <w:fldChar w:fldCharType="begin"/>
            </w:r>
            <w:r w:rsidR="00247250">
              <w:rPr>
                <w:noProof/>
                <w:webHidden/>
              </w:rPr>
              <w:instrText xml:space="preserve"> PAGEREF _Toc22161787 \h </w:instrText>
            </w:r>
            <w:r w:rsidR="00247250">
              <w:rPr>
                <w:noProof/>
                <w:webHidden/>
              </w:rPr>
            </w:r>
            <w:r w:rsidR="00247250">
              <w:rPr>
                <w:noProof/>
                <w:webHidden/>
              </w:rPr>
              <w:fldChar w:fldCharType="separate"/>
            </w:r>
            <w:r w:rsidR="00247250">
              <w:rPr>
                <w:noProof/>
                <w:webHidden/>
              </w:rPr>
              <w:t>64</w:t>
            </w:r>
            <w:r w:rsidR="00247250">
              <w:rPr>
                <w:noProof/>
                <w:webHidden/>
              </w:rPr>
              <w:fldChar w:fldCharType="end"/>
            </w:r>
          </w:hyperlink>
        </w:p>
        <w:p w14:paraId="50434B54" w14:textId="11C41D10" w:rsidR="00247250" w:rsidRDefault="00B107C1">
          <w:pPr>
            <w:pStyle w:val="TOC3"/>
            <w:tabs>
              <w:tab w:val="left" w:pos="1200"/>
              <w:tab w:val="right" w:leader="dot" w:pos="9350"/>
            </w:tabs>
            <w:rPr>
              <w:rFonts w:cstheme="minorBidi"/>
              <w:i w:val="0"/>
              <w:iCs w:val="0"/>
              <w:noProof/>
              <w:sz w:val="22"/>
              <w:szCs w:val="22"/>
              <w:lang w:bidi="he-IL"/>
            </w:rPr>
          </w:pPr>
          <w:hyperlink w:anchor="_Toc22161788" w:history="1">
            <w:r w:rsidR="00247250" w:rsidRPr="005A72A1">
              <w:rPr>
                <w:rStyle w:val="Hyperlink"/>
                <w:noProof/>
              </w:rPr>
              <w:t>4.2.1</w:t>
            </w:r>
            <w:r w:rsidR="00247250">
              <w:rPr>
                <w:rFonts w:cstheme="minorBidi"/>
                <w:i w:val="0"/>
                <w:iCs w:val="0"/>
                <w:noProof/>
                <w:sz w:val="22"/>
                <w:szCs w:val="22"/>
                <w:lang w:bidi="he-IL"/>
              </w:rPr>
              <w:tab/>
            </w:r>
            <w:r w:rsidR="00247250" w:rsidRPr="005A72A1">
              <w:rPr>
                <w:rStyle w:val="Hyperlink"/>
                <w:noProof/>
              </w:rPr>
              <w:t>Location of TS Structures</w:t>
            </w:r>
            <w:r w:rsidR="00247250">
              <w:rPr>
                <w:noProof/>
                <w:webHidden/>
              </w:rPr>
              <w:tab/>
            </w:r>
            <w:r w:rsidR="00247250">
              <w:rPr>
                <w:noProof/>
                <w:webHidden/>
              </w:rPr>
              <w:fldChar w:fldCharType="begin"/>
            </w:r>
            <w:r w:rsidR="00247250">
              <w:rPr>
                <w:noProof/>
                <w:webHidden/>
              </w:rPr>
              <w:instrText xml:space="preserve"> PAGEREF _Toc22161788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40ADB13A" w14:textId="31A11DF3" w:rsidR="00247250" w:rsidRDefault="00B107C1">
          <w:pPr>
            <w:pStyle w:val="TOC3"/>
            <w:tabs>
              <w:tab w:val="left" w:pos="1200"/>
              <w:tab w:val="right" w:leader="dot" w:pos="9350"/>
            </w:tabs>
            <w:rPr>
              <w:rFonts w:cstheme="minorBidi"/>
              <w:i w:val="0"/>
              <w:iCs w:val="0"/>
              <w:noProof/>
              <w:sz w:val="22"/>
              <w:szCs w:val="22"/>
              <w:lang w:bidi="he-IL"/>
            </w:rPr>
          </w:pPr>
          <w:hyperlink w:anchor="_Toc22161789" w:history="1">
            <w:r w:rsidR="00247250" w:rsidRPr="005A72A1">
              <w:rPr>
                <w:rStyle w:val="Hyperlink"/>
                <w:noProof/>
              </w:rPr>
              <w:t>4.2.2</w:t>
            </w:r>
            <w:r w:rsidR="00247250">
              <w:rPr>
                <w:rFonts w:cstheme="minorBidi"/>
                <w:i w:val="0"/>
                <w:iCs w:val="0"/>
                <w:noProof/>
                <w:sz w:val="22"/>
                <w:szCs w:val="22"/>
                <w:lang w:bidi="he-IL"/>
              </w:rPr>
              <w:tab/>
            </w:r>
            <w:r w:rsidR="00247250" w:rsidRPr="005A72A1">
              <w:rPr>
                <w:rStyle w:val="Hyperlink"/>
                <w:noProof/>
              </w:rPr>
              <w:t>Selectivity of Inhibitor 9 for BTK</w:t>
            </w:r>
            <w:r w:rsidR="00247250">
              <w:rPr>
                <w:noProof/>
                <w:webHidden/>
              </w:rPr>
              <w:tab/>
            </w:r>
            <w:r w:rsidR="00247250">
              <w:rPr>
                <w:noProof/>
                <w:webHidden/>
              </w:rPr>
              <w:fldChar w:fldCharType="begin"/>
            </w:r>
            <w:r w:rsidR="00247250">
              <w:rPr>
                <w:noProof/>
                <w:webHidden/>
              </w:rPr>
              <w:instrText xml:space="preserve"> PAGEREF _Toc22161789 \h </w:instrText>
            </w:r>
            <w:r w:rsidR="00247250">
              <w:rPr>
                <w:noProof/>
                <w:webHidden/>
              </w:rPr>
            </w:r>
            <w:r w:rsidR="00247250">
              <w:rPr>
                <w:noProof/>
                <w:webHidden/>
              </w:rPr>
              <w:fldChar w:fldCharType="separate"/>
            </w:r>
            <w:r w:rsidR="00247250">
              <w:rPr>
                <w:noProof/>
                <w:webHidden/>
              </w:rPr>
              <w:t>65</w:t>
            </w:r>
            <w:r w:rsidR="00247250">
              <w:rPr>
                <w:noProof/>
                <w:webHidden/>
              </w:rPr>
              <w:fldChar w:fldCharType="end"/>
            </w:r>
          </w:hyperlink>
        </w:p>
        <w:p w14:paraId="6274E47F" w14:textId="47AFB10E" w:rsidR="00247250" w:rsidRDefault="00B107C1">
          <w:pPr>
            <w:pStyle w:val="TOC1"/>
            <w:tabs>
              <w:tab w:val="left" w:pos="480"/>
              <w:tab w:val="right" w:leader="dot" w:pos="9350"/>
            </w:tabs>
            <w:rPr>
              <w:rFonts w:cstheme="minorBidi"/>
              <w:b w:val="0"/>
              <w:bCs w:val="0"/>
              <w:caps w:val="0"/>
              <w:noProof/>
              <w:sz w:val="22"/>
              <w:szCs w:val="22"/>
              <w:lang w:bidi="he-IL"/>
            </w:rPr>
          </w:pPr>
          <w:hyperlink w:anchor="_Toc22161790" w:history="1">
            <w:r w:rsidR="00247250" w:rsidRPr="005A72A1">
              <w:rPr>
                <w:rStyle w:val="Hyperlink"/>
                <w:noProof/>
              </w:rPr>
              <w:t>5</w:t>
            </w:r>
            <w:r w:rsidR="00247250">
              <w:rPr>
                <w:rFonts w:cstheme="minorBidi"/>
                <w:b w:val="0"/>
                <w:bCs w:val="0"/>
                <w:caps w:val="0"/>
                <w:noProof/>
                <w:sz w:val="22"/>
                <w:szCs w:val="22"/>
                <w:lang w:bidi="he-IL"/>
              </w:rPr>
              <w:tab/>
            </w:r>
            <w:r w:rsidR="00247250" w:rsidRPr="005A72A1">
              <w:rPr>
                <w:rStyle w:val="Hyperlink"/>
                <w:noProof/>
              </w:rPr>
              <w:t>REFERENCES</w:t>
            </w:r>
            <w:r w:rsidR="00247250">
              <w:rPr>
                <w:noProof/>
                <w:webHidden/>
              </w:rPr>
              <w:tab/>
            </w:r>
            <w:r w:rsidR="00247250">
              <w:rPr>
                <w:noProof/>
                <w:webHidden/>
              </w:rPr>
              <w:fldChar w:fldCharType="begin"/>
            </w:r>
            <w:r w:rsidR="00247250">
              <w:rPr>
                <w:noProof/>
                <w:webHidden/>
              </w:rPr>
              <w:instrText xml:space="preserve"> PAGEREF _Toc22161790 \h </w:instrText>
            </w:r>
            <w:r w:rsidR="00247250">
              <w:rPr>
                <w:noProof/>
                <w:webHidden/>
              </w:rPr>
            </w:r>
            <w:r w:rsidR="00247250">
              <w:rPr>
                <w:noProof/>
                <w:webHidden/>
              </w:rPr>
              <w:fldChar w:fldCharType="separate"/>
            </w:r>
            <w:r w:rsidR="00247250">
              <w:rPr>
                <w:noProof/>
                <w:webHidden/>
              </w:rPr>
              <w:t>67</w:t>
            </w:r>
            <w:r w:rsidR="00247250">
              <w:rPr>
                <w:noProof/>
                <w:webHidden/>
              </w:rPr>
              <w:fldChar w:fldCharType="end"/>
            </w:r>
          </w:hyperlink>
        </w:p>
        <w:p w14:paraId="396EC197" w14:textId="3D6147DE" w:rsidR="00247250" w:rsidRDefault="00B107C1">
          <w:pPr>
            <w:pStyle w:val="TOC1"/>
            <w:tabs>
              <w:tab w:val="left" w:pos="480"/>
              <w:tab w:val="right" w:leader="dot" w:pos="9350"/>
            </w:tabs>
            <w:rPr>
              <w:rFonts w:cstheme="minorBidi"/>
              <w:b w:val="0"/>
              <w:bCs w:val="0"/>
              <w:caps w:val="0"/>
              <w:noProof/>
              <w:sz w:val="22"/>
              <w:szCs w:val="22"/>
              <w:lang w:bidi="he-IL"/>
            </w:rPr>
          </w:pPr>
          <w:hyperlink w:anchor="_Toc22161791" w:history="1">
            <w:r w:rsidR="00247250" w:rsidRPr="005A72A1">
              <w:rPr>
                <w:rStyle w:val="Hyperlink"/>
                <w:noProof/>
              </w:rPr>
              <w:t>6</w:t>
            </w:r>
            <w:r w:rsidR="00247250">
              <w:rPr>
                <w:rFonts w:cstheme="minorBidi"/>
                <w:b w:val="0"/>
                <w:bCs w:val="0"/>
                <w:caps w:val="0"/>
                <w:noProof/>
                <w:sz w:val="22"/>
                <w:szCs w:val="22"/>
                <w:lang w:bidi="he-IL"/>
              </w:rPr>
              <w:tab/>
            </w:r>
            <w:r w:rsidR="00247250" w:rsidRPr="005A72A1">
              <w:rPr>
                <w:rStyle w:val="Hyperlink"/>
                <w:noProof/>
              </w:rPr>
              <w:t>APPENDIX</w:t>
            </w:r>
            <w:r w:rsidR="00247250">
              <w:rPr>
                <w:noProof/>
                <w:webHidden/>
              </w:rPr>
              <w:tab/>
            </w:r>
            <w:r w:rsidR="00247250">
              <w:rPr>
                <w:noProof/>
                <w:webHidden/>
              </w:rPr>
              <w:fldChar w:fldCharType="begin"/>
            </w:r>
            <w:r w:rsidR="00247250">
              <w:rPr>
                <w:noProof/>
                <w:webHidden/>
              </w:rPr>
              <w:instrText xml:space="preserve"> PAGEREF _Toc22161791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69059572" w14:textId="2CEF131F" w:rsidR="00247250" w:rsidRDefault="00B107C1">
          <w:pPr>
            <w:pStyle w:val="TOC2"/>
            <w:tabs>
              <w:tab w:val="left" w:pos="720"/>
              <w:tab w:val="right" w:leader="dot" w:pos="9350"/>
            </w:tabs>
            <w:rPr>
              <w:rFonts w:cstheme="minorBidi"/>
              <w:smallCaps w:val="0"/>
              <w:noProof/>
              <w:sz w:val="22"/>
              <w:szCs w:val="22"/>
              <w:lang w:bidi="he-IL"/>
            </w:rPr>
          </w:pPr>
          <w:hyperlink w:anchor="_Toc22161792" w:history="1">
            <w:r w:rsidR="00247250" w:rsidRPr="005A72A1">
              <w:rPr>
                <w:rStyle w:val="Hyperlink"/>
                <w:noProof/>
              </w:rPr>
              <w:t>6.1</w:t>
            </w:r>
            <w:r w:rsidR="00247250">
              <w:rPr>
                <w:rFonts w:cstheme="minorBidi"/>
                <w:smallCaps w:val="0"/>
                <w:noProof/>
                <w:sz w:val="22"/>
                <w:szCs w:val="22"/>
                <w:lang w:bidi="he-IL"/>
              </w:rPr>
              <w:tab/>
            </w:r>
            <w:r w:rsidR="00247250" w:rsidRPr="005A72A1">
              <w:rPr>
                <w:rStyle w:val="Hyperlink"/>
                <w:noProof/>
              </w:rPr>
              <w:t>Details of QM Parameters Used</w:t>
            </w:r>
            <w:r w:rsidR="00247250">
              <w:rPr>
                <w:noProof/>
                <w:webHidden/>
              </w:rPr>
              <w:tab/>
            </w:r>
            <w:r w:rsidR="00247250">
              <w:rPr>
                <w:noProof/>
                <w:webHidden/>
              </w:rPr>
              <w:fldChar w:fldCharType="begin"/>
            </w:r>
            <w:r w:rsidR="00247250">
              <w:rPr>
                <w:noProof/>
                <w:webHidden/>
              </w:rPr>
              <w:instrText xml:space="preserve"> PAGEREF _Toc22161792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16431D38" w14:textId="315BA618" w:rsidR="00247250" w:rsidRDefault="00B107C1">
          <w:pPr>
            <w:pStyle w:val="TOC2"/>
            <w:tabs>
              <w:tab w:val="left" w:pos="720"/>
              <w:tab w:val="right" w:leader="dot" w:pos="9350"/>
            </w:tabs>
            <w:rPr>
              <w:rFonts w:cstheme="minorBidi"/>
              <w:smallCaps w:val="0"/>
              <w:noProof/>
              <w:sz w:val="22"/>
              <w:szCs w:val="22"/>
              <w:lang w:bidi="he-IL"/>
            </w:rPr>
          </w:pPr>
          <w:hyperlink w:anchor="_Toc22161793" w:history="1">
            <w:r w:rsidR="00247250" w:rsidRPr="005A72A1">
              <w:rPr>
                <w:rStyle w:val="Hyperlink"/>
                <w:noProof/>
              </w:rPr>
              <w:t>6.2</w:t>
            </w:r>
            <w:r w:rsidR="00247250">
              <w:rPr>
                <w:rFonts w:cstheme="minorBidi"/>
                <w:smallCaps w:val="0"/>
                <w:noProof/>
                <w:sz w:val="22"/>
                <w:szCs w:val="22"/>
                <w:lang w:bidi="he-IL"/>
              </w:rPr>
              <w:tab/>
            </w:r>
            <w:r w:rsidR="00247250" w:rsidRPr="005A72A1">
              <w:rPr>
                <w:rStyle w:val="Hyperlink"/>
                <w:noProof/>
              </w:rPr>
              <w:t>Benchmarking of Force Fields for Conformational Sampling</w:t>
            </w:r>
            <w:r w:rsidR="00247250">
              <w:rPr>
                <w:noProof/>
                <w:webHidden/>
              </w:rPr>
              <w:tab/>
            </w:r>
            <w:r w:rsidR="00247250">
              <w:rPr>
                <w:noProof/>
                <w:webHidden/>
              </w:rPr>
              <w:fldChar w:fldCharType="begin"/>
            </w:r>
            <w:r w:rsidR="00247250">
              <w:rPr>
                <w:noProof/>
                <w:webHidden/>
              </w:rPr>
              <w:instrText xml:space="preserve"> PAGEREF _Toc22161793 \h </w:instrText>
            </w:r>
            <w:r w:rsidR="00247250">
              <w:rPr>
                <w:noProof/>
                <w:webHidden/>
              </w:rPr>
            </w:r>
            <w:r w:rsidR="00247250">
              <w:rPr>
                <w:noProof/>
                <w:webHidden/>
              </w:rPr>
              <w:fldChar w:fldCharType="separate"/>
            </w:r>
            <w:r w:rsidR="00247250">
              <w:rPr>
                <w:noProof/>
                <w:webHidden/>
              </w:rPr>
              <w:t>76</w:t>
            </w:r>
            <w:r w:rsidR="00247250">
              <w:rPr>
                <w:noProof/>
                <w:webHidden/>
              </w:rPr>
              <w:fldChar w:fldCharType="end"/>
            </w:r>
          </w:hyperlink>
        </w:p>
        <w:p w14:paraId="27C4A8EA" w14:textId="694386BB" w:rsidR="00247250" w:rsidRDefault="00B107C1">
          <w:pPr>
            <w:pStyle w:val="TOC2"/>
            <w:tabs>
              <w:tab w:val="left" w:pos="720"/>
              <w:tab w:val="right" w:leader="dot" w:pos="9350"/>
            </w:tabs>
            <w:rPr>
              <w:rFonts w:cstheme="minorBidi"/>
              <w:smallCaps w:val="0"/>
              <w:noProof/>
              <w:sz w:val="22"/>
              <w:szCs w:val="22"/>
              <w:lang w:bidi="he-IL"/>
            </w:rPr>
          </w:pPr>
          <w:hyperlink w:anchor="_Toc22161794" w:history="1">
            <w:r w:rsidR="00247250" w:rsidRPr="005A72A1">
              <w:rPr>
                <w:rStyle w:val="Hyperlink"/>
                <w:noProof/>
              </w:rPr>
              <w:t>6.3</w:t>
            </w:r>
            <w:r w:rsidR="00247250">
              <w:rPr>
                <w:rFonts w:cstheme="minorBidi"/>
                <w:smallCaps w:val="0"/>
                <w:noProof/>
                <w:sz w:val="22"/>
                <w:szCs w:val="22"/>
                <w:lang w:bidi="he-IL"/>
              </w:rPr>
              <w:tab/>
            </w:r>
            <w:r w:rsidR="00247250" w:rsidRPr="005A72A1">
              <w:rPr>
                <w:rStyle w:val="Hyperlink"/>
                <w:noProof/>
              </w:rPr>
              <w:t>Failure of MacroModel to Locate Stable s-</w:t>
            </w:r>
            <w:r w:rsidR="00247250" w:rsidRPr="005A72A1">
              <w:rPr>
                <w:rStyle w:val="Hyperlink"/>
                <w:i/>
                <w:noProof/>
              </w:rPr>
              <w:t>cis</w:t>
            </w:r>
            <w:r w:rsidR="00247250" w:rsidRPr="005A72A1">
              <w:rPr>
                <w:rStyle w:val="Hyperlink"/>
                <w:noProof/>
              </w:rPr>
              <w:t xml:space="preserve"> Conformer</w:t>
            </w:r>
            <w:r w:rsidR="00247250">
              <w:rPr>
                <w:noProof/>
                <w:webHidden/>
              </w:rPr>
              <w:tab/>
            </w:r>
            <w:r w:rsidR="00247250">
              <w:rPr>
                <w:noProof/>
                <w:webHidden/>
              </w:rPr>
              <w:fldChar w:fldCharType="begin"/>
            </w:r>
            <w:r w:rsidR="00247250">
              <w:rPr>
                <w:noProof/>
                <w:webHidden/>
              </w:rPr>
              <w:instrText xml:space="preserve"> PAGEREF _Toc22161794 \h </w:instrText>
            </w:r>
            <w:r w:rsidR="00247250">
              <w:rPr>
                <w:noProof/>
                <w:webHidden/>
              </w:rPr>
            </w:r>
            <w:r w:rsidR="00247250">
              <w:rPr>
                <w:noProof/>
                <w:webHidden/>
              </w:rPr>
              <w:fldChar w:fldCharType="separate"/>
            </w:r>
            <w:r w:rsidR="00247250">
              <w:rPr>
                <w:noProof/>
                <w:webHidden/>
              </w:rPr>
              <w:t>77</w:t>
            </w:r>
            <w:r w:rsidR="00247250">
              <w:rPr>
                <w:noProof/>
                <w:webHidden/>
              </w:rPr>
              <w:fldChar w:fldCharType="end"/>
            </w:r>
          </w:hyperlink>
        </w:p>
        <w:p w14:paraId="3E90DBFE" w14:textId="1E44D0C3" w:rsidR="00247250" w:rsidRDefault="00B107C1">
          <w:pPr>
            <w:pStyle w:val="TOC2"/>
            <w:tabs>
              <w:tab w:val="left" w:pos="720"/>
              <w:tab w:val="right" w:leader="dot" w:pos="9350"/>
            </w:tabs>
            <w:rPr>
              <w:rFonts w:cstheme="minorBidi"/>
              <w:smallCaps w:val="0"/>
              <w:noProof/>
              <w:sz w:val="22"/>
              <w:szCs w:val="22"/>
              <w:lang w:bidi="he-IL"/>
            </w:rPr>
          </w:pPr>
          <w:hyperlink w:anchor="_Toc22161795" w:history="1">
            <w:r w:rsidR="00247250" w:rsidRPr="005A72A1">
              <w:rPr>
                <w:rStyle w:val="Hyperlink"/>
                <w:noProof/>
              </w:rPr>
              <w:t>6.4</w:t>
            </w:r>
            <w:r w:rsidR="00247250">
              <w:rPr>
                <w:rFonts w:cstheme="minorBidi"/>
                <w:smallCaps w:val="0"/>
                <w:noProof/>
                <w:sz w:val="22"/>
                <w:szCs w:val="22"/>
                <w:lang w:bidi="he-IL"/>
              </w:rPr>
              <w:tab/>
            </w:r>
            <w:r w:rsidR="00247250" w:rsidRPr="005A72A1">
              <w:rPr>
                <w:rStyle w:val="Hyperlink"/>
                <w:noProof/>
              </w:rPr>
              <w:t>Comparison of QM Calculated Most Stable Geometry with the Structure of Inhibitors 3 Covalently Bound to BTK</w:t>
            </w:r>
            <w:r w:rsidR="00247250">
              <w:rPr>
                <w:noProof/>
                <w:webHidden/>
              </w:rPr>
              <w:tab/>
            </w:r>
            <w:r w:rsidR="00247250">
              <w:rPr>
                <w:noProof/>
                <w:webHidden/>
              </w:rPr>
              <w:fldChar w:fldCharType="begin"/>
            </w:r>
            <w:r w:rsidR="00247250">
              <w:rPr>
                <w:noProof/>
                <w:webHidden/>
              </w:rPr>
              <w:instrText xml:space="preserve"> PAGEREF _Toc22161795 \h </w:instrText>
            </w:r>
            <w:r w:rsidR="00247250">
              <w:rPr>
                <w:noProof/>
                <w:webHidden/>
              </w:rPr>
            </w:r>
            <w:r w:rsidR="00247250">
              <w:rPr>
                <w:noProof/>
                <w:webHidden/>
              </w:rPr>
              <w:fldChar w:fldCharType="separate"/>
            </w:r>
            <w:r w:rsidR="00247250">
              <w:rPr>
                <w:noProof/>
                <w:webHidden/>
              </w:rPr>
              <w:t>79</w:t>
            </w:r>
            <w:r w:rsidR="00247250">
              <w:rPr>
                <w:noProof/>
                <w:webHidden/>
              </w:rPr>
              <w:fldChar w:fldCharType="end"/>
            </w:r>
          </w:hyperlink>
        </w:p>
        <w:p w14:paraId="565487F2" w14:textId="0D81FBF1" w:rsidR="00247250" w:rsidRDefault="00B107C1">
          <w:pPr>
            <w:pStyle w:val="TOC2"/>
            <w:tabs>
              <w:tab w:val="left" w:pos="720"/>
              <w:tab w:val="right" w:leader="dot" w:pos="9350"/>
            </w:tabs>
            <w:rPr>
              <w:rFonts w:cstheme="minorBidi"/>
              <w:smallCaps w:val="0"/>
              <w:noProof/>
              <w:sz w:val="22"/>
              <w:szCs w:val="22"/>
              <w:lang w:bidi="he-IL"/>
            </w:rPr>
          </w:pPr>
          <w:hyperlink w:anchor="_Toc22161796" w:history="1">
            <w:r w:rsidR="00247250" w:rsidRPr="005A72A1">
              <w:rPr>
                <w:rStyle w:val="Hyperlink"/>
                <w:noProof/>
              </w:rPr>
              <w:t>6.5</w:t>
            </w:r>
            <w:r w:rsidR="00247250">
              <w:rPr>
                <w:rFonts w:cstheme="minorBidi"/>
                <w:smallCaps w:val="0"/>
                <w:noProof/>
                <w:sz w:val="22"/>
                <w:szCs w:val="22"/>
                <w:lang w:bidi="he-IL"/>
              </w:rPr>
              <w:tab/>
            </w:r>
            <w:r w:rsidR="00247250" w:rsidRPr="005A72A1">
              <w:rPr>
                <w:rStyle w:val="Hyperlink"/>
                <w:noProof/>
              </w:rPr>
              <w:t>Omitted Data from Benchmarking of QM Methods</w:t>
            </w:r>
            <w:r w:rsidR="00247250">
              <w:rPr>
                <w:noProof/>
                <w:webHidden/>
              </w:rPr>
              <w:tab/>
            </w:r>
            <w:r w:rsidR="00247250">
              <w:rPr>
                <w:noProof/>
                <w:webHidden/>
              </w:rPr>
              <w:fldChar w:fldCharType="begin"/>
            </w:r>
            <w:r w:rsidR="00247250">
              <w:rPr>
                <w:noProof/>
                <w:webHidden/>
              </w:rPr>
              <w:instrText xml:space="preserve"> PAGEREF _Toc22161796 \h </w:instrText>
            </w:r>
            <w:r w:rsidR="00247250">
              <w:rPr>
                <w:noProof/>
                <w:webHidden/>
              </w:rPr>
            </w:r>
            <w:r w:rsidR="00247250">
              <w:rPr>
                <w:noProof/>
                <w:webHidden/>
              </w:rPr>
              <w:fldChar w:fldCharType="separate"/>
            </w:r>
            <w:r w:rsidR="00247250">
              <w:rPr>
                <w:noProof/>
                <w:webHidden/>
              </w:rPr>
              <w:t>80</w:t>
            </w:r>
            <w:r w:rsidR="00247250">
              <w:rPr>
                <w:noProof/>
                <w:webHidden/>
              </w:rPr>
              <w:fldChar w:fldCharType="end"/>
            </w:r>
          </w:hyperlink>
        </w:p>
        <w:p w14:paraId="03F0459B" w14:textId="263EA41D" w:rsidR="00247250" w:rsidRDefault="00B107C1">
          <w:pPr>
            <w:pStyle w:val="TOC2"/>
            <w:tabs>
              <w:tab w:val="left" w:pos="720"/>
              <w:tab w:val="right" w:leader="dot" w:pos="9350"/>
            </w:tabs>
            <w:rPr>
              <w:rFonts w:cstheme="minorBidi"/>
              <w:smallCaps w:val="0"/>
              <w:noProof/>
              <w:sz w:val="22"/>
              <w:szCs w:val="22"/>
              <w:lang w:bidi="he-IL"/>
            </w:rPr>
          </w:pPr>
          <w:hyperlink w:anchor="_Toc22161797" w:history="1">
            <w:r w:rsidR="00247250" w:rsidRPr="005A72A1">
              <w:rPr>
                <w:rStyle w:val="Hyperlink"/>
                <w:noProof/>
              </w:rPr>
              <w:t>6.6</w:t>
            </w:r>
            <w:r w:rsidR="00247250">
              <w:rPr>
                <w:rFonts w:cstheme="minorBidi"/>
                <w:smallCaps w:val="0"/>
                <w:noProof/>
                <w:sz w:val="22"/>
                <w:szCs w:val="22"/>
                <w:lang w:bidi="he-IL"/>
              </w:rPr>
              <w:tab/>
            </w:r>
            <w:r w:rsidR="00247250" w:rsidRPr="005A72A1">
              <w:rPr>
                <w:rStyle w:val="Hyperlink"/>
                <w:noProof/>
              </w:rPr>
              <w:t>Identification of the Most Relevant HOMO for Electrophilicity Index Computation</w:t>
            </w:r>
            <w:r w:rsidR="00247250">
              <w:rPr>
                <w:noProof/>
                <w:webHidden/>
              </w:rPr>
              <w:tab/>
            </w:r>
            <w:r w:rsidR="00247250">
              <w:rPr>
                <w:noProof/>
                <w:webHidden/>
              </w:rPr>
              <w:fldChar w:fldCharType="begin"/>
            </w:r>
            <w:r w:rsidR="00247250">
              <w:rPr>
                <w:noProof/>
                <w:webHidden/>
              </w:rPr>
              <w:instrText xml:space="preserve"> PAGEREF _Toc22161797 \h </w:instrText>
            </w:r>
            <w:r w:rsidR="00247250">
              <w:rPr>
                <w:noProof/>
                <w:webHidden/>
              </w:rPr>
            </w:r>
            <w:r w:rsidR="00247250">
              <w:rPr>
                <w:noProof/>
                <w:webHidden/>
              </w:rPr>
              <w:fldChar w:fldCharType="separate"/>
            </w:r>
            <w:r w:rsidR="00247250">
              <w:rPr>
                <w:noProof/>
                <w:webHidden/>
              </w:rPr>
              <w:t>81</w:t>
            </w:r>
            <w:r w:rsidR="00247250">
              <w:rPr>
                <w:noProof/>
                <w:webHidden/>
              </w:rPr>
              <w:fldChar w:fldCharType="end"/>
            </w:r>
          </w:hyperlink>
        </w:p>
        <w:p w14:paraId="33AAF3FF" w14:textId="6797FDC3" w:rsidR="00247250" w:rsidRDefault="00B107C1">
          <w:pPr>
            <w:pStyle w:val="TOC2"/>
            <w:tabs>
              <w:tab w:val="left" w:pos="720"/>
              <w:tab w:val="right" w:leader="dot" w:pos="9350"/>
            </w:tabs>
            <w:rPr>
              <w:rFonts w:cstheme="minorBidi"/>
              <w:smallCaps w:val="0"/>
              <w:noProof/>
              <w:sz w:val="22"/>
              <w:szCs w:val="22"/>
              <w:lang w:bidi="he-IL"/>
            </w:rPr>
          </w:pPr>
          <w:hyperlink w:anchor="_Toc22161798" w:history="1">
            <w:r w:rsidR="00247250" w:rsidRPr="005A72A1">
              <w:rPr>
                <w:rStyle w:val="Hyperlink"/>
                <w:noProof/>
              </w:rPr>
              <w:t>6.7</w:t>
            </w:r>
            <w:r w:rsidR="00247250">
              <w:rPr>
                <w:rFonts w:cstheme="minorBidi"/>
                <w:smallCaps w:val="0"/>
                <w:noProof/>
                <w:sz w:val="22"/>
                <w:szCs w:val="22"/>
                <w:lang w:bidi="he-IL"/>
              </w:rPr>
              <w:tab/>
            </w:r>
            <w:r w:rsidR="00247250" w:rsidRPr="005A72A1">
              <w:rPr>
                <w:rStyle w:val="Hyperlink"/>
                <w:noProof/>
              </w:rPr>
              <w:t>Formation of van der Waals Complex Prior to Transition States</w:t>
            </w:r>
            <w:r w:rsidR="00247250">
              <w:rPr>
                <w:noProof/>
                <w:webHidden/>
              </w:rPr>
              <w:tab/>
            </w:r>
            <w:r w:rsidR="00247250">
              <w:rPr>
                <w:noProof/>
                <w:webHidden/>
              </w:rPr>
              <w:fldChar w:fldCharType="begin"/>
            </w:r>
            <w:r w:rsidR="00247250">
              <w:rPr>
                <w:noProof/>
                <w:webHidden/>
              </w:rPr>
              <w:instrText xml:space="preserve"> PAGEREF _Toc22161798 \h </w:instrText>
            </w:r>
            <w:r w:rsidR="00247250">
              <w:rPr>
                <w:noProof/>
                <w:webHidden/>
              </w:rPr>
            </w:r>
            <w:r w:rsidR="00247250">
              <w:rPr>
                <w:noProof/>
                <w:webHidden/>
              </w:rPr>
              <w:fldChar w:fldCharType="separate"/>
            </w:r>
            <w:r w:rsidR="00247250">
              <w:rPr>
                <w:noProof/>
                <w:webHidden/>
              </w:rPr>
              <w:t>82</w:t>
            </w:r>
            <w:r w:rsidR="00247250">
              <w:rPr>
                <w:noProof/>
                <w:webHidden/>
              </w:rPr>
              <w:fldChar w:fldCharType="end"/>
            </w:r>
          </w:hyperlink>
        </w:p>
        <w:p w14:paraId="405F4951" w14:textId="38E533F0" w:rsidR="00247250" w:rsidRDefault="00B107C1">
          <w:pPr>
            <w:pStyle w:val="TOC2"/>
            <w:tabs>
              <w:tab w:val="left" w:pos="720"/>
              <w:tab w:val="right" w:leader="dot" w:pos="9350"/>
            </w:tabs>
            <w:rPr>
              <w:rFonts w:cstheme="minorBidi"/>
              <w:smallCaps w:val="0"/>
              <w:noProof/>
              <w:sz w:val="22"/>
              <w:szCs w:val="22"/>
              <w:lang w:bidi="he-IL"/>
            </w:rPr>
          </w:pPr>
          <w:hyperlink w:anchor="_Toc22161799" w:history="1">
            <w:r w:rsidR="00247250" w:rsidRPr="005A72A1">
              <w:rPr>
                <w:rStyle w:val="Hyperlink"/>
                <w:noProof/>
              </w:rPr>
              <w:t>6.8</w:t>
            </w:r>
            <w:r w:rsidR="00247250">
              <w:rPr>
                <w:rFonts w:cstheme="minorBidi"/>
                <w:smallCaps w:val="0"/>
                <w:noProof/>
                <w:sz w:val="22"/>
                <w:szCs w:val="22"/>
                <w:lang w:bidi="he-IL"/>
              </w:rPr>
              <w:tab/>
            </w:r>
            <w:r w:rsidR="00247250" w:rsidRPr="005A72A1">
              <w:rPr>
                <w:rStyle w:val="Hyperlink"/>
                <w:noProof/>
              </w:rPr>
              <w:t>Plots of Correlation between Other Charge Schemes and Calculated Addition Barriers</w:t>
            </w:r>
            <w:r w:rsidR="00247250">
              <w:rPr>
                <w:noProof/>
                <w:webHidden/>
              </w:rPr>
              <w:tab/>
            </w:r>
            <w:r w:rsidR="00247250">
              <w:rPr>
                <w:noProof/>
                <w:webHidden/>
              </w:rPr>
              <w:fldChar w:fldCharType="begin"/>
            </w:r>
            <w:r w:rsidR="00247250">
              <w:rPr>
                <w:noProof/>
                <w:webHidden/>
              </w:rPr>
              <w:instrText xml:space="preserve"> PAGEREF _Toc22161799 \h </w:instrText>
            </w:r>
            <w:r w:rsidR="00247250">
              <w:rPr>
                <w:noProof/>
                <w:webHidden/>
              </w:rPr>
            </w:r>
            <w:r w:rsidR="00247250">
              <w:rPr>
                <w:noProof/>
                <w:webHidden/>
              </w:rPr>
              <w:fldChar w:fldCharType="separate"/>
            </w:r>
            <w:r w:rsidR="00247250">
              <w:rPr>
                <w:noProof/>
                <w:webHidden/>
              </w:rPr>
              <w:t>83</w:t>
            </w:r>
            <w:r w:rsidR="00247250">
              <w:rPr>
                <w:noProof/>
                <w:webHidden/>
              </w:rPr>
              <w:fldChar w:fldCharType="end"/>
            </w:r>
          </w:hyperlink>
        </w:p>
        <w:p w14:paraId="228C6D70" w14:textId="01FD295F" w:rsidR="00247250" w:rsidRDefault="00B107C1">
          <w:pPr>
            <w:pStyle w:val="TOC2"/>
            <w:tabs>
              <w:tab w:val="left" w:pos="720"/>
              <w:tab w:val="right" w:leader="dot" w:pos="9350"/>
            </w:tabs>
            <w:rPr>
              <w:rFonts w:cstheme="minorBidi"/>
              <w:smallCaps w:val="0"/>
              <w:noProof/>
              <w:sz w:val="22"/>
              <w:szCs w:val="22"/>
              <w:lang w:bidi="he-IL"/>
            </w:rPr>
          </w:pPr>
          <w:hyperlink w:anchor="_Toc22161800" w:history="1">
            <w:r w:rsidR="00247250" w:rsidRPr="005A72A1">
              <w:rPr>
                <w:rStyle w:val="Hyperlink"/>
                <w:noProof/>
              </w:rPr>
              <w:t>6.9</w:t>
            </w:r>
            <w:r w:rsidR="00247250">
              <w:rPr>
                <w:rFonts w:cstheme="minorBidi"/>
                <w:smallCaps w:val="0"/>
                <w:noProof/>
                <w:sz w:val="22"/>
                <w:szCs w:val="22"/>
                <w:lang w:bidi="he-IL"/>
              </w:rPr>
              <w:tab/>
            </w:r>
            <w:r w:rsidR="00247250" w:rsidRPr="005A72A1">
              <w:rPr>
                <w:rStyle w:val="Hyperlink"/>
                <w:noProof/>
              </w:rPr>
              <w:t>Details of MD Parameters Used</w:t>
            </w:r>
            <w:r w:rsidR="00247250">
              <w:rPr>
                <w:noProof/>
                <w:webHidden/>
              </w:rPr>
              <w:tab/>
            </w:r>
            <w:r w:rsidR="00247250">
              <w:rPr>
                <w:noProof/>
                <w:webHidden/>
              </w:rPr>
              <w:fldChar w:fldCharType="begin"/>
            </w:r>
            <w:r w:rsidR="00247250">
              <w:rPr>
                <w:noProof/>
                <w:webHidden/>
              </w:rPr>
              <w:instrText xml:space="preserve"> PAGEREF _Toc22161800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004F2055" w14:textId="350EB672" w:rsidR="00247250" w:rsidRDefault="00B107C1">
          <w:pPr>
            <w:pStyle w:val="TOC3"/>
            <w:tabs>
              <w:tab w:val="left" w:pos="1200"/>
              <w:tab w:val="right" w:leader="dot" w:pos="9350"/>
            </w:tabs>
            <w:rPr>
              <w:rFonts w:cstheme="minorBidi"/>
              <w:i w:val="0"/>
              <w:iCs w:val="0"/>
              <w:noProof/>
              <w:sz w:val="22"/>
              <w:szCs w:val="22"/>
              <w:lang w:bidi="he-IL"/>
            </w:rPr>
          </w:pPr>
          <w:hyperlink w:anchor="_Toc22161801" w:history="1">
            <w:r w:rsidR="00247250" w:rsidRPr="005A72A1">
              <w:rPr>
                <w:rStyle w:val="Hyperlink"/>
                <w:noProof/>
              </w:rPr>
              <w:t>6.9.1</w:t>
            </w:r>
            <w:r w:rsidR="00247250">
              <w:rPr>
                <w:rFonts w:cstheme="minorBidi"/>
                <w:i w:val="0"/>
                <w:iCs w:val="0"/>
                <w:noProof/>
                <w:sz w:val="22"/>
                <w:szCs w:val="22"/>
                <w:lang w:bidi="he-IL"/>
              </w:rPr>
              <w:tab/>
            </w:r>
            <w:r w:rsidR="00247250" w:rsidRPr="005A72A1">
              <w:rPr>
                <w:rStyle w:val="Hyperlink"/>
                <w:noProof/>
              </w:rPr>
              <w:t>Preparation of GROMOS System</w:t>
            </w:r>
            <w:r w:rsidR="00247250">
              <w:rPr>
                <w:noProof/>
                <w:webHidden/>
              </w:rPr>
              <w:tab/>
            </w:r>
            <w:r w:rsidR="00247250">
              <w:rPr>
                <w:noProof/>
                <w:webHidden/>
              </w:rPr>
              <w:fldChar w:fldCharType="begin"/>
            </w:r>
            <w:r w:rsidR="00247250">
              <w:rPr>
                <w:noProof/>
                <w:webHidden/>
              </w:rPr>
              <w:instrText xml:space="preserve"> PAGEREF _Toc22161801 \h </w:instrText>
            </w:r>
            <w:r w:rsidR="00247250">
              <w:rPr>
                <w:noProof/>
                <w:webHidden/>
              </w:rPr>
            </w:r>
            <w:r w:rsidR="00247250">
              <w:rPr>
                <w:noProof/>
                <w:webHidden/>
              </w:rPr>
              <w:fldChar w:fldCharType="separate"/>
            </w:r>
            <w:r w:rsidR="00247250">
              <w:rPr>
                <w:noProof/>
                <w:webHidden/>
              </w:rPr>
              <w:t>84</w:t>
            </w:r>
            <w:r w:rsidR="00247250">
              <w:rPr>
                <w:noProof/>
                <w:webHidden/>
              </w:rPr>
              <w:fldChar w:fldCharType="end"/>
            </w:r>
          </w:hyperlink>
        </w:p>
        <w:p w14:paraId="76980AA8" w14:textId="72EA1AE5" w:rsidR="00247250" w:rsidRDefault="00B107C1">
          <w:pPr>
            <w:pStyle w:val="TOC3"/>
            <w:tabs>
              <w:tab w:val="left" w:pos="1200"/>
              <w:tab w:val="right" w:leader="dot" w:pos="9350"/>
            </w:tabs>
            <w:rPr>
              <w:rFonts w:cstheme="minorBidi"/>
              <w:i w:val="0"/>
              <w:iCs w:val="0"/>
              <w:noProof/>
              <w:sz w:val="22"/>
              <w:szCs w:val="22"/>
              <w:lang w:bidi="he-IL"/>
            </w:rPr>
          </w:pPr>
          <w:hyperlink w:anchor="_Toc22161802" w:history="1">
            <w:r w:rsidR="00247250" w:rsidRPr="005A72A1">
              <w:rPr>
                <w:rStyle w:val="Hyperlink"/>
                <w:noProof/>
              </w:rPr>
              <w:t>6.9.2</w:t>
            </w:r>
            <w:r w:rsidR="00247250">
              <w:rPr>
                <w:rFonts w:cstheme="minorBidi"/>
                <w:i w:val="0"/>
                <w:iCs w:val="0"/>
                <w:noProof/>
                <w:sz w:val="22"/>
                <w:szCs w:val="22"/>
                <w:lang w:bidi="he-IL"/>
              </w:rPr>
              <w:tab/>
            </w:r>
            <w:r w:rsidR="00247250" w:rsidRPr="005A72A1">
              <w:rPr>
                <w:rStyle w:val="Hyperlink"/>
                <w:noProof/>
              </w:rPr>
              <w:t>Simulation of AMBER System</w:t>
            </w:r>
            <w:r w:rsidR="00247250">
              <w:rPr>
                <w:noProof/>
                <w:webHidden/>
              </w:rPr>
              <w:tab/>
            </w:r>
            <w:r w:rsidR="00247250">
              <w:rPr>
                <w:noProof/>
                <w:webHidden/>
              </w:rPr>
              <w:fldChar w:fldCharType="begin"/>
            </w:r>
            <w:r w:rsidR="00247250">
              <w:rPr>
                <w:noProof/>
                <w:webHidden/>
              </w:rPr>
              <w:instrText xml:space="preserve"> PAGEREF _Toc22161802 \h </w:instrText>
            </w:r>
            <w:r w:rsidR="00247250">
              <w:rPr>
                <w:noProof/>
                <w:webHidden/>
              </w:rPr>
            </w:r>
            <w:r w:rsidR="00247250">
              <w:rPr>
                <w:noProof/>
                <w:webHidden/>
              </w:rPr>
              <w:fldChar w:fldCharType="separate"/>
            </w:r>
            <w:r w:rsidR="00247250">
              <w:rPr>
                <w:noProof/>
                <w:webHidden/>
              </w:rPr>
              <w:t>85</w:t>
            </w:r>
            <w:r w:rsidR="00247250">
              <w:rPr>
                <w:noProof/>
                <w:webHidden/>
              </w:rPr>
              <w:fldChar w:fldCharType="end"/>
            </w:r>
          </w:hyperlink>
        </w:p>
        <w:p w14:paraId="41DDCE90" w14:textId="2A871CEB" w:rsidR="00247250" w:rsidRDefault="00B107C1">
          <w:pPr>
            <w:pStyle w:val="TOC2"/>
            <w:tabs>
              <w:tab w:val="left" w:pos="960"/>
              <w:tab w:val="right" w:leader="dot" w:pos="9350"/>
            </w:tabs>
            <w:rPr>
              <w:rFonts w:cstheme="minorBidi"/>
              <w:smallCaps w:val="0"/>
              <w:noProof/>
              <w:sz w:val="22"/>
              <w:szCs w:val="22"/>
              <w:lang w:bidi="he-IL"/>
            </w:rPr>
          </w:pPr>
          <w:hyperlink w:anchor="_Toc22161803" w:history="1">
            <w:r w:rsidR="00247250" w:rsidRPr="005A72A1">
              <w:rPr>
                <w:rStyle w:val="Hyperlink"/>
                <w:noProof/>
              </w:rPr>
              <w:t>6.10</w:t>
            </w:r>
            <w:r w:rsidR="00247250">
              <w:rPr>
                <w:rFonts w:cstheme="minorBidi"/>
                <w:smallCaps w:val="0"/>
                <w:noProof/>
                <w:sz w:val="22"/>
                <w:szCs w:val="22"/>
                <w:lang w:bidi="he-IL"/>
              </w:rPr>
              <w:tab/>
            </w:r>
            <w:r w:rsidR="00247250" w:rsidRPr="005A72A1">
              <w:rPr>
                <w:rStyle w:val="Hyperlink"/>
                <w:noProof/>
              </w:rPr>
              <w:t>Plotted Figures from Distance Analyses</w:t>
            </w:r>
            <w:r w:rsidR="00247250">
              <w:rPr>
                <w:noProof/>
                <w:webHidden/>
              </w:rPr>
              <w:tab/>
            </w:r>
            <w:r w:rsidR="00247250">
              <w:rPr>
                <w:noProof/>
                <w:webHidden/>
              </w:rPr>
              <w:fldChar w:fldCharType="begin"/>
            </w:r>
            <w:r w:rsidR="00247250">
              <w:rPr>
                <w:noProof/>
                <w:webHidden/>
              </w:rPr>
              <w:instrText xml:space="preserve"> PAGEREF _Toc22161803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754A3204" w14:textId="5F187A71" w:rsidR="00247250" w:rsidRDefault="00B107C1">
          <w:pPr>
            <w:pStyle w:val="TOC3"/>
            <w:tabs>
              <w:tab w:val="left" w:pos="1440"/>
              <w:tab w:val="right" w:leader="dot" w:pos="9350"/>
            </w:tabs>
            <w:rPr>
              <w:rFonts w:cstheme="minorBidi"/>
              <w:i w:val="0"/>
              <w:iCs w:val="0"/>
              <w:noProof/>
              <w:sz w:val="22"/>
              <w:szCs w:val="22"/>
              <w:lang w:bidi="he-IL"/>
            </w:rPr>
          </w:pPr>
          <w:hyperlink w:anchor="_Toc22161804" w:history="1">
            <w:r w:rsidR="00247250" w:rsidRPr="005A72A1">
              <w:rPr>
                <w:rStyle w:val="Hyperlink"/>
                <w:noProof/>
              </w:rPr>
              <w:t>6.10.1</w:t>
            </w:r>
            <w:r w:rsidR="00247250">
              <w:rPr>
                <w:rFonts w:cstheme="minorBidi"/>
                <w:i w:val="0"/>
                <w:iCs w:val="0"/>
                <w:noProof/>
                <w:sz w:val="22"/>
                <w:szCs w:val="22"/>
                <w:lang w:bidi="he-IL"/>
              </w:rPr>
              <w:tab/>
            </w:r>
            <w:r w:rsidR="00247250" w:rsidRPr="005A72A1">
              <w:rPr>
                <w:rStyle w:val="Hyperlink"/>
                <w:noProof/>
              </w:rPr>
              <w:t>Potential Base for Thiol Eliminations</w:t>
            </w:r>
            <w:r w:rsidR="00247250">
              <w:rPr>
                <w:noProof/>
                <w:webHidden/>
              </w:rPr>
              <w:tab/>
            </w:r>
            <w:r w:rsidR="00247250">
              <w:rPr>
                <w:noProof/>
                <w:webHidden/>
              </w:rPr>
              <w:fldChar w:fldCharType="begin"/>
            </w:r>
            <w:r w:rsidR="00247250">
              <w:rPr>
                <w:noProof/>
                <w:webHidden/>
              </w:rPr>
              <w:instrText xml:space="preserve"> PAGEREF _Toc22161804 \h </w:instrText>
            </w:r>
            <w:r w:rsidR="00247250">
              <w:rPr>
                <w:noProof/>
                <w:webHidden/>
              </w:rPr>
            </w:r>
            <w:r w:rsidR="00247250">
              <w:rPr>
                <w:noProof/>
                <w:webHidden/>
              </w:rPr>
              <w:fldChar w:fldCharType="separate"/>
            </w:r>
            <w:r w:rsidR="00247250">
              <w:rPr>
                <w:noProof/>
                <w:webHidden/>
              </w:rPr>
              <w:t>86</w:t>
            </w:r>
            <w:r w:rsidR="00247250">
              <w:rPr>
                <w:noProof/>
                <w:webHidden/>
              </w:rPr>
              <w:fldChar w:fldCharType="end"/>
            </w:r>
          </w:hyperlink>
        </w:p>
        <w:p w14:paraId="3A6DBD23" w14:textId="709748DC" w:rsidR="00247250" w:rsidRDefault="00B107C1">
          <w:pPr>
            <w:pStyle w:val="TOC3"/>
            <w:tabs>
              <w:tab w:val="left" w:pos="1440"/>
              <w:tab w:val="right" w:leader="dot" w:pos="9350"/>
            </w:tabs>
            <w:rPr>
              <w:rFonts w:cstheme="minorBidi"/>
              <w:i w:val="0"/>
              <w:iCs w:val="0"/>
              <w:noProof/>
              <w:sz w:val="22"/>
              <w:szCs w:val="22"/>
              <w:lang w:bidi="he-IL"/>
            </w:rPr>
          </w:pPr>
          <w:hyperlink w:anchor="_Toc22161805" w:history="1">
            <w:r w:rsidR="00247250" w:rsidRPr="005A72A1">
              <w:rPr>
                <w:rStyle w:val="Hyperlink"/>
                <w:noProof/>
              </w:rPr>
              <w:t>6.10.2</w:t>
            </w:r>
            <w:r w:rsidR="00247250">
              <w:rPr>
                <w:rFonts w:cstheme="minorBidi"/>
                <w:i w:val="0"/>
                <w:iCs w:val="0"/>
                <w:noProof/>
                <w:sz w:val="22"/>
                <w:szCs w:val="22"/>
                <w:lang w:bidi="he-IL"/>
              </w:rPr>
              <w:tab/>
            </w:r>
            <w:r w:rsidR="00247250" w:rsidRPr="005A72A1">
              <w:rPr>
                <w:rStyle w:val="Hyperlink"/>
                <w:noProof/>
              </w:rPr>
              <w:t>Potential Base for Thiol Additions</w:t>
            </w:r>
            <w:r w:rsidR="00247250">
              <w:rPr>
                <w:noProof/>
                <w:webHidden/>
              </w:rPr>
              <w:tab/>
            </w:r>
            <w:r w:rsidR="00247250">
              <w:rPr>
                <w:noProof/>
                <w:webHidden/>
              </w:rPr>
              <w:fldChar w:fldCharType="begin"/>
            </w:r>
            <w:r w:rsidR="00247250">
              <w:rPr>
                <w:noProof/>
                <w:webHidden/>
              </w:rPr>
              <w:instrText xml:space="preserve"> PAGEREF _Toc22161805 \h </w:instrText>
            </w:r>
            <w:r w:rsidR="00247250">
              <w:rPr>
                <w:noProof/>
                <w:webHidden/>
              </w:rPr>
            </w:r>
            <w:r w:rsidR="00247250">
              <w:rPr>
                <w:noProof/>
                <w:webHidden/>
              </w:rPr>
              <w:fldChar w:fldCharType="separate"/>
            </w:r>
            <w:r w:rsidR="00247250">
              <w:rPr>
                <w:noProof/>
                <w:webHidden/>
              </w:rPr>
              <w:t>88</w:t>
            </w:r>
            <w:r w:rsidR="00247250">
              <w:rPr>
                <w:noProof/>
                <w:webHidden/>
              </w:rPr>
              <w:fldChar w:fldCharType="end"/>
            </w:r>
          </w:hyperlink>
        </w:p>
        <w:p w14:paraId="1EFDC0F5" w14:textId="4E564710" w:rsidR="00247250" w:rsidRDefault="00B107C1">
          <w:pPr>
            <w:pStyle w:val="TOC2"/>
            <w:tabs>
              <w:tab w:val="left" w:pos="960"/>
              <w:tab w:val="right" w:leader="dot" w:pos="9350"/>
            </w:tabs>
            <w:rPr>
              <w:rFonts w:cstheme="minorBidi"/>
              <w:smallCaps w:val="0"/>
              <w:noProof/>
              <w:sz w:val="22"/>
              <w:szCs w:val="22"/>
              <w:lang w:bidi="he-IL"/>
            </w:rPr>
          </w:pPr>
          <w:hyperlink w:anchor="_Toc22161806" w:history="1">
            <w:r w:rsidR="00247250" w:rsidRPr="005A72A1">
              <w:rPr>
                <w:rStyle w:val="Hyperlink"/>
                <w:noProof/>
              </w:rPr>
              <w:t>6.11</w:t>
            </w:r>
            <w:r w:rsidR="00247250">
              <w:rPr>
                <w:rFonts w:cstheme="minorBidi"/>
                <w:smallCaps w:val="0"/>
                <w:noProof/>
                <w:sz w:val="22"/>
                <w:szCs w:val="22"/>
                <w:lang w:bidi="he-IL"/>
              </w:rPr>
              <w:tab/>
            </w:r>
            <w:r w:rsidR="00247250" w:rsidRPr="005A72A1">
              <w:rPr>
                <w:rStyle w:val="Hyperlink"/>
                <w:noProof/>
              </w:rPr>
              <w:t>Energy Barriers for Different Thiol Elimination Mechanisms</w:t>
            </w:r>
            <w:r w:rsidR="00247250">
              <w:rPr>
                <w:noProof/>
                <w:webHidden/>
              </w:rPr>
              <w:tab/>
            </w:r>
            <w:r w:rsidR="00247250">
              <w:rPr>
                <w:noProof/>
                <w:webHidden/>
              </w:rPr>
              <w:fldChar w:fldCharType="begin"/>
            </w:r>
            <w:r w:rsidR="00247250">
              <w:rPr>
                <w:noProof/>
                <w:webHidden/>
              </w:rPr>
              <w:instrText xml:space="preserve"> PAGEREF _Toc22161806 \h </w:instrText>
            </w:r>
            <w:r w:rsidR="00247250">
              <w:rPr>
                <w:noProof/>
                <w:webHidden/>
              </w:rPr>
            </w:r>
            <w:r w:rsidR="00247250">
              <w:rPr>
                <w:noProof/>
                <w:webHidden/>
              </w:rPr>
              <w:fldChar w:fldCharType="separate"/>
            </w:r>
            <w:r w:rsidR="00247250">
              <w:rPr>
                <w:noProof/>
                <w:webHidden/>
              </w:rPr>
              <w:t>90</w:t>
            </w:r>
            <w:r w:rsidR="00247250">
              <w:rPr>
                <w:noProof/>
                <w:webHidden/>
              </w:rPr>
              <w:fldChar w:fldCharType="end"/>
            </w:r>
          </w:hyperlink>
        </w:p>
        <w:p w14:paraId="07E0374C" w14:textId="6A5A53AD" w:rsidR="00247250" w:rsidRDefault="00B107C1">
          <w:pPr>
            <w:pStyle w:val="TOC2"/>
            <w:tabs>
              <w:tab w:val="left" w:pos="960"/>
              <w:tab w:val="right" w:leader="dot" w:pos="9350"/>
            </w:tabs>
            <w:rPr>
              <w:rFonts w:cstheme="minorBidi"/>
              <w:smallCaps w:val="0"/>
              <w:noProof/>
              <w:sz w:val="22"/>
              <w:szCs w:val="22"/>
              <w:lang w:bidi="he-IL"/>
            </w:rPr>
          </w:pPr>
          <w:hyperlink w:anchor="_Toc22161807" w:history="1">
            <w:r w:rsidR="00247250" w:rsidRPr="005A72A1">
              <w:rPr>
                <w:rStyle w:val="Hyperlink"/>
                <w:noProof/>
              </w:rPr>
              <w:t>6.12</w:t>
            </w:r>
            <w:r w:rsidR="00247250">
              <w:rPr>
                <w:rFonts w:cstheme="minorBidi"/>
                <w:smallCaps w:val="0"/>
                <w:noProof/>
                <w:sz w:val="22"/>
                <w:szCs w:val="22"/>
                <w:lang w:bidi="he-IL"/>
              </w:rPr>
              <w:tab/>
            </w:r>
            <w:r w:rsidR="00247250" w:rsidRPr="005A72A1">
              <w:rPr>
                <w:rStyle w:val="Hyperlink"/>
                <w:noProof/>
              </w:rPr>
              <w:t>Programming Scripts Written</w:t>
            </w:r>
            <w:r w:rsidR="00247250">
              <w:rPr>
                <w:noProof/>
                <w:webHidden/>
              </w:rPr>
              <w:tab/>
            </w:r>
            <w:r w:rsidR="00247250">
              <w:rPr>
                <w:noProof/>
                <w:webHidden/>
              </w:rPr>
              <w:fldChar w:fldCharType="begin"/>
            </w:r>
            <w:r w:rsidR="00247250">
              <w:rPr>
                <w:noProof/>
                <w:webHidden/>
              </w:rPr>
              <w:instrText xml:space="preserve"> PAGEREF _Toc22161807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3FB60C3E" w14:textId="44B2859D" w:rsidR="00247250" w:rsidRDefault="00B107C1">
          <w:pPr>
            <w:pStyle w:val="TOC3"/>
            <w:tabs>
              <w:tab w:val="left" w:pos="1440"/>
              <w:tab w:val="right" w:leader="dot" w:pos="9350"/>
            </w:tabs>
            <w:rPr>
              <w:rFonts w:cstheme="minorBidi"/>
              <w:i w:val="0"/>
              <w:iCs w:val="0"/>
              <w:noProof/>
              <w:sz w:val="22"/>
              <w:szCs w:val="22"/>
              <w:lang w:bidi="he-IL"/>
            </w:rPr>
          </w:pPr>
          <w:hyperlink w:anchor="_Toc22161808" w:history="1">
            <w:r w:rsidR="00247250" w:rsidRPr="005A72A1">
              <w:rPr>
                <w:rStyle w:val="Hyperlink"/>
                <w:noProof/>
              </w:rPr>
              <w:t>6.12.1</w:t>
            </w:r>
            <w:r w:rsidR="00247250">
              <w:rPr>
                <w:rFonts w:cstheme="minorBidi"/>
                <w:i w:val="0"/>
                <w:iCs w:val="0"/>
                <w:noProof/>
                <w:sz w:val="22"/>
                <w:szCs w:val="22"/>
                <w:lang w:bidi="he-IL"/>
              </w:rPr>
              <w:tab/>
            </w:r>
            <w:r w:rsidR="00247250" w:rsidRPr="005A72A1">
              <w:rPr>
                <w:rStyle w:val="Hyperlink"/>
                <w:noProof/>
              </w:rPr>
              <w:t>Gaussian Job Generation and Submission</w:t>
            </w:r>
            <w:r w:rsidR="00247250">
              <w:rPr>
                <w:noProof/>
                <w:webHidden/>
              </w:rPr>
              <w:tab/>
            </w:r>
            <w:r w:rsidR="00247250">
              <w:rPr>
                <w:noProof/>
                <w:webHidden/>
              </w:rPr>
              <w:fldChar w:fldCharType="begin"/>
            </w:r>
            <w:r w:rsidR="00247250">
              <w:rPr>
                <w:noProof/>
                <w:webHidden/>
              </w:rPr>
              <w:instrText xml:space="preserve"> PAGEREF _Toc22161808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460071C0" w14:textId="10110FC6" w:rsidR="00247250" w:rsidRDefault="00B107C1">
          <w:pPr>
            <w:pStyle w:val="TOC3"/>
            <w:tabs>
              <w:tab w:val="left" w:pos="1440"/>
              <w:tab w:val="right" w:leader="dot" w:pos="9350"/>
            </w:tabs>
            <w:rPr>
              <w:rFonts w:cstheme="minorBidi"/>
              <w:i w:val="0"/>
              <w:iCs w:val="0"/>
              <w:noProof/>
              <w:sz w:val="22"/>
              <w:szCs w:val="22"/>
              <w:lang w:bidi="he-IL"/>
            </w:rPr>
          </w:pPr>
          <w:hyperlink w:anchor="_Toc22161809" w:history="1">
            <w:r w:rsidR="00247250" w:rsidRPr="005A72A1">
              <w:rPr>
                <w:rStyle w:val="Hyperlink"/>
                <w:noProof/>
              </w:rPr>
              <w:t>6.12.2</w:t>
            </w:r>
            <w:r w:rsidR="00247250">
              <w:rPr>
                <w:rFonts w:cstheme="minorBidi"/>
                <w:i w:val="0"/>
                <w:iCs w:val="0"/>
                <w:noProof/>
                <w:sz w:val="22"/>
                <w:szCs w:val="22"/>
                <w:lang w:bidi="he-IL"/>
              </w:rPr>
              <w:tab/>
            </w:r>
            <w:r w:rsidR="00247250" w:rsidRPr="005A72A1">
              <w:rPr>
                <w:rStyle w:val="Hyperlink"/>
                <w:noProof/>
              </w:rPr>
              <w:t>Management and Modification of Files and Directories</w:t>
            </w:r>
            <w:r w:rsidR="00247250">
              <w:rPr>
                <w:noProof/>
                <w:webHidden/>
              </w:rPr>
              <w:tab/>
            </w:r>
            <w:r w:rsidR="00247250">
              <w:rPr>
                <w:noProof/>
                <w:webHidden/>
              </w:rPr>
              <w:fldChar w:fldCharType="begin"/>
            </w:r>
            <w:r w:rsidR="00247250">
              <w:rPr>
                <w:noProof/>
                <w:webHidden/>
              </w:rPr>
              <w:instrText xml:space="preserve"> PAGEREF _Toc22161809 \h </w:instrText>
            </w:r>
            <w:r w:rsidR="00247250">
              <w:rPr>
                <w:noProof/>
                <w:webHidden/>
              </w:rPr>
            </w:r>
            <w:r w:rsidR="00247250">
              <w:rPr>
                <w:noProof/>
                <w:webHidden/>
              </w:rPr>
              <w:fldChar w:fldCharType="separate"/>
            </w:r>
            <w:r w:rsidR="00247250">
              <w:rPr>
                <w:noProof/>
                <w:webHidden/>
              </w:rPr>
              <w:t>91</w:t>
            </w:r>
            <w:r w:rsidR="00247250">
              <w:rPr>
                <w:noProof/>
                <w:webHidden/>
              </w:rPr>
              <w:fldChar w:fldCharType="end"/>
            </w:r>
          </w:hyperlink>
        </w:p>
        <w:p w14:paraId="1A18BAAE" w14:textId="022BF1CC" w:rsidR="00247250" w:rsidRDefault="00B107C1">
          <w:pPr>
            <w:pStyle w:val="TOC3"/>
            <w:tabs>
              <w:tab w:val="left" w:pos="1440"/>
              <w:tab w:val="right" w:leader="dot" w:pos="9350"/>
            </w:tabs>
            <w:rPr>
              <w:rFonts w:cstheme="minorBidi"/>
              <w:i w:val="0"/>
              <w:iCs w:val="0"/>
              <w:noProof/>
              <w:sz w:val="22"/>
              <w:szCs w:val="22"/>
              <w:lang w:bidi="he-IL"/>
            </w:rPr>
          </w:pPr>
          <w:hyperlink w:anchor="_Toc22161810" w:history="1">
            <w:r w:rsidR="00247250" w:rsidRPr="005A72A1">
              <w:rPr>
                <w:rStyle w:val="Hyperlink"/>
                <w:noProof/>
              </w:rPr>
              <w:t>6.12.3</w:t>
            </w:r>
            <w:r w:rsidR="00247250">
              <w:rPr>
                <w:rFonts w:cstheme="minorBidi"/>
                <w:i w:val="0"/>
                <w:iCs w:val="0"/>
                <w:noProof/>
                <w:sz w:val="22"/>
                <w:szCs w:val="22"/>
                <w:lang w:bidi="he-IL"/>
              </w:rPr>
              <w:tab/>
            </w:r>
            <w:r w:rsidR="00247250" w:rsidRPr="005A72A1">
              <w:rPr>
                <w:rStyle w:val="Hyperlink"/>
                <w:noProof/>
              </w:rPr>
              <w:t>Post-Calculation Correction, Tabulation, and Visualisation of QM Calculation Results</w:t>
            </w:r>
            <w:r w:rsidR="00247250">
              <w:rPr>
                <w:noProof/>
                <w:webHidden/>
              </w:rPr>
              <w:tab/>
            </w:r>
            <w:r w:rsidR="00247250">
              <w:rPr>
                <w:noProof/>
                <w:webHidden/>
              </w:rPr>
              <w:fldChar w:fldCharType="begin"/>
            </w:r>
            <w:r w:rsidR="00247250">
              <w:rPr>
                <w:noProof/>
                <w:webHidden/>
              </w:rPr>
              <w:instrText xml:space="preserve"> PAGEREF _Toc22161810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41BE5637" w14:textId="08AA924A" w:rsidR="00247250" w:rsidRDefault="00B107C1">
          <w:pPr>
            <w:pStyle w:val="TOC3"/>
            <w:tabs>
              <w:tab w:val="left" w:pos="1440"/>
              <w:tab w:val="right" w:leader="dot" w:pos="9350"/>
            </w:tabs>
            <w:rPr>
              <w:rFonts w:cstheme="minorBidi"/>
              <w:i w:val="0"/>
              <w:iCs w:val="0"/>
              <w:noProof/>
              <w:sz w:val="22"/>
              <w:szCs w:val="22"/>
              <w:lang w:bidi="he-IL"/>
            </w:rPr>
          </w:pPr>
          <w:hyperlink w:anchor="_Toc22161811" w:history="1">
            <w:r w:rsidR="00247250" w:rsidRPr="005A72A1">
              <w:rPr>
                <w:rStyle w:val="Hyperlink"/>
                <w:noProof/>
              </w:rPr>
              <w:t>6.12.4</w:t>
            </w:r>
            <w:r w:rsidR="00247250">
              <w:rPr>
                <w:rFonts w:cstheme="minorBidi"/>
                <w:i w:val="0"/>
                <w:iCs w:val="0"/>
                <w:noProof/>
                <w:sz w:val="22"/>
                <w:szCs w:val="22"/>
                <w:lang w:bidi="he-IL"/>
              </w:rPr>
              <w:tab/>
            </w:r>
            <w:r w:rsidR="00247250" w:rsidRPr="005A72A1">
              <w:rPr>
                <w:rStyle w:val="Hyperlink"/>
                <w:noProof/>
              </w:rPr>
              <w:t>Automated Analysis of MD Trajectories</w:t>
            </w:r>
            <w:r w:rsidR="00247250">
              <w:rPr>
                <w:noProof/>
                <w:webHidden/>
              </w:rPr>
              <w:tab/>
            </w:r>
            <w:r w:rsidR="00247250">
              <w:rPr>
                <w:noProof/>
                <w:webHidden/>
              </w:rPr>
              <w:fldChar w:fldCharType="begin"/>
            </w:r>
            <w:r w:rsidR="00247250">
              <w:rPr>
                <w:noProof/>
                <w:webHidden/>
              </w:rPr>
              <w:instrText xml:space="preserve"> PAGEREF _Toc22161811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3DFE4DE1" w14:textId="77BFEB61" w:rsidR="00247250" w:rsidRDefault="00B107C1">
          <w:pPr>
            <w:pStyle w:val="TOC3"/>
            <w:tabs>
              <w:tab w:val="left" w:pos="1440"/>
              <w:tab w:val="right" w:leader="dot" w:pos="9350"/>
            </w:tabs>
            <w:rPr>
              <w:rFonts w:cstheme="minorBidi"/>
              <w:i w:val="0"/>
              <w:iCs w:val="0"/>
              <w:noProof/>
              <w:sz w:val="22"/>
              <w:szCs w:val="22"/>
              <w:lang w:bidi="he-IL"/>
            </w:rPr>
          </w:pPr>
          <w:hyperlink w:anchor="_Toc22161812" w:history="1">
            <w:r w:rsidR="00247250" w:rsidRPr="005A72A1">
              <w:rPr>
                <w:rStyle w:val="Hyperlink"/>
                <w:noProof/>
              </w:rPr>
              <w:t>6.12.5</w:t>
            </w:r>
            <w:r w:rsidR="00247250">
              <w:rPr>
                <w:rFonts w:cstheme="minorBidi"/>
                <w:i w:val="0"/>
                <w:iCs w:val="0"/>
                <w:noProof/>
                <w:sz w:val="22"/>
                <w:szCs w:val="22"/>
                <w:lang w:bidi="he-IL"/>
              </w:rPr>
              <w:tab/>
            </w:r>
            <w:r w:rsidR="00247250" w:rsidRPr="005A72A1">
              <w:rPr>
                <w:rStyle w:val="Hyperlink"/>
                <w:noProof/>
              </w:rPr>
              <w:t>Preparation of MD Systems and Visualisation of MD Trajectory Analysis Results</w:t>
            </w:r>
            <w:r w:rsidR="00247250">
              <w:rPr>
                <w:noProof/>
                <w:webHidden/>
              </w:rPr>
              <w:tab/>
            </w:r>
            <w:r w:rsidR="00247250">
              <w:rPr>
                <w:noProof/>
                <w:webHidden/>
              </w:rPr>
              <w:fldChar w:fldCharType="begin"/>
            </w:r>
            <w:r w:rsidR="00247250">
              <w:rPr>
                <w:noProof/>
                <w:webHidden/>
              </w:rPr>
              <w:instrText xml:space="preserve"> PAGEREF _Toc22161812 \h </w:instrText>
            </w:r>
            <w:r w:rsidR="00247250">
              <w:rPr>
                <w:noProof/>
                <w:webHidden/>
              </w:rPr>
            </w:r>
            <w:r w:rsidR="00247250">
              <w:rPr>
                <w:noProof/>
                <w:webHidden/>
              </w:rPr>
              <w:fldChar w:fldCharType="separate"/>
            </w:r>
            <w:r w:rsidR="00247250">
              <w:rPr>
                <w:noProof/>
                <w:webHidden/>
              </w:rPr>
              <w:t>92</w:t>
            </w:r>
            <w:r w:rsidR="00247250">
              <w:rPr>
                <w:noProof/>
                <w:webHidden/>
              </w:rPr>
              <w:fldChar w:fldCharType="end"/>
            </w:r>
          </w:hyperlink>
        </w:p>
        <w:p w14:paraId="22283BEF" w14:textId="2A157B00"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7" w:name="_Toc9001577"/>
      <w:bookmarkStart w:id="8" w:name="_Toc9119007"/>
      <w:r>
        <w:br w:type="page"/>
      </w:r>
    </w:p>
    <w:p w14:paraId="6B565837" w14:textId="6CD29B3C" w:rsidR="00F2059D" w:rsidRPr="00F2059D" w:rsidRDefault="007A01A7" w:rsidP="00B151C9">
      <w:pPr>
        <w:pStyle w:val="HeadingsPriortoIntro"/>
      </w:pPr>
      <w:bookmarkStart w:id="9" w:name="_Toc22161754"/>
      <w:r>
        <w:lastRenderedPageBreak/>
        <w:t xml:space="preserve">LIST OF </w:t>
      </w:r>
      <w:commentRangeStart w:id="10"/>
      <w:r>
        <w:t>ABBREVIATIONS</w:t>
      </w:r>
      <w:commentRangeEnd w:id="10"/>
      <w:r w:rsidR="00E70395">
        <w:rPr>
          <w:rStyle w:val="CommentReference"/>
          <w:rFonts w:eastAsiaTheme="minorEastAsia"/>
          <w:b w:val="0"/>
          <w:lang w:eastAsia="zh-CN"/>
        </w:rPr>
        <w:commentReference w:id="10"/>
      </w:r>
      <w:bookmarkEnd w:id="9"/>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proofErr w:type="spellStart"/>
            <w:r>
              <w:rPr>
                <w:b/>
              </w:rPr>
              <w:t>Arg</w:t>
            </w:r>
            <w:proofErr w:type="spellEnd"/>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Bruton’s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proofErr w:type="spellStart"/>
            <w:r w:rsidRPr="00787630">
              <w:rPr>
                <w:b/>
              </w:rPr>
              <w:t>Cys</w:t>
            </w:r>
            <w:proofErr w:type="spellEnd"/>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E</w:t>
            </w:r>
            <w:r w:rsidR="00A456BC" w:rsidRPr="00120230">
              <w:rPr>
                <w:b w:val="0"/>
                <w:bCs w:val="0"/>
              </w:rPr>
              <w:t>lectroStatic</w:t>
            </w:r>
            <w:proofErr w:type="spellEnd"/>
            <w:r w:rsidR="00A456BC" w:rsidRPr="00120230">
              <w:rPr>
                <w:b w:val="0"/>
                <w:bCs w:val="0"/>
              </w:rPr>
              <w:t xml:space="preserve">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GROningen</w:t>
            </w:r>
            <w:proofErr w:type="spellEnd"/>
            <w:r w:rsidRPr="00120230">
              <w:rPr>
                <w:b w:val="0"/>
                <w:bCs w:val="0"/>
              </w:rPr>
              <w:t xml:space="preserve"> </w:t>
            </w:r>
            <w:proofErr w:type="spellStart"/>
            <w:r w:rsidRPr="00120230">
              <w:rPr>
                <w:b w:val="0"/>
                <w:bCs w:val="0"/>
              </w:rPr>
              <w:t>MOlecular</w:t>
            </w:r>
            <w:proofErr w:type="spellEnd"/>
            <w:r w:rsidRPr="00120230">
              <w:rPr>
                <w:b w:val="0"/>
                <w:bCs w:val="0"/>
              </w:rPr>
              <w:t xml:space="preserve">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Hartree-Fock</w:t>
            </w:r>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706EB6" w:rsidRPr="00AE04F6" w14:paraId="1001197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NonCovalent</w:t>
            </w:r>
            <w:proofErr w:type="spellEnd"/>
            <w:r w:rsidRPr="00120230">
              <w:rPr>
                <w:b w:val="0"/>
                <w:bCs w:val="0"/>
              </w:rPr>
              <w:t xml:space="preserve"> I</w:t>
            </w:r>
            <w:r w:rsidR="00706EB6" w:rsidRPr="00120230">
              <w:rPr>
                <w:b w:val="0"/>
                <w:bCs w:val="0"/>
              </w:rPr>
              <w:t>nteraction</w:t>
            </w:r>
          </w:p>
        </w:tc>
      </w:tr>
      <w:tr w:rsidR="00706EB6" w:rsidRPr="00AE04F6" w14:paraId="798F385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t>PME</w:t>
            </w:r>
          </w:p>
        </w:tc>
        <w:tc>
          <w:tcPr>
            <w:tcW w:w="7608" w:type="dxa"/>
            <w:vAlign w:val="center"/>
          </w:tcPr>
          <w:p w14:paraId="3C19A0AF" w14:textId="660E358B"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lastRenderedPageBreak/>
              <w:t>QM</w:t>
            </w:r>
          </w:p>
        </w:tc>
        <w:tc>
          <w:tcPr>
            <w:tcW w:w="7608" w:type="dxa"/>
            <w:vAlign w:val="center"/>
          </w:tcPr>
          <w:p w14:paraId="5E2564A1" w14:textId="1E658536"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proofErr w:type="spellStart"/>
            <w:r>
              <w:rPr>
                <w:b/>
              </w:rPr>
              <w:t>vdW</w:t>
            </w:r>
            <w:proofErr w:type="spellEnd"/>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0CC20CA1" w14:textId="77777777" w:rsidR="00F2059D" w:rsidRPr="00333468" w:rsidRDefault="00F2059D" w:rsidP="00B151C9"/>
    <w:p w14:paraId="127D4896" w14:textId="0B6B2C39" w:rsidR="00F2059D" w:rsidRDefault="00F2059D" w:rsidP="00B151C9">
      <w:pPr>
        <w:rPr>
          <w:rFonts w:eastAsiaTheme="majorEastAsia"/>
        </w:rPr>
      </w:pPr>
      <w:r>
        <w:br w:type="page"/>
      </w:r>
    </w:p>
    <w:p w14:paraId="6867546C" w14:textId="64F7D398" w:rsidR="00727BF1" w:rsidRDefault="0040794D" w:rsidP="00B151C9">
      <w:pPr>
        <w:pStyle w:val="Heading1"/>
      </w:pPr>
      <w:bookmarkStart w:id="11" w:name="_Toc22161755"/>
      <w:r w:rsidRPr="00727BF1">
        <w:lastRenderedPageBreak/>
        <w:t>INTRODUCTION</w:t>
      </w:r>
      <w:bookmarkEnd w:id="7"/>
      <w:bookmarkEnd w:id="8"/>
      <w:bookmarkEnd w:id="11"/>
    </w:p>
    <w:p w14:paraId="77A1985E" w14:textId="2672749A" w:rsidR="00A1488E" w:rsidRDefault="0040794D" w:rsidP="000F5DBD">
      <w:pPr>
        <w:pStyle w:val="Heading2"/>
        <w:spacing w:before="0"/>
      </w:pPr>
      <w:bookmarkStart w:id="12" w:name="_Toc22161756"/>
      <w:r w:rsidRPr="00727BF1">
        <w:t>Background</w:t>
      </w:r>
      <w:r>
        <w:t xml:space="preserve"> and Significance</w:t>
      </w:r>
      <w:bookmarkEnd w:id="12"/>
    </w:p>
    <w:p w14:paraId="5E01359B" w14:textId="660939AF" w:rsidR="007F7734" w:rsidRPr="0040794D" w:rsidRDefault="007D2E06" w:rsidP="000F5DBD">
      <w:pPr>
        <w:pStyle w:val="Heading3"/>
        <w:spacing w:before="0"/>
      </w:pPr>
      <w:bookmarkStart w:id="13" w:name="_Toc9001578"/>
      <w:bookmarkStart w:id="14" w:name="_Toc9119008"/>
      <w:bookmarkStart w:id="15" w:name="_Toc22161757"/>
      <w:r w:rsidRPr="00727BF1">
        <w:t>Covalent</w:t>
      </w:r>
      <w:r w:rsidRPr="0040794D">
        <w:t xml:space="preserve"> Drugs</w:t>
      </w:r>
      <w:r w:rsidR="00F45217" w:rsidRPr="0040794D">
        <w:t>.</w:t>
      </w:r>
      <w:bookmarkEnd w:id="13"/>
      <w:bookmarkEnd w:id="14"/>
      <w:bookmarkEnd w:id="15"/>
    </w:p>
    <w:p w14:paraId="2C9A91B5" w14:textId="28BDC4CE"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7A575D">
          <w:fldChar w:fldCharType="begin"/>
        </w:r>
        <w:r w:rsidR="007A575D">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7A575D">
          <w:fldChar w:fldCharType="separate"/>
        </w:r>
        <w:r w:rsidR="007A575D" w:rsidRPr="00ED5BF4">
          <w:rPr>
            <w:noProof/>
            <w:vertAlign w:val="superscript"/>
          </w:rPr>
          <w:t>1</w:t>
        </w:r>
        <w:r w:rsidR="007A575D">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7A575D">
          <w:fldChar w:fldCharType="begin"/>
        </w:r>
        <w:r w:rsidR="007A575D">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7A575D">
          <w:fldChar w:fldCharType="separate"/>
        </w:r>
        <w:r w:rsidR="007A575D" w:rsidRPr="003C2725">
          <w:rPr>
            <w:noProof/>
            <w:vertAlign w:val="superscript"/>
          </w:rPr>
          <w:t>2</w:t>
        </w:r>
        <w:r w:rsidR="007A575D">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7A575D">
          <w:fldChar w:fldCharType="begin"/>
        </w:r>
        <w:r w:rsidR="007A575D">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7A575D">
          <w:fldChar w:fldCharType="separate"/>
        </w:r>
        <w:r w:rsidR="007A575D" w:rsidRPr="003C2725">
          <w:rPr>
            <w:noProof/>
            <w:vertAlign w:val="superscript"/>
          </w:rPr>
          <w:t>3</w:t>
        </w:r>
        <w:r w:rsidR="007A575D">
          <w:fldChar w:fldCharType="end"/>
        </w:r>
      </w:hyperlink>
      <w:r w:rsidR="000B5E19">
        <w:t xml:space="preserve"> </w:t>
      </w:r>
    </w:p>
    <w:p w14:paraId="682DB6C2" w14:textId="443502EB"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7A575D">
          <w:fldChar w:fldCharType="begin"/>
        </w:r>
        <w:r w:rsidR="007A575D">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7A575D">
          <w:fldChar w:fldCharType="separate"/>
        </w:r>
        <w:r w:rsidR="007A575D" w:rsidRPr="00347A0D">
          <w:rPr>
            <w:noProof/>
            <w:vertAlign w:val="superscript"/>
          </w:rPr>
          <w:t>4</w:t>
        </w:r>
        <w:r w:rsidR="007A575D">
          <w:fldChar w:fldCharType="end"/>
        </w:r>
      </w:hyperlink>
      <w:r w:rsidR="00FA7F62">
        <w:t xml:space="preserve"> such as</w:t>
      </w:r>
      <w:r w:rsidR="00EF2170">
        <w:t xml:space="preserve"> cysteines, </w:t>
      </w:r>
      <w:proofErr w:type="spellStart"/>
      <w:r w:rsidR="00EF2170">
        <w:t>serines</w:t>
      </w:r>
      <w:proofErr w:type="spellEnd"/>
      <w:r w:rsidR="00EF2170">
        <w:t xml:space="preserve">, and </w:t>
      </w:r>
      <w:proofErr w:type="spellStart"/>
      <w:r w:rsidR="00EF2170">
        <w:t>threonines</w:t>
      </w:r>
      <w:proofErr w:type="spellEnd"/>
      <w:r w:rsidR="00EF2170">
        <w:t xml:space="preserve">, </w:t>
      </w:r>
      <w:r w:rsidR="00EF2170" w:rsidRPr="00700952">
        <w:t>at the target site</w:t>
      </w:r>
      <w:r w:rsidR="00FA7F62">
        <w:t>.</w:t>
      </w:r>
      <w:r w:rsidR="00FE5591" w:rsidRPr="00700952">
        <w:t xml:space="preserve"> </w:t>
      </w:r>
      <w:r w:rsidR="00FA7F62">
        <w:t xml:space="preserve">Noncovalent </w:t>
      </w:r>
      <w:r w:rsidR="00A456BC">
        <w:t>interactions (NCI) with</w:t>
      </w:r>
      <w:r w:rsidR="00FA7F62">
        <w:t xml:space="preserve"> the target protein enables </w:t>
      </w:r>
      <w:r w:rsidR="00FE5591">
        <w:t>proper positioning</w:t>
      </w:r>
      <w:r w:rsidR="005A4E99">
        <w:t xml:space="preserve"> of the molecule</w:t>
      </w:r>
      <w:r w:rsidR="00FE5591">
        <w:t xml:space="preserve"> </w:t>
      </w:r>
      <w:proofErr w:type="gramStart"/>
      <w:r w:rsidR="00FA7F62">
        <w:t>and also</w:t>
      </w:r>
      <w:proofErr w:type="gramEnd"/>
      <w:r w:rsidR="00FA7F62">
        <w:t xml:space="preserve">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7A575D">
          <w:fldChar w:fldCharType="begin"/>
        </w:r>
        <w:r w:rsidR="007A575D">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fldChar w:fldCharType="separate"/>
        </w:r>
        <w:r w:rsidR="007A575D" w:rsidRPr="00347A0D">
          <w:rPr>
            <w:noProof/>
            <w:vertAlign w:val="superscript"/>
          </w:rPr>
          <w:t>5</w:t>
        </w:r>
        <w:r w:rsidR="007A575D">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 </w:instrText>
      </w:r>
      <w:r w:rsidR="00C46936">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46936">
        <w:instrText xml:space="preserve"> ADDIN EN.CITE.DATA </w:instrText>
      </w:r>
      <w:r w:rsidR="00C46936">
        <w:fldChar w:fldCharType="end"/>
      </w:r>
      <w:r w:rsidR="00B0644E">
        <w:fldChar w:fldCharType="separate"/>
      </w:r>
      <w:hyperlink w:anchor="_ENREF_3" w:tooltip="Singh, 2011 #147" w:history="1">
        <w:r w:rsidR="007A575D" w:rsidRPr="00347A0D">
          <w:rPr>
            <w:noProof/>
            <w:vertAlign w:val="superscript"/>
          </w:rPr>
          <w:t>3</w:t>
        </w:r>
      </w:hyperlink>
      <w:r w:rsidR="00347A0D" w:rsidRPr="00347A0D">
        <w:rPr>
          <w:noProof/>
          <w:vertAlign w:val="superscript"/>
        </w:rPr>
        <w:t>,</w:t>
      </w:r>
      <w:hyperlink w:anchor="_ENREF_6" w:tooltip="Serafimova, 2012 #128" w:history="1">
        <w:r w:rsidR="007A575D"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4D5C35">
        <w:t xml:space="preserve"> </w:t>
      </w:r>
      <w:r w:rsidR="004967EA">
        <w:t>T</w:t>
      </w:r>
      <w:r w:rsidR="00FE5591">
        <w:t xml:space="preserve">he mechanism of action of </w:t>
      </w:r>
      <w:r w:rsidR="00913825">
        <w:t xml:space="preserve">a </w:t>
      </w:r>
      <w:r w:rsidR="004D5C35">
        <w:t xml:space="preserve">Michael acceptor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4D5C35">
        <w:t xml:space="preserve">Michael </w:t>
      </w:r>
      <w:r w:rsidR="00B0644E">
        <w:t>acceptor</w:t>
      </w:r>
      <w:r w:rsidR="00FE5591" w:rsidRPr="00333468">
        <w:t>.</w:t>
      </w:r>
      <w:r w:rsidR="00FE5591">
        <w:t xml:space="preserve"> </w:t>
      </w:r>
      <w:r w:rsidR="004F7663">
        <w:t xml:space="preserve">This forms an enolate </w:t>
      </w:r>
      <w:r w:rsidR="004F7663">
        <w:lastRenderedPageBreak/>
        <w:t xml:space="preserve">intermediate which 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965A42" w:rsidP="00A843F9">
      <w:pPr>
        <w:jc w:val="center"/>
        <w:rPr>
          <w:b/>
        </w:rPr>
      </w:pPr>
      <w:r>
        <w:rPr>
          <w:noProof/>
        </w:rPr>
        <w:object w:dxaOrig="6858" w:dyaOrig="1885" w14:anchorId="2DE44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75pt;height:87.75pt;mso-width-percent:0;mso-height-percent:0;mso-width-percent:0;mso-height-percent:0" o:ole="">
            <v:imagedata r:id="rId12" o:title=""/>
          </v:shape>
          <o:OLEObject Type="Embed" ProgID="ChemDraw.Document.6.0" ShapeID="_x0000_i1025" DrawAspect="Content" ObjectID="_1632892247" r:id="rId13"/>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4856F5A0"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Michael </w:t>
      </w:r>
      <w:commentRangeStart w:id="16"/>
      <w:r>
        <w:t>Acceptor</w:t>
      </w:r>
      <w:commentRangeEnd w:id="16"/>
      <w:r w:rsidR="001853E2">
        <w:rPr>
          <w:rStyle w:val="CommentReference"/>
        </w:rPr>
        <w:commentReference w:id="16"/>
      </w:r>
      <w:r>
        <w:t>.</w:t>
      </w:r>
    </w:p>
    <w:p w14:paraId="0B18AF03" w14:textId="0D2A83A4" w:rsidR="00FE5591" w:rsidRDefault="00965A42" w:rsidP="00A843F9">
      <w:pPr>
        <w:jc w:val="center"/>
        <w:rPr>
          <w:noProof/>
        </w:rPr>
      </w:pPr>
      <w:r>
        <w:rPr>
          <w:noProof/>
        </w:rPr>
        <w:object w:dxaOrig="7049" w:dyaOrig="3791" w14:anchorId="78C3D440">
          <v:shape id="_x0000_i1026" type="#_x0000_t75" alt="" style="width:316.5pt;height:168.75pt;mso-width-percent:0;mso-height-percent:0;mso-width-percent:0;mso-height-percent:0" o:ole="">
            <v:imagedata r:id="rId14" o:title=""/>
          </v:shape>
          <o:OLEObject Type="Embed" ProgID="ChemDraw.Document.6.0" ShapeID="_x0000_i1026" DrawAspect="Content" ObjectID="_1632892248" r:id="rId15"/>
        </w:object>
      </w:r>
    </w:p>
    <w:p w14:paraId="1DFD0262" w14:textId="0FBA52AE"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7A575D">
          <w:fldChar w:fldCharType="begin"/>
        </w:r>
        <w:r w:rsidR="007A575D">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7A575D">
          <w:fldChar w:fldCharType="separate"/>
        </w:r>
        <w:r w:rsidR="007A575D" w:rsidRPr="00347A0D">
          <w:rPr>
            <w:noProof/>
            <w:vertAlign w:val="superscript"/>
          </w:rPr>
          <w:t>7</w:t>
        </w:r>
        <w:r w:rsidR="007A575D">
          <w:fldChar w:fldCharType="end"/>
        </w:r>
      </w:hyperlink>
      <w:r w:rsidR="00403442">
        <w:t xml:space="preserve"> penicillin,</w:t>
      </w:r>
      <w:hyperlink w:anchor="_ENREF_8" w:tooltip="Wright, 2014 #274" w:history="1">
        <w:r w:rsidR="007A575D">
          <w:fldChar w:fldCharType="begin"/>
        </w:r>
        <w:r w:rsidR="007A575D">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7A575D">
          <w:fldChar w:fldCharType="separate"/>
        </w:r>
        <w:r w:rsidR="007A575D" w:rsidRPr="00347A0D">
          <w:rPr>
            <w:noProof/>
            <w:vertAlign w:val="superscript"/>
          </w:rPr>
          <w:t>8</w:t>
        </w:r>
        <w:r w:rsidR="007A575D">
          <w:fldChar w:fldCharType="end"/>
        </w:r>
      </w:hyperlink>
      <w:r w:rsidR="00403442">
        <w:t xml:space="preserve"> and </w:t>
      </w:r>
      <w:proofErr w:type="spellStart"/>
      <w:r w:rsidR="00526571">
        <w:t>fosfomycin</w:t>
      </w:r>
      <w:proofErr w:type="spellEnd"/>
      <w:r w:rsidRPr="00333468">
        <w:t>,</w:t>
      </w:r>
      <w:hyperlink w:anchor="_ENREF_9" w:tooltip="Kahan, 1974 #275" w:history="1">
        <w:r w:rsidR="007A575D">
          <w:fldChar w:fldCharType="begin"/>
        </w:r>
        <w:r w:rsidR="007A575D">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7A575D">
          <w:fldChar w:fldCharType="separate"/>
        </w:r>
        <w:r w:rsidR="007A575D" w:rsidRPr="00347A0D">
          <w:rPr>
            <w:noProof/>
            <w:vertAlign w:val="superscript"/>
          </w:rPr>
          <w:t>9</w:t>
        </w:r>
        <w:r w:rsidR="007A575D">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7A575D">
          <w:fldChar w:fldCharType="begin"/>
        </w:r>
        <w:r w:rsidR="007A575D">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7A575D">
          <w:fldChar w:fldCharType="separate"/>
        </w:r>
        <w:r w:rsidR="007A575D" w:rsidRPr="003C2725">
          <w:rPr>
            <w:noProof/>
            <w:vertAlign w:val="superscript"/>
          </w:rPr>
          <w:t>3</w:t>
        </w:r>
        <w:r w:rsidR="007A575D">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 </w:instrText>
      </w:r>
      <w:r w:rsidR="00C46936">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C46936">
        <w:instrText xml:space="preserve"> ADDIN EN.CITE.DATA </w:instrText>
      </w:r>
      <w:r w:rsidR="00C46936">
        <w:fldChar w:fldCharType="end"/>
      </w:r>
      <w:r w:rsidR="001C3A4B">
        <w:fldChar w:fldCharType="separate"/>
      </w:r>
      <w:hyperlink w:anchor="_ENREF_10" w:tooltip="Uetrecht, 2008 #125" w:history="1">
        <w:r w:rsidR="007A575D" w:rsidRPr="00347A0D">
          <w:rPr>
            <w:noProof/>
            <w:vertAlign w:val="superscript"/>
          </w:rPr>
          <w:t>10</w:t>
        </w:r>
      </w:hyperlink>
      <w:r w:rsidR="00347A0D" w:rsidRPr="00347A0D">
        <w:rPr>
          <w:noProof/>
          <w:vertAlign w:val="superscript"/>
        </w:rPr>
        <w:t>,</w:t>
      </w:r>
      <w:hyperlink w:anchor="_ENREF_11" w:tooltip="Uetrecht, 2009 #127" w:history="1">
        <w:r w:rsidR="007A575D"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 </w:instrText>
      </w:r>
      <w:r w:rsidR="00C46936">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C46936">
        <w:instrText xml:space="preserve"> ADDIN EN.CITE.DATA </w:instrText>
      </w:r>
      <w:r w:rsidR="00C46936">
        <w:fldChar w:fldCharType="end"/>
      </w:r>
      <w:r w:rsidR="00543F93">
        <w:fldChar w:fldCharType="separate"/>
      </w:r>
      <w:hyperlink w:anchor="_ENREF_12" w:tooltip="Chen, 2015 #140" w:history="1">
        <w:r w:rsidR="007A575D" w:rsidRPr="00347A0D">
          <w:rPr>
            <w:noProof/>
            <w:vertAlign w:val="superscript"/>
          </w:rPr>
          <w:t>12</w:t>
        </w:r>
      </w:hyperlink>
      <w:r w:rsidR="00347A0D" w:rsidRPr="00347A0D">
        <w:rPr>
          <w:noProof/>
          <w:vertAlign w:val="superscript"/>
        </w:rPr>
        <w:t>,</w:t>
      </w:r>
      <w:hyperlink w:anchor="_ENREF_13" w:tooltip="Yuan, 2013 #141" w:history="1">
        <w:r w:rsidR="007A575D"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7A575D">
          <w:fldChar w:fldCharType="begin"/>
        </w:r>
        <w:r w:rsidR="007A575D">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7A575D">
          <w:fldChar w:fldCharType="separate"/>
        </w:r>
        <w:r w:rsidR="007A575D" w:rsidRPr="00347A0D">
          <w:rPr>
            <w:noProof/>
            <w:vertAlign w:val="superscript"/>
          </w:rPr>
          <w:t>14</w:t>
        </w:r>
        <w:r w:rsidR="007A575D">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7A575D">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7A575D">
          <w:instrText xml:space="preserve"> ADDIN EN.CITE </w:instrText>
        </w:r>
        <w:r w:rsidR="007A575D">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7A575D">
          <w:instrText xml:space="preserve"> ADDIN EN.CITE.DATA </w:instrText>
        </w:r>
        <w:r w:rsidR="007A575D">
          <w:fldChar w:fldCharType="end"/>
        </w:r>
        <w:r w:rsidR="007A575D">
          <w:fldChar w:fldCharType="separate"/>
        </w:r>
        <w:r w:rsidR="007A575D" w:rsidRPr="00347A0D">
          <w:rPr>
            <w:noProof/>
            <w:vertAlign w:val="superscript"/>
          </w:rPr>
          <w:t>15-17</w:t>
        </w:r>
        <w:r w:rsidR="007A575D">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7A575D" w:rsidRPr="00A6703A">
          <w:fldChar w:fldCharType="begin"/>
        </w:r>
        <w:r w:rsidR="007A575D">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7A575D" w:rsidRPr="00A6703A">
          <w:fldChar w:fldCharType="separate"/>
        </w:r>
        <w:r w:rsidR="007A575D" w:rsidRPr="00347A0D">
          <w:rPr>
            <w:noProof/>
            <w:vertAlign w:val="superscript"/>
          </w:rPr>
          <w:t>18</w:t>
        </w:r>
        <w:r w:rsidR="007A575D"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7" w:name="_Toc9001579"/>
      <w:bookmarkStart w:id="18" w:name="_Toc9119009"/>
      <w:bookmarkStart w:id="19" w:name="_Toc22161758"/>
      <w:r w:rsidRPr="00727BF1">
        <w:t>Residence</w:t>
      </w:r>
      <w:r>
        <w:t xml:space="preserve"> Time and its </w:t>
      </w:r>
      <w:r w:rsidRPr="00EC0804">
        <w:t>Relationship</w:t>
      </w:r>
      <w:r>
        <w:t xml:space="preserve"> to Pharmacological Effects</w:t>
      </w:r>
      <w:r w:rsidR="00F45217">
        <w:t>.</w:t>
      </w:r>
      <w:bookmarkEnd w:id="17"/>
      <w:bookmarkEnd w:id="18"/>
      <w:bookmarkEnd w:id="19"/>
    </w:p>
    <w:p w14:paraId="28FA2818" w14:textId="7E235641"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7A575D">
          <w:fldChar w:fldCharType="begin"/>
        </w:r>
        <w:r w:rsidR="007A575D">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7A575D">
          <w:fldChar w:fldCharType="separate"/>
        </w:r>
        <w:r w:rsidR="007A575D" w:rsidRPr="00347A0D">
          <w:rPr>
            <w:noProof/>
            <w:vertAlign w:val="superscript"/>
          </w:rPr>
          <w:t>18</w:t>
        </w:r>
        <w:r w:rsidR="007A575D">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 </w:instrText>
      </w:r>
      <w:r w:rsidR="00C46936">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C46936">
        <w:instrText xml:space="preserve"> ADDIN EN.CITE.DATA </w:instrText>
      </w:r>
      <w:r w:rsidR="00C46936">
        <w:fldChar w:fldCharType="end"/>
      </w:r>
      <w:r w:rsidR="00972154">
        <w:fldChar w:fldCharType="separate"/>
      </w:r>
      <w:hyperlink w:anchor="_ENREF_19" w:tooltip="Tummino, 2008 #216" w:history="1">
        <w:r w:rsidR="007A575D" w:rsidRPr="00347A0D">
          <w:rPr>
            <w:noProof/>
            <w:vertAlign w:val="superscript"/>
          </w:rPr>
          <w:t>19</w:t>
        </w:r>
      </w:hyperlink>
      <w:r w:rsidR="00347A0D" w:rsidRPr="00347A0D">
        <w:rPr>
          <w:noProof/>
          <w:vertAlign w:val="superscript"/>
        </w:rPr>
        <w:t>,</w:t>
      </w:r>
      <w:hyperlink w:anchor="_ENREF_20" w:tooltip="Zhang, 2010 #232" w:history="1">
        <w:r w:rsidR="007A575D"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w:t>
      </w:r>
      <w:commentRangeStart w:id="20"/>
      <w:r w:rsidR="003579EC">
        <w:t>RT</w:t>
      </w:r>
      <w:commentRangeEnd w:id="20"/>
      <w:r w:rsidR="001853E2">
        <w:rPr>
          <w:rStyle w:val="CommentReference"/>
        </w:rPr>
        <w:commentReference w:id="20"/>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7A575D">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7A575D">
          <w:instrText xml:space="preserve"> ADDIN EN.CITE </w:instrText>
        </w:r>
        <w:r w:rsidR="007A575D">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7A575D">
          <w:instrText xml:space="preserve"> ADDIN EN.CITE.DATA </w:instrText>
        </w:r>
        <w:r w:rsidR="007A575D">
          <w:fldChar w:fldCharType="end"/>
        </w:r>
        <w:r w:rsidR="007A575D">
          <w:fldChar w:fldCharType="separate"/>
        </w:r>
        <w:r w:rsidR="007A575D" w:rsidRPr="00347A0D">
          <w:rPr>
            <w:noProof/>
            <w:vertAlign w:val="superscript"/>
          </w:rPr>
          <w:t>18-24</w:t>
        </w:r>
        <w:r w:rsidR="007A575D">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C46936">
        <w:instrText xml:space="preserve"> ADDIN EN.CITE.DATA </w:instrText>
      </w:r>
      <w:r w:rsidR="00C46936">
        <w:fldChar w:fldCharType="end"/>
      </w:r>
      <w:r w:rsidR="00031454" w:rsidRPr="00717BF4">
        <w:fldChar w:fldCharType="separate"/>
      </w:r>
      <w:hyperlink w:anchor="_ENREF_18" w:tooltip="Copeland, 2006 #131" w:history="1">
        <w:r w:rsidR="007A575D" w:rsidRPr="00347A0D">
          <w:rPr>
            <w:noProof/>
            <w:vertAlign w:val="superscript"/>
          </w:rPr>
          <w:t>18</w:t>
        </w:r>
      </w:hyperlink>
      <w:r w:rsidR="00347A0D" w:rsidRPr="00347A0D">
        <w:rPr>
          <w:noProof/>
          <w:vertAlign w:val="superscript"/>
        </w:rPr>
        <w:t>,</w:t>
      </w:r>
      <w:hyperlink w:anchor="_ENREF_19" w:tooltip="Tummino, 2008 #216" w:history="1">
        <w:r w:rsidR="007A575D" w:rsidRPr="00347A0D">
          <w:rPr>
            <w:noProof/>
            <w:vertAlign w:val="superscript"/>
          </w:rPr>
          <w:t>19</w:t>
        </w:r>
      </w:hyperlink>
      <w:r w:rsidR="00347A0D" w:rsidRPr="00347A0D">
        <w:rPr>
          <w:noProof/>
          <w:vertAlign w:val="superscript"/>
        </w:rPr>
        <w:t>,</w:t>
      </w:r>
      <w:hyperlink w:anchor="_ENREF_23" w:tooltip="Lu, 2010 #134" w:history="1">
        <w:r w:rsidR="007A575D"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7A575D">
          <w:fldChar w:fldCharType="begin"/>
        </w:r>
        <w:r w:rsidR="007A575D">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7A575D">
          <w:fldChar w:fldCharType="separate"/>
        </w:r>
        <w:r w:rsidR="007A575D" w:rsidRPr="00347A0D">
          <w:rPr>
            <w:noProof/>
            <w:vertAlign w:val="superscript"/>
          </w:rPr>
          <w:t>25</w:t>
        </w:r>
        <w:r w:rsidR="007A575D">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7A575D">
          <w:fldChar w:fldCharType="begin"/>
        </w:r>
        <w:r w:rsidR="007A575D">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7A575D">
          <w:fldChar w:fldCharType="separate"/>
        </w:r>
        <w:r w:rsidR="007A575D" w:rsidRPr="00347A0D">
          <w:rPr>
            <w:noProof/>
            <w:vertAlign w:val="superscript"/>
          </w:rPr>
          <w:t>22</w:t>
        </w:r>
        <w:r w:rsidR="007A575D">
          <w:fldChar w:fldCharType="end"/>
        </w:r>
      </w:hyperlink>
      <w:r w:rsidR="00566F26">
        <w:t xml:space="preserve"> allergies,</w:t>
      </w:r>
      <w:hyperlink w:anchor="_ENREF_22" w:tooltip="Copeland, 2010 #132" w:history="1">
        <w:r w:rsidR="007A575D">
          <w:fldChar w:fldCharType="begin"/>
        </w:r>
        <w:r w:rsidR="007A575D">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7A575D">
          <w:fldChar w:fldCharType="separate"/>
        </w:r>
        <w:r w:rsidR="007A575D" w:rsidRPr="00347A0D">
          <w:rPr>
            <w:noProof/>
            <w:vertAlign w:val="superscript"/>
          </w:rPr>
          <w:t>22</w:t>
        </w:r>
        <w:r w:rsidR="007A575D">
          <w:fldChar w:fldCharType="end"/>
        </w:r>
      </w:hyperlink>
      <w:r w:rsidR="00566F26">
        <w:t xml:space="preserve"> hypertension,</w:t>
      </w:r>
      <w:hyperlink w:anchor="_ENREF_26" w:tooltip="Kahan, 1999 #278" w:history="1">
        <w:r w:rsidR="007A575D">
          <w:fldChar w:fldCharType="begin"/>
        </w:r>
        <w:r w:rsidR="007A575D">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7A575D">
          <w:fldChar w:fldCharType="separate"/>
        </w:r>
        <w:r w:rsidR="007A575D" w:rsidRPr="00347A0D">
          <w:rPr>
            <w:noProof/>
            <w:vertAlign w:val="superscript"/>
          </w:rPr>
          <w:t>26</w:t>
        </w:r>
        <w:r w:rsidR="007A575D">
          <w:fldChar w:fldCharType="end"/>
        </w:r>
      </w:hyperlink>
      <w:r w:rsidR="00566F26">
        <w:t xml:space="preserve"> and hormone-dependent diseases</w:t>
      </w:r>
      <w:r w:rsidR="00E7128F">
        <w:t>,</w:t>
      </w:r>
      <w:hyperlink w:anchor="_ENREF_27" w:tooltip="Kohout, 2007 #279" w:history="1">
        <w:r w:rsidR="007A575D">
          <w:fldChar w:fldCharType="begin"/>
        </w:r>
        <w:r w:rsidR="007A575D">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7A575D">
          <w:fldChar w:fldCharType="separate"/>
        </w:r>
        <w:r w:rsidR="007A575D" w:rsidRPr="00347A0D">
          <w:rPr>
            <w:noProof/>
            <w:vertAlign w:val="superscript"/>
          </w:rPr>
          <w:t>27</w:t>
        </w:r>
        <w:r w:rsidR="007A575D">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 </w:instrText>
      </w:r>
      <w:r w:rsidR="00C46936">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C46936">
        <w:instrText xml:space="preserve"> ADDIN EN.CITE.DATA </w:instrText>
      </w:r>
      <w:r w:rsidR="00C46936">
        <w:fldChar w:fldCharType="end"/>
      </w:r>
      <w:r w:rsidR="001B23BB">
        <w:fldChar w:fldCharType="separate"/>
      </w:r>
      <w:hyperlink w:anchor="_ENREF_22" w:tooltip="Copeland, 2010 #132" w:history="1">
        <w:r w:rsidR="007A575D" w:rsidRPr="00347A0D">
          <w:rPr>
            <w:noProof/>
            <w:vertAlign w:val="superscript"/>
          </w:rPr>
          <w:t>22</w:t>
        </w:r>
      </w:hyperlink>
      <w:r w:rsidR="00347A0D" w:rsidRPr="00347A0D">
        <w:rPr>
          <w:noProof/>
          <w:vertAlign w:val="superscript"/>
        </w:rPr>
        <w:t>,</w:t>
      </w:r>
      <w:hyperlink w:anchor="_ENREF_28" w:tooltip="Bauer, 2015 #234" w:history="1">
        <w:r w:rsidR="007A575D"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 </w:instrText>
      </w:r>
      <w:r w:rsidR="00C4693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C46936">
        <w:instrText xml:space="preserve"> ADDIN EN.CITE.DATA </w:instrText>
      </w:r>
      <w:r w:rsidR="00C46936">
        <w:fldChar w:fldCharType="end"/>
      </w:r>
      <w:r w:rsidR="005E1A66">
        <w:fldChar w:fldCharType="separate"/>
      </w:r>
      <w:hyperlink w:anchor="_ENREF_18" w:tooltip="Copeland, 2006 #131" w:history="1">
        <w:r w:rsidR="007A575D" w:rsidRPr="00347A0D">
          <w:rPr>
            <w:noProof/>
            <w:vertAlign w:val="superscript"/>
          </w:rPr>
          <w:t>18</w:t>
        </w:r>
      </w:hyperlink>
      <w:r w:rsidR="00347A0D" w:rsidRPr="00347A0D">
        <w:rPr>
          <w:noProof/>
          <w:vertAlign w:val="superscript"/>
        </w:rPr>
        <w:t>,</w:t>
      </w:r>
      <w:hyperlink w:anchor="_ENREF_29" w:tooltip="Bryant, 2008 #277" w:history="1">
        <w:r w:rsidR="007A575D" w:rsidRPr="00347A0D">
          <w:rPr>
            <w:noProof/>
            <w:vertAlign w:val="superscript"/>
          </w:rPr>
          <w:t>29</w:t>
        </w:r>
      </w:hyperlink>
      <w:r w:rsidR="005E1A66">
        <w:fldChar w:fldCharType="end"/>
      </w:r>
      <w:r w:rsidR="002338FD">
        <w:t xml:space="preserve"> and </w:t>
      </w:r>
      <w:proofErr w:type="spellStart"/>
      <w:r w:rsidR="002338FD">
        <w:lastRenderedPageBreak/>
        <w:t>antipsychosis</w:t>
      </w:r>
      <w:proofErr w:type="spellEnd"/>
      <w:r w:rsidR="005E1A66">
        <w:t>.</w:t>
      </w:r>
      <w:hyperlink w:anchor="_ENREF_19" w:tooltip="Tummino, 2008 #216" w:history="1">
        <w:r w:rsidR="007A575D">
          <w:fldChar w:fldCharType="begin"/>
        </w:r>
        <w:r w:rsidR="007A575D">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7A575D">
          <w:fldChar w:fldCharType="separate"/>
        </w:r>
        <w:r w:rsidR="007A575D" w:rsidRPr="00347A0D">
          <w:rPr>
            <w:noProof/>
            <w:vertAlign w:val="superscript"/>
          </w:rPr>
          <w:t>19</w:t>
        </w:r>
        <w:r w:rsidR="007A575D">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7A575D">
          <w:fldChar w:fldCharType="begin"/>
        </w:r>
        <w:r w:rsidR="007A575D">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7A575D">
          <w:fldChar w:fldCharType="separate"/>
        </w:r>
        <w:r w:rsidR="007A575D" w:rsidRPr="00347A0D">
          <w:rPr>
            <w:noProof/>
            <w:vertAlign w:val="superscript"/>
          </w:rPr>
          <w:t>22</w:t>
        </w:r>
        <w:r w:rsidR="007A575D">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21" w:name="_Toc9001580"/>
      <w:bookmarkStart w:id="22" w:name="_Toc9119010"/>
    </w:p>
    <w:p w14:paraId="4BC60057" w14:textId="064BF753" w:rsidR="00A35266" w:rsidRPr="00E47C9E" w:rsidRDefault="007D2E06" w:rsidP="00EC0804">
      <w:pPr>
        <w:pStyle w:val="Heading3"/>
      </w:pPr>
      <w:bookmarkStart w:id="23" w:name="_Toc22161759"/>
      <w:bookmarkEnd w:id="21"/>
      <w:r>
        <w:t>Discovery of Reversible Covalent Inhibitors o</w:t>
      </w:r>
      <w:r w:rsidR="00D82EBF">
        <w:t>f Bruton’s Tyrosine Kinase</w:t>
      </w:r>
      <w:r>
        <w:t>.</w:t>
      </w:r>
      <w:bookmarkEnd w:id="22"/>
      <w:bookmarkEnd w:id="23"/>
      <w:r w:rsidR="007F7734">
        <w:fldChar w:fldCharType="begin"/>
      </w:r>
      <w:r w:rsidR="007F7734">
        <w:instrText xml:space="preserve"> HYPERLINK \l "_ENREF_20" \o "Bauer, 2015 #234" </w:instrText>
      </w:r>
      <w:r w:rsidR="007F7734">
        <w:fldChar w:fldCharType="end"/>
      </w:r>
    </w:p>
    <w:p w14:paraId="65154584" w14:textId="24229C8B"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r w:rsidRPr="000B40D9">
        <w:t xml:space="preserve">Bruton’s Tyrosine Kinase </w:t>
      </w:r>
      <w:r>
        <w:t>(BTK).</w:t>
      </w:r>
      <w:hyperlink w:anchor="_ENREF_5" w:tooltip="Bradshaw, 2015 #103" w:history="1">
        <w:r w:rsidR="007A575D">
          <w:fldChar w:fldCharType="begin"/>
        </w:r>
        <w:r w:rsidR="007A575D">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fldChar w:fldCharType="separate"/>
        </w:r>
        <w:r w:rsidR="007A575D" w:rsidRPr="00347A0D">
          <w:rPr>
            <w:noProof/>
            <w:vertAlign w:val="superscript"/>
          </w:rPr>
          <w:t>5</w:t>
        </w:r>
        <w:r w:rsidR="007A575D">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 </w:instrText>
      </w:r>
      <w:r w:rsidR="00C46936">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C46936">
        <w:instrText xml:space="preserve"> ADDIN EN.CITE.DATA </w:instrText>
      </w:r>
      <w:r w:rsidR="00C46936">
        <w:fldChar w:fldCharType="end"/>
      </w:r>
      <w:r w:rsidR="00E22105">
        <w:fldChar w:fldCharType="separate"/>
      </w:r>
      <w:hyperlink w:anchor="_ENREF_30" w:tooltip="Smith, 1994 #145" w:history="1">
        <w:r w:rsidR="007A575D" w:rsidRPr="00347A0D">
          <w:rPr>
            <w:noProof/>
            <w:vertAlign w:val="superscript"/>
          </w:rPr>
          <w:t>30</w:t>
        </w:r>
      </w:hyperlink>
      <w:r w:rsidR="00347A0D" w:rsidRPr="00347A0D">
        <w:rPr>
          <w:noProof/>
          <w:vertAlign w:val="superscript"/>
        </w:rPr>
        <w:t>,</w:t>
      </w:r>
      <w:hyperlink w:anchor="_ENREF_31" w:tooltip="Mohamed, 2009 #146" w:history="1">
        <w:r w:rsidR="007A575D"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 </w:instrText>
      </w:r>
      <w:r w:rsidR="00C46936">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C46936">
        <w:instrText xml:space="preserve"> ADDIN EN.CITE.DATA </w:instrText>
      </w:r>
      <w:r w:rsidR="00C46936">
        <w:fldChar w:fldCharType="end"/>
      </w:r>
      <w:r w:rsidR="006722F5">
        <w:fldChar w:fldCharType="separate"/>
      </w:r>
      <w:hyperlink w:anchor="_ENREF_32" w:tooltip="Hallek, 2018 #123" w:history="1">
        <w:r w:rsidR="007A575D" w:rsidRPr="00347A0D">
          <w:rPr>
            <w:noProof/>
            <w:vertAlign w:val="superscript"/>
          </w:rPr>
          <w:t>32</w:t>
        </w:r>
      </w:hyperlink>
      <w:r w:rsidR="00347A0D" w:rsidRPr="00347A0D">
        <w:rPr>
          <w:noProof/>
          <w:vertAlign w:val="superscript"/>
        </w:rPr>
        <w:t>,</w:t>
      </w:r>
      <w:hyperlink w:anchor="_ENREF_33" w:tooltip="Wang, 2013 #136" w:history="1">
        <w:r w:rsidR="007A575D"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 </w:instrText>
      </w:r>
      <w:r w:rsidR="00C46936">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C46936">
        <w:instrText xml:space="preserve"> ADDIN EN.CITE.DATA </w:instrText>
      </w:r>
      <w:r w:rsidR="00C46936">
        <w:fldChar w:fldCharType="end"/>
      </w:r>
      <w:r w:rsidR="00E22105">
        <w:fldChar w:fldCharType="separate"/>
      </w:r>
      <w:hyperlink w:anchor="_ENREF_34" w:tooltip="Di Paolo, 2010 #143" w:history="1">
        <w:r w:rsidR="007A575D" w:rsidRPr="00347A0D">
          <w:rPr>
            <w:noProof/>
            <w:vertAlign w:val="superscript"/>
          </w:rPr>
          <w:t>34</w:t>
        </w:r>
      </w:hyperlink>
      <w:r w:rsidR="00347A0D" w:rsidRPr="00347A0D">
        <w:rPr>
          <w:noProof/>
          <w:vertAlign w:val="superscript"/>
        </w:rPr>
        <w:t>,</w:t>
      </w:r>
      <w:hyperlink w:anchor="_ENREF_35" w:tooltip="Honigberg, 2010 #144" w:history="1">
        <w:r w:rsidR="007A575D"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7A575D">
          <w:fldChar w:fldCharType="begin"/>
        </w:r>
        <w:r w:rsidR="007A575D">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7A575D">
          <w:fldChar w:fldCharType="separate"/>
        </w:r>
        <w:r w:rsidR="007A575D" w:rsidRPr="00347A0D">
          <w:rPr>
            <w:noProof/>
            <w:vertAlign w:val="superscript"/>
          </w:rPr>
          <w:t>36</w:t>
        </w:r>
        <w:r w:rsidR="007A575D">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7A575D">
          <w:fldChar w:fldCharType="begin"/>
        </w:r>
        <w:r w:rsidR="007A575D">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7A575D">
          <w:fldChar w:fldCharType="separate"/>
        </w:r>
        <w:r w:rsidR="007A575D" w:rsidRPr="00347A0D">
          <w:rPr>
            <w:noProof/>
            <w:vertAlign w:val="superscript"/>
          </w:rPr>
          <w:t>32</w:t>
        </w:r>
        <w:r w:rsidR="007A575D">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7A575D">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7A575D">
          <w:instrText xml:space="preserve"> ADDIN EN.CITE </w:instrText>
        </w:r>
        <w:r w:rsidR="007A575D">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7A575D">
          <w:instrText xml:space="preserve"> ADDIN EN.CITE.DATA </w:instrText>
        </w:r>
        <w:r w:rsidR="007A575D">
          <w:fldChar w:fldCharType="end"/>
        </w:r>
        <w:r w:rsidR="007A575D">
          <w:fldChar w:fldCharType="separate"/>
        </w:r>
        <w:r w:rsidR="007A575D" w:rsidRPr="00347A0D">
          <w:rPr>
            <w:noProof/>
            <w:vertAlign w:val="superscript"/>
          </w:rPr>
          <w:t>33</w:t>
        </w:r>
        <w:r w:rsidR="007A575D">
          <w:fldChar w:fldCharType="end"/>
        </w:r>
      </w:hyperlink>
      <w:r w:rsidR="0085128B">
        <w:t xml:space="preserve"> as a second-line treatment.</w:t>
      </w:r>
      <w:hyperlink w:anchor="_ENREF_37" w:tooltip="Peterson, 2014 #223" w:history="1">
        <w:r w:rsidR="007A575D">
          <w:fldChar w:fldCharType="begin"/>
        </w:r>
        <w:r w:rsidR="007A575D">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7A575D">
          <w:fldChar w:fldCharType="separate"/>
        </w:r>
        <w:r w:rsidR="007A575D" w:rsidRPr="00347A0D">
          <w:rPr>
            <w:noProof/>
            <w:vertAlign w:val="superscript"/>
          </w:rPr>
          <w:t>37</w:t>
        </w:r>
        <w:r w:rsidR="007A575D">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965A42" w:rsidP="00A843F9">
      <w:pPr>
        <w:pStyle w:val="Paragraph"/>
        <w:jc w:val="center"/>
      </w:pPr>
      <w:r>
        <w:rPr>
          <w:noProof/>
        </w:rPr>
        <w:object w:dxaOrig="6331" w:dyaOrig="3617" w14:anchorId="302B9A98">
          <v:shape id="_x0000_i1027" type="#_x0000_t75" alt="" style="width:233.25pt;height:135.75pt;mso-width-percent:0;mso-height-percent:0;mso-width-percent:0;mso-height-percent:0" o:ole="">
            <v:imagedata r:id="rId16" o:title=""/>
          </v:shape>
          <o:OLEObject Type="Embed" ProgID="ChemDraw.Document.6.0" ShapeID="_x0000_i1027" DrawAspect="Content" ObjectID="_1632892249" r:id="rId17"/>
        </w:object>
      </w:r>
    </w:p>
    <w:p w14:paraId="410DD3A6" w14:textId="29B06AB1"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035BF682"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C46936">
        <w:instrText xml:space="preserve"> ADDIN EN.CITE.DATA </w:instrText>
      </w:r>
      <w:r w:rsidR="00C46936">
        <w:fldChar w:fldCharType="end"/>
      </w:r>
      <w:r w:rsidR="00554248">
        <w:fldChar w:fldCharType="separate"/>
      </w:r>
      <w:hyperlink w:anchor="_ENREF_35" w:tooltip="Honigberg, 2010 #144" w:history="1">
        <w:r w:rsidR="007A575D" w:rsidRPr="00347A0D">
          <w:rPr>
            <w:noProof/>
            <w:vertAlign w:val="superscript"/>
          </w:rPr>
          <w:t>35</w:t>
        </w:r>
      </w:hyperlink>
      <w:r w:rsidR="00347A0D" w:rsidRPr="00347A0D">
        <w:rPr>
          <w:noProof/>
          <w:vertAlign w:val="superscript"/>
        </w:rPr>
        <w:t>,</w:t>
      </w:r>
      <w:hyperlink w:anchor="_ENREF_38" w:tooltip="Lanning, 2014 #135" w:history="1">
        <w:r w:rsidR="007A575D"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 </w:instrText>
      </w:r>
      <w:r w:rsidR="00C46936">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C46936">
        <w:instrText xml:space="preserve"> ADDIN EN.CITE.DATA </w:instrText>
      </w:r>
      <w:r w:rsidR="00C46936">
        <w:fldChar w:fldCharType="end"/>
      </w:r>
      <w:r w:rsidR="00970920">
        <w:fldChar w:fldCharType="separate"/>
      </w:r>
      <w:hyperlink w:anchor="_ENREF_33" w:tooltip="Wang, 2013 #136" w:history="1">
        <w:r w:rsidR="007A575D" w:rsidRPr="00347A0D">
          <w:rPr>
            <w:noProof/>
            <w:vertAlign w:val="superscript"/>
          </w:rPr>
          <w:t>33</w:t>
        </w:r>
      </w:hyperlink>
      <w:r w:rsidR="00347A0D" w:rsidRPr="00347A0D">
        <w:rPr>
          <w:noProof/>
          <w:vertAlign w:val="superscript"/>
        </w:rPr>
        <w:t>,</w:t>
      </w:r>
      <w:hyperlink w:anchor="_ENREF_39" w:tooltip="Byrd, 2013 #221" w:history="1">
        <w:r w:rsidR="007A575D" w:rsidRPr="00347A0D">
          <w:rPr>
            <w:noProof/>
            <w:vertAlign w:val="superscript"/>
          </w:rPr>
          <w:t>39</w:t>
        </w:r>
      </w:hyperlink>
      <w:r w:rsidR="00970920">
        <w:fldChar w:fldCharType="end"/>
      </w:r>
      <w:r w:rsidR="00554248">
        <w:t xml:space="preserve"> </w:t>
      </w:r>
      <w:r w:rsidR="00723E4A">
        <w:t>To date, acalabrutinib</w:t>
      </w:r>
      <w:hyperlink w:anchor="_ENREF_40" w:tooltip="Byrd, 2015 #220" w:history="1">
        <w:r w:rsidR="007A575D">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7A575D">
          <w:instrText xml:space="preserve"> ADDIN EN.CITE </w:instrText>
        </w:r>
        <w:r w:rsidR="007A575D">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7A575D">
          <w:instrText xml:space="preserve"> ADDIN EN.CITE.DATA </w:instrText>
        </w:r>
        <w:r w:rsidR="007A575D">
          <w:fldChar w:fldCharType="end"/>
        </w:r>
        <w:r w:rsidR="007A575D">
          <w:fldChar w:fldCharType="separate"/>
        </w:r>
        <w:r w:rsidR="007A575D" w:rsidRPr="00347A0D">
          <w:rPr>
            <w:noProof/>
            <w:vertAlign w:val="superscript"/>
          </w:rPr>
          <w:t>40</w:t>
        </w:r>
        <w:r w:rsidR="007A575D">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 </w:instrText>
      </w:r>
      <w:r w:rsidR="00C46936">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C46936">
        <w:instrText xml:space="preserve"> ADDIN EN.CITE.DATA </w:instrText>
      </w:r>
      <w:r w:rsidR="00C46936">
        <w:fldChar w:fldCharType="end"/>
      </w:r>
      <w:r w:rsidR="0034608E">
        <w:fldChar w:fldCharType="separate"/>
      </w:r>
      <w:hyperlink w:anchor="_ENREF_41" w:tooltip="Wu, 2016 #218" w:history="1">
        <w:r w:rsidR="007A575D" w:rsidRPr="00347A0D">
          <w:rPr>
            <w:noProof/>
            <w:vertAlign w:val="superscript"/>
          </w:rPr>
          <w:t>41</w:t>
        </w:r>
      </w:hyperlink>
      <w:r w:rsidR="00347A0D" w:rsidRPr="00347A0D">
        <w:rPr>
          <w:noProof/>
          <w:vertAlign w:val="superscript"/>
        </w:rPr>
        <w:t>,</w:t>
      </w:r>
      <w:hyperlink w:anchor="_ENREF_42" w:tooltip="Barf, 2017 #219" w:history="1">
        <w:r w:rsidR="007A575D"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7A575D">
          <w:fldChar w:fldCharType="begin"/>
        </w:r>
        <w:r w:rsidR="007A575D">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7A575D">
          <w:fldChar w:fldCharType="separate"/>
        </w:r>
        <w:r w:rsidR="007A575D" w:rsidRPr="00347A0D">
          <w:rPr>
            <w:noProof/>
            <w:vertAlign w:val="superscript"/>
          </w:rPr>
          <w:t>42</w:t>
        </w:r>
        <w:r w:rsidR="007A575D">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7A575D">
          <w:fldChar w:fldCharType="begin"/>
        </w:r>
        <w:r w:rsidR="007A575D">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7A575D">
          <w:fldChar w:fldCharType="separate"/>
        </w:r>
        <w:r w:rsidR="007A575D" w:rsidRPr="00347A0D">
          <w:rPr>
            <w:noProof/>
            <w:vertAlign w:val="superscript"/>
          </w:rPr>
          <w:t>43</w:t>
        </w:r>
        <w:r w:rsidR="007A575D">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56A400AB"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7A575D">
          <w:fldChar w:fldCharType="begin"/>
        </w:r>
        <w:r w:rsidR="007A575D">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7A575D">
          <w:fldChar w:fldCharType="separate"/>
        </w:r>
        <w:r w:rsidR="007A575D" w:rsidRPr="00347A0D">
          <w:rPr>
            <w:noProof/>
            <w:vertAlign w:val="superscript"/>
          </w:rPr>
          <w:t>6</w:t>
        </w:r>
        <w:r w:rsidR="007A575D">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347A0D">
          <w:rPr>
            <w:noProof/>
            <w:vertAlign w:val="superscript"/>
          </w:rPr>
          <w:t>44</w:t>
        </w:r>
        <w:r w:rsidR="007A575D">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5B9494B8">
            <wp:extent cx="4611351" cy="24027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9468" cy="2417382"/>
                    </a:xfrm>
                    <a:prstGeom prst="rect">
                      <a:avLst/>
                    </a:prstGeom>
                  </pic:spPr>
                </pic:pic>
              </a:graphicData>
            </a:graphic>
          </wp:inline>
        </w:drawing>
      </w:r>
    </w:p>
    <w:p w14:paraId="33BEEF05" w14:textId="09C07ACC" w:rsidR="00AE0F74" w:rsidRDefault="00AE0F74" w:rsidP="00A843F9">
      <w:pPr>
        <w:spacing w:after="240"/>
      </w:pPr>
      <w:commentRangeStart w:id="24"/>
      <w:commentRangeStart w:id="25"/>
      <w:r w:rsidRPr="00C03498">
        <w:rPr>
          <w:b/>
        </w:rPr>
        <w:t xml:space="preserve">Figure </w:t>
      </w:r>
      <w:commentRangeEnd w:id="24"/>
      <w:r w:rsidR="00347A0D">
        <w:rPr>
          <w:rStyle w:val="CommentReference"/>
        </w:rPr>
        <w:commentReference w:id="24"/>
      </w:r>
      <w:commentRangeEnd w:id="25"/>
      <w:r w:rsidR="00A1504A">
        <w:rPr>
          <w:rStyle w:val="CommentReference"/>
        </w:rPr>
        <w:commentReference w:id="25"/>
      </w:r>
      <w:r w:rsidR="00AB0AFA">
        <w:rPr>
          <w:b/>
        </w:rPr>
        <w:t>1.</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Michael addition</w:t>
      </w:r>
      <w:r w:rsidR="00B50923">
        <w:t>s</w:t>
      </w:r>
      <w:r>
        <w:t>.</w:t>
      </w:r>
    </w:p>
    <w:p w14:paraId="331B4697" w14:textId="75F9A310"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7A575D">
          <w:fldChar w:fldCharType="begin"/>
        </w:r>
        <w:r w:rsidR="007A575D">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7A575D">
          <w:fldChar w:fldCharType="separate"/>
        </w:r>
        <w:r w:rsidR="007A575D" w:rsidRPr="00347A0D">
          <w:rPr>
            <w:noProof/>
            <w:vertAlign w:val="superscript"/>
          </w:rPr>
          <w:t>45</w:t>
        </w:r>
        <w:r w:rsidR="007A575D">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 </w:instrText>
      </w:r>
      <w:r w:rsidR="00C46936">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C46936">
        <w:instrText xml:space="preserve"> ADDIN EN.CITE.DATA </w:instrText>
      </w:r>
      <w:r w:rsidR="00C46936">
        <w:fldChar w:fldCharType="end"/>
      </w:r>
      <w:r w:rsidR="00DB65F7">
        <w:fldChar w:fldCharType="separate"/>
      </w:r>
      <w:hyperlink w:anchor="_ENREF_24" w:tooltip="Vilums, 2013 #133" w:history="1">
        <w:r w:rsidR="007A575D" w:rsidRPr="00347A0D">
          <w:rPr>
            <w:noProof/>
            <w:vertAlign w:val="superscript"/>
          </w:rPr>
          <w:t>24</w:t>
        </w:r>
      </w:hyperlink>
      <w:r w:rsidR="00347A0D" w:rsidRPr="00347A0D">
        <w:rPr>
          <w:noProof/>
          <w:vertAlign w:val="superscript"/>
        </w:rPr>
        <w:t>,</w:t>
      </w:r>
      <w:hyperlink w:anchor="_ENREF_45" w:tooltip="Copeland, 2015 #166" w:history="1">
        <w:r w:rsidR="007A575D"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7A575D">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7A575D">
          <w:instrText xml:space="preserve"> ADDIN EN.CITE </w:instrText>
        </w:r>
        <w:r w:rsidR="007A575D">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7A575D">
          <w:instrText xml:space="preserve"> ADDIN EN.CITE.DATA </w:instrText>
        </w:r>
        <w:r w:rsidR="007A575D">
          <w:fldChar w:fldCharType="end"/>
        </w:r>
        <w:r w:rsidR="007A575D">
          <w:fldChar w:fldCharType="separate"/>
        </w:r>
        <w:r w:rsidR="007A575D" w:rsidRPr="00347A0D">
          <w:rPr>
            <w:noProof/>
            <w:vertAlign w:val="superscript"/>
          </w:rPr>
          <w:t>57-66</w:t>
        </w:r>
        <w:r w:rsidR="007A575D">
          <w:fldChar w:fldCharType="end"/>
        </w:r>
      </w:hyperlink>
      <w:hyperlink w:anchor="_ENREF_38" w:tooltip="Johnson, 2016 #182" w:history="1"/>
      <w:r w:rsidR="004915A9">
        <w:t xml:space="preserve"> </w:t>
      </w:r>
    </w:p>
    <w:p w14:paraId="30F20C16" w14:textId="325F3036"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7A575D" w:rsidRPr="000F5DBD">
          <w:rPr>
            <w:b w:val="0"/>
            <w:bCs/>
          </w:rPr>
          <w:fldChar w:fldCharType="begin"/>
        </w:r>
        <w:r w:rsidR="007A575D">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rsidRPr="000F5DBD">
          <w:rPr>
            <w:b w:val="0"/>
            <w:bCs/>
          </w:rPr>
          <w:fldChar w:fldCharType="separate"/>
        </w:r>
        <w:r w:rsidR="007A575D" w:rsidRPr="000F5DBD">
          <w:rPr>
            <w:b w:val="0"/>
            <w:bCs/>
            <w:noProof/>
            <w:vertAlign w:val="superscript"/>
          </w:rPr>
          <w:t>5</w:t>
        </w:r>
        <w:r w:rsidR="007A575D"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19">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597C9222"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A941B5">
        <w:t>Michael acceptor</w:t>
      </w:r>
      <w:r w:rsidR="001673EA">
        <w:t xml:space="preserve"> and is included for comparison</w:t>
      </w:r>
      <w:r w:rsidR="001F5B60" w:rsidRPr="0067610C">
        <w:t>.</w:t>
      </w:r>
      <w:bookmarkStart w:id="26" w:name="_Toc9001582"/>
      <w:bookmarkStart w:id="27" w:name="_Toc9001840"/>
      <w:bookmarkStart w:id="28" w:name="_Toc9119011"/>
    </w:p>
    <w:p w14:paraId="1103DAF4" w14:textId="5A10C76F" w:rsidR="008B6200" w:rsidRPr="009668E5" w:rsidRDefault="00D05C22" w:rsidP="00EC0804">
      <w:pPr>
        <w:pStyle w:val="Heading3"/>
      </w:pPr>
      <w:bookmarkStart w:id="29" w:name="_Toc22161760"/>
      <w:r>
        <w:lastRenderedPageBreak/>
        <w:t>Questions Emerging from</w:t>
      </w:r>
      <w:r w:rsidR="0056533D">
        <w:t xml:space="preserve"> Previous Work</w:t>
      </w:r>
      <w:r w:rsidR="00F45217">
        <w:t>.</w:t>
      </w:r>
      <w:bookmarkEnd w:id="26"/>
      <w:bookmarkEnd w:id="27"/>
      <w:bookmarkEnd w:id="28"/>
      <w:bookmarkEnd w:id="29"/>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7BCDF626"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7A575D" w:rsidRPr="00D35E31">
          <w:fldChar w:fldCharType="begin"/>
        </w:r>
        <w:r w:rsidR="007A575D">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7A575D" w:rsidRPr="00D35E31">
          <w:fldChar w:fldCharType="separate"/>
        </w:r>
        <w:r w:rsidR="007A575D" w:rsidRPr="00347A0D">
          <w:rPr>
            <w:noProof/>
            <w:vertAlign w:val="superscript"/>
          </w:rPr>
          <w:t>67</w:t>
        </w:r>
        <w:r w:rsidR="007A575D"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130BEAB1" w14:textId="7273E0A0" w:rsidR="00A21A08" w:rsidRDefault="00AB03EF" w:rsidP="00B151C9">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7A575D">
          <w:fldChar w:fldCharType="begin"/>
        </w:r>
        <w:r w:rsidR="007A575D">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fldChar w:fldCharType="separate"/>
        </w:r>
        <w:r w:rsidR="007A575D" w:rsidRPr="00347A0D">
          <w:rPr>
            <w:noProof/>
            <w:vertAlign w:val="superscript"/>
          </w:rPr>
          <w:t>5</w:t>
        </w:r>
        <w:r w:rsidR="007A575D">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 xml:space="preserve">was shielded from </w:t>
      </w:r>
      <w:commentRangeStart w:id="30"/>
      <w:r w:rsidR="00A21A08">
        <w:t xml:space="preserve">potential base species </w:t>
      </w:r>
      <w:commentRangeEnd w:id="30"/>
      <w:r w:rsidR="00A21A08">
        <w:rPr>
          <w:rStyle w:val="CommentReference"/>
        </w:rPr>
        <w:commentReference w:id="30"/>
      </w:r>
      <w:r w:rsidR="00A21A08">
        <w:t>as a result of the orientation of the capping group and piperidine amide to minimise torsional strains and steric clashes. However, the species that acted as</w:t>
      </w:r>
      <w:r w:rsidR="00A21A08" w:rsidRPr="00905324">
        <w:t xml:space="preserve"> the base </w:t>
      </w:r>
      <w:r w:rsidR="00A21A08">
        <w:t>was not identified</w:t>
      </w:r>
      <w:r w:rsidR="00A21A08" w:rsidRPr="00234AFA">
        <w:t>.</w:t>
      </w:r>
      <w:r w:rsidR="00A21A08">
        <w:t xml:space="preserve"> T</w:t>
      </w:r>
      <w:r w:rsidR="00A21A08" w:rsidRPr="00312828">
        <w:t xml:space="preserve">he </w:t>
      </w:r>
      <w:r w:rsidR="00A21A08">
        <w:t>C</w:t>
      </w:r>
      <m:oMath>
        <m:r>
          <w:rPr>
            <w:rFonts w:ascii="Cambria Math" w:hAnsi="Cambria Math"/>
          </w:rPr>
          <m:t>α</m:t>
        </m:r>
      </m:oMath>
      <w:r w:rsidR="00A21A08" w:rsidRPr="00312828">
        <w:t xml:space="preserve"> hydrogen </w:t>
      </w:r>
      <w:r w:rsidR="00A21A08">
        <w:t>is</w:t>
      </w:r>
      <w:r w:rsidR="00A21A08" w:rsidRPr="00312828">
        <w:t xml:space="preserve"> </w:t>
      </w:r>
      <w:r w:rsidR="00A21A08">
        <w:t xml:space="preserve">also clearly </w:t>
      </w:r>
      <w:r w:rsidR="00A21A08" w:rsidRPr="00312828">
        <w:t>solvent-exposed</w:t>
      </w:r>
      <w:r w:rsidR="00A21A08">
        <w:t xml:space="preserve"> and therefore readily accessible to external base, leaving the argument of Taunton et al. on shaky ground.</w:t>
      </w:r>
    </w:p>
    <w:p w14:paraId="2B46DDB3" w14:textId="56A0F0E8" w:rsidR="00771C1C" w:rsidRDefault="00E457B8" w:rsidP="00B151C9">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 </w:instrText>
      </w:r>
      <w:r w:rsidR="00C46936">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C46936">
        <w:instrText xml:space="preserve"> ADDIN EN.CITE.DATA </w:instrText>
      </w:r>
      <w:r w:rsidR="00C46936">
        <w:fldChar w:fldCharType="end"/>
      </w:r>
      <w:r w:rsidR="004340F5">
        <w:fldChar w:fldCharType="separate"/>
      </w:r>
      <w:hyperlink w:anchor="_ENREF_68" w:tooltip="Chruszcz, 2008 #282" w:history="1">
        <w:r w:rsidR="007A575D" w:rsidRPr="00347A0D">
          <w:rPr>
            <w:noProof/>
            <w:vertAlign w:val="superscript"/>
          </w:rPr>
          <w:t>68</w:t>
        </w:r>
      </w:hyperlink>
      <w:r w:rsidR="00347A0D" w:rsidRPr="00347A0D">
        <w:rPr>
          <w:noProof/>
          <w:vertAlign w:val="superscript"/>
        </w:rPr>
        <w:t>,</w:t>
      </w:r>
      <w:hyperlink w:anchor="_ENREF_69" w:tooltip="Kruschel, 2009 #283" w:history="1">
        <w:r w:rsidR="007A575D"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 </w:instrText>
      </w:r>
      <w:r w:rsidR="00C46936">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C46936">
        <w:instrText xml:space="preserve"> ADDIN EN.CITE.DATA </w:instrText>
      </w:r>
      <w:r w:rsidR="00C46936">
        <w:fldChar w:fldCharType="end"/>
      </w:r>
      <w:r w:rsidR="004340F5">
        <w:fldChar w:fldCharType="separate"/>
      </w:r>
      <w:hyperlink w:anchor="_ENREF_70" w:tooltip="Henzler-Wildman, 2007 #281" w:history="1">
        <w:r w:rsidR="007A575D" w:rsidRPr="00347A0D">
          <w:rPr>
            <w:noProof/>
            <w:vertAlign w:val="superscript"/>
          </w:rPr>
          <w:t>70</w:t>
        </w:r>
      </w:hyperlink>
      <w:r w:rsidR="00347A0D" w:rsidRPr="00347A0D">
        <w:rPr>
          <w:noProof/>
          <w:vertAlign w:val="superscript"/>
        </w:rPr>
        <w:t>,</w:t>
      </w:r>
      <w:hyperlink w:anchor="_ENREF_71" w:tooltip="Kuzmanic, 2014 #280" w:history="1">
        <w:r w:rsidR="007A575D"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492EA861"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Pr="00C03498">
        <w:t>containing</w:t>
      </w:r>
      <w:r w:rsidR="00986BA6">
        <w:t xml:space="preserve"> a</w:t>
      </w:r>
      <w:r w:rsidRPr="00C03498">
        <w:t xml:space="preserve"> cyanoacrylamide</w:t>
      </w:r>
      <w:r w:rsidR="00A21A08">
        <w:t xml:space="preserve"> group</w:t>
      </w:r>
      <w:r w:rsidRPr="00C03498">
        <w:t xml:space="preserve"> </w:t>
      </w:r>
      <w:r w:rsidR="00AB03EF">
        <w:t>(</w:t>
      </w:r>
      <w:r w:rsidRPr="00C03498">
        <w:t>2.2</w:t>
      </w:r>
      <w:r w:rsidR="00BB41DF">
        <w:t xml:space="preserve"> </w:t>
      </w:r>
      <w:r w:rsidRPr="00C03498">
        <w:t>Å resolution</w:t>
      </w:r>
      <w:r w:rsidR="00AB03EF">
        <w:t>)</w:t>
      </w:r>
      <w:r w:rsidRPr="00C03498">
        <w:t>.</w:t>
      </w:r>
      <w:hyperlink w:anchor="_ENREF_5" w:tooltip="Bradshaw, 2015 #103" w:history="1">
        <w:r w:rsidR="007A575D" w:rsidRPr="00C03498">
          <w:fldChar w:fldCharType="begin"/>
        </w:r>
        <w:r w:rsidR="007A575D">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rsidRPr="00C03498">
          <w:fldChar w:fldCharType="separate"/>
        </w:r>
        <w:r w:rsidR="007A575D" w:rsidRPr="00347A0D">
          <w:rPr>
            <w:noProof/>
            <w:vertAlign w:val="superscript"/>
          </w:rPr>
          <w:t>5</w:t>
        </w:r>
        <w:r w:rsidR="007A575D"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lastRenderedPageBreak/>
        <w:t xml:space="preserve">CαH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31" w:name="_Toc9001583"/>
      <w:bookmarkStart w:id="32" w:name="_Toc9119012"/>
      <w:r w:rsidR="000F5DBD">
        <w:t>.</w:t>
      </w:r>
    </w:p>
    <w:p w14:paraId="08D90ED0" w14:textId="50BFCE35" w:rsidR="001F0F93" w:rsidRPr="001F0F93" w:rsidRDefault="00116399" w:rsidP="00EC0804">
      <w:pPr>
        <w:pStyle w:val="Heading3"/>
      </w:pPr>
      <w:bookmarkStart w:id="33" w:name="_Toc22161761"/>
      <w:r>
        <w:t xml:space="preserve">Previous </w:t>
      </w:r>
      <w:r w:rsidR="00560904">
        <w:t>Computational Studies of</w:t>
      </w:r>
      <w:r w:rsidR="001F0F93">
        <w:t xml:space="preserve"> BTK.</w:t>
      </w:r>
      <w:bookmarkEnd w:id="31"/>
      <w:bookmarkEnd w:id="32"/>
      <w:bookmarkEnd w:id="33"/>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02C52F3C"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7A575D">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7A575D">
          <w:instrText xml:space="preserve"> ADDIN EN.CITE </w:instrText>
        </w:r>
        <w:r w:rsidR="007A575D">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7A575D">
          <w:instrText xml:space="preserve"> ADDIN EN.CITE.DATA </w:instrText>
        </w:r>
        <w:r w:rsidR="007A575D">
          <w:fldChar w:fldCharType="end"/>
        </w:r>
        <w:r w:rsidR="007A575D">
          <w:fldChar w:fldCharType="separate"/>
        </w:r>
        <w:r w:rsidR="007A575D" w:rsidRPr="00347A0D">
          <w:rPr>
            <w:noProof/>
            <w:vertAlign w:val="superscript"/>
          </w:rPr>
          <w:t>72-76</w:t>
        </w:r>
        <w:r w:rsidR="007A575D">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 </w:instrText>
      </w:r>
      <w:r w:rsidR="00C46936">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C46936">
        <w:instrText xml:space="preserve"> ADDIN EN.CITE.DATA </w:instrText>
      </w:r>
      <w:r w:rsidR="00C46936">
        <w:fldChar w:fldCharType="end"/>
      </w:r>
      <w:r w:rsidR="00B25997">
        <w:fldChar w:fldCharType="separate"/>
      </w:r>
      <w:hyperlink w:anchor="_ENREF_77" w:tooltip="Sultan, 2017 #163" w:history="1">
        <w:r w:rsidR="007A575D" w:rsidRPr="00347A0D">
          <w:rPr>
            <w:noProof/>
            <w:vertAlign w:val="superscript"/>
          </w:rPr>
          <w:t>77</w:t>
        </w:r>
      </w:hyperlink>
      <w:r w:rsidR="00347A0D" w:rsidRPr="00347A0D">
        <w:rPr>
          <w:noProof/>
          <w:vertAlign w:val="superscript"/>
        </w:rPr>
        <w:t>,</w:t>
      </w:r>
      <w:hyperlink w:anchor="_ENREF_78" w:tooltip="Lu, 2013 #193" w:history="1">
        <w:r w:rsidR="007A575D"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7A575D">
          <w:fldChar w:fldCharType="begin"/>
        </w:r>
        <w:r w:rsidR="007A575D">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7A575D">
          <w:fldChar w:fldCharType="separate"/>
        </w:r>
        <w:r w:rsidR="007A575D" w:rsidRPr="00347A0D">
          <w:rPr>
            <w:noProof/>
            <w:vertAlign w:val="superscript"/>
          </w:rPr>
          <w:t>79</w:t>
        </w:r>
        <w:r w:rsidR="007A575D">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proofErr w:type="spellStart"/>
      <w:r w:rsidRPr="00560904">
        <w:t>phosphatidylinositols</w:t>
      </w:r>
      <w:proofErr w:type="spellEnd"/>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 </w:instrText>
      </w:r>
      <w:r w:rsidR="00C46936">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C46936">
        <w:instrText xml:space="preserve"> ADDIN EN.CITE.DATA </w:instrText>
      </w:r>
      <w:r w:rsidR="00C46936">
        <w:fldChar w:fldCharType="end"/>
      </w:r>
      <w:r w:rsidR="0068295D">
        <w:fldChar w:fldCharType="separate"/>
      </w:r>
      <w:hyperlink w:anchor="_ENREF_78" w:tooltip="Lu, 2013 #193" w:history="1">
        <w:r w:rsidR="007A575D" w:rsidRPr="00347A0D">
          <w:rPr>
            <w:noProof/>
            <w:vertAlign w:val="superscript"/>
          </w:rPr>
          <w:t>78</w:t>
        </w:r>
      </w:hyperlink>
      <w:r w:rsidR="00347A0D" w:rsidRPr="00347A0D">
        <w:rPr>
          <w:noProof/>
          <w:vertAlign w:val="superscript"/>
        </w:rPr>
        <w:t>,</w:t>
      </w:r>
      <w:hyperlink w:anchor="_ENREF_80" w:tooltip="Wang, 2015 #200" w:history="1">
        <w:r w:rsidR="007A575D"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7A575D" w:rsidRPr="001517D4">
          <w:fldChar w:fldCharType="begin"/>
        </w:r>
        <w:r w:rsidR="007A575D">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7A575D" w:rsidRPr="001517D4">
          <w:fldChar w:fldCharType="separate"/>
        </w:r>
        <w:r w:rsidR="007A575D" w:rsidRPr="00347A0D">
          <w:rPr>
            <w:noProof/>
            <w:vertAlign w:val="superscript"/>
          </w:rPr>
          <w:t>72</w:t>
        </w:r>
        <w:r w:rsidR="007A575D"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 </w:instrText>
      </w:r>
      <w:r w:rsidR="00C46936">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C46936">
        <w:instrText xml:space="preserve"> ADDIN EN.CITE.DATA </w:instrText>
      </w:r>
      <w:r w:rsidR="00C46936">
        <w:fldChar w:fldCharType="end"/>
      </w:r>
      <w:r w:rsidR="002327DD">
        <w:fldChar w:fldCharType="separate"/>
      </w:r>
      <w:hyperlink w:anchor="_ENREF_81" w:tooltip="Smith, 2013 #106" w:history="1">
        <w:r w:rsidR="007A575D" w:rsidRPr="00347A0D">
          <w:rPr>
            <w:noProof/>
            <w:vertAlign w:val="superscript"/>
          </w:rPr>
          <w:t>81</w:t>
        </w:r>
      </w:hyperlink>
      <w:r w:rsidR="00347A0D" w:rsidRPr="00347A0D">
        <w:rPr>
          <w:noProof/>
          <w:vertAlign w:val="superscript"/>
        </w:rPr>
        <w:t>,</w:t>
      </w:r>
      <w:hyperlink w:anchor="_ENREF_82" w:tooltip="Kruse, 2012 #202" w:history="1">
        <w:r w:rsidR="007A575D"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34" w:name="_Toc22161762"/>
      <w:bookmarkStart w:id="35" w:name="_Toc9001585"/>
      <w:r w:rsidRPr="004C3BBE">
        <w:lastRenderedPageBreak/>
        <w:t>Objectives</w:t>
      </w:r>
      <w:bookmarkEnd w:id="34"/>
    </w:p>
    <w:p w14:paraId="1673DB2F" w14:textId="1A613EF8" w:rsidR="00CB0EA9" w:rsidRDefault="005D16CC" w:rsidP="00B151C9">
      <w:pPr>
        <w:pStyle w:val="Paragraph"/>
      </w:pPr>
      <w:r>
        <w:t xml:space="preserve">The </w:t>
      </w:r>
      <w:proofErr w:type="gramStart"/>
      <w:r>
        <w:t>ultimate goal</w:t>
      </w:r>
      <w:proofErr w:type="gramEnd"/>
      <w:r>
        <w:t xml:space="preserve">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r w:rsidRPr="00333468">
        <w:t>cyanoacrylamide-containing Michael acceptors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cyanoacrylamide warheads towards a model thiol, </w:t>
      </w:r>
      <w:r w:rsidR="00544D78">
        <w:t>and</w:t>
      </w:r>
    </w:p>
    <w:p w14:paraId="7E3CE854" w14:textId="547B3DC6"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near BTK binding site o</w:t>
      </w:r>
      <w:r w:rsidR="00CB0EA9" w:rsidRPr="00333468">
        <w:t xml:space="preserve">n the </w:t>
      </w:r>
      <w:del w:id="36" w:author="Microsoft Office User" w:date="2019-10-17T19:07:00Z">
        <w:r w:rsidR="00CB0EA9" w:rsidRPr="00333468" w:rsidDel="00A1504A">
          <w:delText xml:space="preserve">reactivities </w:delText>
        </w:r>
      </w:del>
      <w:ins w:id="37" w:author="Microsoft Office User" w:date="2019-10-17T19:07:00Z">
        <w:r w:rsidR="00A1504A">
          <w:t>binding</w:t>
        </w:r>
        <w:r w:rsidR="00A1504A" w:rsidRPr="00333468">
          <w:t xml:space="preserve"> </w:t>
        </w:r>
      </w:ins>
      <w:r w:rsidR="00CB0EA9" w:rsidRPr="00333468">
        <w:t xml:space="preserve">of the </w:t>
      </w:r>
      <w:r w:rsidR="00CB0EA9">
        <w:t>inhibitors.</w:t>
      </w:r>
    </w:p>
    <w:p w14:paraId="4D8FBC34" w14:textId="4414C8E5"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 </w:instrText>
      </w:r>
      <w:r w:rsidR="00C46936">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C46936">
        <w:instrText xml:space="preserve"> ADDIN EN.CITE.DATA </w:instrText>
      </w:r>
      <w:r w:rsidR="00C46936">
        <w:fldChar w:fldCharType="end"/>
      </w:r>
      <w:r>
        <w:fldChar w:fldCharType="separate"/>
      </w:r>
      <w:hyperlink w:anchor="_ENREF_48" w:tooltip="Ferguson, 2018 #173" w:history="1">
        <w:r w:rsidR="007A575D" w:rsidRPr="00347A0D">
          <w:rPr>
            <w:noProof/>
            <w:vertAlign w:val="superscript"/>
          </w:rPr>
          <w:t>48</w:t>
        </w:r>
      </w:hyperlink>
      <w:r w:rsidR="00347A0D" w:rsidRPr="00347A0D">
        <w:rPr>
          <w:noProof/>
          <w:vertAlign w:val="superscript"/>
        </w:rPr>
        <w:t>,</w:t>
      </w:r>
      <w:hyperlink w:anchor="_ENREF_83" w:tooltip="Fedorov, 2010 #207" w:history="1">
        <w:r w:rsidR="007A575D" w:rsidRPr="00347A0D">
          <w:rPr>
            <w:noProof/>
            <w:vertAlign w:val="superscript"/>
          </w:rPr>
          <w:t>83</w:t>
        </w:r>
      </w:hyperlink>
      <w:r w:rsidR="00347A0D" w:rsidRPr="00347A0D">
        <w:rPr>
          <w:noProof/>
          <w:vertAlign w:val="superscript"/>
        </w:rPr>
        <w:t>,</w:t>
      </w:r>
      <w:hyperlink w:anchor="_ENREF_84" w:tooltip="Botta, 2014 #208" w:history="1">
        <w:r w:rsidR="007A575D" w:rsidRPr="00347A0D">
          <w:rPr>
            <w:noProof/>
            <w:vertAlign w:val="superscript"/>
          </w:rPr>
          <w:t>84</w:t>
        </w:r>
      </w:hyperlink>
      <w:r>
        <w:fldChar w:fldCharType="end"/>
      </w:r>
      <w:r w:rsidR="007C7501">
        <w:t xml:space="preserve"> </w:t>
      </w:r>
      <w:bookmarkStart w:id="38" w:name="_Toc9119014"/>
      <w:r w:rsidR="0052657F">
        <w:br w:type="page"/>
      </w:r>
      <w:bookmarkStart w:id="39" w:name="_Toc9001586"/>
      <w:bookmarkStart w:id="40" w:name="_Toc9119016"/>
      <w:bookmarkEnd w:id="35"/>
      <w:bookmarkEnd w:id="38"/>
    </w:p>
    <w:p w14:paraId="52736F90" w14:textId="5CC17E79" w:rsidR="00B57D2D" w:rsidRDefault="002C7A08" w:rsidP="00B151C9">
      <w:pPr>
        <w:pStyle w:val="Heading1"/>
      </w:pPr>
      <w:bookmarkStart w:id="41" w:name="_Toc22161763"/>
      <w:bookmarkEnd w:id="39"/>
      <w:bookmarkEnd w:id="40"/>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41"/>
      <w:r w:rsidR="00B57D2D">
        <w:t xml:space="preserve"> </w:t>
      </w:r>
    </w:p>
    <w:p w14:paraId="65D8BF84" w14:textId="12A38238" w:rsidR="00B151C9" w:rsidRPr="00347A0D" w:rsidRDefault="00B151C9" w:rsidP="00EC0804">
      <w:pPr>
        <w:pStyle w:val="Paragraph"/>
      </w:pPr>
      <w:r>
        <w:t>Th</w:t>
      </w:r>
      <w:ins w:id="42" w:author="Microsoft Office User" w:date="2019-10-17T19:08:00Z">
        <w:r w:rsidR="00A1504A">
          <w:t>is</w:t>
        </w:r>
      </w:ins>
      <w:del w:id="43" w:author="Microsoft Office User" w:date="2019-10-17T19:08:00Z">
        <w:r w:rsidDel="00A1504A">
          <w:delText>e following</w:delText>
        </w:r>
      </w:del>
      <w:r>
        <w:t xml:space="preserve"> chapter aims to study the intrinsic reactivities of </w:t>
      </w:r>
      <w:del w:id="44" w:author="Microsoft Office User" w:date="2019-10-17T19:08:00Z">
        <w:r w:rsidDel="00A1504A">
          <w:delText xml:space="preserve">the </w:delText>
        </w:r>
      </w:del>
      <w:r>
        <w:t xml:space="preserve">acrylamide inhibitors </w:t>
      </w:r>
      <w:del w:id="45" w:author="Microsoft Office User" w:date="2019-10-17T19:08:00Z">
        <w:r w:rsidDel="00A1504A">
          <w:delText xml:space="preserve">investigated by Taunton </w:delText>
        </w:r>
      </w:del>
      <w:r>
        <w:t xml:space="preserve">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46" w:name="_Toc22161764"/>
      <w:r>
        <w:t>Methods</w:t>
      </w:r>
      <w:bookmarkEnd w:id="46"/>
    </w:p>
    <w:p w14:paraId="693414E3" w14:textId="15316E24" w:rsidR="00E70395" w:rsidRPr="00E70395" w:rsidRDefault="00E70395" w:rsidP="000F5DBD">
      <w:pPr>
        <w:pStyle w:val="Heading3"/>
        <w:spacing w:before="0"/>
      </w:pPr>
      <w:bookmarkStart w:id="47" w:name="_Toc22161765"/>
      <w:r>
        <w:t>Choice of Michael Acceptors</w:t>
      </w:r>
      <w:bookmarkEnd w:id="47"/>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4E9B584" w:rsidR="00A843F9" w:rsidRDefault="00965A42" w:rsidP="00A843F9">
      <w:pPr>
        <w:pStyle w:val="Paragraph"/>
        <w:ind w:firstLine="0"/>
        <w:jc w:val="center"/>
      </w:pPr>
      <w:r w:rsidRPr="00965A42">
        <w:rPr>
          <w:noProof/>
          <w:lang w:val="en-AU"/>
        </w:rPr>
        <w:object w:dxaOrig="6917" w:dyaOrig="6782" w14:anchorId="68EA86C6">
          <v:shape id="_x0000_i1028" type="#_x0000_t75" alt="" style="width:207pt;height:202.5pt;mso-width-percent:0;mso-height-percent:0;mso-width-percent:0;mso-height-percent:0" o:ole="">
            <v:imagedata r:id="rId21" o:title=""/>
          </v:shape>
          <o:OLEObject Type="Embed" ProgID="ChemDraw.Document.6.0" ShapeID="_x0000_i1028" DrawAspect="Content" ObjectID="_1632892250" r:id="rId22"/>
        </w:object>
      </w:r>
      <w:commentRangeStart w:id="48"/>
      <w:commentRangeEnd w:id="48"/>
      <w:r w:rsidR="00A1504A">
        <w:rPr>
          <w:rStyle w:val="CommentReference"/>
        </w:rPr>
        <w:commentReference w:id="48"/>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6A5D3EA5" w:rsidR="000B1617" w:rsidRDefault="002C7A08" w:rsidP="000F5DBD">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0D0BE0">
        <w:t>enantiomer</w:t>
      </w:r>
      <w:r>
        <w:t>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t xml:space="preserve"> </w:t>
      </w:r>
      <w:r>
        <w:lastRenderedPageBreak/>
        <w:t>different configurations of the</w:t>
      </w:r>
      <w:r w:rsidR="000D0BE0">
        <w:t xml:space="preserve"> stereogenic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xml:space="preserve">, lacking a </w:t>
      </w:r>
      <w:proofErr w:type="spellStart"/>
      <w:r>
        <w:rPr>
          <w:bCs/>
        </w:rPr>
        <w:t>cyano</w:t>
      </w:r>
      <w:proofErr w:type="spellEnd"/>
      <w:r>
        <w:rPr>
          <w:bCs/>
        </w:rPr>
        <w:t xml:space="preserve">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 xml:space="preserve">to </w:t>
      </w:r>
      <w:commentRangeStart w:id="49"/>
      <w:r>
        <w:t>XYZ</w:t>
      </w:r>
      <w:commentRangeEnd w:id="49"/>
      <w:r w:rsidR="000A3281">
        <w:rPr>
          <w:rStyle w:val="CommentReference"/>
        </w:rPr>
        <w:commentReference w:id="49"/>
      </w:r>
      <w:r>
        <w:t xml:space="preserve">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w:t>
      </w:r>
      <w:proofErr w:type="spellStart"/>
      <w:r w:rsidR="00E70395">
        <w:t>MeSH</w:t>
      </w:r>
      <w:proofErr w:type="spellEnd"/>
      <w:r w:rsidR="00E70395">
        <w:t>)</w:t>
      </w:r>
      <w:r w:rsidR="00AF636A">
        <w:t xml:space="preserve"> for the sake of simplicity</w:t>
      </w:r>
      <w:r w:rsidR="00E70395">
        <w:t>.</w:t>
      </w:r>
    </w:p>
    <w:p w14:paraId="5360160D" w14:textId="77777777" w:rsidR="00034A80" w:rsidRPr="0033179D" w:rsidRDefault="00034A80" w:rsidP="00EC0804">
      <w:pPr>
        <w:pStyle w:val="Heading3"/>
      </w:pPr>
      <w:bookmarkStart w:id="50" w:name="_Toc22161766"/>
      <w:r w:rsidRPr="00B151C9">
        <w:t>Properties</w:t>
      </w:r>
      <w:r>
        <w:t xml:space="preserve"> of Interest</w:t>
      </w:r>
      <w:bookmarkEnd w:id="50"/>
    </w:p>
    <w:p w14:paraId="283AE0AB" w14:textId="026FE266"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7A575D">
          <w:fldChar w:fldCharType="begin"/>
        </w:r>
        <w:r w:rsidR="007A575D">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7A575D">
          <w:fldChar w:fldCharType="separate"/>
        </w:r>
        <w:r w:rsidR="007A575D" w:rsidRPr="00347A0D">
          <w:rPr>
            <w:noProof/>
            <w:vertAlign w:val="superscript"/>
          </w:rPr>
          <w:t>85</w:t>
        </w:r>
        <w:r w:rsidR="007A575D">
          <w:fldChar w:fldCharType="end"/>
        </w:r>
      </w:hyperlink>
      <w:r>
        <w:t xml:space="preserve"> The </w:t>
      </w:r>
      <w:r w:rsidRPr="00333468">
        <w:t xml:space="preserve">activation </w:t>
      </w:r>
      <w:r>
        <w:t xml:space="preserve">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the reverse reaction, elimination)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the Eyring equation:</w:t>
      </w:r>
      <w:hyperlink w:anchor="_ENREF_86" w:tooltip="Eyring, 1935 #137" w:history="1">
        <w:r w:rsidR="007A575D">
          <w:fldChar w:fldCharType="begin"/>
        </w:r>
        <w:r w:rsidR="007A575D">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7A575D">
          <w:fldChar w:fldCharType="separate"/>
        </w:r>
        <w:r w:rsidR="007A575D" w:rsidRPr="00347A0D">
          <w:rPr>
            <w:noProof/>
            <w:vertAlign w:val="superscript"/>
          </w:rPr>
          <w:t>86</w:t>
        </w:r>
        <w:r w:rsidR="007A575D">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B107C1"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744255B7" w14:textId="412911B7" w:rsidR="00034A80"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w:t>
      </w:r>
      <w:proofErr w:type="spellStart"/>
      <w:r w:rsidRPr="00DE7C38">
        <w:t>recrossing</w:t>
      </w:r>
      <w:proofErr w:type="spellEnd"/>
      <w:r w:rsidRPr="00DE7C38">
        <w:t xml:space="preserve">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137" w:history="1">
        <w:r w:rsidR="007A575D">
          <w:fldChar w:fldCharType="begin"/>
        </w:r>
        <w:r w:rsidR="007A575D">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7A575D">
          <w:fldChar w:fldCharType="separate"/>
        </w:r>
        <w:r w:rsidR="007A575D" w:rsidRPr="00347A0D">
          <w:rPr>
            <w:noProof/>
            <w:vertAlign w:val="superscript"/>
          </w:rPr>
          <w:t>86</w:t>
        </w:r>
        <w:r w:rsidR="007A575D">
          <w:fldChar w:fldCharType="end"/>
        </w:r>
      </w:hyperlink>
      <w:hyperlink w:anchor="_ENREF_97" w:tooltip="Eyring, 1935 #325" w:history="1"/>
      <w:r>
        <w:t xml:space="preserve"> is held, a value of 1 is typically assigned to </w:t>
      </w:r>
      <m:oMath>
        <m:r>
          <w:rPr>
            <w:rFonts w:ascii="Cambria Math" w:hAnsi="Cambria Math"/>
          </w:rPr>
          <m:t>κ</m:t>
        </m:r>
      </m:oMath>
      <w:r>
        <w:t xml:space="preserve">. The calculated results </w:t>
      </w:r>
      <w:r>
        <w:lastRenderedPageBreak/>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B107C1"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for thiol additions to Taunton’s cyanoacrylamide warheads (</w:t>
      </w:r>
      <w:r w:rsidR="006833B8">
        <w:t>Figure 2.1</w:t>
      </w:r>
      <w:r w:rsidRPr="00DC74B0">
        <w:t>).</w:t>
      </w:r>
    </w:p>
    <w:p w14:paraId="0D1B38D7" w14:textId="77777777" w:rsidR="00034A80" w:rsidRPr="00B357A5" w:rsidRDefault="00034A80" w:rsidP="00EC0804">
      <w:pPr>
        <w:pStyle w:val="Heading3"/>
      </w:pPr>
      <w:bookmarkStart w:id="51" w:name="_Toc22161767"/>
      <w:r>
        <w:t xml:space="preserve">Conformational </w:t>
      </w:r>
      <w:commentRangeStart w:id="52"/>
      <w:commentRangeStart w:id="53"/>
      <w:r>
        <w:t>Sampling</w:t>
      </w:r>
      <w:commentRangeEnd w:id="52"/>
      <w:r w:rsidR="009B571E">
        <w:rPr>
          <w:rStyle w:val="CommentReference"/>
          <w:i w:val="0"/>
        </w:rPr>
        <w:commentReference w:id="52"/>
      </w:r>
      <w:bookmarkEnd w:id="51"/>
      <w:commentRangeEnd w:id="53"/>
      <w:r w:rsidR="00AA07C6">
        <w:rPr>
          <w:rStyle w:val="CommentReference"/>
          <w:b w:val="0"/>
          <w:i w:val="0"/>
          <w:iCs w:val="0"/>
        </w:rPr>
        <w:commentReference w:id="53"/>
      </w:r>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B107C1"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189FA81E" w14:textId="2648A388" w:rsidR="00034A80" w:rsidRDefault="00034A80" w:rsidP="00B151C9">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This was done for each species using mixed torsional/low-mode sampling (MTLMS) method in the MacroModel software,</w:t>
      </w:r>
      <w:hyperlink w:anchor="_ENREF_87" w:tooltip=", 2009 #139" w:history="1">
        <w:r w:rsidR="007A575D">
          <w:fldChar w:fldCharType="begin"/>
        </w:r>
        <w:r w:rsidR="007A575D">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7A575D">
          <w:fldChar w:fldCharType="separate"/>
        </w:r>
        <w:r w:rsidR="007A575D" w:rsidRPr="00347A0D">
          <w:rPr>
            <w:noProof/>
            <w:vertAlign w:val="superscript"/>
          </w:rPr>
          <w:t>87</w:t>
        </w:r>
        <w:r w:rsidR="007A575D">
          <w:fldChar w:fldCharType="end"/>
        </w:r>
      </w:hyperlink>
      <w:r>
        <w:t xml:space="preserve"> which has been demonstrated to be a</w:t>
      </w:r>
      <w:r w:rsidR="00120230">
        <w:t xml:space="preserve">n effective </w:t>
      </w:r>
      <w:r>
        <w:t>sampling method for flexible compounds.</w:t>
      </w:r>
      <w:hyperlink w:anchor="_ENREF_88" w:tooltip="Chen, 2013 #292" w:history="1">
        <w:r w:rsidR="007A575D">
          <w:fldChar w:fldCharType="begin"/>
        </w:r>
        <w:r w:rsidR="007A575D">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7A575D">
          <w:fldChar w:fldCharType="separate"/>
        </w:r>
        <w:r w:rsidR="007A575D" w:rsidRPr="00347A0D">
          <w:rPr>
            <w:noProof/>
            <w:vertAlign w:val="superscript"/>
          </w:rPr>
          <w:t>88</w:t>
        </w:r>
        <w:r w:rsidR="007A575D">
          <w:fldChar w:fldCharType="end"/>
        </w:r>
      </w:hyperlink>
      <w:r>
        <w:t xml:space="preserve"> For thiol adducts, all possible diastereomers were </w:t>
      </w:r>
      <w:r>
        <w:lastRenderedPageBreak/>
        <w:t>constructed and the lowest energy diastereomer was used for analysis.</w:t>
      </w:r>
      <w:r w:rsidR="00120230">
        <w:t xml:space="preserve"> </w:t>
      </w:r>
      <w:hyperlink w:anchor="_ENREF_89" w:tooltip="Barron, 1991 #295" w:history="1"/>
      <w:r>
        <w:t xml:space="preserve">For TSs, </w:t>
      </w:r>
      <w:r>
        <w:rPr>
          <w:i/>
        </w:rPr>
        <w:t>syn</w:t>
      </w:r>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Michael acceptor </w:t>
      </w:r>
      <w:r w:rsidRPr="002D1DBB">
        <w:t xml:space="preserve">were </w:t>
      </w:r>
      <w:r>
        <w:t xml:space="preserve">calculated. </w:t>
      </w:r>
      <w:r w:rsidRPr="002D1DBB">
        <w:t xml:space="preserve">The structures were then QM optimised and used as the input geometry for </w:t>
      </w:r>
      <w:del w:id="54" w:author="Microsoft Office User" w:date="2019-10-17T19:15:00Z">
        <w:r w:rsidRPr="002D1DBB" w:rsidDel="000A3281">
          <w:delText>the conformational sampling</w:delText>
        </w:r>
      </w:del>
      <w:ins w:id="55" w:author="Microsoft Office User" w:date="2019-10-17T19:15:00Z">
        <w:r w:rsidR="000A3281">
          <w:t>DFT geometry optimisations</w:t>
        </w:r>
      </w:ins>
      <w:r w:rsidRPr="002D1DBB">
        <w:t xml:space="preserve">. </w:t>
      </w:r>
    </w:p>
    <w:p w14:paraId="20404DDC" w14:textId="17981C3D" w:rsidR="00034A80" w:rsidRPr="000D0BE0" w:rsidRDefault="00034A80" w:rsidP="000F5DBD">
      <w:pPr>
        <w:pStyle w:val="Paragraph"/>
      </w:pPr>
      <w:r>
        <w:t xml:space="preserve">The </w:t>
      </w:r>
      <w:ins w:id="56" w:author="Microsoft Office User" w:date="2019-10-17T19:15:00Z">
        <w:r w:rsidR="000A3281">
          <w:t>intra</w:t>
        </w:r>
      </w:ins>
      <w:r>
        <w:t>molecular interactions were described using the (</w:t>
      </w:r>
      <w:r w:rsidRPr="00706EB6">
        <w:t>Optimized Potentials for Liquid Simulations</w:t>
      </w:r>
      <w:r>
        <w:t xml:space="preserve"> Version 3 Extended) OPLS3e force field.</w:t>
      </w:r>
      <w:hyperlink w:anchor="_ENREF_89" w:tooltip="Roos, 2019 #138" w:history="1">
        <w:r w:rsidR="007A575D">
          <w:fldChar w:fldCharType="begin"/>
        </w:r>
        <w:r w:rsidR="007A575D">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7A575D">
          <w:fldChar w:fldCharType="separate"/>
        </w:r>
        <w:r w:rsidR="007A575D" w:rsidRPr="00120230">
          <w:rPr>
            <w:noProof/>
            <w:vertAlign w:val="superscript"/>
          </w:rPr>
          <w:t>89</w:t>
        </w:r>
        <w:r w:rsidR="007A575D">
          <w:fldChar w:fldCharType="end"/>
        </w:r>
      </w:hyperlink>
      <w:r>
        <w:t xml:space="preserve"> Benchmarking of </w:t>
      </w:r>
      <w:ins w:id="57" w:author="Microsoft Office User" w:date="2019-10-17T19:15:00Z">
        <w:r w:rsidR="007F7F8C">
          <w:t>other</w:t>
        </w:r>
      </w:ins>
      <w:del w:id="58" w:author="Microsoft Office User" w:date="2019-10-17T19:15:00Z">
        <w:r w:rsidDel="007F7F8C">
          <w:delText>the</w:delText>
        </w:r>
      </w:del>
      <w:r>
        <w:t xml:space="preserve"> force field</w:t>
      </w:r>
      <w:r w:rsidR="00BD6961">
        <w:t>s</w:t>
      </w:r>
      <w:r>
        <w:t xml:space="preserve"> was</w:t>
      </w:r>
      <w:ins w:id="59" w:author="Microsoft Office User" w:date="2019-10-17T19:16:00Z">
        <w:r w:rsidR="007F7F8C">
          <w:t xml:space="preserve"> also</w:t>
        </w:r>
      </w:ins>
      <w:r>
        <w:t xml:space="preserve"> conducted and is discussed in the Appendix. The first 15 conformers with a mean absolute deviation (MAD) of at least 0.5 Å from previously located energy minima within an energy window of 3 kcal/mol were stored from a sampling of 1000 maximum steps and 100 steps per rotatable bond.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60" w:name="_Toc22161768"/>
      <w:r>
        <w:t>Factors Influencing Choice of</w:t>
      </w:r>
      <w:r w:rsidR="00B25B2F">
        <w:t xml:space="preserve"> QM Methods</w:t>
      </w:r>
      <w:bookmarkEnd w:id="60"/>
    </w:p>
    <w:p w14:paraId="0ED9ED7F" w14:textId="4180019D" w:rsidR="00CE2E6D" w:rsidRDefault="002C7A08" w:rsidP="000F5DBD">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by Kollman et al</w:t>
      </w:r>
      <w:r w:rsidR="00E70395">
        <w:t>. in 1995</w:t>
      </w:r>
      <w:r w:rsidR="00EE1D8F">
        <w:t>.</w:t>
      </w:r>
      <w:hyperlink w:anchor="_ENREF_90" w:tooltip="Thomas, 1995 #154" w:history="1">
        <w:r w:rsidR="007A575D">
          <w:fldChar w:fldCharType="begin"/>
        </w:r>
        <w:r w:rsidR="007A575D">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7A575D">
          <w:fldChar w:fldCharType="separate"/>
        </w:r>
        <w:r w:rsidR="007A575D" w:rsidRPr="00120230">
          <w:rPr>
            <w:noProof/>
            <w:vertAlign w:val="superscript"/>
          </w:rPr>
          <w:t>90</w:t>
        </w:r>
        <w:r w:rsidR="007A575D">
          <w:fldChar w:fldCharType="end"/>
        </w:r>
      </w:hyperlink>
      <w:r w:rsidR="00EE1D8F">
        <w:t xml:space="preserve"> Subsequently, several related studies</w:t>
      </w:r>
      <w:hyperlink w:anchor="_ENREF_91" w:tooltip="Wang, 2013 #156" w:history="1">
        <w:r w:rsidR="007A575D">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7A575D">
          <w:instrText xml:space="preserve"> ADDIN EN.CITE </w:instrText>
        </w:r>
        <w:r w:rsidR="007A575D">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7A575D">
          <w:instrText xml:space="preserve"> ADDIN EN.CITE.DATA </w:instrText>
        </w:r>
        <w:r w:rsidR="007A575D">
          <w:fldChar w:fldCharType="end"/>
        </w:r>
        <w:r w:rsidR="007A575D">
          <w:fldChar w:fldCharType="separate"/>
        </w:r>
        <w:r w:rsidR="007A575D" w:rsidRPr="00120230">
          <w:rPr>
            <w:noProof/>
            <w:vertAlign w:val="superscript"/>
          </w:rPr>
          <w:t>91-93</w:t>
        </w:r>
        <w:r w:rsidR="007A575D">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7A575D">
          <w:fldChar w:fldCharType="begin"/>
        </w:r>
        <w:r w:rsidR="007A575D">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7A575D">
          <w:fldChar w:fldCharType="separate"/>
        </w:r>
        <w:r w:rsidR="007A575D" w:rsidRPr="00120230">
          <w:rPr>
            <w:noProof/>
            <w:vertAlign w:val="superscript"/>
          </w:rPr>
          <w:t>94</w:t>
        </w:r>
        <w:r w:rsidR="007A575D">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7A575D">
          <w:fldChar w:fldCharType="begin"/>
        </w:r>
        <w:r w:rsidR="007A575D">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7A575D">
          <w:fldChar w:fldCharType="separate"/>
        </w:r>
        <w:r w:rsidR="007A575D" w:rsidRPr="00347A0D">
          <w:rPr>
            <w:noProof/>
            <w:vertAlign w:val="superscript"/>
          </w:rPr>
          <w:t>81</w:t>
        </w:r>
        <w:r w:rsidR="007A575D">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7A575D">
          <w:fldChar w:fldCharType="begin"/>
        </w:r>
        <w:r w:rsidR="007A575D">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7A575D">
          <w:fldChar w:fldCharType="separate"/>
        </w:r>
        <w:r w:rsidR="007A575D" w:rsidRPr="00120230">
          <w:rPr>
            <w:noProof/>
            <w:vertAlign w:val="superscript"/>
          </w:rPr>
          <w:t>95</w:t>
        </w:r>
        <w:r w:rsidR="007A575D">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 </w:instrText>
      </w:r>
      <w:r w:rsidR="00C46936">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C46936">
        <w:instrText xml:space="preserve"> ADDIN EN.CITE.DATA </w:instrText>
      </w:r>
      <w:r w:rsidR="00C46936">
        <w:fldChar w:fldCharType="end"/>
      </w:r>
      <w:r w:rsidR="000414CD">
        <w:fldChar w:fldCharType="separate"/>
      </w:r>
      <w:hyperlink w:anchor="_ENREF_96" w:tooltip="Pereira, 2013 #161" w:history="1">
        <w:r w:rsidR="007A575D" w:rsidRPr="00120230">
          <w:rPr>
            <w:noProof/>
            <w:vertAlign w:val="superscript"/>
          </w:rPr>
          <w:t>96</w:t>
        </w:r>
      </w:hyperlink>
      <w:r w:rsidR="00120230" w:rsidRPr="00120230">
        <w:rPr>
          <w:noProof/>
          <w:vertAlign w:val="superscript"/>
        </w:rPr>
        <w:t>,</w:t>
      </w:r>
      <w:hyperlink w:anchor="_ENREF_97" w:tooltip="Mulliner, 2011 #155" w:history="1">
        <w:r w:rsidR="007A575D"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w:t>
      </w:r>
      <w:r w:rsidR="00EE1D8F">
        <w:lastRenderedPageBreak/>
        <w:t xml:space="preserve">of </w:t>
      </w:r>
      <w:r w:rsidR="00A904C7">
        <w:t xml:space="preserve">a </w:t>
      </w:r>
      <w:r w:rsidR="00EE1D8F">
        <w:t xml:space="preserve">QM method is </w:t>
      </w:r>
      <w:r w:rsidR="00A904C7">
        <w:t xml:space="preserve">therefore </w:t>
      </w:r>
      <w:r w:rsidR="00EE1D8F">
        <w:t xml:space="preserve">critical to gaining reliable insights into the intrinsic properties of </w:t>
      </w:r>
      <w:r w:rsidR="00A904C7">
        <w:t>thiol-Michael</w:t>
      </w:r>
      <w:r w:rsidR="00EE1D8F">
        <w:t xml:space="preserve"> reactions. It is important that only QM methods that </w:t>
      </w:r>
      <w:del w:id="61" w:author="Microsoft Office User" w:date="2019-10-17T19:17:00Z">
        <w:r w:rsidR="00EE1D8F" w:rsidDel="007F7F8C">
          <w:delText xml:space="preserve">are known to </w:delText>
        </w:r>
      </w:del>
      <w:r w:rsidR="00EE1D8F">
        <w:t>perform reliably for thiol Michael additions be used and special attention ought to be given to the mitigation of the delocalisation errors</w:t>
      </w:r>
      <w:r w:rsidR="00EE1D8F" w:rsidRPr="003A69C9">
        <w:t xml:space="preserve">. </w:t>
      </w:r>
    </w:p>
    <w:p w14:paraId="1BC913C0" w14:textId="37E895D8" w:rsidR="000B1617" w:rsidRDefault="00EE1D8F" w:rsidP="000F5DBD">
      <w:pPr>
        <w:pStyle w:val="Paragraph"/>
      </w:pPr>
      <w:del w:id="62" w:author="Microsoft Office User" w:date="2019-10-17T19:17:00Z">
        <w:r w:rsidRPr="003A69C9" w:rsidDel="007F7F8C">
          <w:delText>The development of r</w:delText>
        </w:r>
      </w:del>
      <w:ins w:id="63" w:author="Microsoft Office User" w:date="2019-10-17T19:17:00Z">
        <w:r w:rsidR="007F7F8C">
          <w:t>R</w:t>
        </w:r>
      </w:ins>
      <w:r w:rsidRPr="003A69C9">
        <w:t>ange-separated functionals,</w:t>
      </w:r>
      <w:hyperlink w:anchor="_ENREF_98" w:tooltip="Chai, 2008 #201" w:history="1">
        <w:r w:rsidR="007A575D">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7A575D">
          <w:instrText xml:space="preserve"> ADDIN EN.CITE </w:instrText>
        </w:r>
        <w:r w:rsidR="007A575D">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7A575D">
          <w:instrText xml:space="preserve"> ADDIN EN.CITE.DATA </w:instrText>
        </w:r>
        <w:r w:rsidR="007A575D">
          <w:fldChar w:fldCharType="end"/>
        </w:r>
        <w:r w:rsidR="007A575D">
          <w:fldChar w:fldCharType="separate"/>
        </w:r>
        <w:r w:rsidR="007A575D" w:rsidRPr="00120230">
          <w:rPr>
            <w:noProof/>
            <w:vertAlign w:val="superscript"/>
          </w:rPr>
          <w:t>98-101</w:t>
        </w:r>
        <w:r w:rsidR="007A575D">
          <w:fldChar w:fldCharType="end"/>
        </w:r>
      </w:hyperlink>
      <w:r w:rsidRPr="003A69C9">
        <w:t xml:space="preserve"> which </w:t>
      </w:r>
      <w:r>
        <w:t>incorporate</w:t>
      </w:r>
      <w:r w:rsidRPr="003A69C9">
        <w:t xml:space="preserve"> a greater proportion of Hartree-Fock (HF) exchange at long-range while maintaining the </w:t>
      </w:r>
      <w:r>
        <w:t>typical</w:t>
      </w:r>
      <w:r w:rsidRPr="003A69C9">
        <w:t xml:space="preserve"> generalised gradient approximation (GGA) functional at short distance,</w:t>
      </w:r>
      <w:r w:rsidR="007D10EC">
        <w:t xml:space="preserve"> </w:t>
      </w:r>
      <w:r w:rsidR="00A904C7">
        <w:t>have proven</w:t>
      </w:r>
      <w:r w:rsidRPr="0033179D">
        <w:t xml:space="preserve"> to be effective in correcting the aforesaid error.</w:t>
      </w:r>
      <w:hyperlink w:anchor="_ENREF_81" w:tooltip="Smith, 2013 #106" w:history="1">
        <w:r w:rsidR="007A575D" w:rsidRPr="0033179D">
          <w:fldChar w:fldCharType="begin"/>
        </w:r>
        <w:r w:rsidR="007A575D">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7A575D" w:rsidRPr="0033179D">
          <w:fldChar w:fldCharType="separate"/>
        </w:r>
        <w:r w:rsidR="007A575D" w:rsidRPr="00347A0D">
          <w:rPr>
            <w:noProof/>
            <w:vertAlign w:val="superscript"/>
          </w:rPr>
          <w:t>81</w:t>
        </w:r>
        <w:r w:rsidR="007A575D" w:rsidRPr="0033179D">
          <w:fldChar w:fldCharType="end"/>
        </w:r>
      </w:hyperlink>
      <w:r w:rsidR="00E70395">
        <w:t xml:space="preserve"> </w:t>
      </w:r>
      <w:r w:rsidR="007D10EC">
        <w:t>Some hybrid meta-GGA functionals have also been shown to perform well.</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DA1463">
          <w:rPr>
            <w:noProof/>
            <w:vertAlign w:val="superscript"/>
          </w:rPr>
          <w:t>44</w:t>
        </w:r>
        <w:r w:rsidR="007A575D">
          <w:fldChar w:fldCharType="end"/>
        </w:r>
      </w:hyperlink>
      <w:r w:rsidR="007D10EC">
        <w:t xml:space="preserve"> </w:t>
      </w:r>
      <w:commentRangeStart w:id="64"/>
      <w:r w:rsidR="000F5DBD">
        <w:t xml:space="preserve">As such, </w:t>
      </w:r>
      <w:r w:rsidR="00CE2E6D">
        <w:t xml:space="preserve">different combinations of </w:t>
      </w:r>
      <w:r w:rsidR="000F5DBD">
        <w:t xml:space="preserve">functionals </w:t>
      </w:r>
      <w:r w:rsidR="007D10EC">
        <w:t>(</w:t>
      </w:r>
      <w:r w:rsidR="00CE2E6D" w:rsidRPr="00AC07F2">
        <w:sym w:font="Symbol" w:char="F077"/>
      </w:r>
      <w:r w:rsidR="00CE2E6D" w:rsidRPr="00AC07F2">
        <w:t>B97X-D</w:t>
      </w:r>
      <w:r w:rsidR="00CE2E6D">
        <w:t xml:space="preserve">, M06-2X, </w:t>
      </w:r>
      <w:r w:rsidR="00CE2E6D" w:rsidRPr="00AC07F2">
        <w:t>B2PLYP-</w:t>
      </w:r>
      <w:r w:rsidR="00CE2E6D">
        <w:t xml:space="preserve">D, and </w:t>
      </w:r>
      <w:r w:rsidR="00CE2E6D" w:rsidRPr="00AC07F2">
        <w:rPr>
          <w:bCs/>
        </w:rPr>
        <w:t>SCS-MP2</w:t>
      </w:r>
      <w:r w:rsidR="007D10EC">
        <w:rPr>
          <w:bCs/>
        </w:rPr>
        <w:t>)</w:t>
      </w:r>
      <w:r w:rsidR="00CE2E6D">
        <w:rPr>
          <w:bCs/>
        </w:rPr>
        <w:t xml:space="preserve"> </w:t>
      </w:r>
      <w:r w:rsidR="00DA1463">
        <w:rPr>
          <w:bCs/>
        </w:rPr>
        <w:t xml:space="preserve">and </w:t>
      </w:r>
      <w:r w:rsidR="00CE2E6D">
        <w:t xml:space="preserve">basis sets </w:t>
      </w:r>
      <w:r w:rsidR="007D10EC">
        <w:t>(</w:t>
      </w:r>
      <w:r w:rsidR="00CE2E6D" w:rsidRPr="00AC07F2">
        <w:rPr>
          <w:bCs/>
        </w:rPr>
        <w:t>6-31</w:t>
      </w:r>
      <w:r w:rsidR="00CE2E6D">
        <w:rPr>
          <w:bCs/>
        </w:rPr>
        <w:t>+</w:t>
      </w:r>
      <w:r w:rsidR="00CE2E6D" w:rsidRPr="00AC07F2">
        <w:rPr>
          <w:bCs/>
        </w:rPr>
        <w:t>G(d)</w:t>
      </w:r>
      <w:r w:rsidR="00CE2E6D">
        <w:rPr>
          <w:bCs/>
        </w:rPr>
        <w:t xml:space="preserve">, </w:t>
      </w:r>
      <w:r w:rsidR="00CE2E6D" w:rsidRPr="00AC07F2">
        <w:rPr>
          <w:bCs/>
        </w:rPr>
        <w:t>6-311G(</w:t>
      </w:r>
      <w:proofErr w:type="spellStart"/>
      <w:r w:rsidR="00CE2E6D" w:rsidRPr="00AC07F2">
        <w:rPr>
          <w:bCs/>
        </w:rPr>
        <w:t>d,p</w:t>
      </w:r>
      <w:proofErr w:type="spellEnd"/>
      <w:r w:rsidR="00CE2E6D" w:rsidRPr="00AC07F2">
        <w:rPr>
          <w:bCs/>
        </w:rPr>
        <w:t>)</w:t>
      </w:r>
      <w:r w:rsidR="00CE2E6D">
        <w:rPr>
          <w:bCs/>
        </w:rPr>
        <w:t xml:space="preserve">, </w:t>
      </w:r>
      <w:r w:rsidR="00CE2E6D" w:rsidRPr="00AC07F2">
        <w:rPr>
          <w:bCs/>
        </w:rPr>
        <w:t>6-311G(2d,p)</w:t>
      </w:r>
      <w:r w:rsidR="00CE2E6D">
        <w:rPr>
          <w:bCs/>
        </w:rPr>
        <w:t xml:space="preserve">, </w:t>
      </w:r>
      <w:r w:rsidR="00CE2E6D" w:rsidRPr="00AC07F2">
        <w:rPr>
          <w:bCs/>
        </w:rPr>
        <w:t>6-311</w:t>
      </w:r>
      <w:r w:rsidR="00CE2E6D">
        <w:rPr>
          <w:bCs/>
        </w:rPr>
        <w:t>+</w:t>
      </w:r>
      <w:r w:rsidR="00CE2E6D" w:rsidRPr="00AC07F2">
        <w:rPr>
          <w:bCs/>
        </w:rPr>
        <w:t>G(</w:t>
      </w:r>
      <w:proofErr w:type="spellStart"/>
      <w:r w:rsidR="00CE2E6D" w:rsidRPr="00AC07F2">
        <w:rPr>
          <w:bCs/>
        </w:rPr>
        <w:t>d,p</w:t>
      </w:r>
      <w:proofErr w:type="spellEnd"/>
      <w:r w:rsidR="00CE2E6D" w:rsidRPr="00AC07F2">
        <w:rPr>
          <w:bCs/>
        </w:rPr>
        <w:t>)</w:t>
      </w:r>
      <w:r w:rsidR="00CE2E6D">
        <w:rPr>
          <w:bCs/>
        </w:rPr>
        <w:t xml:space="preserve">, and </w:t>
      </w:r>
      <w:proofErr w:type="spellStart"/>
      <w:r w:rsidR="00CE2E6D" w:rsidRPr="00AC07F2">
        <w:t>aug</w:t>
      </w:r>
      <w:proofErr w:type="spellEnd"/>
      <w:r w:rsidR="00CE2E6D" w:rsidRPr="00AC07F2">
        <w:t>-cc-</w:t>
      </w:r>
      <w:proofErr w:type="spellStart"/>
      <w:r w:rsidR="00CE2E6D" w:rsidRPr="00AC07F2">
        <w:t>pVTZ</w:t>
      </w:r>
      <w:proofErr w:type="spellEnd"/>
      <w:r w:rsidR="007D10EC">
        <w:t>)</w:t>
      </w:r>
      <w:r w:rsidR="00DA1463" w:rsidRPr="00DA1463">
        <w:t xml:space="preserve"> </w:t>
      </w:r>
      <w:r w:rsidR="00DA1463">
        <w:t xml:space="preserve">have been tested </w:t>
      </w:r>
      <w:r w:rsidR="00E70395">
        <w:t>in this project.</w:t>
      </w:r>
      <w:commentRangeEnd w:id="64"/>
      <w:r w:rsidR="00491EC7">
        <w:rPr>
          <w:rStyle w:val="CommentReference"/>
        </w:rPr>
        <w:commentReference w:id="64"/>
      </w:r>
      <w:r w:rsidR="00AF636A">
        <w:t xml:space="preserve"> The conductor-like polari</w:t>
      </w:r>
      <w:r w:rsidR="00A64269">
        <w:t>s</w:t>
      </w:r>
      <w:r w:rsidR="00AF636A">
        <w:t>able continuum model (CPCM)</w:t>
      </w:r>
      <w:hyperlink w:anchor="_ENREF_102" w:tooltip="Cossi, 2003 #346" w:history="1">
        <w:r w:rsidR="007A575D">
          <w:fldChar w:fldCharType="begin"/>
        </w:r>
        <w:r w:rsidR="007A575D">
          <w:instrText xml:space="preserve"> ADDIN EN.CITE &lt;EndNote&gt;&lt;Cite&gt;&lt;Author&gt;Cossi&lt;/Author&gt;&lt;Year&gt;2003&lt;/Year&gt;&lt;RecNum&gt;346&lt;/RecNum&gt;&lt;DisplayText&gt;&lt;style face="superscript"&gt;102&lt;/style&gt;&lt;/DisplayText&gt;&lt;record&gt;&lt;rec-number&gt;346&lt;/rec-number&gt;&lt;foreign-keys&gt;&lt;key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7A575D">
          <w:fldChar w:fldCharType="separate"/>
        </w:r>
        <w:r w:rsidR="007A575D" w:rsidRPr="005573AB">
          <w:rPr>
            <w:noProof/>
            <w:vertAlign w:val="superscript"/>
          </w:rPr>
          <w:t>102</w:t>
        </w:r>
        <w:r w:rsidR="007A575D">
          <w:fldChar w:fldCharType="end"/>
        </w:r>
      </w:hyperlink>
      <w:r w:rsidR="00AF636A">
        <w:t xml:space="preserve"> implicit solvent model was employed due to its</w:t>
      </w:r>
      <w:r w:rsidR="005573AB">
        <w:t xml:space="preserve"> better performance in </w:t>
      </w:r>
      <w:ins w:id="65" w:author="Microsoft Office User" w:date="2019-10-17T19:18:00Z">
        <w:r w:rsidR="007F7F8C">
          <w:t>a</w:t>
        </w:r>
      </w:ins>
      <w:del w:id="66" w:author="Microsoft Office User" w:date="2019-10-17T19:18:00Z">
        <w:r w:rsidR="005573AB" w:rsidDel="007F7F8C">
          <w:delText>the</w:delText>
        </w:r>
      </w:del>
      <w:r w:rsidR="005573AB">
        <w:t xml:space="preserve"> previous</w:t>
      </w:r>
      <w:ins w:id="67" w:author="Microsoft Office User" w:date="2019-10-17T19:18:00Z">
        <w:r w:rsidR="007F7F8C">
          <w:t xml:space="preserve"> reported</w:t>
        </w:r>
      </w:ins>
      <w:r w:rsidR="005573AB">
        <w:t xml:space="preserve"> benchmarking effort</w:t>
      </w:r>
      <w:r w:rsidR="00AF636A">
        <w:t>.</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5573AB">
          <w:rPr>
            <w:noProof/>
            <w:vertAlign w:val="superscript"/>
          </w:rPr>
          <w:t>44</w:t>
        </w:r>
        <w:r w:rsidR="007A575D">
          <w:fldChar w:fldCharType="end"/>
        </w:r>
      </w:hyperlink>
    </w:p>
    <w:p w14:paraId="74DAF813" w14:textId="34D0108B" w:rsidR="00B25B2F" w:rsidRDefault="00B25B2F" w:rsidP="00EC0804">
      <w:pPr>
        <w:pStyle w:val="Heading3"/>
      </w:pPr>
      <w:bookmarkStart w:id="68" w:name="_Toc22161769"/>
      <w:r>
        <w:t>Calculation of Gibbs Free Energy</w:t>
      </w:r>
      <w:bookmarkEnd w:id="68"/>
    </w:p>
    <w:p w14:paraId="77991AFC" w14:textId="4F4306CB" w:rsidR="001F3F80" w:rsidRDefault="00A200BE" w:rsidP="00BD6961">
      <w:pPr>
        <w:pStyle w:val="Paragraph"/>
      </w:pPr>
      <w:r>
        <w:t>After conformational sampling, low-energy</w:t>
      </w:r>
      <w:r w:rsidRPr="002D1DBB">
        <w:t xml:space="preserve"> structures</w:t>
      </w:r>
      <w:r w:rsidR="009B571E">
        <w:t xml:space="preserve"> within an energy window of 5 kcal/mol</w:t>
      </w:r>
      <w:r w:rsidRPr="002D1DBB">
        <w:t xml:space="preserve">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ins w:id="69" w:author="Microsoft Office User" w:date="2019-10-17T19:18:00Z">
        <w:r w:rsidR="00B315A6">
          <w:t xml:space="preserve"> free energy,</w:t>
        </w:r>
      </w:ins>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r w:rsidR="00434758" w:rsidRPr="0033179D">
        <w:t>T</w:t>
      </w:r>
      <w:r w:rsidR="00434758">
        <w:t xml:space="preserve">he geometry </w:t>
      </w:r>
      <w:proofErr w:type="spellStart"/>
      <w:r w:rsidR="00434758">
        <w:t>reoptimisation</w:t>
      </w:r>
      <w:proofErr w:type="spellEnd"/>
      <w:r w:rsidR="00434758">
        <w:t xml:space="preserve">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 xml:space="preserve">s to </w:t>
      </w:r>
      <w:r>
        <w:lastRenderedPageBreak/>
        <w:t>acrylamides</w:t>
      </w:r>
      <w:r w:rsidR="001F18C0">
        <w:t>,</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347A0D">
          <w:rPr>
            <w:noProof/>
            <w:vertAlign w:val="superscript"/>
          </w:rPr>
          <w:t>44</w:t>
        </w:r>
        <w:r w:rsidR="007A575D">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del w:id="70" w:author="Microsoft Office User" w:date="2019-10-17T19:18:00Z">
        <w:r w:rsidDel="00B315A6">
          <w:delText xml:space="preserve">values </w:delText>
        </w:r>
      </w:del>
      <w:r>
        <w:t xml:space="preserve">(fixed </w:t>
      </w:r>
      <w:del w:id="71" w:author="Microsoft Office User" w:date="2019-10-17T19:18:00Z">
        <w:r w:rsidDel="00B315A6">
          <w:delText>geometries</w:delText>
        </w:r>
      </w:del>
      <w:ins w:id="72" w:author="Microsoft Office User" w:date="2019-10-17T19:18:00Z">
        <w:r w:rsidR="00B315A6">
          <w:t>geometry</w:t>
        </w:r>
      </w:ins>
      <w:r>
        <w:t xml:space="preserve">) </w:t>
      </w:r>
      <m:oMath>
        <m:r>
          <w:rPr>
            <w:rFonts w:ascii="Cambria Math" w:hAnsi="Cambria Math"/>
          </w:rPr>
          <m:t>E</m:t>
        </m:r>
      </m:oMath>
      <w:r w:rsidR="001F3F80">
        <w:t xml:space="preserve"> </w:t>
      </w:r>
      <w:r w:rsidR="00F53E8A">
        <w:t xml:space="preserve">values </w:t>
      </w:r>
      <w:r w:rsidR="006F36B8">
        <w:t>and adding the thermochemical correction</w:t>
      </w:r>
      <w:ins w:id="73" w:author="Microsoft Office User" w:date="2019-10-17T19:19:00Z">
        <w:r w:rsidR="00B315A6">
          <w:t>s</w:t>
        </w:r>
      </w:ins>
      <w:r w:rsidR="006F36B8">
        <w:t xml:space="preserve">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B107C1"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7E567014" w14:textId="759529C8" w:rsidR="00B3556C" w:rsidRDefault="00616CC5" w:rsidP="00B151C9">
      <w:pPr>
        <w:pStyle w:val="Paragraph"/>
        <w:rPr>
          <w:bCs/>
        </w:rPr>
      </w:pPr>
      <w:commentRangeStart w:id="74"/>
      <w:r>
        <w:t>To</w:t>
      </w:r>
      <w:commentRangeEnd w:id="74"/>
      <w:r w:rsidR="00092A8A">
        <w:rPr>
          <w:rStyle w:val="CommentReference"/>
        </w:rPr>
        <w:commentReference w:id="74"/>
      </w:r>
      <w:r>
        <w:t xml:space="preserve"> choose a</w:t>
      </w:r>
      <w:r w:rsidR="00B3556C">
        <w:t xml:space="preserve"> suitable combination of functional and basis set </w:t>
      </w:r>
      <w:r w:rsidR="006F36B8">
        <w:t xml:space="preserve">for </w:t>
      </w:r>
      <w:r w:rsidR="00B3556C">
        <w:t xml:space="preserve">the </w:t>
      </w:r>
      <w:r w:rsidR="00434758">
        <w:t xml:space="preserve">single point </w:t>
      </w:r>
      <w:r w:rsidR="00BD5816">
        <w:t xml:space="preserve">energy (SPE) </w:t>
      </w:r>
      <w:r w:rsidR="00434758">
        <w:t>calculations</w:t>
      </w:r>
      <w:r>
        <w:t>, a</w:t>
      </w:r>
      <w:r w:rsidR="00B3556C">
        <w:t xml:space="preserve"> benchmarking</w:t>
      </w:r>
      <w:r w:rsidR="006F36B8">
        <w:t xml:space="preserve"> study</w:t>
      </w:r>
      <w:r w:rsidR="00B3556C">
        <w:t xml:space="preserve"> </w:t>
      </w:r>
      <w:r w:rsidR="00CE2E6D">
        <w:t>of</w:t>
      </w:r>
      <w:r w:rsidR="00B3556C">
        <w:t xml:space="preserve"> </w:t>
      </w:r>
      <w:r w:rsidR="006F36B8">
        <w:t>ten</w:t>
      </w:r>
      <w:r w:rsidR="00B3556C">
        <w:t xml:space="preserve"> different methods </w:t>
      </w:r>
      <w:r w:rsidR="006F36B8">
        <w:t xml:space="preserve">was </w:t>
      </w:r>
      <w:r w:rsidR="00CE2E6D">
        <w:t>carried out</w:t>
      </w:r>
      <w:r w:rsidR="006F36B8">
        <w:t xml:space="preserve">, </w:t>
      </w:r>
      <w:r w:rsidR="00B3556C">
        <w:t xml:space="preserve">as </w:t>
      </w:r>
      <w:r>
        <w:t>shown</w:t>
      </w:r>
      <w:r w:rsidR="00B3556C">
        <w:t xml:space="preserve"> in Table </w:t>
      </w:r>
      <w:r w:rsidR="006833B8">
        <w:t>2.</w:t>
      </w:r>
      <w:r w:rsidR="00B3556C">
        <w:t>1.</w:t>
      </w:r>
      <w:r w:rsidR="00A04921">
        <w:t xml:space="preserve"> </w:t>
      </w:r>
      <w:r w:rsidR="006F36B8">
        <w:t>Previously, t</w:t>
      </w:r>
      <w:r w:rsidR="00AE1494">
        <w:t xml:space="preserve">he </w:t>
      </w:r>
      <w:r w:rsidR="006F36B8">
        <w:t>methods</w:t>
      </w:r>
      <w:r w:rsidR="00AE1494">
        <w:t xml:space="preserve">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w:t>
      </w:r>
      <w:r w:rsidR="006F36B8">
        <w:t>-Michael</w:t>
      </w:r>
      <w:r w:rsidR="00AE1494">
        <w:t xml:space="preserve"> addition</w:t>
      </w:r>
      <w:r w:rsidR="00ED354D">
        <w:t>s, as judged by</w:t>
      </w:r>
      <w:r w:rsidR="00AE1494">
        <w:t xml:space="preserve"> comparison to high level ab initio CBS-QB3 calculations,</w:t>
      </w:r>
      <w:hyperlink w:anchor="_ENREF_103" w:tooltip="Krenske, 2011 #287" w:history="1">
        <w:r w:rsidR="007A575D">
          <w:fldChar w:fldCharType="begin"/>
        </w:r>
        <w:r w:rsidR="007A575D">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7A575D">
          <w:fldChar w:fldCharType="separate"/>
        </w:r>
        <w:r w:rsidR="007A575D" w:rsidRPr="005573AB">
          <w:rPr>
            <w:noProof/>
            <w:vertAlign w:val="superscript"/>
          </w:rPr>
          <w:t>103</w:t>
        </w:r>
        <w:r w:rsidR="007A575D">
          <w:fldChar w:fldCharType="end"/>
        </w:r>
      </w:hyperlink>
      <w:r w:rsidR="00AE1494">
        <w:t xml:space="preserve"> while </w:t>
      </w:r>
      <w:r w:rsidR="00AE1494" w:rsidRPr="00AC07F2">
        <w:sym w:font="Symbol" w:char="F077"/>
      </w:r>
      <w:r w:rsidR="00AE1494" w:rsidRPr="00AC07F2">
        <w:t>B97X-D</w:t>
      </w:r>
      <w:r w:rsidR="00AE1494">
        <w: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rPr>
          <w:bCs/>
          <w:i/>
          <w:vertAlign w:val="superscript"/>
        </w:rPr>
        <w:t xml:space="preserve"> </w:t>
      </w:r>
      <w:r w:rsidR="00AE1494">
        <w:rPr>
          <w:bCs/>
        </w:rPr>
        <w:t>returned high accuracy</w:t>
      </w:r>
      <w:r w:rsidR="00AE1494">
        <w:t xml:space="preserve"> in a gas phase study of thiol addition in comparison to CCSD(T)/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//MP2/</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 xml:space="preserve"> calculations.</w:t>
      </w:r>
      <w:hyperlink w:anchor="_ENREF_81" w:tooltip="Smith, 2013 #106" w:history="1">
        <w:r w:rsidR="007A575D">
          <w:fldChar w:fldCharType="begin"/>
        </w:r>
        <w:r w:rsidR="007A575D">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7A575D">
          <w:fldChar w:fldCharType="separate"/>
        </w:r>
        <w:r w:rsidR="007A575D" w:rsidRPr="00347A0D">
          <w:rPr>
            <w:noProof/>
            <w:vertAlign w:val="superscript"/>
          </w:rPr>
          <w:t>81</w:t>
        </w:r>
        <w:r w:rsidR="007A575D">
          <w:fldChar w:fldCharType="end"/>
        </w:r>
      </w:hyperlink>
      <w:r w:rsidR="00AE1494">
        <w:t xml:space="preserve"> </w:t>
      </w:r>
      <w:r w:rsidR="00AE1494" w:rsidRPr="00AC07F2">
        <w:rPr>
          <w:bCs/>
        </w:rPr>
        <w:t>M06-2X</w:t>
      </w:r>
      <w:r w:rsidR="00AE1494">
        <w:rPr>
          <w:bCs/>
        </w:rPr>
        <w:t>/6-311+G</w:t>
      </w:r>
      <w:r w:rsidR="00AE1494" w:rsidRPr="00AC07F2">
        <w:rPr>
          <w:bCs/>
        </w:rPr>
        <w:t>(</w:t>
      </w:r>
      <w:proofErr w:type="spellStart"/>
      <w:r w:rsidR="00AE1494" w:rsidRPr="00AC07F2">
        <w:rPr>
          <w:bCs/>
        </w:rPr>
        <w:t>d,p</w:t>
      </w:r>
      <w:proofErr w:type="spellEnd"/>
      <w:r w:rsidR="00AE1494" w:rsidRPr="00AC07F2">
        <w:rPr>
          <w:bCs/>
        </w:rPr>
        <w:t>)</w:t>
      </w:r>
      <w:r w:rsidR="00AE1494">
        <w:rPr>
          <w:bCs/>
        </w:rPr>
        <w:t xml:space="preserve"> was found to best describe the thermodynamic parameters </w:t>
      </w:r>
      <w:r w:rsidR="00AE1494">
        <w:t>in a solution phase study of thiol addition</w:t>
      </w:r>
      <w:r w:rsidR="009B571E">
        <w:t xml:space="preserve"> to cyanoacrylamides</w:t>
      </w:r>
      <w:r w:rsidR="00AE1494">
        <w:t xml:space="preserve"> in comparison to experimental data.</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347A0D">
          <w:rPr>
            <w:noProof/>
            <w:vertAlign w:val="superscript"/>
          </w:rPr>
          <w:t>44</w:t>
        </w:r>
        <w:r w:rsidR="007A575D">
          <w:fldChar w:fldCharType="end"/>
        </w:r>
      </w:hyperlink>
      <w:r w:rsidR="00DB77BC">
        <w:t xml:space="preserve"> </w:t>
      </w:r>
      <w:r w:rsidR="00ED354D">
        <w:rPr>
          <w:bCs/>
        </w:rPr>
        <w:t xml:space="preserve">The recently popularised range-separated functional </w:t>
      </w:r>
      <w:r w:rsidR="00ED354D" w:rsidRPr="00AC07F2">
        <w:sym w:font="Symbol" w:char="F077"/>
      </w:r>
      <w:r w:rsidR="00ED354D" w:rsidRPr="00AC07F2">
        <w:t>B97X-D</w:t>
      </w:r>
      <w:r w:rsidR="00ED354D">
        <w:t xml:space="preserve">, which was found to describe thiol additions to small molecules accurately. </w:t>
      </w:r>
      <w:r w:rsidR="00DB77BC">
        <w:t xml:space="preserve">Combinations of </w:t>
      </w:r>
      <w:r w:rsidR="00ED354D">
        <w:t xml:space="preserve">these </w:t>
      </w:r>
      <w:r w:rsidR="00DB77BC">
        <w:t xml:space="preserve">different functionals with </w:t>
      </w:r>
      <w:r w:rsidR="00ED354D">
        <w:t>a</w:t>
      </w:r>
      <w:r w:rsidR="00DB77BC">
        <w:t xml:space="preserve"> </w:t>
      </w:r>
      <w:r w:rsidR="00ED354D">
        <w:t>triple-zeta</w:t>
      </w:r>
      <w:r w:rsidR="00DB77BC">
        <w:t xml:space="preserve"> basis set, namely </w:t>
      </w:r>
      <w:r w:rsidR="00DB77BC">
        <w:rPr>
          <w:bCs/>
        </w:rPr>
        <w:t>6-311G</w:t>
      </w:r>
      <w:r w:rsidR="00DB77BC" w:rsidRPr="00AC07F2">
        <w:rPr>
          <w:bCs/>
        </w:rPr>
        <w:t>(</w:t>
      </w:r>
      <w:r w:rsidR="00DB77BC">
        <w:rPr>
          <w:bCs/>
        </w:rPr>
        <w:t>2</w:t>
      </w:r>
      <w:proofErr w:type="gramStart"/>
      <w:r w:rsidR="00DB77BC" w:rsidRPr="00AC07F2">
        <w:rPr>
          <w:bCs/>
        </w:rPr>
        <w:t>d,p</w:t>
      </w:r>
      <w:proofErr w:type="gramEnd"/>
      <w:r w:rsidR="00DB77BC" w:rsidRPr="00AC07F2">
        <w:rPr>
          <w:bCs/>
        </w:rPr>
        <w:t>)</w:t>
      </w:r>
      <w:r w:rsidR="00DB77BC">
        <w:rPr>
          <w:bCs/>
        </w:rPr>
        <w:t xml:space="preserve">, were tested. It </w:t>
      </w:r>
      <w:r w:rsidR="00ED354D">
        <w:rPr>
          <w:bCs/>
        </w:rPr>
        <w:t>was</w:t>
      </w:r>
      <w:r w:rsidR="00DB77BC">
        <w:rPr>
          <w:bCs/>
        </w:rPr>
        <w:t xml:space="preserve"> expected that the performance of </w:t>
      </w:r>
      <w:r w:rsidR="00ED354D">
        <w:rPr>
          <w:bCs/>
        </w:rPr>
        <w:t xml:space="preserve">the </w:t>
      </w:r>
      <w:r w:rsidR="00DB77BC">
        <w:rPr>
          <w:bCs/>
        </w:rPr>
        <w:t>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w:t>
      </w:r>
      <w:r w:rsidR="00ED354D">
        <w:rPr>
          <w:bCs/>
        </w:rPr>
        <w:t>would</w:t>
      </w:r>
      <w:r w:rsidR="00DB77BC">
        <w:rPr>
          <w:bCs/>
        </w:rPr>
        <w:t xml:space="preserve"> not </w:t>
      </w:r>
      <w:r w:rsidR="00ED354D">
        <w:rPr>
          <w:bCs/>
        </w:rPr>
        <w:t xml:space="preserve">necessarily </w:t>
      </w:r>
      <w:r w:rsidR="00DB77BC">
        <w:rPr>
          <w:bCs/>
        </w:rPr>
        <w:t xml:space="preserve">scale with the size of the basis set, while </w:t>
      </w:r>
      <w:r w:rsidR="00826BFC">
        <w:rPr>
          <w:bCs/>
        </w:rPr>
        <w:t xml:space="preserve">the </w:t>
      </w:r>
      <w:r w:rsidR="00ED354D">
        <w:rPr>
          <w:bCs/>
          <w:i/>
          <w:iCs/>
        </w:rPr>
        <w:t>ab initio</w:t>
      </w:r>
      <w:r w:rsidR="00826BFC">
        <w:rPr>
          <w:bCs/>
        </w:rPr>
        <w:t xml:space="preserve"> </w:t>
      </w:r>
      <w:r w:rsidR="00ED354D">
        <w:rPr>
          <w:bCs/>
        </w:rPr>
        <w:t>(</w:t>
      </w:r>
      <w:r w:rsidR="00DB77BC" w:rsidRPr="00AC07F2">
        <w:rPr>
          <w:bCs/>
        </w:rPr>
        <w:t>SCS-MP2</w:t>
      </w:r>
      <w:r w:rsidR="00ED354D">
        <w:rPr>
          <w:bCs/>
        </w:rPr>
        <w:t>)</w:t>
      </w:r>
      <w:r w:rsidR="00826BFC">
        <w:rPr>
          <w:bCs/>
        </w:rPr>
        <w:t xml:space="preserve"> calculations should increase </w:t>
      </w:r>
      <w:r w:rsidR="00ED354D">
        <w:rPr>
          <w:bCs/>
        </w:rPr>
        <w:t>in accuracy as a</w:t>
      </w:r>
      <w:r w:rsidR="00826BFC">
        <w:rPr>
          <w:bCs/>
        </w:rPr>
        <w:t xml:space="preserve"> complete basis set</w:t>
      </w:r>
      <w:r w:rsidR="00ED354D">
        <w:rPr>
          <w:bCs/>
        </w:rPr>
        <w:t xml:space="preserve"> is approached</w:t>
      </w:r>
      <w:r w:rsidR="00DB77BC">
        <w:rPr>
          <w:bCs/>
        </w:rPr>
        <w:t xml:space="preserve">. </w:t>
      </w:r>
      <w:r w:rsidR="00826BFC">
        <w:rPr>
          <w:bCs/>
        </w:rPr>
        <w:t xml:space="preserve">The </w:t>
      </w:r>
      <w:r w:rsidR="00ED354D">
        <w:rPr>
          <w:bCs/>
        </w:rPr>
        <w:t xml:space="preserve">same is true for the </w:t>
      </w:r>
      <w:r w:rsidR="00826BFC">
        <w:rPr>
          <w:bCs/>
        </w:rPr>
        <w:t xml:space="preserve">double hybrid functional </w:t>
      </w:r>
      <w:r w:rsidR="00826BFC" w:rsidRPr="00AC07F2">
        <w:rPr>
          <w:bCs/>
        </w:rPr>
        <w:t>B2PLYP-</w:t>
      </w:r>
      <w:r w:rsidR="00826BFC">
        <w:rPr>
          <w:bCs/>
        </w:rPr>
        <w:t>D</w:t>
      </w:r>
      <w:r w:rsidR="00ED354D">
        <w:rPr>
          <w:bCs/>
        </w:rPr>
        <w:t>, which</w:t>
      </w:r>
      <w:r w:rsidR="00C62067">
        <w:rPr>
          <w:bCs/>
        </w:rPr>
        <w:t xml:space="preserve"> involves both </w:t>
      </w:r>
      <w:r w:rsidR="00ED354D">
        <w:rPr>
          <w:bCs/>
        </w:rPr>
        <w:t>a</w:t>
      </w:r>
      <w:r w:rsidR="00C62067">
        <w:rPr>
          <w:bCs/>
        </w:rPr>
        <w:t xml:space="preserve"> second-order perturbation correlation term and HF exchange</w:t>
      </w:r>
      <w:r w:rsidR="00ED354D">
        <w:rPr>
          <w:bCs/>
        </w:rPr>
        <w:t>.</w:t>
      </w:r>
    </w:p>
    <w:p w14:paraId="6C76385B" w14:textId="77777777" w:rsidR="00D51F97" w:rsidRDefault="00D51F97" w:rsidP="00B151C9">
      <w:pPr>
        <w:pStyle w:val="Paragraph"/>
      </w:pPr>
    </w:p>
    <w:p w14:paraId="7DE71E09" w14:textId="2AFDE9F7" w:rsidR="00B3556C" w:rsidRDefault="00B3556C" w:rsidP="00D51F97">
      <w:pPr>
        <w:pStyle w:val="TableHeading"/>
        <w:spacing w:before="240"/>
      </w:pPr>
      <w:r>
        <w:t>Table</w:t>
      </w:r>
      <w:r w:rsidRPr="001F77DE">
        <w:t xml:space="preserve"> </w:t>
      </w:r>
      <w:r w:rsidR="00AB0AFA">
        <w:t>2.</w:t>
      </w:r>
      <w:r w:rsidRPr="00673BAD">
        <w:t xml:space="preserve">1. </w:t>
      </w:r>
      <w:r>
        <w:t>Combinations of functionals and basis sets chosen for benchmarking.</w:t>
      </w:r>
    </w:p>
    <w:tbl>
      <w:tblPr>
        <w:tblStyle w:val="PlainTable5"/>
        <w:tblW w:w="9356" w:type="dxa"/>
        <w:jc w:val="center"/>
        <w:tblLayout w:type="fixed"/>
        <w:tblLook w:val="04A0" w:firstRow="1" w:lastRow="0" w:firstColumn="1" w:lastColumn="0" w:noHBand="0" w:noVBand="1"/>
      </w:tblPr>
      <w:tblGrid>
        <w:gridCol w:w="2977"/>
        <w:gridCol w:w="2693"/>
        <w:gridCol w:w="3686"/>
      </w:tblGrid>
      <w:tr w:rsidR="00B3556C" w:rsidRPr="00293F9C" w14:paraId="080FB8EC" w14:textId="671EF836" w:rsidTr="009B571E">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9B571E" w:rsidRDefault="00B3556C" w:rsidP="00F901AC">
            <w:pPr>
              <w:spacing w:line="276" w:lineRule="auto"/>
              <w:jc w:val="center"/>
              <w:rPr>
                <w:i w:val="0"/>
                <w:lang w:val="en-AU"/>
              </w:rPr>
            </w:pPr>
            <w:r w:rsidRPr="009B571E">
              <w:rPr>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9B571E" w:rsidRDefault="00B3556C" w:rsidP="00F901AC">
            <w:pPr>
              <w:spacing w:line="276"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AF636A" w:rsidRPr="003E4D16" w14:paraId="4BA4CDE5" w14:textId="6CEAFC84"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AF636A" w:rsidRPr="009B571E" w:rsidRDefault="00AF636A" w:rsidP="00F901AC">
            <w:pPr>
              <w:spacing w:line="276" w:lineRule="auto"/>
              <w:jc w:val="center"/>
              <w:rPr>
                <w:b/>
                <w:i w:val="0"/>
              </w:rPr>
            </w:pPr>
            <w:r w:rsidRPr="009B571E">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33F5CDA7" w:rsidR="00AF636A" w:rsidRPr="00294A3A"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0DE63570" w14:textId="69AE4219"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AF636A" w:rsidRPr="003E4D16" w14:paraId="525DB7A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AF636A" w:rsidRPr="009B571E" w:rsidRDefault="00AF636A" w:rsidP="00F901AC">
            <w:pPr>
              <w:spacing w:line="276" w:lineRule="auto"/>
              <w:jc w:val="center"/>
              <w:rPr>
                <w:b/>
                <w:i w:val="0"/>
              </w:rPr>
            </w:pPr>
            <w:r w:rsidRPr="009B571E">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16C53320" w:rsidR="00AF636A" w:rsidRPr="00B3556C" w:rsidRDefault="00AF636A"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3686" w:type="dxa"/>
            <w:tcBorders>
              <w:top w:val="single" w:sz="12" w:space="0" w:color="auto"/>
              <w:left w:val="nil"/>
              <w:bottom w:val="single" w:sz="12" w:space="0" w:color="auto"/>
            </w:tcBorders>
            <w:shd w:val="clear" w:color="auto" w:fill="auto"/>
            <w:vAlign w:val="center"/>
          </w:tcPr>
          <w:p w14:paraId="24BF1A39" w14:textId="65B0E155" w:rsidR="00AF636A"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r>
      <w:tr w:rsidR="00AF636A" w:rsidRPr="003E4D16" w14:paraId="7C3E85F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AF636A" w:rsidRPr="009B571E" w:rsidRDefault="00AF636A" w:rsidP="00F901AC">
            <w:pPr>
              <w:spacing w:line="276" w:lineRule="auto"/>
              <w:jc w:val="center"/>
              <w:rPr>
                <w:b/>
                <w:i w:val="0"/>
              </w:rPr>
            </w:pPr>
            <w:r w:rsidRPr="009B571E">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43AF7F8" w:rsidR="00AF636A" w:rsidRPr="00B3556C" w:rsidRDefault="00AF636A"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69F1CC7B" w14:textId="01086E1B" w:rsidR="00AF636A"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B3556C" w:rsidRPr="003E4D16" w14:paraId="4A630A1A"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9B571E" w:rsidRDefault="008C0D97" w:rsidP="00F901AC">
            <w:pPr>
              <w:spacing w:line="276" w:lineRule="auto"/>
              <w:jc w:val="center"/>
              <w:rPr>
                <w:b/>
                <w:i w:val="0"/>
              </w:rPr>
            </w:pPr>
            <w:r w:rsidRPr="009B571E">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080FC1F5" w:rsidR="00B3556C" w:rsidRPr="00B3556C" w:rsidRDefault="00CE2E6D"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73F9ADD7" w:rsidR="00B3556C"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w:t>
            </w:r>
            <w:proofErr w:type="spellStart"/>
            <w:proofErr w:type="gramStart"/>
            <w:r w:rsidRPr="00AC07F2">
              <w:t>d,p</w:t>
            </w:r>
            <w:proofErr w:type="spellEnd"/>
            <w:proofErr w:type="gramEnd"/>
            <w:r w:rsidRPr="00AC07F2">
              <w:t>)</w:t>
            </w:r>
          </w:p>
        </w:tc>
      </w:tr>
      <w:tr w:rsidR="009B571E" w:rsidRPr="003E4D16" w14:paraId="4974B8A0"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9B571E" w:rsidRPr="009B571E" w:rsidRDefault="009B571E" w:rsidP="00F901AC">
            <w:pPr>
              <w:spacing w:line="276" w:lineRule="auto"/>
              <w:jc w:val="center"/>
              <w:rPr>
                <w:b/>
                <w:i w:val="0"/>
              </w:rPr>
            </w:pPr>
            <w:r w:rsidRPr="009B571E">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079730F9" w:rsidR="009B571E"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9B571E" w:rsidRPr="003E4D16" w14:paraId="01F951DD"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9B571E" w:rsidRPr="009B571E" w:rsidRDefault="009B571E" w:rsidP="00F901AC">
            <w:pPr>
              <w:spacing w:line="276" w:lineRule="auto"/>
              <w:jc w:val="center"/>
              <w:rPr>
                <w:b/>
                <w:i w:val="0"/>
              </w:rPr>
            </w:pPr>
            <w:r w:rsidRPr="009B571E">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4FAFC9F1" w:rsidR="009B571E" w:rsidRPr="00B3556C"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B3556C" w:rsidRPr="003E4D16" w14:paraId="185D32CD"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9B571E" w:rsidRDefault="008C0D97" w:rsidP="00F901AC">
            <w:pPr>
              <w:spacing w:line="276" w:lineRule="auto"/>
              <w:jc w:val="center"/>
              <w:rPr>
                <w:b/>
                <w:i w:val="0"/>
              </w:rPr>
            </w:pPr>
            <w:r w:rsidRPr="009B571E">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F901AC">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2347A7E4" w:rsidR="00B3556C" w:rsidRPr="00B3556C"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proofErr w:type="spellStart"/>
            <w:r w:rsidRPr="00AC07F2">
              <w:t>aug</w:t>
            </w:r>
            <w:proofErr w:type="spellEnd"/>
            <w:r w:rsidRPr="00AC07F2">
              <w:t>-cc-</w:t>
            </w:r>
            <w:proofErr w:type="spellStart"/>
            <w:r w:rsidRPr="00AC07F2">
              <w:t>pVTZ</w:t>
            </w:r>
            <w:proofErr w:type="spellEnd"/>
          </w:p>
        </w:tc>
      </w:tr>
      <w:tr w:rsidR="009B571E" w:rsidRPr="003E4D16" w14:paraId="5BDCC41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9B571E" w:rsidRPr="009B571E" w:rsidRDefault="009B571E" w:rsidP="00F901AC">
            <w:pPr>
              <w:spacing w:line="276" w:lineRule="auto"/>
              <w:jc w:val="center"/>
              <w:rPr>
                <w:b/>
                <w:i w:val="0"/>
              </w:rPr>
            </w:pPr>
            <w:r w:rsidRPr="009B571E">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625F6623"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t>M06-2X</w:t>
            </w:r>
          </w:p>
        </w:tc>
        <w:tc>
          <w:tcPr>
            <w:tcW w:w="3686" w:type="dxa"/>
            <w:tcBorders>
              <w:top w:val="single" w:sz="12" w:space="0" w:color="auto"/>
              <w:left w:val="nil"/>
              <w:bottom w:val="single" w:sz="12" w:space="0" w:color="auto"/>
            </w:tcBorders>
            <w:shd w:val="clear" w:color="auto" w:fill="auto"/>
            <w:vAlign w:val="center"/>
          </w:tcPr>
          <w:p w14:paraId="4759D211" w14:textId="680949C5"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t>6-311G</w:t>
            </w:r>
            <w:r w:rsidRPr="00AC07F2">
              <w:t>(</w:t>
            </w:r>
            <w:proofErr w:type="spellStart"/>
            <w:proofErr w:type="gramStart"/>
            <w:r w:rsidRPr="00AC07F2">
              <w:t>d,p</w:t>
            </w:r>
            <w:proofErr w:type="spellEnd"/>
            <w:proofErr w:type="gramEnd"/>
            <w:r w:rsidRPr="00AC07F2">
              <w:t>)</w:t>
            </w:r>
          </w:p>
        </w:tc>
      </w:tr>
      <w:tr w:rsidR="009B571E" w:rsidRPr="003E4D16" w14:paraId="6E4C9A39" w14:textId="77777777" w:rsidTr="009B571E">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9B571E" w:rsidRPr="009B571E" w:rsidRDefault="009B571E" w:rsidP="00F901AC">
            <w:pPr>
              <w:spacing w:line="276" w:lineRule="auto"/>
              <w:jc w:val="center"/>
              <w:rPr>
                <w:b/>
                <w:i w:val="0"/>
              </w:rPr>
            </w:pPr>
            <w:r w:rsidRPr="009B571E">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633F4F0D" w:rsidR="009B571E" w:rsidRPr="00AC07F2"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7050FED1" w14:textId="2AB3711E" w:rsidR="009B571E" w:rsidRDefault="009B571E" w:rsidP="00F901AC">
            <w:pPr>
              <w:spacing w:line="276"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9B571E" w:rsidRPr="003E4D16" w14:paraId="7941B6F8" w14:textId="77777777" w:rsidTr="009B571E">
        <w:trPr>
          <w:trHeight w:val="534"/>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9B571E" w:rsidRPr="009B571E" w:rsidRDefault="009B571E" w:rsidP="00F901AC">
            <w:pPr>
              <w:spacing w:line="276" w:lineRule="auto"/>
              <w:jc w:val="center"/>
              <w:rPr>
                <w:b/>
                <w:i w:val="0"/>
              </w:rPr>
            </w:pPr>
            <w:r w:rsidRPr="009B571E">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21DDDB42" w:rsidR="009B571E" w:rsidRPr="00AC07F2"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156EACDD" w:rsidR="009B571E" w:rsidRDefault="009B571E" w:rsidP="00F901AC">
            <w:pPr>
              <w:spacing w:line="276" w:lineRule="auto"/>
              <w:jc w:val="center"/>
              <w:cnfStyle w:val="000000000000" w:firstRow="0" w:lastRow="0" w:firstColumn="0" w:lastColumn="0" w:oddVBand="0" w:evenVBand="0" w:oddHBand="0" w:evenHBand="0" w:firstRowFirstColumn="0" w:firstRowLastColumn="0" w:lastRowFirstColumn="0" w:lastRowLastColumn="0"/>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59F2EF46" w14:textId="77777777" w:rsidR="00DB77BC" w:rsidRDefault="00DB77BC" w:rsidP="00B151C9">
      <w:pPr>
        <w:pStyle w:val="Paragraph"/>
        <w:rPr>
          <w:vertAlign w:val="superscript"/>
        </w:rPr>
      </w:pPr>
    </w:p>
    <w:p w14:paraId="2E217F81" w14:textId="0758B851" w:rsidR="00577A7D" w:rsidRDefault="00ED354D" w:rsidP="0015606B">
      <w:pPr>
        <w:pStyle w:val="Paragraph"/>
      </w:pPr>
      <w:r>
        <w:t xml:space="preserve">The </w:t>
      </w:r>
      <w:r w:rsidR="007B3A9E">
        <w:t>Gaussian 16</w:t>
      </w:r>
      <w:hyperlink w:anchor="_ENREF_104" w:tooltip="Frisch, 2016 #271" w:history="1">
        <w:r w:rsidR="007A575D">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7A575D">
          <w:instrText xml:space="preserve"> ADDIN EN.CITE </w:instrText>
        </w:r>
        <w:r w:rsidR="007A575D">
          <w:fldChar w:fldCharType="begin">
            <w:fldData xml:space="preserve">PEVuZE5vdGU+PENpdGU+PEF1dGhvcj5GcmlzY2g8L0F1dGhvcj48WWVhcj4yMDE2PC9ZZWFyPjxS
ZWNOdW0+MjcxPC9SZWNOdW0+PERpc3BsYXlUZXh0PjxzdHlsZSBmYWNlPSJzdXBlcnNjcmlwdCI+
MTA0PC9zdHlsZT48L0Rpc3BsYXlUZXh0PjxyZWNvcmQ+PHJlYy1udW1iZXI+MjcxPC9yZWMtbnVt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7A575D">
          <w:instrText xml:space="preserve"> ADDIN EN.CITE.DATA </w:instrText>
        </w:r>
        <w:r w:rsidR="007A575D">
          <w:fldChar w:fldCharType="end"/>
        </w:r>
        <w:r w:rsidR="007A575D">
          <w:fldChar w:fldCharType="separate"/>
        </w:r>
        <w:r w:rsidR="007A575D" w:rsidRPr="005573AB">
          <w:rPr>
            <w:noProof/>
            <w:vertAlign w:val="superscript"/>
          </w:rPr>
          <w:t>104</w:t>
        </w:r>
        <w:r w:rsidR="007A575D">
          <w:fldChar w:fldCharType="end"/>
        </w:r>
      </w:hyperlink>
      <w:r w:rsidR="007B3A9E">
        <w:t xml:space="preserve"> </w:t>
      </w:r>
      <w:r>
        <w:t xml:space="preserve">software </w:t>
      </w:r>
      <w:r w:rsidR="007B3A9E">
        <w:t>was used to carry out all DFT calculations</w:t>
      </w:r>
      <w:r>
        <w:t>. The</w:t>
      </w:r>
      <w:r w:rsidR="007B3A9E">
        <w:t xml:space="preserve"> </w:t>
      </w:r>
      <w:r w:rsidR="005573AB">
        <w:t>“</w:t>
      </w:r>
      <w:proofErr w:type="spellStart"/>
      <w:r w:rsidR="005573AB">
        <w:t>UltraF</w:t>
      </w:r>
      <w:r w:rsidR="007B3A9E">
        <w:t>ine</w:t>
      </w:r>
      <w:proofErr w:type="spellEnd"/>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7A575D">
          <w:fldChar w:fldCharType="begin"/>
        </w:r>
        <w:r w:rsidR="007A575D">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7A575D">
          <w:fldChar w:fldCharType="separate"/>
        </w:r>
        <w:r w:rsidR="007A575D" w:rsidRPr="00F901AC">
          <w:rPr>
            <w:noProof/>
            <w:vertAlign w:val="superscript"/>
          </w:rPr>
          <w:t>105</w:t>
        </w:r>
        <w:r w:rsidR="007A575D">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w:t>
      </w:r>
      <w:r>
        <w:t xml:space="preserve">below </w:t>
      </w:r>
      <w:r w:rsidR="007B3A9E">
        <w:t xml:space="preserve">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6" w:tooltip="Dennington, 2016 #291" w:history="1">
        <w:r w:rsidR="007A575D">
          <w:fldChar w:fldCharType="begin"/>
        </w:r>
        <w:r w:rsidR="007A575D">
          <w:instrText xml:space="preserve"> ADDIN EN.CITE &lt;EndNote&gt;&lt;Cite&gt;&lt;Author&gt;Dennington&lt;/Author&gt;&lt;Year&gt;2016&lt;/Year&gt;&lt;RecNum&gt;291&lt;/RecNum&gt;&lt;DisplayText&gt;&lt;style face="superscript"&gt;106&lt;/style&gt;&lt;/DisplayText&gt;&lt;record&gt;&lt;rec-number&gt;291&lt;/rec-number&gt;&lt;foreign-keys&gt;&lt;key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7A575D">
          <w:fldChar w:fldCharType="separate"/>
        </w:r>
        <w:r w:rsidR="007A575D" w:rsidRPr="00F901AC">
          <w:rPr>
            <w:noProof/>
            <w:vertAlign w:val="superscript"/>
          </w:rPr>
          <w:t>106</w:t>
        </w:r>
        <w:r w:rsidR="007A575D">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r>
        <w:t>A</w:t>
      </w:r>
      <w:r w:rsidR="00264A4D">
        <w:t xml:space="preserve"> </w:t>
      </w:r>
      <w:r w:rsidR="00AE1494">
        <w:t>description of the</w:t>
      </w:r>
      <w:r>
        <w:t xml:space="preserve"> new</w:t>
      </w:r>
      <w:r w:rsidR="00AE1494">
        <w:t xml:space="preserve"> </w:t>
      </w:r>
      <w:r w:rsidR="00264A4D">
        <w:t xml:space="preserve">codes </w:t>
      </w:r>
      <w:r>
        <w:t xml:space="preserve">written during the project </w:t>
      </w:r>
      <w:r w:rsidR="00A230F2">
        <w:t>is</w:t>
      </w:r>
      <w:r w:rsidR="00264A4D">
        <w:t xml:space="preserve"> </w:t>
      </w:r>
      <w:r w:rsidR="00AE1494">
        <w:t>included in</w:t>
      </w:r>
      <w:r w:rsidR="00264A4D">
        <w:t xml:space="preserve"> the Appendix.</w:t>
      </w:r>
      <w:r w:rsidR="0015606B">
        <w:t xml:space="preserve"> </w:t>
      </w:r>
      <w:r w:rsidR="00577A7D">
        <w:br w:type="page"/>
      </w:r>
    </w:p>
    <w:p w14:paraId="49F303C8" w14:textId="136B07D2" w:rsidR="00EC0804" w:rsidRDefault="00F713AE" w:rsidP="000F5DBD">
      <w:pPr>
        <w:pStyle w:val="Heading2"/>
      </w:pPr>
      <w:bookmarkStart w:id="75" w:name="_Toc22161770"/>
      <w:r>
        <w:lastRenderedPageBreak/>
        <w:t>Results and Discussion</w:t>
      </w:r>
      <w:bookmarkEnd w:id="75"/>
    </w:p>
    <w:p w14:paraId="0C17D1AB" w14:textId="523A9564" w:rsidR="000F5DBD" w:rsidRPr="000F5DBD" w:rsidRDefault="00CE2E6D" w:rsidP="00CE2E6D">
      <w:pPr>
        <w:pStyle w:val="Paragraph"/>
      </w:pPr>
      <w:r>
        <w:t xml:space="preserve">The following subsections discuss the results obtained from the analysis on the most stable conformers, benchmarking conducted, thermodynamic parameters calculated and their correlation with certain electronic </w:t>
      </w:r>
      <w:commentRangeStart w:id="76"/>
      <w:r>
        <w:t>features</w:t>
      </w:r>
      <w:commentRangeEnd w:id="76"/>
      <w:r w:rsidR="00092A8A">
        <w:rPr>
          <w:rStyle w:val="CommentReference"/>
        </w:rPr>
        <w:commentReference w:id="76"/>
      </w:r>
      <w:r>
        <w:t>.</w:t>
      </w:r>
    </w:p>
    <w:p w14:paraId="74553EBD" w14:textId="41BCC370" w:rsidR="00B57D2D" w:rsidRDefault="00B57D2D" w:rsidP="00EC0804">
      <w:pPr>
        <w:pStyle w:val="Heading3"/>
      </w:pPr>
      <w:bookmarkStart w:id="77" w:name="_Toc22161771"/>
      <w:r w:rsidRPr="009E5BFA">
        <w:t>Conformational</w:t>
      </w:r>
      <w:r>
        <w:t xml:space="preserve"> </w:t>
      </w:r>
      <w:r w:rsidR="00145E0C">
        <w:t>Analysis</w:t>
      </w:r>
      <w:r w:rsidR="005938E2">
        <w:t xml:space="preserve"> of Critical Point Species along the Reaction Coordinates</w:t>
      </w:r>
      <w:bookmarkEnd w:id="77"/>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w:t>
      </w:r>
      <w:proofErr w:type="spellStart"/>
      <w:r w:rsidR="007143D4">
        <w:t>MeSH</w:t>
      </w:r>
      <w:proofErr w:type="spellEnd"/>
      <w:r w:rsidR="007143D4">
        <w:t xml:space="preserve">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commentRangeStart w:id="78"/>
      <w:r>
        <w:t>Reactants</w:t>
      </w:r>
      <w:commentRangeEnd w:id="78"/>
      <w:r w:rsidR="005938E2">
        <w:rPr>
          <w:rStyle w:val="CommentReference"/>
          <w:i w:val="0"/>
        </w:rPr>
        <w:commentReference w:id="78"/>
      </w:r>
    </w:p>
    <w:p w14:paraId="6B01B6F5" w14:textId="6E4AD646"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proofErr w:type="gramStart"/>
      <w:r w:rsidR="007143D4">
        <w:rPr>
          <w:i/>
        </w:rPr>
        <w:t>trans</w:t>
      </w:r>
      <w:r w:rsidR="007143D4">
        <w:t>,</w:t>
      </w:r>
      <w:r w:rsidR="0015606B">
        <w:t xml:space="preserve"> </w:t>
      </w:r>
      <w:r w:rsidR="007143D4">
        <w:t>but</w:t>
      </w:r>
      <w:proofErr w:type="gramEnd"/>
      <w:r w:rsidR="007143D4">
        <w:t xml:space="preserve">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-butyl group and the carbonyl group or nitrogen heterocycle</w:t>
      </w:r>
      <w:del w:id="79" w:author="Microsoft Office User" w:date="2019-10-17T19:24:00Z">
        <w:r w:rsidR="008C55DA" w:rsidDel="00171ADE">
          <w:delText>s</w:delText>
        </w:r>
      </w:del>
      <w:r w:rsidR="008C55DA">
        <w:t xml:space="preserve">.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 xml:space="preserve">within </w:t>
      </w:r>
      <w:commentRangeStart w:id="80"/>
      <w:r w:rsidR="00971BC8">
        <w:t>an</w:t>
      </w:r>
      <w:r w:rsidR="00393A1A">
        <w:t xml:space="preserve"> order of magnitude</w:t>
      </w:r>
      <w:commentRangeEnd w:id="80"/>
      <w:r w:rsidR="00171ADE">
        <w:rPr>
          <w:rStyle w:val="CommentReference"/>
        </w:rPr>
        <w:commentReference w:id="80"/>
      </w:r>
      <w:r w:rsidR="00393A1A">
        <w:t xml:space="preserve"> (&lt; 1.</w:t>
      </w:r>
      <w:ins w:id="81" w:author="Microsoft Office User" w:date="2019-10-17T19:24:00Z">
        <w:r w:rsidR="00171ADE">
          <w:t>4</w:t>
        </w:r>
      </w:ins>
      <w:del w:id="82" w:author="Microsoft Office User" w:date="2019-10-17T19:24:00Z">
        <w:r w:rsidR="00393A1A" w:rsidDel="00171ADE">
          <w:delText>36</w:delText>
        </w:r>
      </w:del>
      <w:r w:rsidR="00393A1A">
        <w:t xml:space="preserve"> kcal/mol)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commentRangeStart w:id="83"/>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conformations are largely </w:t>
      </w:r>
      <w:proofErr w:type="gramStart"/>
      <w:r w:rsidR="00971BC8">
        <w:t>similar to</w:t>
      </w:r>
      <w:proofErr w:type="gramEnd"/>
      <w:r w:rsidR="00971BC8">
        <w:t xml:space="preserve"> each other</w:t>
      </w:r>
      <w:commentRangeEnd w:id="83"/>
      <w:r w:rsidR="00636969">
        <w:rPr>
          <w:rStyle w:val="CommentReference"/>
        </w:rPr>
        <w:commentReference w:id="83"/>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w:t>
      </w:r>
      <w:commentRangeStart w:id="85"/>
      <w:r w:rsidR="00393A1A">
        <w:t>substituent</w:t>
      </w:r>
      <w:commentRangeEnd w:id="85"/>
      <w:r w:rsidR="00636969">
        <w:rPr>
          <w:rStyle w:val="CommentReference"/>
        </w:rPr>
        <w:commentReference w:id="85"/>
      </w:r>
      <w:r w:rsidR="00393A1A">
        <w:t>.</w:t>
      </w:r>
    </w:p>
    <w:p w14:paraId="18FE07FF" w14:textId="125FE3F1" w:rsidR="00B133D0" w:rsidRDefault="00B133D0" w:rsidP="00B133D0">
      <w:pPr>
        <w:pStyle w:val="Paragraph"/>
      </w:pPr>
      <w:r>
        <w:lastRenderedPageBreak/>
        <w:t>Interestingly, the conformational sampling algorithms of MacroModel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kcal/mol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MacroModel software</w:t>
      </w:r>
      <w:r>
        <w:t xml:space="preserve"> </w:t>
      </w:r>
      <w:r w:rsidR="00192154">
        <w:t xml:space="preserve">and </w:t>
      </w:r>
      <w:r>
        <w:t>should serve as a warning against using standard chemistry programs as black boxes</w:t>
      </w:r>
      <w:r w:rsidR="00192154">
        <w:t>.</w:t>
      </w:r>
      <w:r>
        <w:t xml:space="preserve"> An investigation into the </w:t>
      </w:r>
      <w:r w:rsidR="00D51F97">
        <w:t>issue</w:t>
      </w:r>
      <w:r>
        <w:t xml:space="preserve"> </w:t>
      </w:r>
      <w:r w:rsidR="001062A5">
        <w:t>had led</w:t>
      </w:r>
      <w:r>
        <w:t xml:space="preserve"> to the suspicion that the overfitting of the dihedral parameters has resulted in t</w:t>
      </w:r>
      <w:r w:rsidRPr="00B816B1">
        <w:t>he</w:t>
      </w:r>
      <w:r>
        <w:t xml:space="preserve"> ranking of s-</w:t>
      </w:r>
      <w:r>
        <w:rPr>
          <w:i/>
        </w:rPr>
        <w:t>cis</w:t>
      </w:r>
      <w:r>
        <w:t xml:space="preserve"> conformers beyond the usual energy window range used in the samplings. </w:t>
      </w:r>
      <w:commentRangeStart w:id="86"/>
      <w:r>
        <w:t>A full discussion of this issue is included in the Appendix</w:t>
      </w:r>
      <w:commentRangeEnd w:id="86"/>
      <w:r w:rsidR="00636969">
        <w:rPr>
          <w:rStyle w:val="CommentReference"/>
        </w:rPr>
        <w:commentReference w:id="86"/>
      </w:r>
      <w:r>
        <w:t>.</w:t>
      </w:r>
    </w:p>
    <w:p w14:paraId="41622D7B" w14:textId="52C2E091" w:rsidR="00D87C0B" w:rsidRDefault="00137148" w:rsidP="008C55DA">
      <w:pPr>
        <w:pStyle w:val="Paragraph"/>
      </w:pPr>
      <w:r>
        <w:t>T</w:t>
      </w:r>
      <w:r w:rsidR="007143D4">
        <w:t xml:space="preserve">o understand the conformational preferences, the </w:t>
      </w:r>
      <w:commentRangeStart w:id="87"/>
      <w:r w:rsidR="007143D4">
        <w:t>NCIs</w:t>
      </w:r>
      <w:commentRangeEnd w:id="87"/>
      <w:r w:rsidR="00636969">
        <w:rPr>
          <w:rStyle w:val="CommentReference"/>
        </w:rPr>
        <w:commentReference w:id="87"/>
      </w:r>
      <w:r w:rsidR="007143D4">
        <w:t xml:space="preserve"> present in </w:t>
      </w:r>
      <w:r>
        <w:t xml:space="preserve">the molecules </w:t>
      </w:r>
      <w:r w:rsidR="007143D4">
        <w:t>were visualised using the N</w:t>
      </w:r>
      <w:r w:rsidR="00C06785">
        <w:t>CIp</w:t>
      </w:r>
      <w:r w:rsidR="007143D4">
        <w:t>lot software</w:t>
      </w:r>
      <w:hyperlink w:anchor="_ENREF_107" w:tooltip="Contreras-García, 2011 #288" w:history="1">
        <w:r w:rsidR="007A575D">
          <w:fldChar w:fldCharType="begin"/>
        </w:r>
        <w:r w:rsidR="007A575D">
          <w:instrText xml:space="preserve"> ADDIN EN.CITE &lt;EndNote&gt;&lt;Cite&gt;&lt;Author&gt;Contreras-García&lt;/Author&gt;&lt;Year&gt;2011&lt;/Year&gt;&lt;RecNum&gt;288&lt;/RecNum&gt;&lt;DisplayText&gt;&lt;style face="superscript"&gt;107&lt;/style&gt;&lt;/DisplayText&gt;&lt;record&gt;&lt;rec-number&gt;288&lt;/rec-number&gt;&lt;foreign-keys&gt;&lt;key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7A575D">
          <w:fldChar w:fldCharType="separate"/>
        </w:r>
        <w:r w:rsidR="007A575D" w:rsidRPr="00F901AC">
          <w:rPr>
            <w:noProof/>
            <w:vertAlign w:val="superscript"/>
          </w:rPr>
          <w:t>107</w:t>
        </w:r>
        <w:r w:rsidR="007A575D">
          <w:fldChar w:fldCharType="end"/>
        </w:r>
      </w:hyperlink>
      <w:r w:rsidR="0015606B">
        <w:t xml:space="preserve"> </w:t>
      </w:r>
      <w:r w:rsidR="00E51B0D">
        <w:t xml:space="preserve">which plots </w:t>
      </w:r>
      <w:r w:rsidR="00BB27C3">
        <w:t xml:space="preserve">the </w:t>
      </w:r>
      <w:proofErr w:type="spellStart"/>
      <w:r w:rsidR="00BB27C3">
        <w:t>isosurface</w:t>
      </w:r>
      <w:proofErr w:type="spellEnd"/>
      <w:r w:rsidR="00BB27C3">
        <w:t xml:space="preserv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7143D4">
        <w:t>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del w:id="88" w:author="Microsoft Office User" w:date="2019-10-17T19:30:00Z">
        <w:r w:rsidR="002D3CAC" w:rsidDel="00636969">
          <w:delText xml:space="preserve"> </w:delText>
        </w:r>
      </w:del>
      <w:ins w:id="89" w:author="Microsoft Office User" w:date="2019-10-17T19:30:00Z">
        <w:r w:rsidR="00636969">
          <w:t xml:space="preserve">-CN </w:t>
        </w:r>
      </w:ins>
      <w:r w:rsidR="002D3CAC">
        <w:t>substituent of the Michael acceptor</w:t>
      </w:r>
      <w:del w:id="90" w:author="Microsoft Office User" w:date="2019-10-17T19:30:00Z">
        <w:r w:rsidR="002D3CAC" w:rsidDel="00636969">
          <w:delText>s</w:delText>
        </w:r>
      </w:del>
      <w:r w:rsidR="002D3CAC">
        <w:t xml:space="preserve">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7143D4">
        <w:t>stabilise</w:t>
      </w:r>
      <w:r w:rsidR="002D3CAC">
        <w:t xml:space="preserve"> </w:t>
      </w:r>
      <w:r w:rsidR="007143D4">
        <w:t>the</w:t>
      </w:r>
      <w:r w:rsidR="002D3CAC">
        <w:t xml:space="preserve"> s-</w:t>
      </w:r>
      <w:r w:rsidR="002D3CAC" w:rsidRPr="00295C7E">
        <w:rPr>
          <w:i/>
        </w:rPr>
        <w:t>cis</w:t>
      </w:r>
      <w:r w:rsidR="002D3CAC">
        <w:t xml:space="preserve"> conform</w:t>
      </w:r>
      <w:r w:rsidR="007143D4">
        <w:t>er</w:t>
      </w:r>
      <w:r w:rsidR="002D3CAC">
        <w:t xml:space="preserve">s.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8" w:tooltip="Fan, 1996 #343" w:history="1">
        <w:r w:rsidR="007A575D">
          <w:fldChar w:fldCharType="begin"/>
        </w:r>
        <w:r w:rsidR="007A575D">
          <w:instrText xml:space="preserve"> ADDIN EN.CITE &lt;EndNote&gt;&lt;Cite&gt;&lt;Author&gt;Fan&lt;/Author&gt;&lt;Year&gt;1996&lt;/Year&gt;&lt;RecNum&gt;343&lt;/RecNum&gt;&lt;DisplayText&gt;&lt;style face="superscript"&gt;108&lt;/style&gt;&lt;/DisplayText&gt;&lt;record&gt;&lt;rec-number&gt;343&lt;/rec-number&gt;&lt;foreign-keys&gt;&lt;key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7A575D">
          <w:fldChar w:fldCharType="separate"/>
        </w:r>
        <w:r w:rsidR="007A575D" w:rsidRPr="00F901AC">
          <w:rPr>
            <w:noProof/>
            <w:vertAlign w:val="superscript"/>
          </w:rPr>
          <w:t>108</w:t>
        </w:r>
        <w:r w:rsidR="007A575D">
          <w:fldChar w:fldCharType="end"/>
        </w:r>
      </w:hyperlink>
      <w:r w:rsidR="00864F74">
        <w:t xml:space="preserve"> to be formed </w:t>
      </w:r>
      <w:r w:rsidR="002D3CAC">
        <w:t xml:space="preserve">while </w:t>
      </w:r>
      <w:r w:rsidR="007143D4">
        <w:t>a</w:t>
      </w:r>
      <w:r w:rsidR="002D3CAC">
        <w:t xml:space="preserve"> weaker </w:t>
      </w:r>
      <w:del w:id="91" w:author="Microsoft Office User" w:date="2019-10-17T19:31:00Z">
        <w:r w:rsidR="002D3CAC" w:rsidDel="00676F43">
          <w:delText>CH</w:delText>
        </w:r>
        <w:r w:rsidR="002D3CAC" w:rsidRPr="001062A5" w:rsidDel="00676F43">
          <w:delText>···</w:delText>
        </w:r>
        <w:r w:rsidR="002D3CAC" w:rsidDel="00676F43">
          <w:delText>HC</w:delText>
        </w:r>
      </w:del>
      <w:ins w:id="92" w:author="Microsoft Office User" w:date="2019-10-17T19:31:00Z">
        <w:r w:rsidR="00676F43">
          <w:t>dispersive</w:t>
        </w:r>
      </w:ins>
      <w:r w:rsidR="002D3CAC">
        <w:t xml:space="preserve"> interaction</w:t>
      </w:r>
      <w:hyperlink w:anchor="_ENREF_109" w:tooltip="Danovich, 2013 #342" w:history="1">
        <w:r w:rsidR="007A575D">
          <w:fldChar w:fldCharType="begin"/>
        </w:r>
        <w:r w:rsidR="007A575D">
          <w:instrText xml:space="preserve"> ADDIN EN.CITE &lt;EndNote&gt;&lt;Cite&gt;&lt;Author&gt;Danovich&lt;/Author&gt;&lt;Year&gt;2013&lt;/Year&gt;&lt;RecNum&gt;342&lt;/RecNum&gt;&lt;DisplayText&gt;&lt;style face="superscript"&gt;109&lt;/style&gt;&lt;/DisplayText&gt;&lt;record&gt;&lt;rec-number&gt;342&lt;/rec-number&gt;&lt;foreign-keys&gt;&lt;key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7A575D">
          <w:fldChar w:fldCharType="separate"/>
        </w:r>
        <w:r w:rsidR="007A575D" w:rsidRPr="00F901AC">
          <w:rPr>
            <w:noProof/>
            <w:vertAlign w:val="superscript"/>
          </w:rPr>
          <w:t>109</w:t>
        </w:r>
        <w:r w:rsidR="007A575D">
          <w:fldChar w:fldCharType="end"/>
        </w:r>
      </w:hyperlink>
      <w:r w:rsidR="00864F74">
        <w:t xml:space="preserve"> is found in </w:t>
      </w:r>
      <w:r w:rsidR="00864F74">
        <w:rPr>
          <w:b/>
        </w:rPr>
        <w:t>R5</w:t>
      </w:r>
      <w:r w:rsidR="00295C7E">
        <w:t>.</w:t>
      </w:r>
      <w:r w:rsidR="00580AA5">
        <w:t xml:space="preserve"> </w:t>
      </w:r>
      <w:r w:rsidR="004D6AA1">
        <w:t xml:space="preserve">More importantly, the higher-energy </w:t>
      </w:r>
      <w:commentRangeStart w:id="93"/>
      <w:r w:rsidR="004D6AA1">
        <w:t>conformers</w:t>
      </w:r>
      <w:commentRangeEnd w:id="93"/>
      <w:r w:rsidR="00676F43">
        <w:rPr>
          <w:rStyle w:val="CommentReference"/>
        </w:rPr>
        <w:commentReference w:id="93"/>
      </w:r>
      <w:r w:rsidR="004D6AA1">
        <w:t xml:space="preserve">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62E4673D">
            <wp:extent cx="4710804" cy="18677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7221" cy="1894043"/>
                    </a:xfrm>
                    <a:prstGeom prst="rect">
                      <a:avLst/>
                    </a:prstGeom>
                  </pic:spPr>
                </pic:pic>
              </a:graphicData>
            </a:graphic>
          </wp:inline>
        </w:drawing>
      </w:r>
    </w:p>
    <w:p w14:paraId="619EC372" w14:textId="6E29DAA5" w:rsidR="004D6AA1" w:rsidRDefault="00137148" w:rsidP="004D6AA1">
      <w:pPr>
        <w:pStyle w:val="Paragraph"/>
        <w:ind w:firstLine="0"/>
      </w:pPr>
      <w:r>
        <w:rPr>
          <w:b/>
        </w:rPr>
        <w:lastRenderedPageBreak/>
        <w:t xml:space="preserve">Figure </w:t>
      </w:r>
      <w:r w:rsidR="00AB0AFA">
        <w:rPr>
          <w:b/>
        </w:rPr>
        <w:t>2.2</w:t>
      </w:r>
      <w:r w:rsidRPr="00C03498">
        <w:rPr>
          <w:b/>
        </w:rPr>
        <w:t>.</w:t>
      </w:r>
      <w:r w:rsidRPr="00C03498">
        <w:t xml:space="preserve"> </w:t>
      </w:r>
      <w:r w:rsidRPr="007B1CEF">
        <w:t xml:space="preserve">Visualisation of the </w:t>
      </w:r>
      <w:r>
        <w:t>NCI</w:t>
      </w:r>
      <w:ins w:id="94" w:author="Microsoft Office User" w:date="2019-10-17T19:32:00Z">
        <w:r w:rsidR="00676F43">
          <w:t>s</w:t>
        </w:r>
      </w:ins>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t>Transition</w:t>
      </w:r>
      <w:r>
        <w:t xml:space="preserve"> State Structures</w:t>
      </w:r>
    </w:p>
    <w:p w14:paraId="035B252F" w14:textId="339AF942" w:rsidR="00907B96" w:rsidRPr="00702278" w:rsidRDefault="00C06785" w:rsidP="00B151C9">
      <w:pPr>
        <w:pStyle w:val="Paragraph"/>
        <w:rPr>
          <w:lang w:val="en-AU"/>
        </w:rPr>
      </w:pPr>
      <w:r>
        <w:t xml:space="preserve">The calculated TS geometries for the additions of </w:t>
      </w:r>
      <w:proofErr w:type="spellStart"/>
      <w:r>
        <w:t>MeS</w:t>
      </w:r>
      <w:proofErr w:type="spellEnd"/>
      <w:r>
        <w:rPr>
          <w:vertAlign w:val="superscript"/>
        </w:rPr>
        <w:t>-</w:t>
      </w:r>
      <w:r>
        <w:t xml:space="preserve"> to the Michael acceptors are shown in Figure </w:t>
      </w:r>
      <w:r w:rsidR="006833B8">
        <w:t>2.3</w:t>
      </w:r>
      <w:r>
        <w:t xml:space="preserve">. </w:t>
      </w:r>
      <w:proofErr w:type="gramStart"/>
      <w:r w:rsidR="00D55550">
        <w:t>All of</w:t>
      </w:r>
      <w:proofErr w:type="gramEnd"/>
      <w:r w:rsidR="00D55550">
        <w:t xml:space="preserve"> the most stable </w:t>
      </w:r>
      <w:r w:rsidR="00D87C0B">
        <w:t>TS</w:t>
      </w:r>
      <w:r w:rsidR="00D55550">
        <w:t xml:space="preserve"> conformations </w:t>
      </w:r>
      <w:r w:rsidR="002F3EB3">
        <w:t>had a</w:t>
      </w:r>
      <w:r w:rsidR="00D55550">
        <w:t xml:space="preserve"> </w:t>
      </w:r>
      <w:r w:rsidR="00D55550" w:rsidRPr="00D55550">
        <w:rPr>
          <w:i/>
        </w:rPr>
        <w:t>syn</w:t>
      </w:r>
      <w:r w:rsidR="00D55550">
        <w:t xml:space="preserve"> </w:t>
      </w:r>
      <w:r w:rsidR="002F3EB3">
        <w:t>geometry</w:t>
      </w:r>
      <w:r w:rsidR="00D55550">
        <w:t>, that is, the S-</w:t>
      </w:r>
      <w:r w:rsidR="002F3EB3">
        <w:t>Me</w:t>
      </w:r>
      <w:r w:rsidR="00D55550">
        <w:t xml:space="preserve"> bond of the </w:t>
      </w:r>
      <w:r w:rsidR="002F3EB3">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w:t>
      </w:r>
      <w:del w:id="95" w:author="Microsoft Office User" w:date="2019-10-17T19:34:00Z">
        <w:r w:rsidR="00D55550" w:rsidDel="00676F43">
          <w:delText>s</w:delText>
        </w:r>
      </w:del>
      <w:r w:rsidR="00D55550">
        <w:t xml:space="preserve"> of the Michael acceptor.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proofErr w:type="spellStart"/>
      <w:r w:rsidR="00971BC8">
        <w:t>MeS</w:t>
      </w:r>
      <w:proofErr w:type="spellEnd"/>
      <w:r w:rsidR="00971BC8">
        <w:rPr>
          <w:vertAlign w:val="superscript"/>
        </w:rPr>
        <w:t>-</w:t>
      </w:r>
      <w:r w:rsidR="00971BC8">
        <w:t xml:space="preserve"> protons and carbonyl oxygen</w:t>
      </w:r>
      <w:r w:rsidR="00E24869">
        <w:t>.</w:t>
      </w:r>
      <w:hyperlink w:anchor="_ENREF_103" w:tooltip="Krenske, 2011 #287" w:history="1">
        <w:r w:rsidR="007A575D">
          <w:fldChar w:fldCharType="begin"/>
        </w:r>
        <w:r w:rsidR="007A575D">
          <w:instrText xml:space="preserve"> ADDIN EN.CITE &lt;EndNote&gt;&lt;Cite&gt;&lt;Author&gt;Krenske&lt;/Author&gt;&lt;Year&gt;2011&lt;/Year&gt;&lt;RecNum&gt;287&lt;/RecNum&gt;&lt;DisplayText&gt;&lt;style face="superscript"&gt;103&lt;/style&gt;&lt;/DisplayText&gt;&lt;record&gt;&lt;rec-number&gt;287&lt;/rec-number&gt;&lt;foreign-keys&gt;&lt;key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7A575D">
          <w:fldChar w:fldCharType="separate"/>
        </w:r>
        <w:r w:rsidR="007A575D" w:rsidRPr="001062A5">
          <w:rPr>
            <w:noProof/>
            <w:vertAlign w:val="superscript"/>
          </w:rPr>
          <w:t>103</w:t>
        </w:r>
        <w:r w:rsidR="007A575D">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proofErr w:type="spellStart"/>
      <w:r w:rsidR="001062A5">
        <w:t>MeS</w:t>
      </w:r>
      <w:proofErr w:type="spellEnd"/>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commentRangeStart w:id="96"/>
      <w:commentRangeStart w:id="97"/>
      <w:r w:rsidR="00E23905">
        <w:t>system</w:t>
      </w:r>
      <w:commentRangeEnd w:id="96"/>
      <w:r w:rsidR="00676F43">
        <w:rPr>
          <w:rStyle w:val="CommentReference"/>
        </w:rPr>
        <w:commentReference w:id="96"/>
      </w:r>
      <w:commentRangeEnd w:id="97"/>
      <w:r w:rsidR="00676F43">
        <w:rPr>
          <w:rStyle w:val="CommentReference"/>
        </w:rPr>
        <w:commentReference w:id="97"/>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61DCC4A6"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commentRangeStart w:id="100"/>
      <w:r w:rsidR="00A05A72" w:rsidRPr="00A05A72">
        <w:rPr>
          <w:b/>
        </w:rPr>
        <w:t>TS47</w:t>
      </w:r>
      <w:commentRangeEnd w:id="100"/>
      <w:r w:rsidR="00676F43">
        <w:rPr>
          <w:rStyle w:val="CommentReference"/>
        </w:rPr>
        <w:commentReference w:id="100"/>
      </w:r>
      <w:r w:rsidR="00A05A72">
        <w:rPr>
          <w:b/>
        </w:rPr>
        <w:t xml:space="preserve"> </w:t>
      </w:r>
      <w:r w:rsidR="00A05A72" w:rsidRPr="00A05A72">
        <w:t>(</w:t>
      </w:r>
      <w:r w:rsidR="00A05A72">
        <w:t>lower</w:t>
      </w:r>
      <w:r w:rsidR="00A05A72" w:rsidRPr="00A05A72">
        <w:t xml:space="preserve"> right)</w:t>
      </w:r>
      <w:r w:rsidR="007B1CEF" w:rsidRPr="00A05A72">
        <w:t>.</w:t>
      </w:r>
    </w:p>
    <w:p w14:paraId="7BCBC2B5" w14:textId="27E89934" w:rsidR="00FA13C5" w:rsidRDefault="00FA13C5" w:rsidP="000F5DBD">
      <w:pPr>
        <w:pStyle w:val="Heading4"/>
        <w:spacing w:before="240"/>
      </w:pPr>
      <w:r>
        <w:t>Intermediates</w:t>
      </w:r>
    </w:p>
    <w:p w14:paraId="0FE914B3" w14:textId="1559B6EA"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 xml:space="preserve">α </m:t>
        </m:r>
      </m:oMath>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ne of the methyl protons of the methylthiolate group</w:t>
      </w:r>
      <w:del w:id="101" w:author="Microsoft Office User" w:date="2019-10-17T19:35:00Z">
        <w:r w:rsidR="006210D7" w:rsidDel="00676F43">
          <w:delText>s</w:delText>
        </w:r>
      </w:del>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6210D7">
        <w:t xml:space="preserve">, presumably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proofErr w:type="spellStart"/>
      <w:r w:rsidR="007F5CDE">
        <w:t>nce</w:t>
      </w:r>
      <w:proofErr w:type="spellEnd"/>
      <w:r w:rsidR="007F5CDE">
        <w:t xml:space="preserve"> for each intermediate species</w:t>
      </w:r>
      <w:r w:rsidR="008B6749">
        <w:t xml:space="preserve"> </w:t>
      </w:r>
      <w:r w:rsidR="007F5CDE">
        <w:t>is</w:t>
      </w:r>
      <w:r w:rsidR="008B6749">
        <w:t xml:space="preserve"> found to be 2.7 Å except </w:t>
      </w:r>
      <w:r w:rsidR="008B6749">
        <w:lastRenderedPageBreak/>
        <w:t xml:space="preserve">for </w:t>
      </w:r>
      <w:r w:rsidR="008B6749" w:rsidRPr="008B6749">
        <w:rPr>
          <w:b/>
        </w:rPr>
        <w:t>I5</w:t>
      </w:r>
      <w:r w:rsidR="008B6749">
        <w:t xml:space="preserve"> which is 0.1 Å further away.</w:t>
      </w:r>
      <w:r w:rsidR="007F5CDE">
        <w:t xml:space="preserve"> The </w:t>
      </w:r>
      <w:r w:rsidR="00A05A72">
        <w:t>visualisation</w:t>
      </w:r>
      <w:r w:rsidR="007F5CDE">
        <w:t xml:space="preserve"> of </w:t>
      </w:r>
      <w:r w:rsidR="00A05A72">
        <w:t xml:space="preserve">the </w:t>
      </w:r>
      <w:r w:rsidR="007F5CDE">
        <w:t>NCI</w:t>
      </w:r>
      <w:r w:rsidR="002A6435">
        <w:t xml:space="preserve"> </w:t>
      </w:r>
      <w:r w:rsidR="00A05A72">
        <w:t>showed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methyl protons and the </w:t>
      </w:r>
      <m:oMath>
        <m:r>
          <w:rPr>
            <w:rFonts w:ascii="Cambria Math" w:hAnsi="Cambria Math"/>
          </w:rPr>
          <m:t>π</m:t>
        </m:r>
      </m:oMath>
      <w:r w:rsidR="007F5CDE">
        <w:t xml:space="preserve"> cloud electrons</w:t>
      </w:r>
      <w:r w:rsidR="00A05A72">
        <w:t xml:space="preserve">, as exemplified by </w:t>
      </w:r>
      <w:commentRangeStart w:id="102"/>
      <w:r w:rsidR="00A05A72">
        <w:rPr>
          <w:b/>
        </w:rPr>
        <w:t>I47</w:t>
      </w:r>
      <w:commentRangeEnd w:id="102"/>
      <w:r w:rsidR="00676F43">
        <w:rPr>
          <w:rStyle w:val="CommentReference"/>
        </w:rPr>
        <w:commentReference w:id="102"/>
      </w:r>
      <w:r w:rsidR="007F5CDE">
        <w:t>.</w:t>
      </w:r>
    </w:p>
    <w:p w14:paraId="76CC291B" w14:textId="3683A180" w:rsidR="00666671" w:rsidRDefault="00D37F1C" w:rsidP="009A680D">
      <w:pPr>
        <w:pStyle w:val="Paragraph"/>
        <w:ind w:firstLine="0"/>
        <w:jc w:val="center"/>
      </w:pPr>
      <w:r>
        <w:rPr>
          <w:noProof/>
          <w:lang w:val="en-AU"/>
        </w:rPr>
        <w:drawing>
          <wp:inline distT="0" distB="0" distL="0" distR="0" wp14:anchorId="72D771B4" wp14:editId="7808F9AB">
            <wp:extent cx="4406630" cy="223956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2946" cy="2247858"/>
                    </a:xfrm>
                    <a:prstGeom prst="rect">
                      <a:avLst/>
                    </a:prstGeom>
                  </pic:spPr>
                </pic:pic>
              </a:graphicData>
            </a:graphic>
          </wp:inline>
        </w:drawing>
      </w:r>
    </w:p>
    <w:p w14:paraId="33B0197C" w14:textId="778D9CD1"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47</w:t>
      </w:r>
      <w:r w:rsidR="000F7E5A">
        <w:rPr>
          <w:b/>
        </w:rPr>
        <w:t xml:space="preserve"> </w:t>
      </w:r>
      <w:r w:rsidR="000F7E5A" w:rsidRPr="00A05A72">
        <w:t>(</w:t>
      </w:r>
      <w:r w:rsidR="000F7E5A">
        <w:t>lower</w:t>
      </w:r>
      <w:r w:rsidR="000F7E5A" w:rsidRPr="00A05A72">
        <w:t xml:space="preserve"> right).</w:t>
      </w:r>
    </w:p>
    <w:p w14:paraId="0B6399BD" w14:textId="737F2E63" w:rsidR="00C74595" w:rsidRDefault="002F3EB3" w:rsidP="000F5DBD">
      <w:pPr>
        <w:pStyle w:val="Heading4"/>
        <w:spacing w:before="240"/>
      </w:pPr>
      <w:r>
        <w:t>Covalent Adducts</w:t>
      </w:r>
    </w:p>
    <w:p w14:paraId="69C6AAC4" w14:textId="2B9A34EA" w:rsidR="006838F6" w:rsidRDefault="006838F6" w:rsidP="00E17CF4">
      <w:pPr>
        <w:pStyle w:val="Paragraph"/>
      </w:pPr>
      <w:r>
        <w:t xml:space="preserve">The most stable structures of the thiol </w:t>
      </w:r>
      <w:proofErr w:type="gramStart"/>
      <w:r>
        <w:t>adducts</w:t>
      </w:r>
      <w:proofErr w:type="gramEnd"/>
      <w:r w:rsidR="00E17CF4">
        <w:t xml:space="preserve"> </w:t>
      </w:r>
      <w:ins w:id="103" w:author="Microsoft Office User" w:date="2019-10-17T19:36:00Z">
        <w:r w:rsidR="00682E68">
          <w:t>a</w:t>
        </w:r>
      </w:ins>
      <w:del w:id="104" w:author="Microsoft Office User" w:date="2019-10-17T19:36:00Z">
        <w:r w:rsidR="00E17CF4" w:rsidDel="00682E68">
          <w:delText>we</w:delText>
        </w:r>
      </w:del>
      <w:r w:rsidR="00E17CF4">
        <w:t>re shown in Figure 2.5</w:t>
      </w:r>
      <w:r>
        <w:t>.</w:t>
      </w:r>
      <w:r w:rsidR="00E17CF4">
        <w:t xml:space="preserve"> The</w:t>
      </w:r>
      <w:ins w:id="105" w:author="Microsoft Office User" w:date="2019-10-17T19:37:00Z">
        <w:r w:rsidR="00682E68">
          <w:t>re are no special interactions between the</w:t>
        </w:r>
      </w:ins>
      <w:r w:rsidR="00E17CF4">
        <w:t xml:space="preserve"> S-Me groups of </w:t>
      </w:r>
      <w:r w:rsidR="001C0909">
        <w:t>most</w:t>
      </w:r>
      <w:r w:rsidR="00E17CF4">
        <w:t xml:space="preserve"> inhibitors </w:t>
      </w:r>
      <w:del w:id="106" w:author="Microsoft Office User" w:date="2019-10-17T19:37:00Z">
        <w:r w:rsidR="001C0909" w:rsidDel="00682E68">
          <w:delText>point</w:delText>
        </w:r>
        <w:r w:rsidR="00E17CF4" w:rsidDel="00682E68">
          <w:delText xml:space="preserve"> away from</w:delText>
        </w:r>
      </w:del>
      <w:ins w:id="107" w:author="Microsoft Office User" w:date="2019-10-17T19:37:00Z">
        <w:r w:rsidR="00682E68">
          <w:t>and</w:t>
        </w:r>
      </w:ins>
      <w:r w:rsidR="00E17CF4">
        <w:t xml:space="preserve"> the </w:t>
      </w:r>
      <m:oMath>
        <m:r>
          <w:rPr>
            <w:rFonts w:ascii="Cambria Math" w:hAnsi="Cambria Math"/>
          </w:rPr>
          <m:t>π</m:t>
        </m:r>
      </m:oMath>
      <w:r w:rsidR="00E17CF4">
        <w:t xml:space="preserve"> </w:t>
      </w:r>
      <w:r w:rsidR="001C0909">
        <w:t xml:space="preserve">electron clouds </w:t>
      </w:r>
      <w:del w:id="108" w:author="Microsoft Office User" w:date="2019-10-17T19:37:00Z">
        <w:r w:rsidR="001C0909" w:rsidDel="00682E68">
          <w:delText>to minimise steric clashes</w:delText>
        </w:r>
      </w:del>
      <w:ins w:id="109" w:author="Microsoft Office User" w:date="2019-10-17T19:37:00Z">
        <w:r w:rsidR="00682E68">
          <w:t>of the C=O and CN groups,</w:t>
        </w:r>
      </w:ins>
      <w:r w:rsidR="001C0909">
        <w:t xml:space="preserve"> </w:t>
      </w:r>
      <w:r w:rsidR="00E17CF4">
        <w:t>except</w:t>
      </w:r>
      <w:ins w:id="110" w:author="Microsoft Office User" w:date="2019-10-17T19:37:00Z">
        <w:r w:rsidR="00682E68">
          <w:t xml:space="preserve"> in</w:t>
        </w:r>
      </w:ins>
      <w:r w:rsidR="00E17CF4">
        <w:t xml:space="preserve"> </w:t>
      </w:r>
      <w:r w:rsidR="00E17CF4">
        <w:rPr>
          <w:b/>
        </w:rPr>
        <w:t>P3</w:t>
      </w:r>
      <w:r w:rsidR="00E17CF4">
        <w:t xml:space="preserve">, </w:t>
      </w:r>
      <w:r w:rsidR="001C0909">
        <w:t>wh</w:t>
      </w:r>
      <w:ins w:id="111" w:author="Microsoft Office User" w:date="2019-10-17T19:37:00Z">
        <w:r w:rsidR="00682E68">
          <w:t>ere the</w:t>
        </w:r>
      </w:ins>
      <w:del w:id="112" w:author="Microsoft Office User" w:date="2019-10-17T19:37:00Z">
        <w:r w:rsidR="001C0909" w:rsidDel="00682E68">
          <w:delText>ose</w:delText>
        </w:r>
      </w:del>
      <w:r w:rsidR="00E17CF4">
        <w:t xml:space="preserve"> S-Me</w:t>
      </w:r>
      <w:r w:rsidR="001C0909">
        <w:t xml:space="preserve"> protons approach</w:t>
      </w:r>
      <w:r w:rsidR="00E17CF4">
        <w:t xml:space="preserve"> the </w:t>
      </w:r>
      <w:r w:rsidR="001C0909">
        <w:t>carbonyl oxygen to interact</w:t>
      </w:r>
      <w:r w:rsidR="00E17CF4">
        <w:t xml:space="preserve"> with the </w:t>
      </w:r>
      <w:r w:rsidR="001C0909">
        <w:t xml:space="preserve">lone pair </w:t>
      </w:r>
      <w:commentRangeStart w:id="113"/>
      <w:r w:rsidR="001C0909">
        <w:t>electrons</w:t>
      </w:r>
      <w:commentRangeEnd w:id="113"/>
      <w:r w:rsidR="00682E68">
        <w:rPr>
          <w:rStyle w:val="CommentReference"/>
        </w:rPr>
        <w:commentReference w:id="113"/>
      </w:r>
      <w:r w:rsidR="00E17CF4">
        <w:t xml:space="preserve">.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del w:id="115" w:author="Microsoft Office User" w:date="2019-10-17T19:38:00Z">
        <w:r w:rsidR="001C0909" w:rsidDel="00682E68">
          <w:delText>s</w:delText>
        </w:r>
      </w:del>
      <w:r w:rsidR="002F3EB3">
        <w:t xml:space="preserve"> of </w:t>
      </w:r>
      <w:r w:rsidR="002F3EB3">
        <w:rPr>
          <w:b/>
          <w:bCs/>
        </w:rPr>
        <w:t>3</w:t>
      </w:r>
      <w:r w:rsidR="00C74595">
        <w:t xml:space="preserve"> observed in the </w:t>
      </w:r>
      <w:r w:rsidR="002F3EB3">
        <w:t>BTK co-</w:t>
      </w:r>
      <w:r w:rsidR="00C74595">
        <w:t xml:space="preserve">crystal </w:t>
      </w:r>
      <w:commentRangeStart w:id="116"/>
      <w:r w:rsidR="00C74595">
        <w:t>structure</w:t>
      </w:r>
      <w:commentRangeEnd w:id="116"/>
      <w:r w:rsidR="00682E68">
        <w:rPr>
          <w:rStyle w:val="CommentReference"/>
        </w:rPr>
        <w:commentReference w:id="116"/>
      </w:r>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w:t>
      </w:r>
      <w:commentRangeStart w:id="117"/>
      <w:r w:rsidR="002F3EB3">
        <w:t>atoms</w:t>
      </w:r>
      <w:commentRangeEnd w:id="117"/>
      <w:r w:rsidR="00682E68">
        <w:rPr>
          <w:rStyle w:val="CommentReference"/>
        </w:rPr>
        <w:commentReference w:id="117"/>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 xml:space="preserve">An alignment of </w:t>
      </w:r>
      <w:del w:id="118" w:author="Microsoft Office User" w:date="2019-10-17T19:39:00Z">
        <w:r w:rsidR="002F3EB3" w:rsidDel="00682E68">
          <w:rPr>
            <w:color w:val="000000" w:themeColor="text1"/>
          </w:rPr>
          <w:delText>all</w:delText>
        </w:r>
        <w:r w:rsidR="00BF28A8" w:rsidDel="00682E68">
          <w:rPr>
            <w:color w:val="000000" w:themeColor="text1"/>
          </w:rPr>
          <w:delText xml:space="preserve"> </w:delText>
        </w:r>
      </w:del>
      <w:ins w:id="119" w:author="Microsoft Office User" w:date="2019-10-17T19:39:00Z">
        <w:r w:rsidR="00682E68">
          <w:rPr>
            <w:color w:val="000000" w:themeColor="text1"/>
          </w:rPr>
          <w:t xml:space="preserve">the calculated and crystallographic </w:t>
        </w:r>
      </w:ins>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r>
        <w:t>The hypothetical ideal position of the S</w:t>
      </w:r>
      <w:r w:rsidR="00E17CF4">
        <w:t>-</w:t>
      </w:r>
      <w:r>
        <w:t xml:space="preserve">Me group calculated is unlikely to be attained in the actual structure as Cys481 is geometrically constrained by the other </w:t>
      </w:r>
      <w:commentRangeStart w:id="120"/>
      <w:r>
        <w:t>residues</w:t>
      </w:r>
      <w:commentRangeEnd w:id="120"/>
      <w:r w:rsidR="00682E68">
        <w:rPr>
          <w:rStyle w:val="CommentReference"/>
        </w:rPr>
        <w:commentReference w:id="120"/>
      </w:r>
      <w:r>
        <w:t>.</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563187FC">
            <wp:extent cx="4333875" cy="22618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26">
                      <a:extLst>
                        <a:ext uri="{28A0092B-C50C-407E-A947-70E740481C1C}">
                          <a14:useLocalDpi xmlns:a14="http://schemas.microsoft.com/office/drawing/2010/main" val="0"/>
                        </a:ext>
                      </a:extLst>
                    </a:blip>
                    <a:stretch>
                      <a:fillRect/>
                    </a:stretch>
                  </pic:blipFill>
                  <pic:spPr>
                    <a:xfrm>
                      <a:off x="0" y="0"/>
                      <a:ext cx="4348320" cy="2269396"/>
                    </a:xfrm>
                    <a:prstGeom prst="rect">
                      <a:avLst/>
                    </a:prstGeom>
                  </pic:spPr>
                </pic:pic>
              </a:graphicData>
            </a:graphic>
          </wp:inline>
        </w:drawing>
      </w:r>
    </w:p>
    <w:p w14:paraId="043A58C6" w14:textId="5AB3A468" w:rsidR="001C0909" w:rsidRPr="00E17CF4" w:rsidRDefault="001C0909" w:rsidP="001C0909">
      <w:pPr>
        <w:pStyle w:val="Paragraph"/>
        <w:spacing w:after="240"/>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r w:rsidR="000F7E5A">
        <w:t>lower</w:t>
      </w:r>
      <w:r w:rsidR="000F7E5A" w:rsidRPr="00A05A72">
        <w:t xml:space="preserve"> right).</w:t>
      </w:r>
    </w:p>
    <w:p w14:paraId="2FBE123A" w14:textId="2E5905DC" w:rsidR="00C74595" w:rsidRDefault="00314399" w:rsidP="00A948C6">
      <w:pPr>
        <w:pStyle w:val="Paragraph"/>
        <w:jc w:val="center"/>
      </w:pPr>
      <w:r>
        <w:rPr>
          <w:noProof/>
          <w:lang w:val="en-AU"/>
        </w:rPr>
        <w:drawing>
          <wp:inline distT="0" distB="0" distL="0" distR="0" wp14:anchorId="2842A370" wp14:editId="28F389BC">
            <wp:extent cx="2140085" cy="1478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27" cstate="print">
                      <a:extLst>
                        <a:ext uri="{28A0092B-C50C-407E-A947-70E740481C1C}">
                          <a14:useLocalDpi xmlns:a14="http://schemas.microsoft.com/office/drawing/2010/main" val="0"/>
                        </a:ext>
                      </a:extLst>
                    </a:blip>
                    <a:srcRect l="24409" t="6694" r="22925" b="14891"/>
                    <a:stretch/>
                  </pic:blipFill>
                  <pic:spPr bwMode="auto">
                    <a:xfrm>
                      <a:off x="0" y="0"/>
                      <a:ext cx="2158977" cy="149187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2616CFB3"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C74595">
        <w:t>.</w:t>
      </w:r>
      <w:r w:rsidR="006838F6">
        <w:t xml:space="preserve"> </w:t>
      </w:r>
      <w:commentRangeStart w:id="122"/>
      <w:r w:rsidR="006838F6">
        <w:t>The non-overlapping atoms were omitted</w:t>
      </w:r>
      <w:commentRangeEnd w:id="122"/>
      <w:r w:rsidR="00682E68">
        <w:rPr>
          <w:rStyle w:val="CommentReference"/>
        </w:rPr>
        <w:commentReference w:id="122"/>
      </w:r>
      <w:r w:rsidR="006838F6">
        <w:t>.</w:t>
      </w:r>
    </w:p>
    <w:p w14:paraId="12CA7900" w14:textId="61AA6460" w:rsidR="00DF0A40" w:rsidRDefault="00DF0A40" w:rsidP="00EC0804">
      <w:pPr>
        <w:pStyle w:val="Heading3"/>
      </w:pPr>
      <w:bookmarkStart w:id="123" w:name="_Toc22161772"/>
      <w:r>
        <w:t>Benchmarking of Functionals and Basis Sets</w:t>
      </w:r>
      <w:r w:rsidR="00F35BB1">
        <w:t xml:space="preserve"> for </w:t>
      </w:r>
      <w:commentRangeStart w:id="124"/>
      <w:r w:rsidR="00F35BB1">
        <w:t>Thiol</w:t>
      </w:r>
      <w:commentRangeEnd w:id="124"/>
      <w:r w:rsidR="00D3393B">
        <w:rPr>
          <w:rStyle w:val="CommentReference"/>
          <w:b w:val="0"/>
          <w:i w:val="0"/>
          <w:iCs w:val="0"/>
        </w:rPr>
        <w:commentReference w:id="124"/>
      </w:r>
      <w:r w:rsidR="00F35BB1">
        <w:t xml:space="preserve"> Additions</w:t>
      </w:r>
      <w:r w:rsidR="008C55DA">
        <w:t xml:space="preserve"> to Cyanoacrylamides</w:t>
      </w:r>
      <w:bookmarkEnd w:id="123"/>
    </w:p>
    <w:p w14:paraId="7C833DB4" w14:textId="4BBB15F8" w:rsidR="00E90396" w:rsidRDefault="00C46936" w:rsidP="00DC35F5">
      <w:pPr>
        <w:pStyle w:val="Paragraph"/>
        <w:rPr>
          <w:ins w:id="125" w:author="Microsoft Office User" w:date="2019-10-17T19:44:00Z"/>
        </w:rPr>
      </w:pPr>
      <w:del w:id="126" w:author="Microsoft Office User" w:date="2019-10-17T19:42:00Z">
        <w:r w:rsidDel="008C3CE1">
          <w:delText xml:space="preserve">The </w:delText>
        </w:r>
        <m:oMath>
          <m:r>
            <m:rPr>
              <m:sty m:val="p"/>
            </m:rPr>
            <w:rPr>
              <w:rFonts w:ascii="Cambria Math" w:hAnsi="Cambria Math"/>
            </w:rPr>
            <m:t>Δ</m:t>
          </m:r>
          <m:r>
            <w:rPr>
              <w:rFonts w:ascii="Cambria Math" w:hAnsi="Cambria Math"/>
            </w:rPr>
            <m:t>G</m:t>
          </m:r>
        </m:oMath>
        <w:r w:rsidDel="008C3CE1">
          <w:delText xml:space="preserve"> values calculated from different combinations of functionals and basis sets were </w:delText>
        </w:r>
      </w:del>
      <w:bookmarkStart w:id="127" w:name="_Hlk22247000"/>
      <w:ins w:id="128" w:author="Microsoft Office User" w:date="2019-10-17T19:42:00Z">
        <w:r w:rsidR="008C3CE1">
          <w:t>F</w:t>
        </w:r>
      </w:ins>
      <w:ins w:id="129" w:author="Microsoft Office User" w:date="2019-10-17T19:41:00Z">
        <w:r w:rsidR="008C3CE1">
          <w:t>irst</w:t>
        </w:r>
      </w:ins>
      <w:ins w:id="130" w:author="Microsoft Office User" w:date="2019-10-17T19:42:00Z">
        <w:r w:rsidR="008C3CE1">
          <w:t>,</w:t>
        </w:r>
      </w:ins>
      <w:ins w:id="131" w:author="Microsoft Office User" w:date="2019-10-17T19:41:00Z">
        <w:r w:rsidR="008C3CE1">
          <w:t xml:space="preserve"> to determine the best method to calculate the energetics of </w:t>
        </w:r>
      </w:ins>
      <w:ins w:id="132" w:author="Microsoft Office User" w:date="2019-10-17T19:43:00Z">
        <w:r w:rsidR="008C3CE1">
          <w:t xml:space="preserve">acrylamide </w:t>
        </w:r>
      </w:ins>
      <w:ins w:id="133" w:author="Microsoft Office User" w:date="2019-10-17T19:42:00Z">
        <w:r w:rsidR="008C3CE1">
          <w:t>thiol additions</w:t>
        </w:r>
      </w:ins>
      <w:ins w:id="134" w:author="Microsoft Office User" w:date="2019-10-17T19:43:00Z">
        <w:r w:rsidR="008C3CE1">
          <w:t>,</w:t>
        </w:r>
      </w:ins>
      <w:ins w:id="135" w:author="Microsoft Office User" w:date="2019-10-17T19:41:00Z">
        <w:r w:rsidR="008C3CE1">
          <w:t xml:space="preserve"> </w:t>
        </w:r>
      </w:ins>
      <w:ins w:id="136" w:author="Microsoft Office User" w:date="2019-10-17T19:43:00Z">
        <w:r w:rsidR="008C3CE1">
          <w:t>t</w:t>
        </w:r>
      </w:ins>
      <w:ins w:id="137" w:author="Microsoft Office User" w:date="2019-10-17T19:42:00Z">
        <w:r w:rsidR="008C3CE1">
          <w:t xml:space="preserve">he </w:t>
        </w:r>
        <m:oMath>
          <m:r>
            <m:rPr>
              <m:sty m:val="p"/>
            </m:rPr>
            <w:rPr>
              <w:rFonts w:ascii="Cambria Math" w:hAnsi="Cambria Math"/>
            </w:rPr>
            <m:t>Δ</m:t>
          </m:r>
          <m:r>
            <w:rPr>
              <w:rFonts w:ascii="Cambria Math" w:hAnsi="Cambria Math"/>
            </w:rPr>
            <m:t>G</m:t>
          </m:r>
        </m:oMath>
        <w:r w:rsidR="008C3CE1">
          <w:t xml:space="preserve"> values for a set of known thiol additions </w:t>
        </w:r>
      </w:ins>
      <w:bookmarkEnd w:id="127"/>
      <w:del w:id="138" w:author="Microsoft Office User" w:date="2019-10-17T19:42:00Z">
        <w:r w:rsidDel="008C3CE1">
          <w:delText xml:space="preserve">compared </w:delText>
        </w:r>
      </w:del>
      <w:del w:id="139" w:author="Microsoft Office User" w:date="2019-10-17T19:43:00Z">
        <w:r w:rsidDel="008C3CE1">
          <w:delText>with</w:delText>
        </w:r>
      </w:del>
      <w:ins w:id="140" w:author="Microsoft Office User" w:date="2019-10-17T19:43:00Z">
        <w:r w:rsidR="008C3CE1">
          <w:t>having</w:t>
        </w:r>
      </w:ins>
      <w:r>
        <w:t xml:space="preserve"> experimentally available thermodynamic data </w:t>
      </w:r>
      <w:bookmarkStart w:id="141" w:name="_Hlk22247033"/>
      <w:ins w:id="142" w:author="Microsoft Office User" w:date="2019-10-17T19:43:00Z">
        <w:r w:rsidR="008C3CE1">
          <w:t xml:space="preserve">were </w:t>
        </w:r>
      </w:ins>
      <w:ins w:id="143" w:author="Microsoft Office User" w:date="2019-10-17T19:42:00Z">
        <w:r w:rsidR="008C3CE1">
          <w:t xml:space="preserve">calculated </w:t>
        </w:r>
      </w:ins>
      <w:ins w:id="144" w:author="Microsoft Office User" w:date="2019-10-17T19:43:00Z">
        <w:r w:rsidR="008C3CE1">
          <w:t>using</w:t>
        </w:r>
      </w:ins>
      <w:ins w:id="145" w:author="Microsoft Office User" w:date="2019-10-17T19:42:00Z">
        <w:r w:rsidR="008C3CE1">
          <w:t xml:space="preserve"> different combinations of functionals and basis </w:t>
        </w:r>
        <w:bookmarkEnd w:id="141"/>
        <w:r w:rsidR="008C3CE1">
          <w:t>sets</w:t>
        </w:r>
      </w:ins>
      <w:del w:id="146" w:author="Microsoft Office User" w:date="2019-10-17T19:42:00Z">
        <w:r w:rsidDel="008C3CE1">
          <w:delText>for a set of known thiol additions to cyanoacrylamides</w:delText>
        </w:r>
      </w:del>
      <w:del w:id="147" w:author="Microsoft Office User" w:date="2019-10-17T19:41:00Z">
        <w:r w:rsidDel="008C3CE1">
          <w:delText xml:space="preserve"> to determine the best method to calculate the energetics of related molecular systems</w:delText>
        </w:r>
      </w:del>
      <w:r>
        <w:t xml:space="preserve">. </w:t>
      </w:r>
      <w:commentRangeStart w:id="148"/>
      <w:r w:rsidR="007E0D93">
        <w:t>The</w:t>
      </w:r>
      <w:ins w:id="149" w:author="Microsoft Office User" w:date="2019-10-17T19:43:00Z">
        <w:r w:rsidR="008C3CE1">
          <w:t>se reference</w:t>
        </w:r>
      </w:ins>
      <w:r>
        <w:t xml:space="preserve"> thiol additions were investigated in an </w:t>
      </w:r>
      <w:r>
        <w:lastRenderedPageBreak/>
        <w:t>attempt to design reversible covalent inhibitors and the experimental</w:t>
      </w:r>
      <w:r w:rsidR="007E0D93">
        <w:t xml:space="preserve"> </w:t>
      </w:r>
      <m:oMath>
        <m:r>
          <m:rPr>
            <m:sty m:val="p"/>
          </m:rPr>
          <w:rPr>
            <w:rFonts w:ascii="Cambria Math" w:hAnsi="Cambria Math"/>
          </w:rPr>
          <m:t>Δ</m:t>
        </m:r>
        <m:r>
          <w:rPr>
            <w:rFonts w:ascii="Cambria Math" w:hAnsi="Cambria Math"/>
          </w:rPr>
          <m:t>G</m:t>
        </m:r>
      </m:oMath>
      <w:r w:rsidR="00DC35F5">
        <w:t xml:space="preserve"> values were calculated from the equilibrium constant </w:t>
      </w:r>
      <w:r w:rsidR="001C0909">
        <w:t>measured upon</w:t>
      </w:r>
      <w:r w:rsidR="00DC35F5">
        <w:t xml:space="preserve"> dilution of mixtures containing the cyanoacrylamides and</w:t>
      </w:r>
      <m:oMath>
        <m:r>
          <w:rPr>
            <w:rFonts w:ascii="Cambria Math" w:hAnsi="Cambria Math"/>
          </w:rPr>
          <m:t xml:space="preserve"> β</m:t>
        </m:r>
      </m:oMath>
      <w:r w:rsidR="001C0909">
        <w:t>-mercaptoethanol</w:t>
      </w:r>
      <w:commentRangeEnd w:id="148"/>
      <w:r w:rsidR="008C3CE1">
        <w:rPr>
          <w:rStyle w:val="CommentReference"/>
        </w:rPr>
        <w:commentReference w:id="148"/>
      </w:r>
      <w:r w:rsidR="007E0D93">
        <w:t>.</w:t>
      </w:r>
      <w:hyperlink w:anchor="_ENREF_6" w:tooltip="Serafimova, 2012 #128" w:history="1">
        <w:r w:rsidR="007A575D">
          <w:fldChar w:fldCharType="begin"/>
        </w:r>
        <w:r w:rsidR="007A575D">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7A575D">
          <w:fldChar w:fldCharType="separate"/>
        </w:r>
        <w:r w:rsidR="007A575D" w:rsidRPr="00C46936">
          <w:rPr>
            <w:noProof/>
            <w:vertAlign w:val="superscript"/>
          </w:rPr>
          <w:t>6</w:t>
        </w:r>
        <w:r w:rsidR="007A575D">
          <w:fldChar w:fldCharType="end"/>
        </w:r>
      </w:hyperlink>
      <w:hyperlink w:anchor="_ENREF_44" w:tooltip="Krenske, 2016 #105" w:history="1"/>
      <w:r w:rsidRPr="00C46936">
        <w:t xml:space="preserve"> </w:t>
      </w:r>
      <w:r>
        <w:t xml:space="preserve">The benchmarking results are shown in Table </w:t>
      </w:r>
      <w:commentRangeStart w:id="151"/>
      <w:r>
        <w:t>3</w:t>
      </w:r>
      <w:commentRangeEnd w:id="151"/>
      <w:r w:rsidR="008C3CE1">
        <w:rPr>
          <w:rStyle w:val="CommentReference"/>
        </w:rPr>
        <w:commentReference w:id="151"/>
      </w:r>
      <w:r>
        <w:t>.</w:t>
      </w:r>
    </w:p>
    <w:p w14:paraId="634698DE" w14:textId="77777777" w:rsidR="008C3CE1" w:rsidRDefault="008C3CE1" w:rsidP="00DC35F5">
      <w:pPr>
        <w:pStyle w:val="Paragraph"/>
      </w:pPr>
    </w:p>
    <w:p w14:paraId="50206F7F" w14:textId="41D7A99B" w:rsidR="00E90396" w:rsidRDefault="008B5AD4" w:rsidP="00AF3286">
      <w:pPr>
        <w:pStyle w:val="Paragraph"/>
      </w:pPr>
      <w:r>
        <w:t>Methods A (SCS-MP2/6-311G(2d,p)), H (</w:t>
      </w:r>
      <w:r w:rsidRPr="000C671B">
        <w:t>M06-2X</w:t>
      </w:r>
      <w:r>
        <w:t>/</w:t>
      </w:r>
      <w:del w:id="152" w:author="Microsoft Office User" w:date="2019-10-17T19:44:00Z">
        <w:r w:rsidRPr="000C671B" w:rsidDel="008C3CE1">
          <w:delText xml:space="preserve"> </w:delText>
        </w:r>
      </w:del>
      <w:r w:rsidRPr="000C671B">
        <w:t>6-311G(</w:t>
      </w:r>
      <w:proofErr w:type="spellStart"/>
      <w:r w:rsidRPr="000C671B">
        <w:t>d,p</w:t>
      </w:r>
      <w:proofErr w:type="spellEnd"/>
      <w:r w:rsidRPr="000C671B">
        <w:t>)</w:t>
      </w:r>
      <w:r>
        <w:t>) and J (</w:t>
      </w:r>
      <w:r w:rsidRPr="000C671B">
        <w:t>M06-2X</w:t>
      </w:r>
      <w:r>
        <w:t>/</w:t>
      </w:r>
      <w:del w:id="153" w:author="Microsoft Office User" w:date="2019-10-17T19:44:00Z">
        <w:r w:rsidRPr="000C671B" w:rsidDel="008C3CE1">
          <w:delText xml:space="preserve"> </w:delText>
        </w:r>
      </w:del>
      <w:r w:rsidRPr="000C671B">
        <w:t>6-311+G(</w:t>
      </w:r>
      <w:proofErr w:type="spellStart"/>
      <w:r w:rsidRPr="000C671B">
        <w:t>d,p</w:t>
      </w:r>
      <w:proofErr w:type="spellEnd"/>
      <w:r w:rsidRPr="000C671B">
        <w:t>)</w:t>
      </w:r>
      <w:r>
        <w:t xml:space="preserve">) were able to predict the </w:t>
      </w:r>
      <m:oMath>
        <m:r>
          <m:rPr>
            <m:sty m:val="p"/>
          </m:rPr>
          <w:rPr>
            <w:rFonts w:ascii="Cambria Math" w:hAnsi="Cambria Math"/>
          </w:rPr>
          <m:t>Δ</m:t>
        </m:r>
        <m:r>
          <w:rPr>
            <w:rFonts w:ascii="Cambria Math" w:hAnsi="Cambria Math"/>
          </w:rPr>
          <m:t>G</m:t>
        </m:r>
      </m:oMath>
      <w:r>
        <w:t xml:space="preserve"> to </w:t>
      </w:r>
      <w:commentRangeStart w:id="154"/>
      <w:r>
        <w:t xml:space="preserve">within 1 kcal/mol </w:t>
      </w:r>
      <w:commentRangeEnd w:id="154"/>
      <w:r w:rsidR="008C3CE1">
        <w:rPr>
          <w:rStyle w:val="CommentReference"/>
        </w:rPr>
        <w:commentReference w:id="154"/>
      </w:r>
      <w:r>
        <w:t>while Methods C (B2PLYP-D/6-311G(2d,p)) and G (</w:t>
      </w:r>
      <w:r w:rsidRPr="00AC07F2">
        <w:sym w:font="Symbol" w:char="F077"/>
      </w:r>
      <w:r w:rsidRPr="00AC07F2">
        <w:t>B97X-D</w:t>
      </w:r>
      <w:r>
        <w:t>/</w:t>
      </w:r>
      <w:proofErr w:type="spellStart"/>
      <w:r>
        <w:t>aug</w:t>
      </w:r>
      <w:proofErr w:type="spellEnd"/>
      <w:r>
        <w:t>-cc-</w:t>
      </w:r>
      <w:proofErr w:type="spellStart"/>
      <w:r>
        <w:t>pVTZ</w:t>
      </w:r>
      <w:proofErr w:type="spellEnd"/>
      <w:r>
        <w:t xml:space="preserve">) overestimated the </w:t>
      </w:r>
      <m:oMath>
        <m:r>
          <m:rPr>
            <m:sty m:val="p"/>
          </m:rPr>
          <w:rPr>
            <w:rFonts w:ascii="Cambria Math" w:hAnsi="Cambria Math"/>
          </w:rPr>
          <m:t>Δ</m:t>
        </m:r>
        <m:r>
          <w:rPr>
            <w:rFonts w:ascii="Cambria Math" w:hAnsi="Cambria Math"/>
          </w:rPr>
          <m:t>G</m:t>
        </m:r>
      </m:oMath>
      <w:r>
        <w:t xml:space="preserve"> values by 4 kcal/mol and 3 kcal/mol, respectively. The </w:t>
      </w:r>
      <w:r w:rsidR="00AF3286">
        <w:t>performance</w:t>
      </w:r>
      <w:r>
        <w:t xml:space="preserve"> of the other methods</w:t>
      </w:r>
      <w:r w:rsidR="00AF3286">
        <w:t xml:space="preserve"> </w:t>
      </w:r>
      <w:proofErr w:type="gramStart"/>
      <w:r w:rsidR="00AF3286">
        <w:t>are</w:t>
      </w:r>
      <w:proofErr w:type="gramEnd"/>
      <w:r w:rsidR="00AF3286">
        <w:t xml:space="preserve"> in between </w:t>
      </w:r>
      <w:del w:id="155" w:author="Microsoft Office User" w:date="2019-10-17T19:45:00Z">
        <w:r w:rsidR="00AF3286" w:rsidDel="008C3CE1">
          <w:delText>the methods mentioned</w:delText>
        </w:r>
      </w:del>
      <w:ins w:id="156" w:author="Microsoft Office User" w:date="2019-10-17T19:45:00Z">
        <w:r w:rsidR="008C3CE1">
          <w:t>these extremes</w:t>
        </w:r>
      </w:ins>
      <w:r>
        <w:t>.</w:t>
      </w:r>
      <w:r w:rsidR="00AF3286">
        <w:t xml:space="preserve"> </w:t>
      </w:r>
      <w:r w:rsidR="00FC3933">
        <w:t>The benchmarking results point</w:t>
      </w:r>
      <w:del w:id="157" w:author="Microsoft Office User" w:date="2019-10-17T19:45:00Z">
        <w:r w:rsidR="00FC3933" w:rsidDel="008C3CE1">
          <w:delText>ed</w:delText>
        </w:r>
      </w:del>
      <w:r w:rsidR="00FC3933">
        <w:t xml:space="preserve"> toward Method </w:t>
      </w:r>
      <w:r w:rsidR="000C671B">
        <w:t>J</w:t>
      </w:r>
      <w:r w:rsidR="001F0B9C">
        <w:t xml:space="preserve"> </w:t>
      </w:r>
      <w:r w:rsidR="00FC3933">
        <w:t xml:space="preserve">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sidR="00FC3933">
        <w:rPr>
          <w:lang w:val="en-AU"/>
        </w:rPr>
        <w:t xml:space="preserve"> for the cyanoacrylamides</w:t>
      </w:r>
      <w:del w:id="158" w:author="Microsoft Office User" w:date="2019-10-17T19:45:00Z">
        <w:r w:rsidR="00AF3286" w:rsidDel="008C3CE1">
          <w:rPr>
            <w:bCs/>
            <w:iCs/>
            <w:lang w:val="en-AU"/>
          </w:rPr>
          <w:delText>, while</w:delText>
        </w:r>
      </w:del>
      <w:ins w:id="159" w:author="Microsoft Office User" w:date="2019-10-17T19:45:00Z">
        <w:r w:rsidR="008C3CE1">
          <w:rPr>
            <w:bCs/>
            <w:iCs/>
            <w:lang w:val="en-AU"/>
          </w:rPr>
          <w:t>.</w:t>
        </w:r>
      </w:ins>
      <w:r w:rsidR="00AF3286">
        <w:rPr>
          <w:bCs/>
          <w:iCs/>
          <w:lang w:val="en-AU"/>
        </w:rPr>
        <w:t xml:space="preserve"> Method C</w:t>
      </w:r>
      <w:r w:rsidR="000C671B">
        <w:rPr>
          <w:bCs/>
          <w:iCs/>
          <w:lang w:val="en-AU"/>
        </w:rPr>
        <w:t xml:space="preserve"> </w:t>
      </w:r>
      <w:r w:rsidR="00FC3933">
        <w:rPr>
          <w:bCs/>
          <w:iCs/>
          <w:lang w:val="en-AU"/>
        </w:rPr>
        <w:t>performed the worst</w:t>
      </w:r>
      <w:r w:rsidR="00C070FE">
        <w:rPr>
          <w:bCs/>
          <w:iCs/>
          <w:lang w:val="en-AU"/>
        </w:rPr>
        <w:t xml:space="preserve"> despite being </w:t>
      </w:r>
      <w:r w:rsidR="00FC3933">
        <w:rPr>
          <w:bCs/>
          <w:iCs/>
          <w:lang w:val="en-AU"/>
        </w:rPr>
        <w:t xml:space="preserve">the </w:t>
      </w:r>
      <w:r w:rsidR="00C070FE">
        <w:rPr>
          <w:bCs/>
          <w:iCs/>
          <w:lang w:val="en-AU"/>
        </w:rPr>
        <w:t>third</w:t>
      </w:r>
      <w:r w:rsidR="00FC3933">
        <w:rPr>
          <w:bCs/>
          <w:iCs/>
          <w:lang w:val="en-AU"/>
        </w:rPr>
        <w:t xml:space="preserve"> most expensive method</w:t>
      </w:r>
      <w:r w:rsidR="00F35BB1">
        <w:rPr>
          <w:bCs/>
          <w:iCs/>
          <w:lang w:val="en-AU"/>
        </w:rPr>
        <w:t xml:space="preserve"> in terms of </w:t>
      </w:r>
      <w:r w:rsidR="00FC3933">
        <w:rPr>
          <w:bCs/>
          <w:iCs/>
          <w:lang w:val="en-AU"/>
        </w:rPr>
        <w:t xml:space="preserve">central processing unit (CPU) </w:t>
      </w:r>
      <w:commentRangeStart w:id="160"/>
      <w:r w:rsidR="00FC3933">
        <w:rPr>
          <w:bCs/>
          <w:iCs/>
          <w:lang w:val="en-AU"/>
        </w:rPr>
        <w:t>time</w:t>
      </w:r>
      <w:commentRangeEnd w:id="160"/>
      <w:r w:rsidR="008C3CE1">
        <w:rPr>
          <w:rStyle w:val="CommentReference"/>
        </w:rPr>
        <w:commentReference w:id="160"/>
      </w:r>
      <w:r w:rsidR="00B87AE1">
        <w:t xml:space="preserve">. </w:t>
      </w:r>
      <w:r w:rsidR="00FD59E6">
        <w:t>I</w:t>
      </w:r>
      <w:r w:rsidR="00FC3933">
        <w:t>t is</w:t>
      </w:r>
      <w:r w:rsidR="00B87AE1">
        <w:t xml:space="preserve"> noteworthy</w:t>
      </w:r>
      <w:r w:rsidR="00FC3933">
        <w:t xml:space="preserve"> that t</w:t>
      </w:r>
      <w:r w:rsidR="009356E4">
        <w:t>he in</w:t>
      </w:r>
      <w:r w:rsidR="00BB0230">
        <w:t xml:space="preserve">clusion of </w:t>
      </w:r>
      <w:r w:rsidR="001958F9">
        <w:t xml:space="preserve">the </w:t>
      </w:r>
      <w:r w:rsidR="009356E4">
        <w:t>diffuse</w:t>
      </w:r>
      <w:r w:rsidR="00BB0230">
        <w:t xml:space="preserve"> function</w:t>
      </w:r>
      <w:r w:rsidR="00E845A8">
        <w:t>s</w:t>
      </w:r>
      <w:r w:rsidR="00BB0230">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w:t>
      </w:r>
      <w:r w:rsidR="00BB0230">
        <w:t xml:space="preserve">. </w:t>
      </w:r>
    </w:p>
    <w:p w14:paraId="1CEEB758" w14:textId="77777777" w:rsidR="00897328" w:rsidRDefault="00C070FE" w:rsidP="00B151C9">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w:t>
      </w:r>
      <w:r w:rsidR="00F35BB1">
        <w:t xml:space="preserve"> determined to be the method of choice</w:t>
      </w:r>
      <w:r w:rsidR="00374E7D">
        <w:t xml:space="preserve"> for calculati</w:t>
      </w:r>
      <w:r w:rsidR="00F35BB1">
        <w:t>ng</w:t>
      </w:r>
      <w:r>
        <w:t xml:space="preserve"> the thermodynamic parameters of</w:t>
      </w:r>
      <w:r w:rsidR="00374E7D">
        <w:t xml:space="preserve"> thiol addition</w:t>
      </w:r>
      <w:r w:rsidR="0095170C">
        <w:t>s</w:t>
      </w:r>
      <w:r w:rsidR="00374E7D">
        <w:t xml:space="preserve"> to cyanoacrylamides.</w:t>
      </w:r>
    </w:p>
    <w:p w14:paraId="1A0C0D91" w14:textId="77777777" w:rsidR="00897328" w:rsidRDefault="00897328" w:rsidP="00897328">
      <w:pPr>
        <w:pStyle w:val="Heading3"/>
      </w:pPr>
      <w:bookmarkStart w:id="161" w:name="_Toc22161773"/>
      <w:r>
        <w:t xml:space="preserve">Calculations of Thermodynamic Quantities of Thiol-Michael Additions of </w:t>
      </w:r>
      <w:proofErr w:type="spellStart"/>
      <w:r>
        <w:t>MeSH</w:t>
      </w:r>
      <w:proofErr w:type="spellEnd"/>
      <w:r>
        <w:t xml:space="preserve"> to the Acrylamide Inhibitors</w:t>
      </w:r>
      <w:bookmarkEnd w:id="161"/>
    </w:p>
    <w:p w14:paraId="268E781C" w14:textId="36C4DBCE" w:rsidR="00236A53" w:rsidRDefault="00897328" w:rsidP="00897328">
      <w:pPr>
        <w:pStyle w:val="Paragraph"/>
      </w:pPr>
      <w:r w:rsidRPr="00FD59E6">
        <w:t xml:space="preserve">The calculated thermodynamic and kinetic parameters for </w:t>
      </w:r>
      <w:proofErr w:type="spellStart"/>
      <w:r w:rsidRPr="00FD59E6">
        <w:t>MeSH</w:t>
      </w:r>
      <w:proofErr w:type="spellEnd"/>
      <w:r w:rsidRPr="00FD59E6">
        <w:t xml:space="preserve"> additions to </w:t>
      </w:r>
      <w:r>
        <w:t>the Michael acceptor</w:t>
      </w:r>
      <w:r w:rsidRPr="00FD59E6">
        <w:t xml:space="preserve">s are shown in </w:t>
      </w:r>
      <w:commentRangeStart w:id="162"/>
      <w:r w:rsidRPr="00FD59E6">
        <w:t>Table 4</w:t>
      </w:r>
      <w:commentRangeEnd w:id="162"/>
      <w:r w:rsidR="003C419B">
        <w:rPr>
          <w:rStyle w:val="CommentReference"/>
        </w:rPr>
        <w:commentReference w:id="162"/>
      </w:r>
      <w:r w:rsidRPr="00FD59E6">
        <w:t xml:space="preserve">, along with the corresponding kinetic parameters for dissociation of the </w:t>
      </w:r>
      <w:r>
        <w:t>inhibitor</w:t>
      </w:r>
      <w:r w:rsidRPr="00FD59E6">
        <w:t xml:space="preserve">s </w:t>
      </w:r>
      <w:ins w:id="163" w:author="Microsoft Office User" w:date="2019-10-17T19:48:00Z">
        <w:r w:rsidR="003C419B">
          <w:t xml:space="preserve">from their </w:t>
        </w:r>
      </w:ins>
      <w:r w:rsidRPr="00FD59E6">
        <w:t>covalent</w:t>
      </w:r>
      <w:del w:id="164" w:author="Microsoft Office User" w:date="2019-10-17T19:48:00Z">
        <w:r w:rsidRPr="00FD59E6" w:rsidDel="003C419B">
          <w:delText>ly bound to</w:delText>
        </w:r>
      </w:del>
      <w:r w:rsidRPr="00FD59E6">
        <w:t xml:space="preserve"> BTK</w:t>
      </w:r>
      <w:ins w:id="165" w:author="Microsoft Office User" w:date="2019-10-17T19:48:00Z">
        <w:r w:rsidR="003C419B">
          <w:t xml:space="preserve"> adducts</w:t>
        </w:r>
      </w:ins>
      <w:r>
        <w:t xml:space="preserve">. The </w:t>
      </w:r>
      <m:oMath>
        <m:r>
          <w:rPr>
            <w:rFonts w:ascii="Cambria Math" w:hAnsi="Cambria Math"/>
          </w:rPr>
          <m:t>G</m:t>
        </m:r>
      </m:oMath>
      <w:r>
        <w:t xml:space="preserve"> values were obtained </w:t>
      </w:r>
      <w:del w:id="166" w:author="Microsoft Office User" w:date="2019-10-17T19:49:00Z">
        <w:r w:rsidDel="00E438E7">
          <w:delText xml:space="preserve">from </w:delText>
        </w:r>
        <m:oMath>
          <m:r>
            <w:rPr>
              <w:rFonts w:ascii="Cambria Math" w:hAnsi="Cambria Math"/>
            </w:rPr>
            <m:t>E</m:t>
          </m:r>
        </m:oMath>
        <w:r w:rsidDel="00E438E7">
          <w:delText xml:space="preserve"> </w:delText>
        </w:r>
        <w:r w:rsidDel="00E438E7">
          <w:lastRenderedPageBreak/>
          <w:delText xml:space="preserve">values of the ground state species calculated </w:delText>
        </w:r>
      </w:del>
      <w:r>
        <w:t xml:space="preserve">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 xml:space="preserve">The identity of the base catalyst in the </w:t>
      </w:r>
      <w:commentRangeStart w:id="167"/>
      <w:r>
        <w:t>BTK</w:t>
      </w:r>
      <w:commentRangeEnd w:id="167"/>
      <w:r w:rsidR="00E438E7">
        <w:rPr>
          <w:rStyle w:val="CommentReference"/>
        </w:rPr>
        <w:commentReference w:id="167"/>
      </w:r>
      <w:r>
        <w:t xml:space="preserve"> </w:t>
      </w:r>
      <w:r w:rsidR="00236A53">
        <w:br w:type="page"/>
      </w:r>
    </w:p>
    <w:p w14:paraId="3EC8E9B0" w14:textId="2777D606" w:rsidR="00B509A6" w:rsidRDefault="00B509A6" w:rsidP="00A948C6">
      <w:pPr>
        <w:pStyle w:val="TableHeading"/>
      </w:pPr>
      <w:commentRangeStart w:id="168"/>
      <w:commentRangeStart w:id="169"/>
      <w:r>
        <w:lastRenderedPageBreak/>
        <w:t>Table</w:t>
      </w:r>
      <w:r w:rsidRPr="001F77DE">
        <w:t xml:space="preserve"> </w:t>
      </w:r>
      <w:commentRangeEnd w:id="168"/>
      <w:r w:rsidR="00897328">
        <w:rPr>
          <w:rStyle w:val="CommentReference"/>
          <w:b w:val="0"/>
        </w:rPr>
        <w:commentReference w:id="168"/>
      </w:r>
      <w:commentRangeEnd w:id="169"/>
      <w:r w:rsidR="00E438E7">
        <w:rPr>
          <w:rStyle w:val="CommentReference"/>
          <w:b w:val="0"/>
        </w:rPr>
        <w:commentReference w:id="169"/>
      </w:r>
      <w:r w:rsidR="002550A9">
        <w:t>2.2</w:t>
      </w:r>
      <w:r w:rsidRPr="00673BAD">
        <w:t xml:space="preserve">. </w:t>
      </w:r>
      <w:r w:rsidR="00F35BB1">
        <w:t>B</w:t>
      </w:r>
      <w:r>
        <w:t>enchmarking</w:t>
      </w:r>
      <w:r w:rsidR="00F35BB1">
        <w:t xml:space="preserve"> calculations of ten different QM methods for the prediction of the </w:t>
      </w:r>
      <m:oMath>
        <m:r>
          <m:rPr>
            <m:sty m:val="b"/>
          </m:rPr>
          <w:rPr>
            <w:rFonts w:ascii="Cambria Math" w:hAnsi="Cambria Math"/>
          </w:rPr>
          <m:t>Δ</m:t>
        </m:r>
        <m:r>
          <m:rPr>
            <m:sty m:val="bi"/>
          </m:rPr>
          <w:rPr>
            <w:rFonts w:ascii="Cambria Math" w:hAnsi="Cambria Math"/>
          </w:rPr>
          <m:t>G</m:t>
        </m:r>
      </m:oMath>
      <w:r w:rsidR="00F35BB1">
        <w:t xml:space="preserve"> values for addition of thiol (MeSH) to Michael acceptors</w:t>
      </w:r>
      <w:r>
        <w:t>.</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D14C3D" w:rsidRPr="00F958D1" w14:paraId="496625AC" w14:textId="77777777" w:rsidTr="002D2E28">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8C55D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3ECFEA8E" w14:textId="56E0F616" w:rsidR="00D14C3D" w:rsidRPr="00F958D1" w:rsidRDefault="00FD59E6" w:rsidP="008C55DA">
            <w:pPr>
              <w:spacing w:line="276" w:lineRule="auto"/>
              <w:jc w:val="center"/>
              <w:rPr>
                <w:lang w:val="en-AU"/>
              </w:rPr>
            </w:pPr>
            <w:r>
              <w:rPr>
                <w:lang w:val="en-AU"/>
              </w:rPr>
              <w:t xml:space="preserve">Errors of </w:t>
            </w:r>
            <w:r w:rsidR="00D14C3D" w:rsidRPr="00F958D1">
              <w:rPr>
                <w:lang w:val="en-AU"/>
              </w:rPr>
              <w:t>Calc</w:t>
            </w:r>
            <w:r w:rsidR="00D14C3D">
              <w:rPr>
                <w:lang w:val="en-AU"/>
              </w:rPr>
              <w:t>.</w:t>
            </w:r>
            <w:r w:rsidR="00D14C3D"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00D14C3D" w:rsidRPr="00F958D1">
              <w:rPr>
                <w:i/>
                <w:iCs/>
                <w:lang w:val="en-AU"/>
              </w:rPr>
              <w:t xml:space="preserve"> </w:t>
            </w:r>
            <w:r w:rsidR="00D14C3D" w:rsidRPr="00F958D1">
              <w:rPr>
                <w:lang w:val="en-AU"/>
              </w:rPr>
              <w:t>(kcal/mol)</w:t>
            </w:r>
            <w:r w:rsidR="00D14C3D">
              <w:rPr>
                <w:lang w:val="en-AU"/>
              </w:rPr>
              <w:t xml:space="preserve"> for Methods</w:t>
            </w:r>
            <w:r w:rsidR="00F35BB1">
              <w:rPr>
                <w:lang w:val="en-AU"/>
              </w:rPr>
              <w:t xml:space="preserve"> A-J</w:t>
            </w:r>
          </w:p>
        </w:tc>
      </w:tr>
      <w:tr w:rsidR="00695625" w:rsidRPr="00F958D1" w14:paraId="354C0F51" w14:textId="77777777" w:rsidTr="002D2E28">
        <w:trPr>
          <w:trHeight w:val="20"/>
        </w:trPr>
        <w:tc>
          <w:tcPr>
            <w:tcW w:w="1511"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8C55D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8C55D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8C55D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8C55D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8C55D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8C55D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8C55D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8C55D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8C55D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8C55D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8C55DA">
            <w:pPr>
              <w:spacing w:line="276" w:lineRule="auto"/>
              <w:jc w:val="center"/>
              <w:rPr>
                <w:lang w:val="en-AU"/>
              </w:rPr>
            </w:pPr>
            <w:r>
              <w:rPr>
                <w:lang w:val="en-AU"/>
              </w:rPr>
              <w:t>J</w:t>
            </w:r>
          </w:p>
        </w:tc>
      </w:tr>
      <w:tr w:rsidR="00E929BB" w:rsidRPr="00F958D1" w14:paraId="4843594C" w14:textId="77777777" w:rsidTr="002D2E28">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9792" behindDoc="0" locked="0" layoutInCell="1" allowOverlap="1" wp14:anchorId="1A466354" wp14:editId="0534AC6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5603331A" w14:textId="3351BC51" w:rsidR="00E929BB" w:rsidRPr="00B07835" w:rsidRDefault="00E929BB" w:rsidP="00E929BB">
            <w:pPr>
              <w:spacing w:line="360" w:lineRule="auto"/>
              <w:rPr>
                <w:lang w:val="en-AU"/>
              </w:rPr>
            </w:pPr>
          </w:p>
          <w:p w14:paraId="53CC4DB4" w14:textId="0ECF9572"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70319FC9" w:rsidR="00E929BB" w:rsidRPr="00E929BB" w:rsidRDefault="00E929BB" w:rsidP="00E929BB">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3A173D70" w:rsidR="00E929BB" w:rsidRPr="00E929BB" w:rsidRDefault="00E929BB" w:rsidP="00E929BB">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220DADA8" w:rsidR="00E929BB" w:rsidRPr="00E929BB" w:rsidRDefault="00E929BB" w:rsidP="00E929BB">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030AFA33" w:rsidR="00E929BB" w:rsidRPr="00E929BB" w:rsidRDefault="00E929BB" w:rsidP="00E929BB">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7ABFB062" w:rsidR="00E929BB" w:rsidRPr="00E929BB" w:rsidRDefault="00E929BB" w:rsidP="00E929BB">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5BC728C" w:rsidR="00E929BB" w:rsidRPr="00E929BB" w:rsidRDefault="00E929BB" w:rsidP="00E929BB">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42F0182" w14:textId="6CD23622" w:rsidR="00E929BB" w:rsidRPr="00E929BB" w:rsidRDefault="00E929BB" w:rsidP="00E929BB">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5B40D76A" w14:textId="0CA81D57" w:rsidR="00E929BB" w:rsidRPr="00E929BB" w:rsidRDefault="00E929BB" w:rsidP="00E929BB">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00909084" w14:textId="761602D7" w:rsidR="00E929BB" w:rsidRPr="00E929BB" w:rsidRDefault="00E929BB" w:rsidP="00E929BB">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2549F5DD" w:rsidR="00E929BB" w:rsidRPr="00E929BB" w:rsidRDefault="00E929BB" w:rsidP="00E929BB">
            <w:pPr>
              <w:spacing w:line="360" w:lineRule="auto"/>
              <w:rPr>
                <w:lang w:val="en-AU"/>
              </w:rPr>
            </w:pPr>
            <w:r w:rsidRPr="00E929BB">
              <w:rPr>
                <w:rFonts w:eastAsia="DengXian" w:cs="Arial"/>
                <w:bCs/>
                <w:color w:val="000000"/>
                <w:kern w:val="24"/>
              </w:rPr>
              <w:t>-0.1</w:t>
            </w:r>
          </w:p>
        </w:tc>
      </w:tr>
      <w:tr w:rsidR="00E929BB" w:rsidRPr="00F958D1" w14:paraId="6898339A" w14:textId="77777777" w:rsidTr="002D2E28">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0816" behindDoc="0" locked="0" layoutInCell="1" allowOverlap="1" wp14:anchorId="2C957F4A" wp14:editId="3E114151">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365D7039" w14:textId="781A048B" w:rsidR="00E929BB" w:rsidRPr="00B07835" w:rsidRDefault="00E929BB" w:rsidP="00E929BB">
            <w:pPr>
              <w:spacing w:line="360" w:lineRule="auto"/>
              <w:rPr>
                <w:lang w:val="en-AU"/>
              </w:rPr>
            </w:pPr>
          </w:p>
          <w:p w14:paraId="39A7033D" w14:textId="138676BF"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78E339AA"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61423DAA"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746631F6" w:rsidR="00E929BB" w:rsidRPr="006E1696" w:rsidRDefault="00E929BB" w:rsidP="00E929BB">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4504FC6A"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1B377234"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5CA4B9C3" w:rsidR="00E929BB" w:rsidRPr="006E1696" w:rsidRDefault="00E929BB" w:rsidP="00E929BB">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1AFD6B49" w14:textId="19842A32" w:rsidR="00E929BB" w:rsidRPr="006E1696" w:rsidRDefault="00E929BB" w:rsidP="00E929BB">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60DA365" w14:textId="64095AEB"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64420987" w14:textId="3A4498FA" w:rsidR="00E929BB" w:rsidRPr="006E1696" w:rsidRDefault="00E929BB" w:rsidP="00E929BB">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3C89794C" w:rsidR="00E929BB" w:rsidRPr="006E1696" w:rsidRDefault="00E929BB" w:rsidP="00E929BB">
            <w:pPr>
              <w:spacing w:line="360" w:lineRule="auto"/>
              <w:rPr>
                <w:lang w:val="en-AU"/>
              </w:rPr>
            </w:pPr>
            <w:r>
              <w:rPr>
                <w:rFonts w:eastAsia="DengXian" w:cs="Arial"/>
                <w:color w:val="000000"/>
                <w:kern w:val="24"/>
              </w:rPr>
              <w:t>+0.1</w:t>
            </w:r>
          </w:p>
        </w:tc>
      </w:tr>
      <w:tr w:rsidR="00E929BB" w:rsidRPr="00F958D1" w14:paraId="1BC12F0E" w14:textId="77777777" w:rsidTr="002D2E28">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11840" behindDoc="0" locked="0" layoutInCell="1" allowOverlap="1" wp14:anchorId="1D03E6E8" wp14:editId="7034229E">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1278AC1F" w14:textId="5DF90887" w:rsidR="00E929BB" w:rsidRPr="00B07835" w:rsidRDefault="00E929BB" w:rsidP="00E929BB">
            <w:pPr>
              <w:spacing w:line="360" w:lineRule="auto"/>
              <w:rPr>
                <w:lang w:val="en-AU"/>
              </w:rPr>
            </w:pPr>
          </w:p>
          <w:p w14:paraId="3A6FDB1B" w14:textId="52719B2E" w:rsidR="00E929BB" w:rsidRPr="0005495E" w:rsidRDefault="00E929BB" w:rsidP="00E929BB">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57ACC98E" w:rsidR="00E929BB" w:rsidRPr="006E1696" w:rsidRDefault="00E929BB" w:rsidP="00E929BB">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65A03EEC" w:rsidR="00E929BB" w:rsidRPr="006E1696" w:rsidRDefault="00E929BB" w:rsidP="00E929BB">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7FFCCFD6"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D7EF436"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1C9F17B0" w:rsidR="00E929BB" w:rsidRPr="006E1696" w:rsidRDefault="00E929BB" w:rsidP="00E929BB">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5B86045C" w:rsidR="00E929BB" w:rsidRPr="006E1696" w:rsidRDefault="00E929BB" w:rsidP="00E929BB">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15602661" w14:textId="32064CCC" w:rsidR="00E929BB" w:rsidRPr="006E1696" w:rsidRDefault="00E929BB" w:rsidP="00E929BB">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6C907BB" w14:textId="0A09C7EE" w:rsidR="00E929BB" w:rsidRPr="006E1696" w:rsidRDefault="00E929BB" w:rsidP="00E929BB">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12BC75D5" w14:textId="3E5957A4" w:rsidR="00E929BB" w:rsidRPr="006E1696" w:rsidRDefault="00E929BB" w:rsidP="00E929BB">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58801FD3" w:rsidR="00E929BB" w:rsidRPr="006E1696" w:rsidRDefault="00E929BB" w:rsidP="00E929BB">
            <w:pPr>
              <w:spacing w:line="360" w:lineRule="auto"/>
              <w:rPr>
                <w:lang w:val="en-AU"/>
              </w:rPr>
            </w:pPr>
            <w:r>
              <w:rPr>
                <w:rFonts w:eastAsia="DengXian" w:cs="Arial"/>
                <w:color w:val="000000"/>
                <w:kern w:val="24"/>
              </w:rPr>
              <w:t>+0.2</w:t>
            </w:r>
          </w:p>
        </w:tc>
      </w:tr>
      <w:tr w:rsidR="00E929BB" w:rsidRPr="00F958D1" w14:paraId="36975EF5" w14:textId="77777777" w:rsidTr="002D2E28">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7744" behindDoc="0" locked="0" layoutInCell="1" allowOverlap="1" wp14:anchorId="4A1DB314" wp14:editId="0ABF22B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426B3652" w14:textId="219F35E3" w:rsidR="00E929BB" w:rsidRDefault="00E929BB" w:rsidP="00E929BB">
            <w:pPr>
              <w:spacing w:line="360" w:lineRule="auto"/>
              <w:rPr>
                <w:lang w:val="en-AU"/>
              </w:rPr>
            </w:pPr>
          </w:p>
          <w:p w14:paraId="260FD230" w14:textId="47A99E2C"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4CC891F3" w:rsidR="00E929BB" w:rsidRPr="006E1696" w:rsidRDefault="00E929BB" w:rsidP="00E929BB">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55E3D119" w:rsidR="00E929BB" w:rsidRPr="006E1696" w:rsidRDefault="00E929BB" w:rsidP="00E929BB">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78271291" w:rsidR="00E929BB" w:rsidRPr="006E1696" w:rsidRDefault="00E929BB" w:rsidP="00E929BB">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3876BEE8" w:rsidR="00E929BB" w:rsidRPr="006E1696" w:rsidRDefault="00E929BB" w:rsidP="00E929BB">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4D3C377A"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38A9448A" w:rsidR="00E929BB" w:rsidRPr="006E1696" w:rsidRDefault="00E929BB" w:rsidP="00E929BB">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1C44AE61" w14:textId="1DDB4FC8" w:rsidR="00E929BB" w:rsidRPr="006E1696" w:rsidRDefault="00E929BB" w:rsidP="00E929BB">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209AC58E" w14:textId="1D30AF69" w:rsidR="00E929BB" w:rsidRPr="006E1696" w:rsidRDefault="00E929BB" w:rsidP="00E929BB">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3D27469E" w14:textId="1C9B7134" w:rsidR="00E929BB" w:rsidRPr="006E1696" w:rsidRDefault="00E929BB" w:rsidP="00E929BB">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3B3A715" w:rsidR="00E929BB" w:rsidRPr="006E1696" w:rsidRDefault="00E929BB" w:rsidP="00E929BB">
            <w:pPr>
              <w:spacing w:line="360" w:lineRule="auto"/>
              <w:rPr>
                <w:lang w:val="en-AU"/>
              </w:rPr>
            </w:pPr>
            <w:r>
              <w:rPr>
                <w:rFonts w:eastAsia="DengXian" w:cs="Arial"/>
                <w:color w:val="000000"/>
                <w:kern w:val="24"/>
              </w:rPr>
              <w:t>-0.4</w:t>
            </w:r>
          </w:p>
        </w:tc>
      </w:tr>
      <w:tr w:rsidR="00E929BB" w:rsidRPr="00F958D1" w14:paraId="4F9E1BE4" w14:textId="77777777" w:rsidTr="002D2E28">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E929BB" w:rsidRPr="00FD59E6" w:rsidRDefault="00E929BB" w:rsidP="00E929BB">
            <w:pPr>
              <w:spacing w:line="360" w:lineRule="auto"/>
              <w:rPr>
                <w:b/>
                <w:bCs/>
                <w:lang w:val="en-AU"/>
              </w:rPr>
            </w:pPr>
            <w:r w:rsidRPr="00FD59E6">
              <w:rPr>
                <w:b/>
                <w:bCs/>
                <w:noProof/>
                <w:lang w:val="en-AU"/>
              </w:rPr>
              <w:drawing>
                <wp:anchor distT="0" distB="0" distL="114300" distR="114300" simplePos="0" relativeHeight="251808768" behindDoc="0" locked="0" layoutInCell="1" allowOverlap="1" wp14:anchorId="770DEBA1" wp14:editId="61A2890F">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4F6EE398" w14:textId="45FA03F5" w:rsidR="00E929BB" w:rsidRDefault="00E929BB" w:rsidP="00E929BB">
            <w:pPr>
              <w:spacing w:line="360" w:lineRule="auto"/>
              <w:rPr>
                <w:lang w:val="en-AU"/>
              </w:rPr>
            </w:pPr>
          </w:p>
          <w:p w14:paraId="6C1E0F70" w14:textId="47319A2B" w:rsidR="00E929BB" w:rsidRPr="00F958D1" w:rsidRDefault="00E929BB" w:rsidP="00E929BB">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6E8CC407" w:rsidR="00E929BB" w:rsidRPr="006E1696" w:rsidRDefault="00E929BB" w:rsidP="00E929BB">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9377D49" w:rsidR="00E929BB" w:rsidRPr="006E1696" w:rsidRDefault="00E929BB" w:rsidP="00E929BB">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68DEAE29" w:rsidR="00E929BB" w:rsidRPr="006E1696" w:rsidRDefault="00E929BB" w:rsidP="00E929BB">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539F6FFE" w:rsidR="00E929BB" w:rsidRPr="006E1696" w:rsidRDefault="00E929BB" w:rsidP="00E929BB">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39C0AF75" w:rsidR="00E929BB" w:rsidRPr="006E1696" w:rsidRDefault="00E929BB" w:rsidP="00E929BB">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1712B0D" w:rsidR="00E929BB" w:rsidRPr="006E1696" w:rsidRDefault="00E929BB" w:rsidP="00E929BB">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3BF7F2DF" w14:textId="7F796923" w:rsidR="00E929BB" w:rsidRPr="006E1696" w:rsidRDefault="00E929BB" w:rsidP="00E929BB">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59379824" w14:textId="338FBAB5" w:rsidR="00E929BB" w:rsidRPr="006E1696" w:rsidRDefault="00E929BB" w:rsidP="00E929BB">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21B20245" w14:textId="42324146" w:rsidR="00E929BB" w:rsidRPr="006E1696" w:rsidRDefault="00E929BB" w:rsidP="00E929BB">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E0474AE" w:rsidR="00E929BB" w:rsidRPr="006E1696" w:rsidRDefault="00E929BB" w:rsidP="00E929BB">
            <w:pPr>
              <w:spacing w:line="360" w:lineRule="auto"/>
              <w:rPr>
                <w:lang w:val="en-AU"/>
              </w:rPr>
            </w:pPr>
            <w:r>
              <w:rPr>
                <w:rFonts w:eastAsia="DengXian" w:cs="Arial"/>
                <w:color w:val="000000"/>
                <w:kern w:val="24"/>
              </w:rPr>
              <w:t>+0.5</w:t>
            </w:r>
          </w:p>
        </w:tc>
      </w:tr>
      <w:tr w:rsidR="002D2E28" w:rsidRPr="00F958D1" w14:paraId="4A95105C"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25309D95" w:rsidR="002D2E28" w:rsidRPr="00E20A3E" w:rsidRDefault="002D2E28" w:rsidP="002D2E28">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2D29DCFC" w:rsidR="002D2E28" w:rsidRPr="006E1696" w:rsidRDefault="002D2E28" w:rsidP="002D2E28">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EFFC4B0"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16F6FCE6"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5EE6A6F3"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72593332"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2B2A61E5" w:rsidR="002D2E28" w:rsidRPr="006E1696" w:rsidRDefault="002D2E28" w:rsidP="002D2E28">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49A713E6" w14:textId="0719FC3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0C27D139" w14:textId="6ADD9B38" w:rsidR="002D2E28" w:rsidRPr="006E1696" w:rsidRDefault="002D2E28" w:rsidP="002D2E28">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23B42AED" w14:textId="45AE84E2"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71B94625" w:rsidR="002D2E28" w:rsidRPr="002D2E28" w:rsidRDefault="002D2E28" w:rsidP="002D2E28">
            <w:pPr>
              <w:spacing w:line="240" w:lineRule="auto"/>
              <w:jc w:val="center"/>
              <w:rPr>
                <w:b/>
                <w:lang w:val="en-AU"/>
              </w:rPr>
            </w:pPr>
            <w:r w:rsidRPr="002D2E28">
              <w:rPr>
                <w:b/>
                <w:color w:val="000000" w:themeColor="text1"/>
                <w:kern w:val="24"/>
              </w:rPr>
              <w:t>0.3</w:t>
            </w:r>
          </w:p>
        </w:tc>
      </w:tr>
      <w:tr w:rsidR="002D2E28" w:rsidRPr="00F958D1" w14:paraId="44AD1EB9"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4830DA19" w:rsidR="002D2E28" w:rsidRPr="00E20A3E" w:rsidRDefault="002D2E28" w:rsidP="002D2E28">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7DDDE9CB" w:rsidR="002D2E28" w:rsidRPr="006E1696" w:rsidRDefault="002D2E28" w:rsidP="002D2E28">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68E6A55F" w:rsidR="002D2E28" w:rsidRPr="006E1696" w:rsidRDefault="002D2E28" w:rsidP="002D2E28">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3A686A7F" w:rsidR="002D2E28" w:rsidRPr="006E1696" w:rsidRDefault="002D2E28" w:rsidP="002D2E28">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753978C" w:rsidR="002D2E28" w:rsidRPr="006E1696" w:rsidRDefault="002D2E28" w:rsidP="002D2E28">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4BD839C5" w:rsidR="002D2E28" w:rsidRPr="006E1696" w:rsidRDefault="002D2E28" w:rsidP="002D2E28">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77C57ED9" w:rsidR="002D2E28" w:rsidRPr="006E1696" w:rsidRDefault="002D2E28" w:rsidP="002D2E28">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5E672B41" w14:textId="1700E34B" w:rsidR="002D2E28" w:rsidRPr="006E1696" w:rsidRDefault="002D2E28" w:rsidP="002D2E28">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79FF6B30" w14:textId="18224F15" w:rsidR="002D2E28" w:rsidRPr="006E1696" w:rsidRDefault="002D2E28" w:rsidP="002D2E28">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054D8DD2" w14:textId="06ACC70C" w:rsidR="002D2E28" w:rsidRPr="00FD59E6" w:rsidRDefault="002D2E28" w:rsidP="002D2E28">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5C683F34" w:rsidR="002D2E28" w:rsidRPr="002D2E28" w:rsidRDefault="002D2E28" w:rsidP="002D2E28">
            <w:pPr>
              <w:spacing w:line="240" w:lineRule="auto"/>
              <w:jc w:val="center"/>
              <w:rPr>
                <w:b/>
                <w:lang w:val="en-AU"/>
              </w:rPr>
            </w:pPr>
            <w:r w:rsidRPr="002D2E28">
              <w:rPr>
                <w:b/>
                <w:color w:val="000000" w:themeColor="text1"/>
                <w:kern w:val="24"/>
              </w:rPr>
              <w:t>0.4</w:t>
            </w:r>
          </w:p>
        </w:tc>
      </w:tr>
      <w:tr w:rsidR="00FD59E6" w:rsidRPr="00F958D1" w14:paraId="72FB4613" w14:textId="77777777" w:rsidTr="002D2E28">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583E1B5" w14:textId="1530D109" w:rsidR="00FD59E6" w:rsidRPr="00482021" w:rsidRDefault="00FD59E6" w:rsidP="00123143">
            <w:pPr>
              <w:spacing w:line="240" w:lineRule="auto"/>
              <w:jc w:val="center"/>
              <w:rPr>
                <w:i/>
                <w:iCs/>
                <w:vertAlign w:val="superscript"/>
              </w:rPr>
            </w:pPr>
            <w:r>
              <w:t>CPU Time Taken (min)</w:t>
            </w:r>
            <w:r w:rsidR="00482021">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F7682AB" w14:textId="176AA4BB" w:rsidR="00FD59E6" w:rsidRDefault="00F93FD0" w:rsidP="00123143">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7FB083" w14:textId="013A63A5" w:rsidR="00FD59E6" w:rsidRPr="006E1696" w:rsidRDefault="00F93FD0" w:rsidP="00123143">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DA37BFC" w14:textId="7384BD8B" w:rsidR="00FD59E6" w:rsidRPr="006E1696" w:rsidRDefault="00F93FD0" w:rsidP="00123143">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3D8700E" w14:textId="30383E89" w:rsidR="00FD59E6" w:rsidRPr="00F93FD0" w:rsidRDefault="00F93FD0" w:rsidP="00123143">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14F8628" w14:textId="0A0CF1B9" w:rsidR="00FD59E6" w:rsidRPr="006E1696" w:rsidRDefault="00F93FD0" w:rsidP="00123143">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2DA616F" w14:textId="3CCE9F66" w:rsidR="00FD59E6" w:rsidRPr="006E1696" w:rsidRDefault="00F93FD0" w:rsidP="00123143">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ED89BF0" w14:textId="15FC3F4C" w:rsidR="00FD59E6" w:rsidRDefault="00F93FD0" w:rsidP="00123143">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56E3445E" w14:textId="06044192" w:rsidR="00FD59E6" w:rsidRDefault="00F93FD0" w:rsidP="00123143">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67C29F7D" w14:textId="76977421" w:rsidR="00FD59E6" w:rsidRPr="00F93FD0" w:rsidRDefault="00F93FD0" w:rsidP="00123143">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06D7A58" w14:textId="11F1001F" w:rsidR="00FD59E6" w:rsidRPr="006E1696" w:rsidRDefault="00F93FD0" w:rsidP="00123143">
            <w:pPr>
              <w:spacing w:line="240" w:lineRule="auto"/>
              <w:jc w:val="center"/>
            </w:pPr>
            <w:r>
              <w:t>37</w:t>
            </w:r>
          </w:p>
        </w:tc>
      </w:tr>
    </w:tbl>
    <w:p w14:paraId="0591E678" w14:textId="54B76EA4" w:rsidR="00680AA7" w:rsidRDefault="00B509A6" w:rsidP="00D51F97">
      <w:pPr>
        <w:spacing w:before="240"/>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sidR="00FD59E6">
        <w:rPr>
          <w:i/>
          <w:vertAlign w:val="superscript"/>
        </w:rPr>
        <w:t>b</w:t>
      </w:r>
      <w:r w:rsidR="00FD59E6">
        <w:t>CPU</w:t>
      </w:r>
      <w:proofErr w:type="spellEnd"/>
      <w:r w:rsidR="00FD59E6">
        <w:t xml:space="preserve"> time taken for SPE calculation of </w:t>
      </w:r>
      <w:r w:rsidR="00FD59E6">
        <w:rPr>
          <w:b/>
          <w:bCs/>
        </w:rPr>
        <w:t>10</w:t>
      </w:r>
      <w:r w:rsidR="00FD59E6">
        <w:t>.</w:t>
      </w:r>
      <w:r w:rsidR="002D2E28">
        <w:t xml:space="preserve"> The lowest values of the statistical measures and CPU time taken are </w:t>
      </w:r>
      <w:ins w:id="170" w:author="Microsoft Office User" w:date="2019-10-17T19:50:00Z">
        <w:r w:rsidR="00E438E7">
          <w:t xml:space="preserve">shown in </w:t>
        </w:r>
      </w:ins>
      <w:r w:rsidR="002D2E28">
        <w:t>bold</w:t>
      </w:r>
      <w:del w:id="171" w:author="Microsoft Office User" w:date="2019-10-17T19:50:00Z">
        <w:r w:rsidR="002D2E28" w:rsidDel="00E438E7">
          <w:delText>en</w:delText>
        </w:r>
      </w:del>
      <w:r w:rsidR="002D2E28">
        <w:t xml:space="preserve">. </w:t>
      </w:r>
      <w:r w:rsidR="00680AA7">
        <w:br w:type="page"/>
      </w:r>
    </w:p>
    <w:p w14:paraId="1B37198A" w14:textId="6B71F0E9" w:rsidR="00932C81" w:rsidRDefault="00897328" w:rsidP="00897328">
      <w:pPr>
        <w:pStyle w:val="Paragraph"/>
        <w:ind w:firstLine="0"/>
      </w:pPr>
      <w:r>
        <w:lastRenderedPageBreak/>
        <w:t xml:space="preserve">binding </w:t>
      </w:r>
      <w:r w:rsidR="006C665D">
        <w:t xml:space="preserve">reactions is not known with certainty. </w:t>
      </w:r>
      <w:del w:id="172" w:author="Microsoft Office User" w:date="2019-10-17T19:50:00Z">
        <w:r w:rsidR="006C665D" w:rsidDel="00E438E7">
          <w:delText>Therefore</w:delText>
        </w:r>
      </w:del>
      <w:ins w:id="173" w:author="Microsoft Office User" w:date="2019-10-17T19:50:00Z">
        <w:r w:rsidR="00E438E7">
          <w:t>F</w:t>
        </w:r>
        <w:r w:rsidR="00E438E7">
          <w:rPr>
            <w:bCs/>
            <w:color w:val="000000" w:themeColor="text1"/>
            <w:kern w:val="24"/>
          </w:rPr>
          <w:t>or the sake of convenience</w:t>
        </w:r>
      </w:ins>
      <w:r w:rsidR="006C665D">
        <w:t>, methylthiolate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commentRangeStart w:id="174"/>
      <w:r w:rsidR="008231F1">
        <w:rPr>
          <w:bCs/>
          <w:color w:val="000000" w:themeColor="text1"/>
          <w:kern w:val="24"/>
        </w:rPr>
        <w:t>.</w:t>
      </w:r>
      <w:del w:id="175" w:author="Microsoft Office User" w:date="2019-10-17T19:50:00Z">
        <w:r w:rsidR="008231F1" w:rsidDel="00E438E7">
          <w:rPr>
            <w:bCs/>
            <w:color w:val="000000" w:themeColor="text1"/>
            <w:kern w:val="24"/>
          </w:rPr>
          <w:delText xml:space="preserve"> In this case, methylthiolate is chosen for the sake of convenience</w:delText>
        </w:r>
      </w:del>
      <w:commentRangeEnd w:id="174"/>
      <w:r w:rsidR="00E438E7">
        <w:rPr>
          <w:rStyle w:val="CommentReference"/>
        </w:rPr>
        <w:commentReference w:id="174"/>
      </w:r>
      <w:del w:id="177" w:author="Microsoft Office User" w:date="2019-10-17T19:50:00Z">
        <w:r w:rsidR="00EE7A10" w:rsidDel="00E438E7">
          <w:rPr>
            <w:bCs/>
            <w:color w:val="000000" w:themeColor="text1"/>
            <w:kern w:val="24"/>
          </w:rPr>
          <w:delText>.</w:delText>
        </w:r>
      </w:del>
      <w:r w:rsidR="00EE7A10">
        <w:rPr>
          <w:bCs/>
          <w:color w:val="000000" w:themeColor="text1"/>
          <w:kern w:val="24"/>
        </w:rPr>
        <w:t xml:space="preserve"> </w:t>
      </w:r>
    </w:p>
    <w:p w14:paraId="14865A6D" w14:textId="25B3B6A5" w:rsidR="00264ED4" w:rsidRDefault="00264ED4" w:rsidP="00D51F97">
      <w:pPr>
        <w:pStyle w:val="TableHeading"/>
        <w:spacing w:before="240"/>
      </w:pPr>
      <w:r>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123143">
            <w:pPr>
              <w:spacing w:line="360"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123143">
            <w:pPr>
              <w:spacing w:line="36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123143">
            <w:pPr>
              <w:spacing w:line="36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proofErr w:type="gramStart"/>
            <w:r>
              <w:rPr>
                <w:bCs/>
                <w:i/>
                <w:color w:val="000000" w:themeColor="text1"/>
                <w:kern w:val="24"/>
                <w:vertAlign w:val="superscript"/>
              </w:rPr>
              <w:t>a</w:t>
            </w:r>
            <w:r w:rsidR="00F267F6">
              <w:rPr>
                <w:bCs/>
                <w:i/>
                <w:color w:val="000000" w:themeColor="text1"/>
                <w:kern w:val="24"/>
                <w:vertAlign w:val="superscript"/>
              </w:rPr>
              <w:t>,b</w:t>
            </w:r>
            <w:proofErr w:type="gramEnd"/>
          </w:p>
        </w:tc>
        <w:tc>
          <w:tcPr>
            <w:tcW w:w="1000" w:type="pct"/>
            <w:tcBorders>
              <w:top w:val="single" w:sz="18" w:space="0" w:color="000000"/>
              <w:left w:val="nil"/>
              <w:right w:val="nil"/>
            </w:tcBorders>
            <w:vAlign w:val="center"/>
          </w:tcPr>
          <w:p w14:paraId="1D60011E" w14:textId="49431EFE" w:rsidR="00FD59E6" w:rsidRPr="00F267F6" w:rsidRDefault="00FD59E6" w:rsidP="00123143">
            <w:pPr>
              <w:spacing w:line="360"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123143">
            <w:pPr>
              <w:spacing w:line="360"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123143">
            <w:pPr>
              <w:spacing w:line="360"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123143">
            <w:pPr>
              <w:spacing w:line="360"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123143">
            <w:pPr>
              <w:spacing w:line="360"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123143">
            <w:pPr>
              <w:spacing w:line="360"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123143">
            <w:pPr>
              <w:spacing w:line="360"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123143">
            <w:pPr>
              <w:spacing w:line="360"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123143">
            <w:pPr>
              <w:spacing w:line="360"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123143">
            <w:pPr>
              <w:spacing w:line="360"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123143">
            <w:pPr>
              <w:spacing w:line="360"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4C7147">
            <w:pPr>
              <w:spacing w:line="360"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123143">
            <w:pPr>
              <w:spacing w:line="360"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123143">
            <w:pPr>
              <w:spacing w:line="360"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123143">
            <w:pPr>
              <w:spacing w:line="360"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897328">
            <w:pPr>
              <w:spacing w:line="360"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123143">
            <w:pPr>
              <w:spacing w:line="360"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123143">
            <w:pPr>
              <w:spacing w:line="360"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123143">
            <w:pPr>
              <w:spacing w:line="360"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123143">
            <w:pPr>
              <w:spacing w:line="360"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123143">
            <w:pPr>
              <w:spacing w:line="360"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123143">
            <w:pPr>
              <w:spacing w:line="360"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123143">
            <w:pPr>
              <w:spacing w:line="360"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123143">
            <w:pPr>
              <w:spacing w:line="360"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123143">
            <w:pPr>
              <w:spacing w:line="360"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123143">
            <w:pPr>
              <w:spacing w:line="360"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123143">
      <w:pPr>
        <w:spacing w:after="240"/>
      </w:pPr>
      <w:proofErr w:type="spellStart"/>
      <w:r>
        <w:rPr>
          <w:i/>
          <w:vertAlign w:val="superscript"/>
        </w:rPr>
        <w:t>a</w:t>
      </w:r>
      <w:r w:rsidR="006C665D">
        <w:t>V</w:t>
      </w:r>
      <w:r w:rsidR="007C6785">
        <w:t>alue</w:t>
      </w:r>
      <w:r w:rsidR="0011789A">
        <w:t>s</w:t>
      </w:r>
      <w:proofErr w:type="spellEnd"/>
      <w:r w:rsidR="0011789A">
        <w:t xml:space="preserve"> </w:t>
      </w:r>
      <w:r w:rsidR="00F267F6">
        <w:t xml:space="preserve">were reported in </w:t>
      </w:r>
      <w:r w:rsidR="00F267F6">
        <w:rPr>
          <w:lang w:val="en-AU"/>
        </w:rPr>
        <w:t>k</w:t>
      </w:r>
      <w:r w:rsidR="00F267F6" w:rsidRPr="00DF6252">
        <w:rPr>
          <w:lang w:val="en-AU"/>
        </w:rPr>
        <w:t>cal/mol</w:t>
      </w:r>
      <w:r w:rsidR="00F267F6">
        <w:rPr>
          <w:lang w:val="en-AU"/>
        </w:rPr>
        <w:t xml:space="preserve">. </w:t>
      </w:r>
      <w:proofErr w:type="spellStart"/>
      <w:r w:rsidR="00F267F6">
        <w:rPr>
          <w:i/>
          <w:vertAlign w:val="superscript"/>
        </w:rPr>
        <w:t>b</w:t>
      </w:r>
      <w:r w:rsidR="00F267F6">
        <w:t>Values</w:t>
      </w:r>
      <w:proofErr w:type="spellEnd"/>
      <w:r w:rsidR="00F267F6">
        <w:t xml:space="preserve"> were calculated using methylthiolate as </w:t>
      </w:r>
      <w:r w:rsidR="004C7147">
        <w:t>model</w:t>
      </w:r>
      <w:r w:rsidR="00897328">
        <w:t xml:space="preserve"> base.</w:t>
      </w:r>
    </w:p>
    <w:p w14:paraId="69ED22DC" w14:textId="769F9B30" w:rsidR="00FF7911" w:rsidRDefault="00FF7911" w:rsidP="008B296D">
      <w:pPr>
        <w:pStyle w:val="Paragraph"/>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percentage of BTK bound by the inhibitors over 108 hours</w:t>
      </w:r>
      <w:r w:rsidR="008B296D">
        <w:t xml:space="preserve">. </w:t>
      </w:r>
      <w:r w:rsidR="004C7147">
        <w:t xml:space="preserve">As exemplified in Chart 1.1 (page 20), the errors in </w:t>
      </w:r>
      <w:commentRangeStart w:id="178"/>
      <w:r w:rsidR="004C7147">
        <w:t>the</w:t>
      </w:r>
      <w:commentRangeEnd w:id="178"/>
      <w:r w:rsidR="00B23A99">
        <w:rPr>
          <w:rStyle w:val="CommentReference"/>
        </w:rPr>
        <w:commentReference w:id="178"/>
      </w:r>
      <w:r w:rsidR="004C7147">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proofErr w:type="gramStart"/>
      <w:r w:rsidR="004D4280">
        <w:t xml:space="preserve">as a whole </w:t>
      </w:r>
      <w:r w:rsidR="008B296D">
        <w:t>should</w:t>
      </w:r>
      <w:proofErr w:type="gramEnd"/>
      <w:r w:rsidR="008B296D">
        <w:t xml:space="preserve"> </w:t>
      </w:r>
      <w:del w:id="179" w:author="Microsoft Office User" w:date="2019-10-17T19:53:00Z">
        <w:r w:rsidR="004D4280" w:rsidDel="00B23A99">
          <w:delText xml:space="preserve">really </w:delText>
        </w:r>
      </w:del>
      <w:r w:rsidR="008B296D">
        <w:t xml:space="preserve">be interpreted as </w:t>
      </w:r>
      <w:del w:id="180" w:author="Microsoft Office User" w:date="2019-10-17T19:53:00Z">
        <w:r w:rsidR="008B296D" w:rsidDel="00B23A99">
          <w:delText xml:space="preserve">being more </w:delText>
        </w:r>
      </w:del>
      <w:r w:rsidR="008B296D">
        <w:t>semi-</w:t>
      </w:r>
      <w:commentRangeStart w:id="181"/>
      <w:r w:rsidR="008B296D">
        <w:t>quantitative</w:t>
      </w:r>
      <w:commentRangeEnd w:id="181"/>
      <w:r w:rsidR="00B23A99">
        <w:rPr>
          <w:rStyle w:val="CommentReference"/>
        </w:rPr>
        <w:commentReference w:id="181"/>
      </w:r>
      <w:r w:rsidR="008B296D">
        <w:t>.</w:t>
      </w:r>
    </w:p>
    <w:p w14:paraId="1552B0C5" w14:textId="317C8ADC" w:rsidR="00D4663B" w:rsidRDefault="008B296D" w:rsidP="008B296D">
      <w:pPr>
        <w:pStyle w:val="Paragraph"/>
      </w:pPr>
      <w:r>
        <w:t xml:space="preserve">The </w:t>
      </w:r>
      <w:r w:rsidR="004D4280">
        <w:t xml:space="preserve">trends of the </w:t>
      </w:r>
      <w:r>
        <w:t xml:space="preserve">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were</w:t>
      </w:r>
      <w:r w:rsidR="006C665D">
        <w:t xml:space="preserve"> </w:t>
      </w:r>
      <w:r w:rsidR="004D4280">
        <w:t xml:space="preserve">close to each </w:t>
      </w:r>
      <w:commentRangeStart w:id="183"/>
      <w:r w:rsidR="004D4280">
        <w:t>other</w:t>
      </w:r>
      <w:commentRangeEnd w:id="183"/>
      <w:r w:rsidR="008A4D1F">
        <w:rPr>
          <w:rStyle w:val="CommentReference"/>
        </w:rPr>
        <w:commentReference w:id="183"/>
      </w:r>
      <w:r w:rsidR="004D4280">
        <w:t xml:space="preserve">. </w:t>
      </w:r>
      <w:bookmarkStart w:id="184" w:name="_Hlk22248224"/>
      <w:commentRangeStart w:id="185"/>
      <w:r w:rsidR="004D4280">
        <w:t>Only</w:t>
      </w:r>
      <w:commentRangeEnd w:id="185"/>
      <w:r w:rsidR="008A4D1F">
        <w:rPr>
          <w:rStyle w:val="CommentReference"/>
        </w:rPr>
        <w:commentReference w:id="185"/>
      </w:r>
      <w:r w:rsidR="004D4280">
        <w:t xml:space="preserve"> </w:t>
      </w:r>
      <w:r w:rsidR="004D4280">
        <w:rPr>
          <w:b/>
        </w:rPr>
        <w:t>R1</w:t>
      </w:r>
      <w:r w:rsidR="004D4280">
        <w:t xml:space="preserve"> and</w:t>
      </w:r>
      <w:r w:rsidR="004D4280">
        <w:rPr>
          <w:b/>
        </w:rPr>
        <w:t xml:space="preserve"> R4(7) </w:t>
      </w:r>
      <w:r w:rsidR="004D4280" w:rsidRPr="006C665D">
        <w:t>do not have identical ranks in t</w:t>
      </w:r>
      <w:r w:rsidR="004D4280">
        <w:t>he calculations and experiments</w:t>
      </w:r>
      <w:bookmarkEnd w:id="184"/>
      <w:r w:rsidR="004D4280">
        <w:t xml:space="preserve">. This is </w:t>
      </w:r>
      <w:commentRangeStart w:id="188"/>
      <w:r w:rsidR="004D4280">
        <w:t>unexpected</w:t>
      </w:r>
      <w:commentRangeEnd w:id="188"/>
      <w:r w:rsidR="00410625">
        <w:rPr>
          <w:rStyle w:val="CommentReference"/>
        </w:rPr>
        <w:commentReference w:id="188"/>
      </w:r>
      <w:r w:rsidR="004D4280">
        <w:t xml:space="preserve"> </w:t>
      </w:r>
      <w:r w:rsidR="004D4280">
        <w:lastRenderedPageBreak/>
        <w:t xml:space="preserve">to an extent </w:t>
      </w:r>
      <w:r w:rsidR="006C665D">
        <w:t xml:space="preserve">because the QM model systems do not include any of the environmental effects of the 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commentRangeStart w:id="189"/>
      <w:r>
        <w:t>Figure 10</w:t>
      </w:r>
      <w:commentRangeEnd w:id="189"/>
      <w:r w:rsidR="00410625">
        <w:rPr>
          <w:rStyle w:val="CommentReference"/>
        </w:rPr>
        <w:commentReference w:id="189"/>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commentRangeStart w:id="190"/>
      <w:r w:rsidR="006C665D">
        <w:t>calculations</w:t>
      </w:r>
      <w:commentRangeEnd w:id="190"/>
      <w:r w:rsidR="00410625">
        <w:rPr>
          <w:rStyle w:val="CommentReference"/>
        </w:rPr>
        <w:commentReference w:id="190"/>
      </w:r>
      <w:r w:rsidR="006C665D">
        <w:t xml:space="preserve"> follow approximately the same overall trend as the experiments, the calculated </w:t>
      </w:r>
      <w:r w:rsidR="00D4663B">
        <w:t xml:space="preserve">reactivities </w:t>
      </w:r>
      <w:r w:rsidR="006C665D">
        <w:t>for some of the Michael acceptors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2EB3D512" w14:textId="204B936B" w:rsidR="003205F2" w:rsidRDefault="009F5374" w:rsidP="00A948C6">
      <w:pPr>
        <w:jc w:val="center"/>
        <w:rPr>
          <w:highlight w:val="lightGray"/>
        </w:rPr>
      </w:pPr>
      <w:r>
        <w:rPr>
          <w:noProof/>
          <w:lang w:val="en-AU"/>
        </w:rPr>
        <w:drawing>
          <wp:inline distT="0" distB="0" distL="0" distR="0" wp14:anchorId="0E634238" wp14:editId="5FEF808B">
            <wp:extent cx="5114925" cy="3124200"/>
            <wp:effectExtent l="0" t="0" r="0" b="0"/>
            <wp:docPr id="26" name="Chart 26">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4DFF8BD" w14:textId="12C56AFA" w:rsidR="00E275BA" w:rsidRDefault="002550A9" w:rsidP="003205F2">
      <w:pPr>
        <w:jc w:val="left"/>
        <w:rPr>
          <w:b/>
          <w:highlight w:val="lightGray"/>
        </w:rPr>
      </w:pPr>
      <w:r>
        <w:rPr>
          <w:b/>
        </w:rPr>
        <w:t>Figure 2.6</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and </w:t>
      </w:r>
      <w:r w:rsidR="003205F2">
        <w:rPr>
          <w:bCs/>
        </w:rPr>
        <w:t>e</w:t>
      </w:r>
      <w:r w:rsidR="003205F2" w:rsidRPr="003205F2">
        <w:rPr>
          <w:bCs/>
        </w:rPr>
        <w:t xml:space="preserve">xperimental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w:t>
      </w:r>
      <w:commentRangeStart w:id="191"/>
      <w:r w:rsidR="009F5374">
        <w:t>plot</w:t>
      </w:r>
      <w:commentRangeEnd w:id="191"/>
      <w:r w:rsidR="00410625">
        <w:rPr>
          <w:rStyle w:val="CommentReference"/>
        </w:rPr>
        <w:commentReference w:id="191"/>
      </w:r>
      <w:r w:rsidR="009F5374">
        <w:t>.</w:t>
      </w:r>
      <w:r w:rsidR="00E275BA">
        <w:rPr>
          <w:highlight w:val="lightGray"/>
        </w:rPr>
        <w:br w:type="page"/>
      </w:r>
    </w:p>
    <w:p w14:paraId="48982D4D" w14:textId="6C1C65FE" w:rsidR="00D10BA9" w:rsidRDefault="00994BA6" w:rsidP="00EC0804">
      <w:pPr>
        <w:pStyle w:val="Heading3"/>
      </w:pPr>
      <w:bookmarkStart w:id="192" w:name="_Toc22161774"/>
      <w:r>
        <w:lastRenderedPageBreak/>
        <w:t>Rationalisation of</w:t>
      </w:r>
      <w:r w:rsidR="000328B6">
        <w:t xml:space="preserve"> the </w:t>
      </w:r>
      <w:r w:rsidR="004D6AA1">
        <w:t>Calculated</w:t>
      </w:r>
      <w:r w:rsidR="000328B6">
        <w:t xml:space="preserve"> </w:t>
      </w:r>
      <w:r w:rsidR="004D6AA1">
        <w:t>Thiol-Michael Addition Barrier</w:t>
      </w:r>
      <w:bookmarkEnd w:id="192"/>
      <w:ins w:id="193" w:author="Microsoft Office User" w:date="2019-10-17T19:59:00Z">
        <w:r w:rsidR="00410625">
          <w:t>s</w:t>
        </w:r>
      </w:ins>
    </w:p>
    <w:p w14:paraId="173A892D" w14:textId="22317255"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w:t>
      </w:r>
      <w:ins w:id="194" w:author="Microsoft Office User" w:date="2019-10-17T20:00:00Z">
        <w:r w:rsidR="00410625">
          <w:t xml:space="preserve">any </w:t>
        </w:r>
      </w:ins>
      <w:r>
        <w:t xml:space="preserve">correlations </w:t>
      </w:r>
      <w:r w:rsidR="004475C0">
        <w:t xml:space="preserve">between the predicted barriers and </w:t>
      </w:r>
      <w:r>
        <w:t>a range of electronic</w:t>
      </w:r>
      <w:r w:rsidR="004475C0">
        <w:t xml:space="preserve"> </w:t>
      </w:r>
      <w:r>
        <w:t>descriptors</w:t>
      </w:r>
      <w:r w:rsidR="004475C0">
        <w:t xml:space="preserve"> of the </w:t>
      </w:r>
      <w:r>
        <w:t>Michael acceptors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12B20050"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commentRangeStart w:id="195"/>
      <w:r w:rsidR="002A6435">
        <w:t xml:space="preserve">Figure </w:t>
      </w:r>
      <w:r w:rsidR="003205F2">
        <w:t>10</w:t>
      </w:r>
      <w:commentRangeEnd w:id="195"/>
      <w:r w:rsidR="00410625">
        <w:rPr>
          <w:rStyle w:val="CommentReference"/>
        </w:rPr>
        <w:commentReference w:id="195"/>
      </w:r>
      <w:r w:rsidR="00592B1F">
        <w:t xml:space="preserve">). </w:t>
      </w:r>
      <w:r w:rsidR="00AA07C6">
        <w:t xml:space="preserve">Most inhibitors fall close to </w:t>
      </w:r>
      <w:ins w:id="196" w:author="Microsoft Office User" w:date="2019-10-17T20:01:00Z">
        <w:r w:rsidR="00AF6269">
          <w:t>a</w:t>
        </w:r>
      </w:ins>
      <w:del w:id="197" w:author="Microsoft Office User" w:date="2019-10-17T20:01:00Z">
        <w:r w:rsidR="00AA07C6" w:rsidDel="00AF6269">
          <w:delText>the</w:delText>
        </w:r>
      </w:del>
      <w:r w:rsidR="00AA07C6">
        <w:t xml:space="preserve"> linear relationship, except two Michael acceptors,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xml:space="preserve">, although it is slightly weaker than what was observed </w:t>
      </w:r>
      <w:commentRangeStart w:id="198"/>
      <w:r w:rsidR="005A31E7">
        <w:t>before</w:t>
      </w:r>
      <w:commentRangeEnd w:id="198"/>
      <w:r w:rsidR="00AF6269">
        <w:rPr>
          <w:rStyle w:val="CommentReference"/>
        </w:rPr>
        <w:commentReference w:id="198"/>
      </w:r>
      <w:r w:rsidR="007F6D3F">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10" w:tooltip="Jackson, 2017 #352" w:history="1">
        <w:r w:rsidR="007A575D">
          <w:fldChar w:fldCharType="begin"/>
        </w:r>
        <w:r w:rsidR="007A575D">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7A575D">
          <w:fldChar w:fldCharType="separate"/>
        </w:r>
        <w:r w:rsidR="007A575D" w:rsidRPr="00A54254">
          <w:rPr>
            <w:noProof/>
            <w:vertAlign w:val="superscript"/>
          </w:rPr>
          <w:t>110</w:t>
        </w:r>
        <w:r w:rsidR="007A575D">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755D9204" w:rsidR="005668AF" w:rsidRDefault="002A6435" w:rsidP="000F5DBD">
      <w:r>
        <w:rPr>
          <w:b/>
        </w:rPr>
        <w:t xml:space="preserve">Figure </w:t>
      </w:r>
      <w:r w:rsidR="002550A9">
        <w:rPr>
          <w:b/>
        </w:rPr>
        <w:t>2.7</w:t>
      </w:r>
      <w:r w:rsidR="005668AF" w:rsidRPr="00C03498">
        <w:rPr>
          <w:b/>
        </w:rPr>
        <w:t>.</w:t>
      </w:r>
      <w:r w:rsidR="005668AF" w:rsidRPr="00C03498">
        <w:t xml:space="preserve"> </w:t>
      </w:r>
      <w:r w:rsidR="003205F2">
        <w:t xml:space="preserve">Plot </w:t>
      </w:r>
      <w:r w:rsidR="001A194B">
        <w:t xml:space="preserve">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3205F2">
        <w:t xml:space="preserve">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388B54F4" w:rsidR="00BF28A8" w:rsidRPr="00D2237C" w:rsidRDefault="00BF28A8" w:rsidP="00B151C9">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w:t>
      </w:r>
      <w:r w:rsidR="00592B1F">
        <w:rPr>
          <w:noProof/>
        </w:rPr>
        <w:t xml:space="preserve">of the Michael acceptor </w:t>
      </w:r>
      <w:r>
        <w:rPr>
          <w:noProof/>
        </w:rPr>
        <w:t xml:space="preserve">indicates the </w:t>
      </w:r>
      <w:r w:rsidR="00592B1F">
        <w:rPr>
          <w:noProof/>
        </w:rPr>
        <w:t xml:space="preserve">earliness or lateness of the TS along the reaction coordinate. This </w:t>
      </w:r>
      <w:r w:rsidR="00592B1F">
        <w:rPr>
          <w:noProof/>
        </w:rPr>
        <w:lastRenderedPageBreak/>
        <w:t xml:space="preserve">could serve as a measure of how advanced the bond-forming interaction </w:t>
      </w:r>
      <w:r>
        <w:rPr>
          <w:noProof/>
        </w:rPr>
        <w:t xml:space="preserve">between the reactant molecules </w:t>
      </w:r>
      <w:r w:rsidR="00592B1F">
        <w:rPr>
          <w:noProof/>
        </w:rPr>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 xml:space="preserve">are plotted against the S-C distance in </w:t>
      </w:r>
      <w:commentRangeStart w:id="199"/>
      <w:r w:rsidR="00C26A56">
        <w:rPr>
          <w:noProof/>
        </w:rPr>
        <w:t>Figure 10</w:t>
      </w:r>
      <w:commentRangeEnd w:id="199"/>
      <w:r w:rsidR="009D3121">
        <w:rPr>
          <w:rStyle w:val="CommentReference"/>
        </w:rPr>
        <w:commentReference w:id="199"/>
      </w:r>
      <w:r w:rsidR="00C26A56">
        <w:rPr>
          <w:noProof/>
        </w:rPr>
        <w:t>.</w:t>
      </w:r>
      <w:r>
        <w:rPr>
          <w:noProof/>
        </w:rPr>
        <w:t xml:space="preserve"> </w:t>
      </w:r>
      <w:r w:rsidR="00C26A56">
        <w:rPr>
          <w:noProof/>
        </w:rPr>
        <w:t>A</w:t>
      </w:r>
      <w:r>
        <w:rPr>
          <w:noProof/>
        </w:rPr>
        <w:t xml:space="preserve"> 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C26A56">
        <w:rPr>
          <w:noProof/>
        </w:rPr>
        <w:t xml:space="preserve"> This indicates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3CA9C1C8" w:rsidR="00BF28A8" w:rsidRDefault="002550A9" w:rsidP="000F5DBD">
      <w:r>
        <w:rPr>
          <w:b/>
        </w:rPr>
        <w:t>Figure 2.8</w:t>
      </w:r>
      <w:r w:rsidR="00BF28A8" w:rsidRPr="00C03498">
        <w:rPr>
          <w:b/>
        </w:rPr>
        <w:t>.</w:t>
      </w:r>
      <w:r w:rsidR="001A194B">
        <w:t xml:space="preserve"> Plot of</w:t>
      </w:r>
      <w:r w:rsidR="001A194B" w:rsidRPr="001A194B">
        <w:t xml:space="preserve"> </w:t>
      </w:r>
      <w:r w:rsidR="001A194B">
        <w:t xml:space="preserve">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1A194B">
        <w:t>against d</w:t>
      </w:r>
      <w:r w:rsidR="00BF28A8">
        <w:t xml:space="preserve">istance between </w:t>
      </w:r>
      <w:proofErr w:type="spellStart"/>
      <w:r w:rsidR="00BF28A8">
        <w:t>s</w:t>
      </w:r>
      <w:r w:rsidR="00C803DF">
        <w:t>ulfur</w:t>
      </w:r>
      <w:proofErr w:type="spellEnd"/>
      <w:r w:rsidR="00C803DF">
        <w:t xml:space="preserve"> of methylthiolates and </w:t>
      </w:r>
      <m:oMath>
        <m:r>
          <w:rPr>
            <w:rFonts w:ascii="Cambria Math" w:hAnsi="Cambria Math"/>
          </w:rPr>
          <m:t>β</m:t>
        </m:r>
      </m:oMath>
      <w:r w:rsidR="00C803DF">
        <w:t>-carbon</w:t>
      </w:r>
      <w:r w:rsidR="00BF28A8">
        <w:t xml:space="preserve"> of the Michael acceptors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5412F128"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1" w:tooltip="Parr, 1999 #320" w:history="1">
        <w:r w:rsidR="007A575D">
          <w:fldChar w:fldCharType="begin"/>
        </w:r>
        <w:r w:rsidR="007A575D">
          <w:instrText xml:space="preserve"> ADDIN EN.CITE &lt;EndNote&gt;&lt;Cite&gt;&lt;Author&gt;Parr&lt;/Author&gt;&lt;Year&gt;1999&lt;/Year&gt;&lt;RecNum&gt;320&lt;/RecNum&gt;&lt;DisplayText&gt;&lt;style face="superscript"&gt;111&lt;/style&gt;&lt;/DisplayText&gt;&lt;record&gt;&lt;rec-number&gt;320&lt;/rec-number&gt;&lt;foreign-keys&gt;&lt;key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7A575D">
          <w:fldChar w:fldCharType="separate"/>
        </w:r>
        <w:r w:rsidR="007A575D" w:rsidRPr="00A54254">
          <w:rPr>
            <w:noProof/>
            <w:vertAlign w:val="superscript"/>
          </w:rPr>
          <w:t>111</w:t>
        </w:r>
        <w:r w:rsidR="007A575D">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06BB6A3F"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C26A56">
        <w:t xml:space="preserve"> to the concentration of </w:t>
      </w:r>
      <w:r w:rsidR="00FD65B8">
        <w:t>electron</w:t>
      </w:r>
      <w:r w:rsidR="00C63668">
        <w:t xml:space="preserve"> density around </w:t>
      </w:r>
      <w:r w:rsidR="00BF6015">
        <w:t>a particular</w:t>
      </w:r>
      <w:r w:rsidR="00C63668">
        <w:t xml:space="preserve"> atom </w:t>
      </w:r>
      <w:del w:id="200" w:author="Microsoft Office User" w:date="2019-10-17T20:02:00Z">
        <w:r w:rsidR="000B7F24" w:rsidDel="009D3121">
          <w:delText xml:space="preserve">corresponds </w:delText>
        </w:r>
      </w:del>
      <w:r w:rsidR="00C26A56">
        <w:t>in line with</w:t>
      </w:r>
      <w:r w:rsidR="00C63668">
        <w:t xml:space="preserve"> the Pearson </w:t>
      </w:r>
      <w:r w:rsidR="00193211">
        <w:t xml:space="preserve">hard-soft </w:t>
      </w:r>
      <w:r w:rsidR="00C63668">
        <w:t>acid-base</w:t>
      </w:r>
      <w:r w:rsidR="00C63668" w:rsidRPr="00C63668">
        <w:t xml:space="preserve"> </w:t>
      </w:r>
      <w:r w:rsidR="00C63668">
        <w:lastRenderedPageBreak/>
        <w:t>(HSAB) concept</w:t>
      </w:r>
      <w:r w:rsidR="001D1E3E">
        <w:t>.</w:t>
      </w:r>
      <w:hyperlink w:anchor="_ENREF_112" w:tooltip="Pearson, 1963 #321" w:history="1">
        <w:r w:rsidR="007A575D">
          <w:fldChar w:fldCharType="begin"/>
        </w:r>
        <w:r w:rsidR="007A575D">
          <w:instrText xml:space="preserve"> ADDIN EN.CITE &lt;EndNote&gt;&lt;Cite&gt;&lt;Author&gt;Pearson&lt;/Author&gt;&lt;Year&gt;1963&lt;/Year&gt;&lt;RecNum&gt;321&lt;/RecNum&gt;&lt;DisplayText&gt;&lt;style face="superscript"&gt;112&lt;/style&gt;&lt;/DisplayText&gt;&lt;record&gt;&lt;rec-number&gt;321&lt;/rec-number&gt;&lt;foreign-keys&gt;&lt;key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7A575D">
          <w:fldChar w:fldCharType="separate"/>
        </w:r>
        <w:r w:rsidR="007A575D" w:rsidRPr="00A54254">
          <w:rPr>
            <w:noProof/>
            <w:vertAlign w:val="superscript"/>
          </w:rPr>
          <w:t>112</w:t>
        </w:r>
        <w:r w:rsidR="007A575D">
          <w:fldChar w:fldCharType="end"/>
        </w:r>
      </w:hyperlink>
      <w:r w:rsidR="00C63668">
        <w:t xml:space="preserve"> </w:t>
      </w:r>
      <w:r w:rsidR="001D1E3E">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potential (IP) and electron affinity (EA) of 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w:t>
      </w:r>
      <w:ins w:id="201" w:author="Microsoft Office User" w:date="2019-10-17T20:02:00Z">
        <w:r w:rsidR="009D3121">
          <w:rPr>
            <w:color w:val="000000" w:themeColor="text1"/>
          </w:rPr>
          <w:t>s</w:t>
        </w:r>
      </w:ins>
      <w:r w:rsidR="0064430A" w:rsidRPr="0095170C">
        <w:rPr>
          <w:color w:val="000000" w:themeColor="text1"/>
        </w:rPr>
        <w:t>’</w:t>
      </w:r>
      <w:del w:id="202" w:author="Microsoft Office User" w:date="2019-10-17T20:02:00Z">
        <w:r w:rsidR="0064430A" w:rsidRPr="0095170C" w:rsidDel="009D3121">
          <w:rPr>
            <w:color w:val="000000" w:themeColor="text1"/>
          </w:rPr>
          <w:delText>s</w:delText>
        </w:r>
      </w:del>
      <w:r w:rsidR="0064430A" w:rsidRPr="0095170C">
        <w:rPr>
          <w:color w:val="000000" w:themeColor="text1"/>
        </w:rPr>
        <w:t xml:space="preserve"> theorem</w:t>
      </w:r>
      <w:r w:rsidR="001D1E3E">
        <w:rPr>
          <w:color w:val="000000" w:themeColor="text1"/>
        </w:rPr>
        <w:t>.</w:t>
      </w:r>
      <w:hyperlink w:anchor="_ENREF_113" w:tooltip="Koopmans, 1934 #337" w:history="1">
        <w:r w:rsidR="007A575D">
          <w:fldChar w:fldCharType="begin"/>
        </w:r>
        <w:r w:rsidR="007A575D">
          <w:instrText xml:space="preserve"> ADDIN EN.CITE &lt;EndNote&gt;&lt;Cite&gt;&lt;Author&gt;Koopmans&lt;/Author&gt;&lt;Year&gt;1934&lt;/Year&gt;&lt;RecNum&gt;337&lt;/RecNum&gt;&lt;DisplayText&gt;&lt;style face="superscript"&gt;113&lt;/style&gt;&lt;/DisplayText&gt;&lt;record&gt;&lt;rec-number&gt;337&lt;/rec-number&gt;&lt;foreign-keys&gt;&lt;key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7A575D">
          <w:fldChar w:fldCharType="separate"/>
        </w:r>
        <w:r w:rsidR="007A575D" w:rsidRPr="00A54254">
          <w:rPr>
            <w:noProof/>
            <w:vertAlign w:val="superscript"/>
          </w:rPr>
          <w:t>113</w:t>
        </w:r>
        <w:r w:rsidR="007A575D">
          <w:fldChar w:fldCharType="end"/>
        </w:r>
      </w:hyperlink>
      <w:r w:rsidR="0064430A">
        <w:t xml:space="preserve"> </w:t>
      </w:r>
      <w:commentRangeStart w:id="203"/>
      <w:r w:rsidR="001D1E3E">
        <w:t>The theorem assumes</w:t>
      </w:r>
      <w:r w:rsidR="00E5160B" w:rsidRPr="00E5160B">
        <w:t xml:space="preserve"> that the first </w:t>
      </w:r>
      <w:r w:rsidR="001D1E3E">
        <w:t>IP</w:t>
      </w:r>
      <w:r w:rsidR="00E5160B">
        <w:t xml:space="preserve"> </w:t>
      </w:r>
      <w:r w:rsidR="00E5160B" w:rsidRPr="00E5160B">
        <w:t xml:space="preserve">of a molecular system is equal to the negative of the </w:t>
      </w:r>
      <w:r w:rsidR="001D1E3E" w:rsidRPr="00E5160B">
        <w:t xml:space="preserve">HOMO </w:t>
      </w:r>
      <w:r w:rsidR="00E5160B" w:rsidRPr="00E5160B">
        <w:t>energy</w:t>
      </w:r>
      <w:r w:rsidR="001D1E3E">
        <w:t>,</w:t>
      </w:r>
      <w:r w:rsidR="008B5AD4">
        <w:t xml:space="preserve"> but is only limited to</w:t>
      </w:r>
      <w:r w:rsidR="001D1E3E" w:rsidRPr="001D1E3E">
        <w:t xml:space="preserve"> </w:t>
      </w:r>
      <w:r w:rsidR="001D1E3E" w:rsidRPr="00E5160B">
        <w:t>closed-shell HF theory,</w:t>
      </w:r>
      <w:commentRangeEnd w:id="203"/>
      <w:r w:rsidR="009D3121">
        <w:rPr>
          <w:rStyle w:val="CommentReference"/>
        </w:rPr>
        <w:commentReference w:id="203"/>
      </w:r>
    </w:p>
    <w:p w14:paraId="7788E1D7" w14:textId="1F9752EB" w:rsidR="00F7595F" w:rsidRDefault="00E24869" w:rsidP="001D0D8B">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Michael acceptor </w:t>
      </w:r>
      <w:commentRangeStart w:id="204"/>
      <w:r w:rsidR="002C7185">
        <w:t xml:space="preserve">along with the </w:t>
      </w:r>
      <m:oMath>
        <m:r>
          <w:rPr>
            <w:rFonts w:ascii="Cambria Math" w:hAnsi="Cambria Math"/>
          </w:rPr>
          <m:t>ω</m:t>
        </m:r>
      </m:oMath>
      <w:r w:rsidR="00E5160B">
        <w:t xml:space="preserve"> </w:t>
      </w:r>
      <w:commentRangeEnd w:id="204"/>
      <w:r w:rsidR="00043AE0">
        <w:rPr>
          <w:rStyle w:val="CommentReference"/>
        </w:rPr>
        <w:commentReference w:id="204"/>
      </w:r>
      <w:r w:rsidR="00E5160B">
        <w:t xml:space="preserve">as plotted in </w:t>
      </w:r>
      <w:commentRangeStart w:id="205"/>
      <w:r w:rsidR="00E5160B">
        <w:t>Figure 11</w:t>
      </w:r>
      <w:commentRangeEnd w:id="205"/>
      <w:r w:rsidR="00043AE0">
        <w:rPr>
          <w:rStyle w:val="CommentReference"/>
        </w:rPr>
        <w:commentReference w:id="205"/>
      </w:r>
      <w:r w:rsidR="002C7185">
        <w:t>. Seven different charge calculation schemes were examined:</w:t>
      </w:r>
      <w:r w:rsidRPr="00E24869">
        <w:t xml:space="preserve"> </w:t>
      </w:r>
      <w:r>
        <w:t xml:space="preserve">Mulliken population analysis, natural bond orbital (NBO), Merz-Kollman, Hirshfeld, Charge Model 5 (CM5), quantum theory of atoms in molecules (QTAIM), and </w:t>
      </w:r>
      <w:proofErr w:type="spellStart"/>
      <w:r>
        <w:t>ChelpG</w:t>
      </w:r>
      <w:proofErr w:type="spellEnd"/>
      <w:r>
        <w:t>.</w:t>
      </w:r>
      <w:r w:rsidR="001D0D8B">
        <w:t xml:space="preserve"> </w:t>
      </w:r>
      <w:proofErr w:type="gramStart"/>
      <w:r w:rsidR="00F14869">
        <w:t>All of</w:t>
      </w:r>
      <w:proofErr w:type="gramEnd"/>
      <w:r w:rsidR="00F14869">
        <w:t xml:space="preserve"> the charge schemes showed </w:t>
      </w:r>
      <w:r w:rsidR="002C7185">
        <w:t>an inverse</w:t>
      </w:r>
      <w:r w:rsidR="00F14869">
        <w:t xml:space="preserve"> relationship with the addition barrier</w:t>
      </w:r>
      <w:r w:rsidR="00B21D9A">
        <w:t>s</w:t>
      </w:r>
      <w:r w:rsidR="00F14869">
        <w:t xml:space="preserve"> as expected.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(0.22)</w:t>
      </w:r>
      <w:r w:rsidR="00B21D9A">
        <w:t xml:space="preserve"> while the QTAIM charges returned</w:t>
      </w:r>
      <w:r w:rsidR="00925B60">
        <w:t xml:space="preserve"> </w:t>
      </w:r>
      <w:r w:rsidR="00B21D9A">
        <w:t xml:space="preserve">the highest value (0.86). The other charge schemes returned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values ranging from 0.39 to</w:t>
      </w:r>
      <w:r w:rsidR="001D0D8B">
        <w:t xml:space="preserve"> 0.85 as shown in the Appendix</w:t>
      </w:r>
      <w:r w:rsidR="00925B60">
        <w:t xml:space="preserve">. </w:t>
      </w:r>
      <w:r w:rsidR="001D0D8B">
        <w:t>Overall, no exceptional correlation was found between charges and</w:t>
      </w:r>
      <w:r w:rsidR="00F14869">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values. </w:t>
      </w:r>
    </w:p>
    <w:p w14:paraId="3BECB447" w14:textId="4D67D3A4" w:rsidR="003B0732" w:rsidRDefault="001D0D8B" w:rsidP="00A948C6">
      <w:pPr>
        <w:pStyle w:val="Paragraph"/>
        <w:ind w:firstLine="0"/>
        <w:jc w:val="center"/>
      </w:pPr>
      <w:r w:rsidRPr="001D0D8B">
        <w:rPr>
          <w:noProof/>
          <w:lang w:val="en-AU"/>
        </w:rPr>
        <w:drawing>
          <wp:inline distT="0" distB="0" distL="0" distR="0" wp14:anchorId="232F29B3" wp14:editId="558ECB38">
            <wp:extent cx="5572125" cy="216693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0684" cy="2181932"/>
                    </a:xfrm>
                    <a:prstGeom prst="rect">
                      <a:avLst/>
                    </a:prstGeom>
                  </pic:spPr>
                </pic:pic>
              </a:graphicData>
            </a:graphic>
          </wp:inline>
        </w:drawing>
      </w:r>
    </w:p>
    <w:p w14:paraId="46CF3E0E" w14:textId="23956400" w:rsidR="00D742A2" w:rsidRPr="00D742A2" w:rsidRDefault="002550A9" w:rsidP="000F5DBD">
      <w:r>
        <w:rPr>
          <w:b/>
        </w:rPr>
        <w:t>Figure 2.9</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against p</w:t>
      </w:r>
      <w:r w:rsidR="00FE7453">
        <w:t xml:space="preserve">artial </w:t>
      </w:r>
      <w:r w:rsidR="00D742A2">
        <w:t xml:space="preserve">charges of </w:t>
      </w:r>
      <m:oMath>
        <m:r>
          <w:rPr>
            <w:rFonts w:ascii="Cambria Math" w:hAnsi="Cambria Math"/>
          </w:rPr>
          <m:t>β</m:t>
        </m:r>
      </m:oMath>
      <w:r w:rsidR="00857CD7">
        <w:t>-carbon</w:t>
      </w:r>
      <w:r w:rsidR="00D742A2">
        <w:t xml:space="preserve"> </w:t>
      </w:r>
      <w:proofErr w:type="spellStart"/>
      <w:r w:rsidR="00D742A2">
        <w:t>of</w:t>
      </w:r>
      <w:proofErr w:type="spellEnd"/>
      <w:r w:rsidR="00857CD7">
        <w:t xml:space="preserve"> the</w:t>
      </w:r>
      <w:r w:rsidR="00D742A2">
        <w:t xml:space="preserve"> </w:t>
      </w:r>
      <w:r w:rsidR="001978B2">
        <w:t>Michael acceptors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5771CD6C" w:rsidR="00236B3E" w:rsidRDefault="00646529" w:rsidP="00B151C9">
      <w:pPr>
        <w:pStyle w:val="Paragraph"/>
      </w:pPr>
      <w:r>
        <w:t>The distortion/</w:t>
      </w:r>
      <w:r w:rsidR="00371CAF">
        <w:t>interaction model</w:t>
      </w:r>
      <w:r w:rsidR="002C7185">
        <w:t xml:space="preserve"> of reactivity</w:t>
      </w:r>
      <w:hyperlink w:anchor="_ENREF_114" w:tooltip="Bickelhaupt, 2017 #319" w:history="1">
        <w:r w:rsidR="007A575D">
          <w:fldChar w:fldCharType="begin"/>
        </w:r>
        <w:r w:rsidR="007A575D">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7A575D">
          <w:fldChar w:fldCharType="separate"/>
        </w:r>
        <w:r w:rsidR="007A575D" w:rsidRPr="00A54254">
          <w:rPr>
            <w:noProof/>
            <w:vertAlign w:val="superscript"/>
          </w:rPr>
          <w:t>114</w:t>
        </w:r>
        <w:r w:rsidR="007A575D">
          <w:fldChar w:fldCharType="end"/>
        </w:r>
      </w:hyperlink>
      <w:r w:rsidR="007528C1">
        <w:t xml:space="preserve"> </w:t>
      </w:r>
      <w:r w:rsidR="00D742A2">
        <w:t xml:space="preserve">was used to analyse the reactivity trend </w:t>
      </w:r>
      <w:r w:rsidR="002C7185">
        <w:t>across</w:t>
      </w:r>
      <w:r w:rsidR="00D742A2">
        <w:t xml:space="preserve"> the investigated cyanoacrylamide Michael acceptors.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w:t>
      </w:r>
      <w:proofErr w:type="spellStart"/>
      <w:r w:rsidR="002C7185">
        <w:t>i</w:t>
      </w:r>
      <w:proofErr w:type="spellEnd"/>
      <w:r w:rsidR="002C7185">
        <w:t xml:space="preserve">)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386FBCEB"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Figure 12</w:t>
      </w:r>
      <w:r w:rsidR="00D742A2">
        <w:t xml:space="preserve">. </w:t>
      </w:r>
    </w:p>
    <w:p w14:paraId="2A6F31C1" w14:textId="1BCAEFDF" w:rsidR="00F7595F" w:rsidRDefault="00664949" w:rsidP="000C671B">
      <w:pPr>
        <w:jc w:val="center"/>
      </w:pPr>
      <w:r w:rsidRPr="00664949">
        <w:rPr>
          <w:noProof/>
          <w:lang w:val="en-AU"/>
        </w:rPr>
        <w:drawing>
          <wp:inline distT="0" distB="0" distL="0" distR="0" wp14:anchorId="5360F010" wp14:editId="5B952F11">
            <wp:extent cx="5486400" cy="411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1988" cy="4133991"/>
                    </a:xfrm>
                    <a:prstGeom prst="rect">
                      <a:avLst/>
                    </a:prstGeom>
                  </pic:spPr>
                </pic:pic>
              </a:graphicData>
            </a:graphic>
          </wp:inline>
        </w:drawing>
      </w:r>
    </w:p>
    <w:p w14:paraId="1A527B28" w14:textId="0F26BB89" w:rsidR="00DA1133" w:rsidRDefault="002550A9" w:rsidP="00A948C6">
      <w:pPr>
        <w:spacing w:after="240"/>
      </w:pPr>
      <w:r>
        <w:rPr>
          <w:b/>
        </w:rPr>
        <w:t>Figure 2.10</w:t>
      </w:r>
      <w:r w:rsidR="00DA1133" w:rsidRPr="00C03498">
        <w:rPr>
          <w:b/>
        </w:rPr>
        <w:t>.</w:t>
      </w:r>
      <w:r w:rsidR="00DA1133">
        <w:t xml:space="preserve"> Plots showing the relationship between </w:t>
      </w:r>
      <w:r w:rsidR="002C7185">
        <w:t xml:space="preserve">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2C7185">
        <w:t xml:space="preserve">and (a) the thiolate </w:t>
      </w:r>
      <w:r w:rsidR="00DA1133">
        <w:t xml:space="preserve">distortion energies, </w:t>
      </w:r>
      <w:r w:rsidR="002C7185">
        <w:t>(b) the acrylamides distortion energies</w:t>
      </w:r>
      <w:r w:rsidR="00DA1133">
        <w:t xml:space="preserve">, </w:t>
      </w:r>
      <w:r w:rsidR="002C7185">
        <w:t xml:space="preserve">(c) </w:t>
      </w: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00C803DF">
        <w:t xml:space="preserve"> </w:t>
      </w:r>
      <w:r w:rsidR="00DA1133">
        <w:t xml:space="preserve">and </w:t>
      </w:r>
      <w:r w:rsidR="002C7185">
        <w:t xml:space="preserve">(d)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664949">
        <w:t>.</w:t>
      </w:r>
    </w:p>
    <w:p w14:paraId="5B8348F2" w14:textId="1E80D9AF" w:rsidR="008B296D" w:rsidRDefault="00982216" w:rsidP="008B296D">
      <w:pPr>
        <w:pStyle w:val="Paragraph"/>
        <w:rPr>
          <w:noProof/>
          <w:lang w:val="en-AU"/>
        </w:rPr>
      </w:pPr>
      <w:r>
        <w:lastRenderedPageBreak/>
        <w:t xml:space="preserve">The amount of strain that the methylthiolate anion </w:t>
      </w:r>
      <w:proofErr w:type="gramStart"/>
      <w:r>
        <w:t>ha</w:t>
      </w:r>
      <w:r w:rsidR="002C7185">
        <w:t>s</w:t>
      </w:r>
      <w:r>
        <w:t xml:space="preserve"> to</w:t>
      </w:r>
      <w:proofErr w:type="gramEnd"/>
      <w:r>
        <w:t xml:space="preserve"> overcome to achieve</w:t>
      </w:r>
      <w:r w:rsidR="002C7185">
        <w:t xml:space="preserve"> the</w:t>
      </w:r>
      <w:r>
        <w:t xml:space="preser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sSub>
              <m:sSubPr>
                <m:ctrlPr>
                  <w:rPr>
                    <w:rFonts w:ascii="Cambria Math" w:hAnsi="Cambria Math"/>
                    <w:i/>
                  </w:rPr>
                </m:ctrlPr>
              </m:sSubPr>
              <m:e>
                <m:r>
                  <w:rPr>
                    <w:rFonts w:ascii="Cambria Math" w:hAnsi="Cambria Math"/>
                  </w:rPr>
                  <m:t>d</m:t>
                </m:r>
              </m:e>
              <m:sub>
                <m:r>
                  <m:rPr>
                    <m:sty m:val="p"/>
                  </m:rPr>
                  <w:rPr>
                    <w:rFonts w:ascii="Cambria Math" w:hAnsi="Cambria Math"/>
                  </w:rPr>
                  <m:t>MeS</m:t>
                </m:r>
              </m:sub>
            </m:sSub>
            <m:r>
              <w:rPr>
                <w:rFonts w:ascii="Cambria Math" w:hAnsi="Cambria Math"/>
              </w:rPr>
              <m:t>-</m:t>
            </m:r>
          </m:sub>
          <m:sup>
            <m:r>
              <w:rPr>
                <w:rFonts w:ascii="Cambria Math" w:hAnsi="Cambria Math"/>
              </w:rPr>
              <m:t>‡</m:t>
            </m:r>
          </m:sup>
        </m:sSubSup>
      </m:oMath>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754CC7">
        <w:t xml:space="preserve"> </w:t>
      </w:r>
      <w:del w:id="206" w:author="Microsoft Office User" w:date="2019-10-17T20:06:00Z">
        <w:r w:rsidR="00754CC7" w:rsidDel="00D60982">
          <w:delText xml:space="preserve">most probably </w:delText>
        </w:r>
      </w:del>
      <w:r w:rsidR="00754CC7">
        <w:t>d</w:t>
      </w:r>
      <w:ins w:id="207" w:author="Microsoft Office User" w:date="2019-10-17T20:06:00Z">
        <w:r w:rsidR="00D60982">
          <w:t>o</w:t>
        </w:r>
      </w:ins>
      <w:del w:id="208" w:author="Microsoft Office User" w:date="2019-10-17T20:06:00Z">
        <w:r w:rsidR="00754CC7" w:rsidDel="00D60982">
          <w:delText>id</w:delText>
        </w:r>
      </w:del>
      <w:r w:rsidR="00754CC7">
        <w:t xml:space="preserve">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w:t>
      </w:r>
      <w:ins w:id="209" w:author="Microsoft Office User" w:date="2019-10-17T20:06:00Z">
        <w:r w:rsidR="00D60982">
          <w:t>major</w:t>
        </w:r>
      </w:ins>
      <w:del w:id="210" w:author="Microsoft Office User" w:date="2019-10-17T20:06:00Z">
        <w:r w:rsidR="00754CC7" w:rsidDel="00D60982">
          <w:delText>significant</w:delText>
        </w:r>
      </w:del>
      <w:r w:rsidR="00754CC7">
        <w:t xml:space="preserve"> way. </w:t>
      </w:r>
      <w:r w:rsidR="000C671B">
        <w:rPr>
          <w:noProof/>
          <w:lang w:val="en-AU"/>
        </w:rPr>
        <w:t xml:space="preserve">A rather low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value of 0.43 was also returned from the linear regression analysis on the interaction energies. </w:t>
      </w:r>
    </w:p>
    <w:p w14:paraId="1EF125F4" w14:textId="47ECDC65" w:rsidR="004745AF" w:rsidRDefault="00754CC7" w:rsidP="008B296D">
      <w:pPr>
        <w:pStyle w:val="Paragraph"/>
      </w:pPr>
      <w:r>
        <w:t>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del w:id="211" w:author="Microsoft Office User" w:date="2019-10-17T20:06:00Z">
        <w:r w:rsidDel="00D60982">
          <w:delText xml:space="preserve">which dominated the unfavourable </w:delText>
        </w:r>
        <w:r w:rsidR="00FD437C" w:rsidDel="00D60982">
          <w:delText xml:space="preserve">components </w:delText>
        </w:r>
      </w:del>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t>.</w:t>
      </w:r>
      <w:r w:rsidR="00352C8B">
        <w:t xml:space="preserve"> </w:t>
      </w:r>
      <w:commentRangeStart w:id="212"/>
      <w:proofErr w:type="gramStart"/>
      <w:r w:rsidR="00352C8B">
        <w:t>The .</w:t>
      </w:r>
      <w:commentRangeEnd w:id="212"/>
      <w:proofErr w:type="gramEnd"/>
      <w:r w:rsidR="00D72AF1">
        <w:rPr>
          <w:rStyle w:val="CommentReference"/>
        </w:rPr>
        <w:commentReference w:id="212"/>
      </w:r>
      <w:r w:rsidR="008B296D">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ins w:id="213" w:author="Microsoft Office User" w:date="2019-10-17T20:07:00Z">
        <w:r w:rsidR="00D72AF1">
          <w:t xml:space="preserve">later </w:t>
        </w:r>
      </w:ins>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 xml:space="preserve">low-energy </w:t>
      </w:r>
      <w:proofErr w:type="spellStart"/>
      <w:r w:rsidR="00CB0A52">
        <w:t>vdW</w:t>
      </w:r>
      <w:proofErr w:type="spellEnd"/>
      <w:r w:rsidR="00121944">
        <w:t xml:space="preserve"> complex</w:t>
      </w:r>
      <w:r w:rsidR="00A12C8C">
        <w:t xml:space="preserve">es prior to the </w:t>
      </w:r>
      <w:r w:rsidR="00CB0A52">
        <w:t xml:space="preserve">formation of </w:t>
      </w:r>
      <w:r w:rsidR="00A12C8C">
        <w:t>TS</w:t>
      </w:r>
      <w:r w:rsidR="00352C8B">
        <w:t xml:space="preserve"> </w:t>
      </w:r>
      <w:commentRangeStart w:id="214"/>
      <w:r w:rsidR="00352C8B">
        <w:t xml:space="preserve">as discussed in the </w:t>
      </w:r>
      <w:commentRangeStart w:id="215"/>
      <w:r w:rsidR="00352C8B">
        <w:t>Appendix</w:t>
      </w:r>
      <w:commentRangeEnd w:id="214"/>
      <w:r w:rsidR="00D72AF1">
        <w:rPr>
          <w:rStyle w:val="CommentReference"/>
        </w:rPr>
        <w:commentReference w:id="214"/>
      </w:r>
      <w:commentRangeEnd w:id="215"/>
      <w:r w:rsidR="00D72AF1">
        <w:rPr>
          <w:rStyle w:val="CommentReference"/>
        </w:rPr>
        <w:commentReference w:id="215"/>
      </w:r>
      <w:r w:rsidR="00CB0A52">
        <w:t>.</w:t>
      </w:r>
      <w:r w:rsidR="00352C8B">
        <w:t xml:space="preserve"> </w:t>
      </w:r>
    </w:p>
    <w:p w14:paraId="7EF77216" w14:textId="4BB1BD99" w:rsidR="003C025D" w:rsidRDefault="00BF28A8" w:rsidP="00D51F97">
      <w:pPr>
        <w:pStyle w:val="Paragraph"/>
      </w:pPr>
      <w:r>
        <w:t>The investigations above have demonstrated</w:t>
      </w:r>
      <w:r w:rsidR="00EA12E7">
        <w:t xml:space="preserve"> that the intrinsic addition barriers for the thiol-Michael additions do correlate with certain molecular properties, with the ligand distortion energy being the most prominent one. </w:t>
      </w:r>
      <w:commentRangeStart w:id="216"/>
      <w:r w:rsidR="00EA12E7">
        <w:t xml:space="preserve">However, </w:t>
      </w:r>
      <w:r w:rsidR="008F7663">
        <w:t xml:space="preserve">correlation does not imply causation, </w:t>
      </w:r>
      <w:r w:rsidR="00352C8B">
        <w:t xml:space="preserve">as </w:t>
      </w:r>
      <w:r w:rsidR="00123143">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23143">
        <w:t xml:space="preserve"> value from the linear regression analysis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123143">
        <w:t xml:space="preserve"> in this case, is explained by the variation of a dependent variable in a regression model.</w:t>
      </w:r>
      <w:hyperlink w:anchor="_ENREF_115" w:tooltip="Schneider, 2010 #344" w:history="1">
        <w:r w:rsidR="007A575D">
          <w:fldChar w:fldCharType="begin"/>
        </w:r>
        <w:r w:rsidR="007A575D">
          <w:instrText xml:space="preserve"> ADDIN EN.CITE &lt;EndNote&gt;&lt;Cite&gt;&lt;Author&gt;Schneider&lt;/Author&gt;&lt;Year&gt;2010&lt;/Year&gt;&lt;RecNum&gt;344&lt;/RecNum&gt;&lt;DisplayText&gt;&lt;style face="superscript"&gt;115&lt;/style&gt;&lt;/DisplayText&gt;&lt;record&gt;&lt;rec-number&gt;344&lt;/rec-number&gt;&lt;foreign-keys&gt;&lt;key app="EN" db-id="s9tdpazwgt05pee2rf3x2x2gtdvpdwx50stf" timestamp="1570512819"&gt;344&lt;/key&gt;&lt;/foreign-keys&gt;&lt;ref-type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Verlag&lt;/publisher&gt;&lt;isbn&gt;1866-0452&lt;/isbn&gt;&lt;accession-num&gt;21116397&lt;/accession-num&gt;&lt;label&gt;linear regression&lt;/label&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7A575D">
          <w:fldChar w:fldCharType="separate"/>
        </w:r>
        <w:r w:rsidR="007A575D" w:rsidRPr="00A54254">
          <w:rPr>
            <w:noProof/>
            <w:vertAlign w:val="superscript"/>
          </w:rPr>
          <w:t>115</w:t>
        </w:r>
        <w:r w:rsidR="007A575D">
          <w:fldChar w:fldCharType="end"/>
        </w:r>
      </w:hyperlink>
      <w:r w:rsidR="00123143">
        <w:t xml:space="preserve"> Therefore, no conclusion regarding the quality and reliability of the underlying model, bias in the data, nor choice of regression types could be made based on the values obtained.</w:t>
      </w:r>
      <w:r w:rsidR="00352C8B" w:rsidRPr="00352C8B">
        <w:t xml:space="preserve"> </w:t>
      </w:r>
      <w:r w:rsidR="00352C8B">
        <w:t>Further experimentation and statistical research would be required to explore the cause-and-effect relationship between the parameters</w:t>
      </w:r>
      <w:r w:rsidR="00352C8B" w:rsidRPr="000B37BD">
        <w:t xml:space="preserve"> </w:t>
      </w:r>
      <w:r w:rsidR="00352C8B">
        <w:t>highlighted</w:t>
      </w:r>
      <w:commentRangeEnd w:id="216"/>
      <w:r w:rsidR="00D72AF1">
        <w:rPr>
          <w:rStyle w:val="CommentReference"/>
        </w:rPr>
        <w:commentReference w:id="216"/>
      </w:r>
      <w:r w:rsidR="00352C8B">
        <w:t>.</w:t>
      </w:r>
    </w:p>
    <w:p w14:paraId="75E0A0E9" w14:textId="05A5BB72" w:rsidR="003C025D" w:rsidRPr="004745AF" w:rsidRDefault="003C025D" w:rsidP="003C025D">
      <w:pPr>
        <w:pStyle w:val="Paragraph"/>
      </w:pPr>
      <w:commentRangeStart w:id="217"/>
      <w:r>
        <w:lastRenderedPageBreak/>
        <w:t xml:space="preserve">Overall, </w:t>
      </w:r>
      <w:r w:rsidR="004A03FE">
        <w:t xml:space="preserve">the acrylamide </w:t>
      </w:r>
      <w:r w:rsidR="004A03FE">
        <w:rPr>
          <w:b/>
        </w:rPr>
        <w:t xml:space="preserve">R5 </w:t>
      </w:r>
      <w:del w:id="218" w:author="Microsoft Office User" w:date="2019-10-17T20:11:00Z">
        <w:r w:rsidR="00C13872" w:rsidDel="00D72AF1">
          <w:delText>constantly</w:delText>
        </w:r>
        <w:r w:rsidR="007A575D" w:rsidDel="00D72AF1">
          <w:delText xml:space="preserve"> </w:delText>
        </w:r>
      </w:del>
      <w:r w:rsidR="007A575D">
        <w:t>exhibits much higher reactivit</w:t>
      </w:r>
      <w:ins w:id="219" w:author="Microsoft Office User" w:date="2019-10-17T20:11:00Z">
        <w:r w:rsidR="00D72AF1">
          <w:t>y</w:t>
        </w:r>
      </w:ins>
      <w:del w:id="220" w:author="Microsoft Office User" w:date="2019-10-17T20:11:00Z">
        <w:r w:rsidR="007A575D" w:rsidDel="00D72AF1">
          <w:delText>ies</w:delText>
        </w:r>
      </w:del>
      <w:r w:rsidR="004A03FE">
        <w:t xml:space="preserve"> </w:t>
      </w:r>
      <w:del w:id="221" w:author="Microsoft Office User" w:date="2019-10-17T20:12:00Z">
        <w:r w:rsidR="004A03FE" w:rsidDel="00D72AF1">
          <w:delText xml:space="preserve">in the properties investigated </w:delText>
        </w:r>
      </w:del>
      <w:r w:rsidR="004A03FE">
        <w:t>compared to the cyanoacrylamides.</w:t>
      </w:r>
      <w:r w:rsidR="007A575D">
        <w:t xml:space="preserve"> This is consistent with the understanding from previous work that installation of electron-withdrawing groups at the </w:t>
      </w:r>
      <m:oMath>
        <m:r>
          <w:rPr>
            <w:rFonts w:ascii="Cambria Math" w:hAnsi="Cambria Math"/>
          </w:rPr>
          <m:t>α</m:t>
        </m:r>
      </m:oMath>
      <w:r w:rsidR="007A575D">
        <w:t xml:space="preserve"> position of acrylamides reduces their thermodynamic reactivity.</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7A575D">
          <w:rPr>
            <w:noProof/>
            <w:vertAlign w:val="superscript"/>
          </w:rPr>
          <w:t>44</w:t>
        </w:r>
        <w:r w:rsidR="007A575D">
          <w:fldChar w:fldCharType="end"/>
        </w:r>
      </w:hyperlink>
      <w:r w:rsidR="004A03FE">
        <w:t xml:space="preserve"> </w:t>
      </w:r>
      <w:r w:rsidR="00C803DF">
        <w:rPr>
          <w:b/>
        </w:rPr>
        <w:t xml:space="preserve">R1 </w:t>
      </w:r>
      <w:r w:rsidR="00C803DF">
        <w:t xml:space="preserve">and </w:t>
      </w:r>
      <w:r w:rsidR="00C803DF">
        <w:rPr>
          <w:b/>
        </w:rPr>
        <w:t xml:space="preserve">R3 </w:t>
      </w:r>
      <w:r w:rsidR="00C803DF">
        <w:t xml:space="preserve">are </w:t>
      </w:r>
      <w:r w:rsidR="00C13872">
        <w:t>almost alwa</w:t>
      </w:r>
      <w:bookmarkStart w:id="222" w:name="_GoBack"/>
      <w:bookmarkEnd w:id="222"/>
      <w:r w:rsidR="00C13872">
        <w:t>ys</w:t>
      </w:r>
      <w:r w:rsidR="007A575D">
        <w:t xml:space="preserve"> </w:t>
      </w:r>
      <w:r w:rsidR="00C803DF">
        <w:t xml:space="preserve">on the opposite extremes in the trends predicted </w:t>
      </w:r>
      <w:r w:rsidR="007A575D">
        <w:t xml:space="preserve">for all the properties tested </w:t>
      </w:r>
      <w:r w:rsidR="00C803DF">
        <w:t>among the cyanoacrylamides</w:t>
      </w:r>
      <w:r w:rsidR="007A575D">
        <w:t xml:space="preserve">, with </w:t>
      </w:r>
      <w:r w:rsidR="007A575D">
        <w:rPr>
          <w:b/>
        </w:rPr>
        <w:t>R1</w:t>
      </w:r>
      <w:r w:rsidR="007A575D">
        <w:t xml:space="preserve"> being the most reactive and </w:t>
      </w:r>
      <w:r w:rsidR="007A575D">
        <w:rPr>
          <w:b/>
        </w:rPr>
        <w:t>R3</w:t>
      </w:r>
      <w:r w:rsidR="007A575D">
        <w:t xml:space="preserve"> being the most inert</w:t>
      </w:r>
      <w:r>
        <w:t xml:space="preserve">. </w:t>
      </w:r>
      <w:r w:rsidR="00C803DF">
        <w:t xml:space="preserve">The values predicted for </w:t>
      </w:r>
      <w:r w:rsidR="00C803DF">
        <w:rPr>
          <w:b/>
        </w:rPr>
        <w:t xml:space="preserve">R9 </w:t>
      </w:r>
      <w:r w:rsidR="00C803DF">
        <w:t xml:space="preserve">are largely </w:t>
      </w:r>
      <w:proofErr w:type="gramStart"/>
      <w:r w:rsidR="00C803DF">
        <w:t>similar to</w:t>
      </w:r>
      <w:proofErr w:type="gramEnd"/>
      <w:r w:rsidR="00C803DF">
        <w:t xml:space="preserve"> those of </w:t>
      </w:r>
      <w:r w:rsidR="00C803DF">
        <w:rPr>
          <w:b/>
        </w:rPr>
        <w:t>R3</w:t>
      </w:r>
      <w:r w:rsidR="00C13872">
        <w:t>, being slightly less reactive in most cases</w:t>
      </w:r>
      <w:r w:rsidR="00C803DF">
        <w:t xml:space="preserve">. </w:t>
      </w:r>
      <w:r w:rsidR="00C13872">
        <w:t xml:space="preserve">Compared to the experimental reactivities in the </w:t>
      </w:r>
      <w:commentRangeStart w:id="223"/>
      <w:r w:rsidR="00C13872">
        <w:t>reverse reaction</w:t>
      </w:r>
      <w:commentRangeEnd w:id="223"/>
      <w:r w:rsidR="009840BE">
        <w:rPr>
          <w:rStyle w:val="CommentReference"/>
        </w:rPr>
        <w:commentReference w:id="223"/>
      </w:r>
      <w:r w:rsidR="00C13872">
        <w:t>, t</w:t>
      </w:r>
      <w:r>
        <w:t xml:space="preserve">he intrinsic reactivities predicted by the QM calculations </w:t>
      </w:r>
      <w:r w:rsidR="00C13872">
        <w:t>seem</w:t>
      </w:r>
      <w:r>
        <w:t xml:space="preserve"> to </w:t>
      </w:r>
      <w:r w:rsidR="00C13872">
        <w:t>match</w:t>
      </w:r>
      <w:r>
        <w:t xml:space="preserve"> </w:t>
      </w:r>
      <w:r w:rsidR="00C13872">
        <w:t xml:space="preserve">the </w:t>
      </w:r>
      <w:r w:rsidR="007A575D">
        <w:t>reactivity differences between</w:t>
      </w:r>
      <w:r w:rsidR="00C13872">
        <w:t xml:space="preserve"> certain pairs of the inhibitors</w:t>
      </w:r>
      <w:r w:rsidR="007A575D">
        <w:t xml:space="preserve"> </w:t>
      </w:r>
      <w:r w:rsidR="00C13872">
        <w:t>(</w:t>
      </w:r>
      <w:r w:rsidR="007A575D">
        <w:rPr>
          <w:b/>
        </w:rPr>
        <w:t>1</w:t>
      </w:r>
      <w:r w:rsidR="007A575D">
        <w:t xml:space="preserve"> </w:t>
      </w:r>
      <w:r w:rsidR="00C13872">
        <w:t>vs</w:t>
      </w:r>
      <w:r w:rsidR="007A575D">
        <w:t xml:space="preserve"> </w:t>
      </w:r>
      <w:r w:rsidR="007A575D">
        <w:rPr>
          <w:b/>
        </w:rPr>
        <w:t>3</w:t>
      </w:r>
      <w:r w:rsidR="00C13872">
        <w:t xml:space="preserve">, </w:t>
      </w:r>
      <w:r w:rsidR="00C13872">
        <w:rPr>
          <w:b/>
        </w:rPr>
        <w:t>3</w:t>
      </w:r>
      <w:r w:rsidR="00C13872">
        <w:t xml:space="preserve"> vs </w:t>
      </w:r>
      <w:r w:rsidR="00C13872">
        <w:rPr>
          <w:b/>
        </w:rPr>
        <w:t>9</w:t>
      </w:r>
      <w:r w:rsidR="00C13872">
        <w:t xml:space="preserve">, and </w:t>
      </w:r>
      <w:r w:rsidR="00C13872">
        <w:rPr>
          <w:b/>
        </w:rPr>
        <w:t>5</w:t>
      </w:r>
      <w:r w:rsidR="00C13872">
        <w:t xml:space="preserve"> vs the cyanoacrylamides)</w:t>
      </w:r>
      <w:r w:rsidR="007A575D">
        <w:rPr>
          <w:b/>
        </w:rPr>
        <w:t xml:space="preserve"> </w:t>
      </w:r>
      <w:r w:rsidR="007A575D" w:rsidRPr="007A575D">
        <w:t>qualitatively</w:t>
      </w:r>
      <w:r>
        <w:t xml:space="preserve">, but not the </w:t>
      </w:r>
      <w:r w:rsidR="007A575D">
        <w:t xml:space="preserve">relative </w:t>
      </w:r>
      <w:r w:rsidR="00C13872">
        <w:t xml:space="preserve">magnitude </w:t>
      </w:r>
      <w:r w:rsidR="009840BE">
        <w:t>among</w:t>
      </w:r>
      <w:r w:rsidR="00C13872">
        <w:t xml:space="preserve"> </w:t>
      </w:r>
      <w:r w:rsidR="009840BE">
        <w:t>the cyanoacrylamides</w:t>
      </w:r>
      <w:r>
        <w:t xml:space="preserve">. It </w:t>
      </w:r>
      <w:ins w:id="224" w:author="Microsoft Office User" w:date="2019-10-17T20:14:00Z">
        <w:r w:rsidR="00347AB1">
          <w:t>was therefore</w:t>
        </w:r>
      </w:ins>
      <w:del w:id="225" w:author="Microsoft Office User" w:date="2019-10-17T20:14:00Z">
        <w:r w:rsidDel="00347AB1">
          <w:delText>is</w:delText>
        </w:r>
      </w:del>
      <w:r>
        <w:t xml:space="preserve"> anticipated that </w:t>
      </w:r>
      <w:ins w:id="226" w:author="Microsoft Office User" w:date="2019-10-17T20:14:00Z">
        <w:r w:rsidR="00347AB1">
          <w:t>the</w:t>
        </w:r>
      </w:ins>
      <w:del w:id="227" w:author="Microsoft Office User" w:date="2019-10-17T20:14:00Z">
        <w:r w:rsidDel="00347AB1">
          <w:delText>a</w:delText>
        </w:r>
      </w:del>
      <w:r>
        <w:t xml:space="preserve"> study on the dynamics of the full BTK-inhibitor systems</w:t>
      </w:r>
      <w:ins w:id="228" w:author="Microsoft Office User" w:date="2019-10-17T20:14:00Z">
        <w:r w:rsidR="00347AB1">
          <w:t>, reported in the next chapter,</w:t>
        </w:r>
      </w:ins>
      <w:r>
        <w:t xml:space="preserve"> would shed some light on the latter aspects.</w:t>
      </w:r>
      <w:commentRangeEnd w:id="217"/>
      <w:r w:rsidR="00347AB1">
        <w:rPr>
          <w:rStyle w:val="CommentReference"/>
        </w:rPr>
        <w:commentReference w:id="217"/>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229" w:name="_Toc22161775"/>
      <w:r>
        <w:lastRenderedPageBreak/>
        <w:t>INVESTIGATIONS OF THE BINDING OF COVALENT INHIBITORS TO BTK</w:t>
      </w:r>
      <w:bookmarkEnd w:id="229"/>
      <w:r>
        <w:t xml:space="preserve"> </w:t>
      </w:r>
    </w:p>
    <w:p w14:paraId="224B2770" w14:textId="76563992" w:rsidR="00347A0D" w:rsidRPr="00347A0D" w:rsidRDefault="00347A0D" w:rsidP="000F5DBD">
      <w:pPr>
        <w:pStyle w:val="Paragraph"/>
      </w:pPr>
      <w:r>
        <w:t>Th</w:t>
      </w:r>
      <w:r w:rsidR="00296D7D">
        <w:t xml:space="preserve">is </w:t>
      </w:r>
      <w:r>
        <w:t xml:space="preserve">chapter covers the </w:t>
      </w:r>
      <w:r w:rsidR="00296D7D">
        <w:t>MD simulations</w:t>
      </w:r>
      <w:r>
        <w:t xml:space="preserve"> of the </w:t>
      </w:r>
      <w:r w:rsidR="00296D7D">
        <w:t>binding of</w:t>
      </w:r>
      <w:r>
        <w:t xml:space="preserve"> 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 xml:space="preserve">base catalyst, the strains </w:t>
      </w:r>
      <w:r w:rsidR="00296D7D">
        <w:t>induced in</w:t>
      </w:r>
      <w:r>
        <w:t xml:space="preserve"> the inhibitors </w:t>
      </w:r>
      <w:r w:rsidR="00296D7D">
        <w:t>upon binding,</w:t>
      </w:r>
      <w:r>
        <w:t xml:space="preserve"> and</w:t>
      </w:r>
      <w:r w:rsidR="00296D7D">
        <w:t xml:space="preserve"> </w:t>
      </w:r>
      <w:r w:rsidR="00F479D0">
        <w:t>the factors affecting the arrival at TS geometries</w:t>
      </w:r>
      <w:r w:rsidR="00296D7D">
        <w:t>.</w:t>
      </w:r>
    </w:p>
    <w:p w14:paraId="0A63A102" w14:textId="570A7BA7" w:rsidR="001B1674" w:rsidRDefault="001B1674" w:rsidP="00EC0804">
      <w:pPr>
        <w:pStyle w:val="Heading2"/>
      </w:pPr>
      <w:bookmarkStart w:id="230" w:name="_Toc22161776"/>
      <w:r>
        <w:t>Methods</w:t>
      </w:r>
      <w:bookmarkEnd w:id="230"/>
    </w:p>
    <w:p w14:paraId="48369CFE" w14:textId="1C73F421" w:rsidR="00193894" w:rsidRPr="00193894" w:rsidRDefault="00193894" w:rsidP="00193894">
      <w:pPr>
        <w:pStyle w:val="Heading3"/>
        <w:spacing w:before="0"/>
      </w:pPr>
      <w:bookmarkStart w:id="231" w:name="_Toc22161777"/>
      <w:r>
        <w:t>General Aspects</w:t>
      </w:r>
      <w:bookmarkEnd w:id="231"/>
    </w:p>
    <w:p w14:paraId="1FF0EE12" w14:textId="7F76A4AF"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proofErr w:type="spellStart"/>
      <w:r w:rsidR="00726624" w:rsidRPr="00726624">
        <w:rPr>
          <w:i/>
        </w:rPr>
        <w:t>pmemd.cuda</w:t>
      </w:r>
      <w:proofErr w:type="spellEnd"/>
      <w:r w:rsidR="00726624">
        <w:t xml:space="preserve"> program</w:t>
      </w:r>
      <w:hyperlink w:anchor="_ENREF_116" w:tooltip="Salomon-Ferrer, 2013 #327" w:history="1">
        <w:r w:rsidR="007A575D">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7A575D">
          <w:instrText xml:space="preserve"> ADDIN EN.CITE </w:instrText>
        </w:r>
        <w:r w:rsidR="007A575D">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7A575D">
          <w:instrText xml:space="preserve"> ADDIN EN.CITE.DATA </w:instrText>
        </w:r>
        <w:r w:rsidR="007A575D">
          <w:fldChar w:fldCharType="end"/>
        </w:r>
        <w:r w:rsidR="007A575D">
          <w:fldChar w:fldCharType="separate"/>
        </w:r>
        <w:r w:rsidR="007A575D" w:rsidRPr="00A54254">
          <w:rPr>
            <w:noProof/>
            <w:vertAlign w:val="superscript"/>
          </w:rPr>
          <w:t>116-118</w:t>
        </w:r>
        <w:r w:rsidR="007A575D">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9" w:tooltip="Eichenberger, 2011 #302" w:history="1">
        <w:r w:rsidR="007A575D">
          <w:fldChar w:fldCharType="begin"/>
        </w:r>
        <w:r w:rsidR="007A575D">
          <w:instrText xml:space="preserve"> ADDIN EN.CITE &lt;EndNote&gt;&lt;Cite&gt;&lt;Author&gt;Eichenberger&lt;/Author&gt;&lt;Year&gt;2011&lt;/Year&gt;&lt;RecNum&gt;302&lt;/RecNum&gt;&lt;DisplayText&gt;&lt;style face="superscript"&gt;119&lt;/style&gt;&lt;/DisplayText&gt;&lt;record&gt;&lt;rec-number&gt;302&lt;/rec-number&gt;&lt;foreign-keys&gt;&lt;key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7A575D">
          <w:fldChar w:fldCharType="separate"/>
        </w:r>
        <w:r w:rsidR="007A575D" w:rsidRPr="00A54254">
          <w:rPr>
            <w:noProof/>
            <w:vertAlign w:val="superscript"/>
          </w:rPr>
          <w:t>119</w:t>
        </w:r>
        <w:r w:rsidR="007A575D">
          <w:fldChar w:fldCharType="end"/>
        </w:r>
      </w:hyperlink>
      <w:r w:rsidR="000D0BE0">
        <w:t xml:space="preserve"> </w:t>
      </w:r>
      <w:r w:rsidR="00914ABA">
        <w:t>Twelve</w:t>
      </w:r>
      <w:r w:rsidR="000D0BE0">
        <w:t xml:space="preserve"> systems in total </w:t>
      </w:r>
      <w:r>
        <w:t xml:space="preserve">were considered. These comprised four systems for inhibitors </w:t>
      </w:r>
      <w:r>
        <w:rPr>
          <w:b/>
          <w:bCs/>
        </w:rPr>
        <w:t>1</w:t>
      </w:r>
      <w:r>
        <w:t xml:space="preserve"> and </w:t>
      </w:r>
      <w:r>
        <w:rPr>
          <w:b/>
          <w:bCs/>
        </w:rPr>
        <w:t>3</w:t>
      </w:r>
      <w:r>
        <w:t>, namely, (</w:t>
      </w:r>
      <w:proofErr w:type="spellStart"/>
      <w:r>
        <w:t>i</w:t>
      </w:r>
      <w:proofErr w:type="spellEnd"/>
      <w:r>
        <w:t xml:space="preserve">) </w:t>
      </w:r>
      <w:r w:rsidRPr="00193894">
        <w:t>the noncovalent complex with neutral Cys481 thiol, (ii) the noncovalent complex with deprotonated Cys481 thiolate, (iii) the covalently bound anionic inhibitor</w:t>
      </w:r>
      <w:r w:rsidR="007A5030">
        <w:t>-</w:t>
      </w:r>
      <w:r w:rsidRPr="00193894">
        <w:t>BTK adduct (enolate)</w:t>
      </w:r>
      <w:r>
        <w:t>,</w:t>
      </w:r>
      <w:r w:rsidRPr="00193894">
        <w:t xml:space="preserve"> </w:t>
      </w:r>
      <w:r>
        <w:t>and (iv) the neutral covalent adduct, along with noncovalently bound</w:t>
      </w:r>
      <w:r w:rsidRPr="00193894">
        <w:t xml:space="preserve"> </w:t>
      </w:r>
      <w:r w:rsidR="007A5030">
        <w:t xml:space="preserve">BTK </w:t>
      </w:r>
      <w:r>
        <w:t xml:space="preserve">complexes </w:t>
      </w:r>
      <w:r w:rsidR="007A5030">
        <w:t>with</w:t>
      </w:r>
      <w:r>
        <w:t xml:space="preserve"> inhibitors </w:t>
      </w:r>
      <w:r>
        <w:rPr>
          <w:b/>
        </w:rPr>
        <w:t>4</w:t>
      </w:r>
      <w:r>
        <w:t>,</w:t>
      </w:r>
      <w:r>
        <w:rPr>
          <w:b/>
        </w:rPr>
        <w:t xml:space="preserve"> 5</w:t>
      </w:r>
      <w:r>
        <w:t>,</w:t>
      </w:r>
      <w:r>
        <w:rPr>
          <w:b/>
        </w:rPr>
        <w:t xml:space="preserve"> 7</w:t>
      </w:r>
      <w:r>
        <w:t>, and</w:t>
      </w:r>
      <w:r>
        <w:rPr>
          <w:b/>
        </w:rPr>
        <w:t xml:space="preserve"> 9 </w:t>
      </w:r>
      <w:r>
        <w:t>with Cys481</w:t>
      </w:r>
      <w:r w:rsidR="007A5030">
        <w:t xml:space="preserve"> deprotonated</w:t>
      </w:r>
      <w:r>
        <w:t>.</w:t>
      </w:r>
    </w:p>
    <w:p w14:paraId="1F5CD306" w14:textId="42862CE0" w:rsidR="001A7C9A" w:rsidRPr="001A7C9A" w:rsidRDefault="007A5030" w:rsidP="00EC0804">
      <w:pPr>
        <w:pStyle w:val="Heading3"/>
      </w:pPr>
      <w:bookmarkStart w:id="232" w:name="_Toc22161778"/>
      <w:r>
        <w:t xml:space="preserve">Preparation of the </w:t>
      </w:r>
      <w:r w:rsidR="00D13192">
        <w:t>System</w:t>
      </w:r>
      <w:bookmarkEnd w:id="232"/>
      <w:r w:rsidR="001A7C9A">
        <w:t xml:space="preserve"> </w:t>
      </w:r>
    </w:p>
    <w:p w14:paraId="1071A844" w14:textId="281EB5CB"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20" w:tooltip="Schmid, 2011 #299" w:history="1">
        <w:r w:rsidR="007A575D">
          <w:fldChar w:fldCharType="begin"/>
        </w:r>
        <w:r w:rsidR="007A575D">
          <w:instrText xml:space="preserve"> ADDIN EN.CITE &lt;EndNote&gt;&lt;Cite&gt;&lt;Author&gt;Schmid&lt;/Author&gt;&lt;Year&gt;2011&lt;/Year&gt;&lt;RecNum&gt;299&lt;/RecNum&gt;&lt;DisplayText&gt;&lt;style face="superscript"&gt;120&lt;/style&gt;&lt;/DisplayText&gt;&lt;record&gt;&lt;rec-number&gt;299&lt;/rec-number&gt;&lt;foreign-keys&gt;&lt;key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7A575D">
          <w:fldChar w:fldCharType="separate"/>
        </w:r>
        <w:r w:rsidR="007A575D" w:rsidRPr="00A54254">
          <w:rPr>
            <w:noProof/>
            <w:vertAlign w:val="superscript"/>
          </w:rPr>
          <w:t>120</w:t>
        </w:r>
        <w:r w:rsidR="007A575D">
          <w:fldChar w:fldCharType="end"/>
        </w:r>
      </w:hyperlink>
      <w:r w:rsidR="000B1617">
        <w:t xml:space="preserve"> in the form of interaction function parameter (</w:t>
      </w:r>
      <w:proofErr w:type="spellStart"/>
      <w:r w:rsidR="000B1617">
        <w:t>ifp</w:t>
      </w:r>
      <w:proofErr w:type="spellEnd"/>
      <w:r w:rsidR="000B1617">
        <w:t>) and molecular topology building block (</w:t>
      </w:r>
      <w:proofErr w:type="spellStart"/>
      <w:r w:rsidR="000B1617">
        <w:t>mtb</w:t>
      </w:r>
      <w:proofErr w:type="spellEnd"/>
      <w:r w:rsidR="000B1617">
        <w:t>)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 </w:instrText>
      </w:r>
      <w:r w:rsidR="00A54254">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A54254">
        <w:instrText xml:space="preserve"> ADDIN EN.CITE.DATA </w:instrText>
      </w:r>
      <w:r w:rsidR="00A54254">
        <w:fldChar w:fldCharType="end"/>
      </w:r>
      <w:r w:rsidR="0074426F">
        <w:fldChar w:fldCharType="separate"/>
      </w:r>
      <w:hyperlink w:anchor="_ENREF_121" w:tooltip="Malde, 2011 #301" w:history="1">
        <w:r w:rsidR="007A575D" w:rsidRPr="00A54254">
          <w:rPr>
            <w:noProof/>
            <w:vertAlign w:val="superscript"/>
          </w:rPr>
          <w:t>121</w:t>
        </w:r>
      </w:hyperlink>
      <w:r w:rsidR="00A54254" w:rsidRPr="00A54254">
        <w:rPr>
          <w:noProof/>
          <w:vertAlign w:val="superscript"/>
        </w:rPr>
        <w:t>,</w:t>
      </w:r>
      <w:hyperlink w:anchor="_ENREF_122" w:tooltip="Stroet, 2018 #300" w:history="1">
        <w:r w:rsidR="007A575D" w:rsidRPr="00A54254">
          <w:rPr>
            <w:noProof/>
            <w:vertAlign w:val="superscript"/>
          </w:rPr>
          <w:t>122</w:t>
        </w:r>
      </w:hyperlink>
      <w:r w:rsidR="0074426F">
        <w:fldChar w:fldCharType="end"/>
      </w:r>
      <w:r w:rsidR="00B049D2">
        <w:t xml:space="preserve"> </w:t>
      </w:r>
      <w:r w:rsidR="000B1617">
        <w:t xml:space="preserve">ATB was also used to generate the topology parameters of ligands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covalently bonded with a cysteine residue.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3" w:tooltip="Becke, 1993 #347" w:history="1">
        <w:r w:rsidR="007A575D">
          <w:fldChar w:fldCharType="begin"/>
        </w:r>
        <w:r w:rsidR="007A575D">
          <w:instrText xml:space="preserve"> ADDIN EN.CITE &lt;EndNote&gt;&lt;Cite&gt;&lt;Author&gt;Becke&lt;/Author&gt;&lt;Year&gt;1993&lt;/Year&gt;&lt;RecNum&gt;347&lt;/RecNum&gt;&lt;DisplayText&gt;&lt;style face="superscript"&gt;123&lt;/style&gt;&lt;/DisplayText&gt;&lt;record&gt;&lt;rec-number&gt;347&lt;/rec-number&gt;&lt;foreign-keys&gt;&lt;key app="EN" db-id="s9tdpazwgt05pee2rf3x2x2gtdvpdwx</w:instrText>
        </w:r>
        <w:r w:rsidR="007A575D">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7A575D">
          <w:rPr>
            <w:rFonts w:hint="eastAsia"/>
          </w:rPr>
          <w:instrText>–</w:instrText>
        </w:r>
        <w:r w:rsidR="007A575D">
          <w:rPr>
            <w:rFonts w:hint="eastAsia"/>
          </w:rPr>
          <w:instrText>Fock and local density</w:instrText>
        </w:r>
        <w:r w:rsidR="007A575D">
          <w:rPr>
            <w:rFonts w:hint="eastAsia"/>
          </w:rPr>
          <w:instrText>‐</w:instrText>
        </w:r>
        <w:r w:rsidR="007A575D">
          <w:rPr>
            <w:rFonts w:hint="eastAsia"/>
          </w:rPr>
          <w:instrText>functional the</w:instrText>
        </w:r>
        <w:r w:rsidR="007A575D">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7A575D">
          <w:fldChar w:fldCharType="separate"/>
        </w:r>
        <w:r w:rsidR="007A575D" w:rsidRPr="00A54254">
          <w:rPr>
            <w:noProof/>
            <w:vertAlign w:val="superscript"/>
          </w:rPr>
          <w:t>123</w:t>
        </w:r>
        <w:r w:rsidR="007A575D">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t xml:space="preserve">using </w:t>
      </w:r>
      <w:r w:rsidR="00865C59">
        <w:lastRenderedPageBreak/>
        <w:t>PCM.</w:t>
      </w:r>
      <w:r w:rsidR="00DC134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 </w:instrText>
      </w:r>
      <w:r w:rsidR="00A54254">
        <w:fldChar w:fldCharType="begin">
          <w:fldData xml:space="preserve">PEVuZE5vdGU+PENpdGU+PEF1dGhvcj5NaWVydHXFoTwvQXV0aG9yPjxZZWFyPjE5ODE8L1llYXI+
PFJlY051bT4zNDg8L1JlY051bT48RGlzcGxheVRleHQ+PHN0eWxlIGZhY2U9InN1cGVyc2NyaXB0
Ij4xMjQsMTI1PC9zdHlsZT48L0Rpc3BsYXlUZXh0PjxyZWNvcmQ+PHJlYy1udW1iZXI+MzQ4PC9y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A54254">
        <w:instrText xml:space="preserve"> ADDIN EN.CITE.DATA </w:instrText>
      </w:r>
      <w:r w:rsidR="00A54254">
        <w:fldChar w:fldCharType="end"/>
      </w:r>
      <w:r w:rsidR="00DC1344">
        <w:fldChar w:fldCharType="separate"/>
      </w:r>
      <w:hyperlink w:anchor="_ENREF_124" w:tooltip="Miertuš, 1981 #348" w:history="1">
        <w:r w:rsidR="007A575D" w:rsidRPr="00A54254">
          <w:rPr>
            <w:noProof/>
            <w:vertAlign w:val="superscript"/>
          </w:rPr>
          <w:t>124</w:t>
        </w:r>
      </w:hyperlink>
      <w:r w:rsidR="00A54254" w:rsidRPr="00A54254">
        <w:rPr>
          <w:noProof/>
          <w:vertAlign w:val="superscript"/>
        </w:rPr>
        <w:t>,</w:t>
      </w:r>
      <w:hyperlink w:anchor="_ENREF_125" w:tooltip="Baldridge, 1997 #349" w:history="1">
        <w:r w:rsidR="007A575D" w:rsidRPr="00A54254">
          <w:rPr>
            <w:noProof/>
            <w:vertAlign w:val="superscript"/>
          </w:rPr>
          <w:t>125</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21" w:tooltip="Malde, 2011 #301" w:history="1">
        <w:r w:rsidR="007A575D">
          <w:fldChar w:fldCharType="begin"/>
        </w:r>
        <w:r w:rsidR="007A575D">
          <w:instrText xml:space="preserve"> ADDIN EN.CITE &lt;EndNote&gt;&lt;Cite&gt;&lt;Author&gt;Malde&lt;/Author&gt;&lt;Year&gt;2011&lt;/Year&gt;&lt;RecNum&gt;301&lt;/RecNum&gt;&lt;DisplayText&gt;&lt;style face="superscript"&gt;121&lt;/style&gt;&lt;/DisplayText&gt;&lt;record&gt;&lt;rec-number&gt;301&lt;/rec-number&gt;&lt;foreign-keys&gt;&lt;key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7A575D">
          <w:fldChar w:fldCharType="separate"/>
        </w:r>
        <w:r w:rsidR="007A575D" w:rsidRPr="00A54254">
          <w:rPr>
            <w:noProof/>
            <w:vertAlign w:val="superscript"/>
          </w:rPr>
          <w:t>121</w:t>
        </w:r>
        <w:r w:rsidR="007A575D">
          <w:fldChar w:fldCharType="end"/>
        </w:r>
      </w:hyperlink>
      <w:r w:rsidR="00C52F24">
        <w:t xml:space="preserve"> </w:t>
      </w:r>
    </w:p>
    <w:p w14:paraId="3EEA35E7" w14:textId="102D3FB8"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7A575D">
          <w:fldChar w:fldCharType="begin"/>
        </w:r>
        <w:r w:rsidR="007A575D">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7A575D">
          <w:fldChar w:fldCharType="separate"/>
        </w:r>
        <w:r w:rsidR="007A575D" w:rsidRPr="00B66F05">
          <w:rPr>
            <w:noProof/>
            <w:vertAlign w:val="superscript"/>
          </w:rPr>
          <w:t>5</w:t>
        </w:r>
        <w:r w:rsidR="007A575D">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w:t>
      </w:r>
      <w:proofErr w:type="spellStart"/>
      <w:r>
        <w:t>PyMOL</w:t>
      </w:r>
      <w:proofErr w:type="spellEnd"/>
      <w:r>
        <w:t>.</w:t>
      </w:r>
      <w:hyperlink w:anchor="_ENREF_126" w:tooltip=", 2015 #297" w:history="1">
        <w:r w:rsidR="007A575D">
          <w:fldChar w:fldCharType="begin"/>
        </w:r>
        <w:r w:rsidR="007A575D">
          <w:instrText xml:space="preserve"> ADDIN EN.CITE &lt;EndNote&gt;&lt;Cite&gt;&lt;Year&gt;2015&lt;/Year&gt;&lt;RecNum&gt;297&lt;/RecNum&gt;&lt;DisplayText&gt;&lt;style face="superscript"&gt;126&lt;/style&gt;&lt;/DisplayText&gt;&lt;record&gt;&lt;rec-number&gt;297&lt;/rec-number&gt;&lt;foreign-keys&gt;&lt;key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7A575D">
          <w:fldChar w:fldCharType="separate"/>
        </w:r>
        <w:r w:rsidR="007A575D" w:rsidRPr="00A54254">
          <w:rPr>
            <w:noProof/>
            <w:vertAlign w:val="superscript"/>
          </w:rPr>
          <w:t>126</w:t>
        </w:r>
        <w:r w:rsidR="007A575D">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7" w:tooltip="Guex, 1997 #298" w:history="1">
        <w:r w:rsidR="007A575D">
          <w:fldChar w:fldCharType="begin"/>
        </w:r>
        <w:r w:rsidR="007A575D">
          <w:instrText xml:space="preserve"> ADDIN EN.CITE &lt;EndNote&gt;&lt;Cite&gt;&lt;Author&gt;Guex&lt;/Author&gt;&lt;Year&gt;1997&lt;/Year&gt;&lt;RecNum&gt;298&lt;/RecNum&gt;&lt;DisplayText&gt;&lt;style face="superscript"&gt;127&lt;/style&gt;&lt;/DisplayText&gt;&lt;record&gt;&lt;rec-number&gt;298&lt;/rec-number&gt;&lt;foreign-keys&gt;&lt;key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7A575D">
          <w:fldChar w:fldCharType="separate"/>
        </w:r>
        <w:r w:rsidR="007A575D" w:rsidRPr="00A54254">
          <w:rPr>
            <w:noProof/>
            <w:vertAlign w:val="superscript"/>
          </w:rPr>
          <w:t>127</w:t>
        </w:r>
        <w:r w:rsidR="007A575D">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proofErr w:type="spellStart"/>
      <w:r w:rsidR="00332503">
        <w:rPr>
          <w:i/>
        </w:rPr>
        <w:t>make_top</w:t>
      </w:r>
      <w:proofErr w:type="spellEnd"/>
      <w:r w:rsidR="00332503">
        <w:t xml:space="preserve"> program and combined using the </w:t>
      </w:r>
      <w:proofErr w:type="spellStart"/>
      <w:r w:rsidR="00332503">
        <w:rPr>
          <w:i/>
        </w:rPr>
        <w:t>com_to</w:t>
      </w:r>
      <w:r w:rsidR="00332503" w:rsidRPr="00C71100">
        <w:rPr>
          <w:i/>
        </w:rPr>
        <w:t>p</w:t>
      </w:r>
      <w:proofErr w:type="spellEnd"/>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 </w:instrText>
      </w:r>
      <w:r w:rsidR="00A54254">
        <w:fldChar w:fldCharType="begin">
          <w:fldData xml:space="preserve">PEVuZE5vdGU+PENpdGU+PEF1dGhvcj5Tw7huZGVyZ2FhcmQ8L0F1dGhvcj48WWVhcj4yMDExPC9Z
ZWFyPjxSZWNOdW0+MzAzPC9SZWNOdW0+PERpc3BsYXlUZXh0PjxzdHlsZSBmYWNlPSJzdXBlcnNj
cmlwdCI+MTI4LDEyOTwvc3R5bGU+PC9EaXNwbGF5VGV4dD48cmVjb3JkPjxyZWMtbnVtYmVyPjMw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A54254">
        <w:instrText xml:space="preserve"> ADDIN EN.CITE.DATA </w:instrText>
      </w:r>
      <w:r w:rsidR="00A54254">
        <w:fldChar w:fldCharType="end"/>
      </w:r>
      <w:r w:rsidR="00332503">
        <w:fldChar w:fldCharType="separate"/>
      </w:r>
      <w:hyperlink w:anchor="_ENREF_128" w:tooltip="Søndergaard, 2011 #303" w:history="1">
        <w:r w:rsidR="007A575D" w:rsidRPr="00A54254">
          <w:rPr>
            <w:noProof/>
            <w:vertAlign w:val="superscript"/>
          </w:rPr>
          <w:t>128</w:t>
        </w:r>
      </w:hyperlink>
      <w:r w:rsidR="00A54254" w:rsidRPr="00A54254">
        <w:rPr>
          <w:noProof/>
          <w:vertAlign w:val="superscript"/>
        </w:rPr>
        <w:t>,</w:t>
      </w:r>
      <w:hyperlink w:anchor="_ENREF_129" w:tooltip="Olsson, 2011 #304" w:history="1">
        <w:r w:rsidR="007A575D" w:rsidRPr="00A54254">
          <w:rPr>
            <w:noProof/>
            <w:vertAlign w:val="superscript"/>
          </w:rPr>
          <w:t>129</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 xml:space="preserve">match the </w:t>
      </w:r>
      <w:proofErr w:type="spellStart"/>
      <w:r w:rsidR="0047279C">
        <w:t>mtb</w:t>
      </w:r>
      <w:proofErr w:type="spellEnd"/>
      <w:r w:rsidR="0047279C">
        <w:t xml:space="preserve">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proofErr w:type="spellStart"/>
      <w:r w:rsidR="00AD35FC">
        <w:rPr>
          <w:i/>
        </w:rPr>
        <w:t>gch</w:t>
      </w:r>
      <w:proofErr w:type="spellEnd"/>
      <w:r w:rsidR="00AD35FC">
        <w:t xml:space="preserve"> </w:t>
      </w:r>
      <w:r w:rsidR="0047279C">
        <w:t>program</w:t>
      </w:r>
      <w:r w:rsidR="00AD35FC">
        <w:t xml:space="preserve">. </w:t>
      </w:r>
    </w:p>
    <w:p w14:paraId="1BF76097" w14:textId="63621DA0" w:rsidR="000B1617" w:rsidRPr="000F5DBD" w:rsidRDefault="000D0BE0" w:rsidP="007A5030">
      <w:pPr>
        <w:pStyle w:val="Paragraph"/>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overall. </w:t>
      </w:r>
      <w:r w:rsidR="00E942F7">
        <w:t>N</w:t>
      </w:r>
      <w:r>
        <w:t xml:space="preserve">eutralisation was achieved by </w:t>
      </w:r>
      <w:r w:rsidR="00E942F7">
        <w:t xml:space="preserve">progressively </w:t>
      </w:r>
      <w:r>
        <w:t xml:space="preserve">replacing water </w:t>
      </w:r>
      <w:r>
        <w:lastRenderedPageBreak/>
        <w:t>molecule</w:t>
      </w:r>
      <w:r w:rsidR="00E942F7">
        <w:t>s with the highest potential</w:t>
      </w:r>
      <w:r>
        <w:t xml:space="preserve"> with sodium ions. The solvated system was then energy minimised again </w:t>
      </w:r>
      <w:r w:rsidR="00E942F7">
        <w:t>for</w:t>
      </w:r>
      <w:r>
        <w:t xml:space="preserve"> 5000 steps. A positional</w:t>
      </w:r>
      <w:r w:rsidR="00642F9A">
        <w:t>ly</w:t>
      </w:r>
      <w:r>
        <w:t xml:space="preserve"> restrained energy minimisation was then carried out by first applying a harmonic potential to the coordinates of the protein structure.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the A</w:t>
      </w:r>
      <w:r w:rsidRPr="006B0CEC">
        <w:rPr>
          <w:color w:val="000000" w:themeColor="text1"/>
        </w:rPr>
        <w:t>ppendix.</w:t>
      </w:r>
      <w:r w:rsidR="001F2882">
        <w:rPr>
          <w:color w:val="000000" w:themeColor="text1"/>
        </w:rPr>
        <w:t xml:space="preserve"> </w:t>
      </w:r>
      <w:r w:rsidR="002622B0">
        <w:t>The GROMOS system topologies (.top) and coordinates (.</w:t>
      </w:r>
      <w:proofErr w:type="spellStart"/>
      <w:r w:rsidR="002622B0">
        <w:t>cnf</w:t>
      </w:r>
      <w:proofErr w:type="spellEnd"/>
      <w:r w:rsidR="002622B0">
        <w:t>) were converted into AMBER-compatible format (.</w:t>
      </w:r>
      <w:proofErr w:type="spellStart"/>
      <w:r w:rsidR="002622B0">
        <w:t>prmtop</w:t>
      </w:r>
      <w:proofErr w:type="spellEnd"/>
      <w:r w:rsidR="002622B0">
        <w:t xml:space="preserve"> and .</w:t>
      </w:r>
      <w:proofErr w:type="spellStart"/>
      <w:r w:rsidR="002622B0">
        <w:t>mdcrd</w:t>
      </w:r>
      <w:proofErr w:type="spellEnd"/>
      <w:r w:rsidR="002622B0">
        <w:t xml:space="preserve">, respectively) utilising the topology </w:t>
      </w:r>
      <w:r w:rsidR="00E942F7">
        <w:t>converter on the ATB web server</w:t>
      </w:r>
      <w:r w:rsidR="002622B0">
        <w:t>.</w:t>
      </w:r>
      <w:hyperlink w:anchor="_ENREF_126" w:tooltip="Miyamoto, 1992 #332" w:history="1"/>
    </w:p>
    <w:p w14:paraId="23A21954" w14:textId="45C2C137" w:rsidR="00DE72A8" w:rsidRDefault="00D13192" w:rsidP="00EC0804">
      <w:pPr>
        <w:pStyle w:val="Heading3"/>
      </w:pPr>
      <w:bookmarkStart w:id="233" w:name="_Toc22161779"/>
      <w:r>
        <w:t xml:space="preserve">Setup for MD </w:t>
      </w:r>
      <w:r w:rsidR="00DE72A8">
        <w:t>Simulation</w:t>
      </w:r>
      <w:bookmarkEnd w:id="233"/>
      <w:r w:rsidR="00DE72A8">
        <w:t xml:space="preserve"> </w:t>
      </w:r>
    </w:p>
    <w:p w14:paraId="7679B174" w14:textId="242EE931"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constan</w:t>
      </w:r>
      <w:r w:rsidR="0084156F">
        <w:t>t with a Berendsen thermostat.</w:t>
      </w:r>
      <w:hyperlink w:anchor="_ENREF_130" w:tooltip="Berendsen, 1984 #66" w:history="1">
        <w:r w:rsidR="007A575D">
          <w:fldChar w:fldCharType="begin"/>
        </w:r>
        <w:r w:rsidR="007A575D">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7A575D">
          <w:fldChar w:fldCharType="separate"/>
        </w:r>
        <w:r w:rsidR="007A575D" w:rsidRPr="00A54254">
          <w:rPr>
            <w:noProof/>
            <w:vertAlign w:val="superscript"/>
          </w:rPr>
          <w:t>130</w:t>
        </w:r>
        <w:r w:rsidR="007A575D">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r w:rsidR="00642F9A">
        <w:t xml:space="preserve">a </w:t>
      </w:r>
      <w:r>
        <w:t xml:space="preserve">Berendsen </w:t>
      </w:r>
      <w:proofErr w:type="spellStart"/>
      <w:r>
        <w:t>barostat</w:t>
      </w:r>
      <w:proofErr w:type="spellEnd"/>
      <w:r w:rsidR="004C0F3B">
        <w:fldChar w:fldCharType="begin"/>
      </w:r>
      <w:r w:rsidR="004C0F3B">
        <w:instrText xml:space="preserve"> HYPERLINK \l "_ENREF_130" \o "Berendsen, 1984 #66" </w:instrText>
      </w:r>
      <w:r w:rsidR="004C0F3B">
        <w:fldChar w:fldCharType="separate"/>
      </w:r>
      <w:r w:rsidR="007A575D">
        <w:fldChar w:fldCharType="begin"/>
      </w:r>
      <w:r w:rsidR="007A575D">
        <w:instrText xml:space="preserve"> ADDIN EN.CITE &lt;EndNote&gt;&lt;Cite&gt;&lt;Author&gt;Berendsen&lt;/Author&gt;&lt;Year&gt;1984&lt;/Year&gt;&lt;RecNum&gt;66&lt;/RecNum&gt;&lt;DisplayText&gt;&lt;style face="superscript"&gt;130&lt;/style&gt;&lt;/DisplayText&gt;&lt;record&gt;&lt;rec-number&gt;66&lt;/rec-number&gt;&lt;foreign-keys&gt;&lt;key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7A575D">
        <w:fldChar w:fldCharType="separate"/>
      </w:r>
      <w:r w:rsidR="007A575D" w:rsidRPr="00A54254">
        <w:rPr>
          <w:noProof/>
          <w:vertAlign w:val="superscript"/>
        </w:rPr>
        <w:t>130</w:t>
      </w:r>
      <w:r w:rsidR="007A575D">
        <w:fldChar w:fldCharType="end"/>
      </w:r>
      <w:r w:rsidR="004C0F3B">
        <w:fldChar w:fldCharType="end"/>
      </w:r>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w:t>
      </w:r>
      <w:proofErr w:type="spellStart"/>
      <w:r>
        <w:t>atm</w:t>
      </w:r>
      <w:proofErr w:type="spellEnd"/>
      <w:r>
        <w:t xml:space="preserve"> </w:t>
      </w:r>
      <w:r w:rsidR="00E942F7">
        <w:t>were maintained using</w:t>
      </w:r>
      <w:r>
        <w:t xml:space="preserve"> coupling time constants of 0.1 and 0.5 respectively. The </w:t>
      </w:r>
      <w:r w:rsidR="00457895">
        <w:t xml:space="preserve">isothermal </w:t>
      </w:r>
      <w:r>
        <w:t>compressibility of th</w:t>
      </w:r>
      <w:r w:rsidR="0064614B">
        <w:t>e system was set to 45.75</w:t>
      </w:r>
      <w:r w:rsidR="00642F9A">
        <w:t xml:space="preserve"> </w:t>
      </w:r>
      <w:r w:rsidR="0064614B">
        <w:t>×</w:t>
      </w:r>
      <w:r w:rsidR="00642F9A">
        <w:t xml:space="preserve"> </w:t>
      </w:r>
      <w:r w:rsidR="0064614B">
        <w:t>10</w:t>
      </w:r>
      <w:r w:rsidR="0064614B">
        <w:rPr>
          <w:vertAlign w:val="superscript"/>
        </w:rPr>
        <w:t>-6</w:t>
      </w:r>
      <w:r w:rsidR="0064614B">
        <w:t xml:space="preserve"> bar</w:t>
      </w:r>
      <w:r w:rsidR="0064614B">
        <w:rPr>
          <w:vertAlign w:val="superscript"/>
        </w:rPr>
        <w:t>-1</w:t>
      </w:r>
      <w:r w:rsidR="0084156F">
        <w:t>.</w:t>
      </w:r>
      <w:r>
        <w:t xml:space="preserve">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31" w:tooltip="Essmann, 1995 #331" w:history="1">
        <w:r w:rsidR="007A575D">
          <w:fldChar w:fldCharType="begin"/>
        </w:r>
        <w:r w:rsidR="007A575D">
          <w:instrText xml:space="preserve"> ADDIN EN.CITE &lt;EndNote&gt;&lt;Cite&gt;&lt;Author&gt;Essmann&lt;/Author&gt;&lt;Year&gt;1995&lt;/Year&gt;&lt;RecNum&gt;331&lt;/RecNum&gt;&lt;DisplayText&gt;&lt;style face="superscript"&gt;131&lt;/style&gt;&lt;/DisplayText&gt;&lt;record&gt;&lt;rec-number&gt;331&lt;/rec-number&gt;&lt;foreign-keys&gt;&lt;key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7A575D">
          <w:fldChar w:fldCharType="separate"/>
        </w:r>
        <w:r w:rsidR="007A575D" w:rsidRPr="00A54254">
          <w:rPr>
            <w:noProof/>
            <w:vertAlign w:val="superscript"/>
          </w:rPr>
          <w:t>131</w:t>
        </w:r>
        <w:r w:rsidR="007A575D">
          <w:fldChar w:fldCharType="end"/>
        </w:r>
      </w:hyperlink>
      <w:r>
        <w:t xml:space="preserve"> The SHAKE algorithm</w:t>
      </w:r>
      <w:hyperlink w:anchor="_ENREF_132" w:tooltip="Ryckaert, 1977 #335" w:history="1">
        <w:r w:rsidR="007A575D">
          <w:fldChar w:fldCharType="begin"/>
        </w:r>
        <w:r w:rsidR="007A575D">
          <w:instrText xml:space="preserve"> ADDIN EN.CITE &lt;EndNote&gt;&lt;Cite&gt;&lt;Author&gt;Ryckaert&lt;/Author&gt;&lt;Year&gt;1977&lt;/Year&gt;&lt;RecNum&gt;335&lt;/RecNum&gt;&lt;DisplayText&gt;&lt;style face="superscript"&gt;132&lt;/style&gt;&lt;/DisplayText&gt;&lt;record&gt;&lt;rec-number&gt;335&lt;/rec-number&gt;&lt;foreign-keys&gt;&lt;key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7A575D">
          <w:fldChar w:fldCharType="separate"/>
        </w:r>
        <w:r w:rsidR="007A575D" w:rsidRPr="00A54254">
          <w:rPr>
            <w:noProof/>
            <w:vertAlign w:val="superscript"/>
          </w:rPr>
          <w:t>132</w:t>
        </w:r>
        <w:r w:rsidR="007A575D">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034431">
        <w:t>A</w:t>
      </w:r>
      <w:r>
        <w:t xml:space="preserve"> time step of 1 fs was used</w:t>
      </w:r>
      <w:r w:rsidR="00457895">
        <w:t>. Both the Coulomb</w:t>
      </w:r>
      <w:r>
        <w:t xml:space="preserve"> and the </w:t>
      </w:r>
      <w:proofErr w:type="spellStart"/>
      <w:r w:rsidR="004E4307">
        <w:t>vdW</w:t>
      </w:r>
      <w:proofErr w:type="spellEnd"/>
      <w:r>
        <w:t xml:space="preserve"> interactions were truncated at 1.4 nm. A dielectric constant of 1.0 was used. The coordinate trajectories were recorded every 1 ps. </w:t>
      </w:r>
      <w:r w:rsidR="0064614B">
        <w:t>The SETTLE algorithm was employed to constrain the geometry of water molecules.</w:t>
      </w:r>
      <w:hyperlink w:anchor="_ENREF_133" w:tooltip="Miyamoto, 1992 #332" w:history="1">
        <w:r w:rsidR="007A575D">
          <w:fldChar w:fldCharType="begin"/>
        </w:r>
        <w:r w:rsidR="007A575D">
          <w:instrText xml:space="preserve"> ADDIN EN.CITE &lt;EndNote&gt;&lt;Cite&gt;&lt;Author&gt;Miyamoto&lt;/Author&gt;&lt;Year&gt;1992&lt;/Year&gt;&lt;RecNum&gt;332&lt;/RecNum&gt;&lt;DisplayText&gt;&lt;style face="superscript"&gt;133&lt;/style&gt;&lt;/DisplayText&gt;&lt;record&gt;&lt;rec-number&gt;332&lt;/rec-number&gt;&lt;foreign-keys&gt;&lt;key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7A575D">
          <w:fldChar w:fldCharType="separate"/>
        </w:r>
        <w:r w:rsidR="007A575D" w:rsidRPr="00A54254">
          <w:rPr>
            <w:noProof/>
            <w:vertAlign w:val="superscript"/>
          </w:rPr>
          <w:t>133</w:t>
        </w:r>
        <w:r w:rsidR="007A575D">
          <w:fldChar w:fldCharType="end"/>
        </w:r>
      </w:hyperlink>
    </w:p>
    <w:p w14:paraId="7317E04C" w14:textId="6FEAF9F4" w:rsidR="0064614B" w:rsidRDefault="0064614B" w:rsidP="00EC0804">
      <w:pPr>
        <w:pStyle w:val="Heading3"/>
      </w:pPr>
      <w:bookmarkStart w:id="234" w:name="_Toc22161780"/>
      <w:r>
        <w:t>Trajectory Analysis</w:t>
      </w:r>
      <w:bookmarkEnd w:id="234"/>
    </w:p>
    <w:p w14:paraId="4CA2B0AA" w14:textId="5403D25F" w:rsidR="007F01EF" w:rsidRDefault="007C0572" w:rsidP="00642F9A">
      <w:pPr>
        <w:pStyle w:val="Paragraph"/>
      </w:pPr>
      <w:r>
        <w:lastRenderedPageBreak/>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4" w:tooltip="Roe, 2013 #333" w:history="1">
        <w:r w:rsidR="007A575D">
          <w:fldChar w:fldCharType="begin"/>
        </w:r>
        <w:r w:rsidR="007A575D">
          <w:instrText xml:space="preserve"> ADDIN EN.CITE &lt;EndNote&gt;&lt;Cite&gt;&lt;Author&gt;Roe&lt;/Author&gt;&lt;Year&gt;2013&lt;/Year&gt;&lt;RecNum&gt;333&lt;/RecNum&gt;&lt;DisplayText&gt;&lt;style face="superscript"&gt;134&lt;/style&gt;&lt;/DisplayText&gt;&lt;record&gt;&lt;rec-number&gt;333&lt;/rec-number&gt;&lt;foreign-keys&gt;&lt;key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7A575D">
          <w:fldChar w:fldCharType="separate"/>
        </w:r>
        <w:r w:rsidR="007A575D" w:rsidRPr="00A54254">
          <w:rPr>
            <w:noProof/>
            <w:vertAlign w:val="superscript"/>
          </w:rPr>
          <w:t>134</w:t>
        </w:r>
        <w:r w:rsidR="007A575D">
          <w:fldChar w:fldCharType="end"/>
        </w:r>
      </w:hyperlink>
      <w:r w:rsidR="00A941B1">
        <w:t xml:space="preserve"> and plotted using Python scripts written as </w:t>
      </w:r>
      <w:r w:rsidR="00034431">
        <w:t>required</w:t>
      </w:r>
      <w:r w:rsidR="00642F9A">
        <w:t xml:space="preserve"> during the project</w:t>
      </w:r>
      <w:r w:rsidR="00A941B1">
        <w:t>.</w:t>
      </w:r>
      <w:r>
        <w:t xml:space="preserve"> The systems were visualised using </w:t>
      </w:r>
      <w:r w:rsidR="00642F9A">
        <w:t>the V</w:t>
      </w:r>
      <w:r>
        <w:t xml:space="preserve">isual </w:t>
      </w:r>
      <w:r w:rsidR="00642F9A">
        <w:t>M</w:t>
      </w:r>
      <w:r>
        <w:t xml:space="preserve">olecular </w:t>
      </w:r>
      <w:r w:rsidR="00642F9A">
        <w:t>D</w:t>
      </w:r>
      <w:r>
        <w:t>ynamics (VMD)</w:t>
      </w:r>
      <w:hyperlink w:anchor="_ENREF_135" w:tooltip="Humphrey, 1996 #334" w:history="1">
        <w:r w:rsidR="007A575D">
          <w:fldChar w:fldCharType="begin"/>
        </w:r>
        <w:r w:rsidR="007A575D">
          <w:instrText xml:space="preserve"> ADDIN EN.CITE &lt;EndNote&gt;&lt;Cite&gt;&lt;Author&gt;Humphrey&lt;/Author&gt;&lt;Year&gt;1996&lt;/Year&gt;&lt;RecNum&gt;334&lt;/RecNum&gt;&lt;DisplayText&gt;&lt;style face="superscript"&gt;135&lt;/style&gt;&lt;/DisplayText&gt;&lt;record&gt;&lt;rec-number&gt;334&lt;/rec-number&gt;&lt;foreign-keys&gt;&lt;key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7A575D">
          <w:fldChar w:fldCharType="separate"/>
        </w:r>
        <w:r w:rsidR="007A575D" w:rsidRPr="00A54254">
          <w:rPr>
            <w:noProof/>
            <w:vertAlign w:val="superscript"/>
          </w:rPr>
          <w:t>135</w:t>
        </w:r>
        <w:r w:rsidR="007A575D">
          <w:fldChar w:fldCharType="end"/>
        </w:r>
      </w:hyperlink>
      <w:r>
        <w:t xml:space="preserve"> an</w:t>
      </w:r>
      <w:r w:rsidR="00A941B1">
        <w:t>alysis toolkit</w:t>
      </w:r>
      <w:r w:rsidR="0093124D">
        <w:t>.</w:t>
      </w:r>
      <w:r w:rsidR="00D13192">
        <w:t xml:space="preserve"> </w:t>
      </w:r>
    </w:p>
    <w:p w14:paraId="5CC3E605" w14:textId="5CF9EB21" w:rsidR="001F4B7C" w:rsidRDefault="007F01EF" w:rsidP="00B151C9">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equation (4)</w:t>
      </w:r>
      <w:r w:rsidR="00642F9A">
        <w:t xml:space="preserve"> on page </w:t>
      </w:r>
      <w:commentRangeStart w:id="235"/>
      <w:r w:rsidR="00642F9A">
        <w:t>2</w:t>
      </w:r>
      <w:commentRangeEnd w:id="235"/>
      <w:r w:rsidR="003C025D">
        <w:t>7</w:t>
      </w:r>
      <w:r w:rsidR="00642F9A">
        <w:rPr>
          <w:rStyle w:val="CommentReference"/>
        </w:rPr>
        <w:commentReference w:id="235"/>
      </w:r>
      <w:r>
        <w:t xml:space="preserve">. This </w:t>
      </w:r>
      <w:r w:rsidR="00642F9A">
        <w:t>was</w:t>
      </w:r>
      <w:r>
        <w:t xml:space="preserve"> achieved by first identifying fifteen clusters of the inhibitors 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The </w:t>
      </w:r>
      <w:r w:rsidR="00642F9A">
        <w:t>single point energy (</w:t>
      </w:r>
      <w:r w:rsidR="00E061CE">
        <w:t>SPE</w:t>
      </w:r>
      <w:r w:rsidR="00642F9A">
        <w:t>)</w:t>
      </w:r>
      <w:r w:rsidR="00D13192">
        <w:t xml:space="preserve"> </w:t>
      </w:r>
      <w:r w:rsidR="001F4B7C">
        <w:t>of each geometry</w:t>
      </w:r>
      <w:r w:rsidR="00D13192">
        <w:t xml:space="preserve"> prior to and </w:t>
      </w:r>
      <w:r>
        <w:t>after</w:t>
      </w:r>
      <w:r w:rsidR="00D13192">
        <w:t xml:space="preserve"> MM geometry optimisation</w:t>
      </w:r>
      <w:r w:rsidR="001F4B7C">
        <w:t xml:space="preserve"> was </w:t>
      </w:r>
      <w:r>
        <w:t xml:space="preserve">then </w:t>
      </w:r>
      <w:r w:rsidR="001F4B7C">
        <w:t xml:space="preserve">calculated using </w:t>
      </w:r>
      <w:r w:rsidR="00642F9A">
        <w:t xml:space="preserve">the </w:t>
      </w:r>
      <w:r w:rsidR="001F4B7C">
        <w:t xml:space="preserve">OPLS3e force field </w:t>
      </w:r>
      <w:r w:rsidR="00642F9A">
        <w:t xml:space="preserve">in the MacroModel software </w:t>
      </w:r>
      <w:r w:rsidR="001F4B7C">
        <w:t xml:space="preserve">and the Boltzmann averaged energy was computed. This was then compared to the </w:t>
      </w:r>
      <w:r>
        <w:t xml:space="preserve">Boltzmann </w:t>
      </w:r>
      <w:r w:rsidR="001F4B7C">
        <w:t>average</w:t>
      </w:r>
      <w:r>
        <w:t>d</w:t>
      </w:r>
      <w:r w:rsidR="001F4B7C">
        <w:t xml:space="preserve"> energy</w:t>
      </w:r>
      <w:r w:rsidR="00D13192">
        <w:t xml:space="preserve"> of the </w:t>
      </w:r>
      <w:r>
        <w:t xml:space="preserve">top fifteen </w:t>
      </w:r>
      <w:r w:rsidR="001F4B7C">
        <w:t xml:space="preserve">conformers </w:t>
      </w:r>
      <w:r>
        <w:t xml:space="preserve">ranked by stability as </w:t>
      </w:r>
      <w:r w:rsidR="001F4B7C">
        <w:t xml:space="preserve">obtained from the conformational sampling using the same force field.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236" w:name="_Toc22161781"/>
      <w:r w:rsidRPr="00EC0804">
        <w:lastRenderedPageBreak/>
        <w:t>Results and Discussions</w:t>
      </w:r>
      <w:bookmarkEnd w:id="236"/>
    </w:p>
    <w:p w14:paraId="4D626E3C" w14:textId="24CF7B18" w:rsidR="0076398D" w:rsidRDefault="0076398D" w:rsidP="00DA6B51">
      <w:pPr>
        <w:pStyle w:val="Heading3"/>
        <w:spacing w:before="0"/>
      </w:pPr>
      <w:bookmarkStart w:id="237" w:name="_Toc22161782"/>
      <w:r>
        <w:t xml:space="preserve">Identification of </w:t>
      </w:r>
      <w:r w:rsidR="00642F9A">
        <w:t xml:space="preserve">the </w:t>
      </w:r>
      <w:r>
        <w:t xml:space="preserve">Potential Base </w:t>
      </w:r>
      <w:r w:rsidR="00642F9A">
        <w:t>Catalyst</w:t>
      </w:r>
      <w:bookmarkEnd w:id="237"/>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mechanism.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9EC9645" w:rsidR="0076398D" w:rsidRDefault="0076398D" w:rsidP="000F5DBD">
      <w:pPr>
        <w:pStyle w:val="Heading4"/>
        <w:spacing w:before="240"/>
      </w:pPr>
      <w:r>
        <w:t xml:space="preserve">Distance from </w:t>
      </w:r>
      <w:r w:rsidR="00F76BB9">
        <w:t>Potentially Basic</w:t>
      </w:r>
      <w:r>
        <w:t xml:space="preserve"> Residues</w:t>
      </w:r>
    </w:p>
    <w:p w14:paraId="267F1632" w14:textId="62A30E9B"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proofErr w:type="spellStart"/>
      <w:r w:rsidR="00DA6B51">
        <w:t>histidines</w:t>
      </w:r>
      <w:proofErr w:type="spellEnd"/>
      <w:r w:rsidR="00DA6B51">
        <w:t xml:space="preserve">, </w:t>
      </w:r>
      <w:proofErr w:type="spellStart"/>
      <w:r w:rsidR="00DA6B51">
        <w:t>lysines</w:t>
      </w:r>
      <w:proofErr w:type="spellEnd"/>
      <w:r w:rsidR="00DA6B51">
        <w:t>, and arginines</w:t>
      </w:r>
      <w:r>
        <w:t xml:space="preserve">) </w:t>
      </w:r>
      <w:r w:rsidR="0076398D">
        <w:t xml:space="preserve">are unable to act as basic catalysts as they </w:t>
      </w:r>
      <w:r>
        <w:t>tend to be</w:t>
      </w:r>
      <w:r w:rsidR="0076398D">
        <w:t xml:space="preserve"> protonated at physiological </w:t>
      </w:r>
      <w:proofErr w:type="spellStart"/>
      <w:r w:rsidR="0076398D">
        <w:t>pH.</w:t>
      </w:r>
      <w:proofErr w:type="spellEnd"/>
      <w:r w:rsidR="004C0F3B">
        <w:fldChar w:fldCharType="begin"/>
      </w:r>
      <w:r w:rsidR="004C0F3B">
        <w:instrText xml:space="preserve"> HYPERLINK \l "_ENREF_136" \o "Gerlt, 1991 #339" </w:instrText>
      </w:r>
      <w:r w:rsidR="004C0F3B">
        <w:fldChar w:fldCharType="separate"/>
      </w:r>
      <w:r w:rsidR="007A575D">
        <w:fldChar w:fldCharType="begin"/>
      </w:r>
      <w:r w:rsidR="007A575D">
        <w:instrText xml:space="preserve"> ADDIN EN.CITE &lt;EndNote&gt;&lt;Cite&gt;&lt;Author&gt;Gerlt&lt;/Author&gt;&lt;Year&gt;1991&lt;/Year&gt;&lt;RecNum&gt;339&lt;/RecNum&gt;&lt;DisplayText&gt;&lt;style face="superscript"&gt;136&lt;/style&gt;&lt;/DisplayText&gt;&lt;record&gt;&lt;rec-number&gt;339&lt;/rec-number&gt;&lt;foreign-keys&gt;&lt;key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7A575D">
        <w:fldChar w:fldCharType="separate"/>
      </w:r>
      <w:r w:rsidR="007A575D" w:rsidRPr="00A54254">
        <w:rPr>
          <w:noProof/>
          <w:vertAlign w:val="superscript"/>
        </w:rPr>
        <w:t>136</w:t>
      </w:r>
      <w:r w:rsidR="007A575D">
        <w:fldChar w:fldCharType="end"/>
      </w:r>
      <w:r w:rsidR="004C0F3B">
        <w:fldChar w:fldCharType="end"/>
      </w:r>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proofErr w:type="spellStart"/>
      <w:r w:rsidR="00E63E96">
        <w:t>Schlippe</w:t>
      </w:r>
      <w:proofErr w:type="spellEnd"/>
      <w:r w:rsidR="00E63E96">
        <w:t xml:space="preserve"> and </w:t>
      </w:r>
      <w:proofErr w:type="spellStart"/>
      <w:r w:rsidR="00E63E96">
        <w:t>Hedstrom</w:t>
      </w:r>
      <w:proofErr w:type="spellEnd"/>
      <w:r w:rsidR="004C0F3B">
        <w:fldChar w:fldCharType="begin"/>
      </w:r>
      <w:r w:rsidR="004C0F3B">
        <w:instrText xml:space="preserve"> HYPERLINK \l "_ENREF_137" \o "Guillén Schlippe, 2005 #341" </w:instrText>
      </w:r>
      <w:r w:rsidR="004C0F3B">
        <w:fldChar w:fldCharType="separate"/>
      </w:r>
      <w:r w:rsidR="007A575D">
        <w:fldChar w:fldCharType="begin"/>
      </w:r>
      <w:r w:rsidR="007A575D">
        <w:instrText xml:space="preserve"> ADDIN EN.CITE &lt;EndNote&gt;&lt;Cite&gt;&lt;Author&gt;Guillén Schlippe&lt;/Author&gt;&lt;Year&gt;2005&lt;/Year&gt;&lt;RecNum&gt;341&lt;/RecNum&gt;&lt;DisplayText&gt;&lt;style face="superscript"&gt;137&lt;/style&gt;&lt;/DisplayText&gt;&lt;record&gt;&lt;rec-number&gt;341&lt;/rec-number&gt;&lt;foreign-keys&gt;&lt;key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7A575D">
        <w:fldChar w:fldCharType="separate"/>
      </w:r>
      <w:r w:rsidR="007A575D" w:rsidRPr="00E63E96">
        <w:rPr>
          <w:noProof/>
          <w:vertAlign w:val="superscript"/>
        </w:rPr>
        <w:t>137</w:t>
      </w:r>
      <w:r w:rsidR="007A575D">
        <w:fldChar w:fldCharType="end"/>
      </w:r>
      <w:r w:rsidR="004C0F3B">
        <w:fldChar w:fldCharType="end"/>
      </w:r>
      <w:r w:rsidR="00E63E96">
        <w:t xml:space="preserve"> </w:t>
      </w:r>
      <w:r w:rsidR="008159C8">
        <w:t xml:space="preserve">had </w:t>
      </w:r>
      <w:r w:rsidR="00E63E96">
        <w:t>reported solvent accessible arginines adjacent to carboxylate groups acting as general bases while Kenyon et al.</w:t>
      </w:r>
      <w:hyperlink w:anchor="_ENREF_138" w:tooltip="Highbarger, 1996 #340" w:history="1">
        <w:r w:rsidR="007A575D">
          <w:fldChar w:fldCharType="begin"/>
        </w:r>
        <w:r w:rsidR="007A575D">
          <w:instrText xml:space="preserve"> ADDIN EN.CITE &lt;EndNote&gt;&lt;Cite&gt;&lt;Author&gt;Highbarger&lt;/Author&gt;&lt;Year&gt;1996&lt;/Year&gt;&lt;RecNum&gt;340&lt;/RecNum&gt;&lt;DisplayText&gt;&lt;style face="superscript"&gt;138&lt;/style&gt;&lt;/DisplayText&gt;&lt;record&gt;&lt;rec-number&gt;340&lt;/rec-number&gt;&lt;foreign-keys&gt;&lt;key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7A575D">
          <w:fldChar w:fldCharType="separate"/>
        </w:r>
        <w:r w:rsidR="007A575D" w:rsidRPr="00E63E96">
          <w:rPr>
            <w:noProof/>
            <w:vertAlign w:val="superscript"/>
          </w:rPr>
          <w:t>138</w:t>
        </w:r>
        <w:r w:rsidR="007A575D">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proofErr w:type="spellStart"/>
      <w:r w:rsidR="0076398D">
        <w:t>histidines</w:t>
      </w:r>
      <w:proofErr w:type="spellEnd"/>
      <w:r w:rsidR="0076398D">
        <w:t xml:space="preserve">, </w:t>
      </w:r>
      <w:proofErr w:type="spellStart"/>
      <w:r w:rsidR="0076398D">
        <w:t>lysines</w:t>
      </w:r>
      <w:proofErr w:type="spellEnd"/>
      <w:r w:rsidR="0076398D">
        <w:t xml:space="preserve">, arginines, glutamates, and aspartates. </w:t>
      </w:r>
    </w:p>
    <w:p w14:paraId="011DDC47" w14:textId="3C70B526" w:rsidR="00DA6B51" w:rsidRDefault="00DA6B51" w:rsidP="00DA6B51">
      <w:pPr>
        <w:pStyle w:val="Paragraph"/>
      </w:pPr>
      <w:r>
        <w:t xml:space="preserve">Possible candidates for the base catalyst of the forward addition reaction were identified by measuring the distance of the above-mentioned residues from the thiol proton of Cys481 during the simulations of the noncovalently bound BTK-inhibitor systems. The carbon atoms of the guanidine groups of Arg424 and Arg146 were observed to approach as close as 2 </w:t>
      </w:r>
      <w:r w:rsidRPr="00314399">
        <w:rPr>
          <w:color w:val="000000" w:themeColor="text1"/>
        </w:rPr>
        <w:t>Å</w:t>
      </w:r>
      <w:r>
        <w:rPr>
          <w:color w:val="000000" w:themeColor="text1"/>
        </w:rPr>
        <w:t xml:space="preserve"> from the thiol proton</w:t>
      </w:r>
      <w:r w:rsidR="00D41B08">
        <w:rPr>
          <w:color w:val="000000" w:themeColor="text1"/>
        </w:rPr>
        <w:t>s</w:t>
      </w:r>
      <w:r>
        <w:rPr>
          <w:color w:val="000000" w:themeColor="text1"/>
        </w:rPr>
        <w:t xml:space="preserve"> for one </w:t>
      </w:r>
      <w:proofErr w:type="gramStart"/>
      <w:r>
        <w:rPr>
          <w:color w:val="000000" w:themeColor="text1"/>
        </w:rPr>
        <w:t>brief moment</w:t>
      </w:r>
      <w:proofErr w:type="gramEnd"/>
      <w:r>
        <w:rPr>
          <w:color w:val="000000" w:themeColor="text1"/>
        </w:rPr>
        <w:t xml:space="preserve"> in the simulations, implying an even closer N-H distance</w:t>
      </w:r>
      <w:r>
        <w:t xml:space="preserve">. This gives rise to the prospect that one or </w:t>
      </w:r>
      <w:proofErr w:type="gramStart"/>
      <w:r>
        <w:t>both of these</w:t>
      </w:r>
      <w:proofErr w:type="gramEnd"/>
      <w:r>
        <w:t xml:space="preserve"> arginines could be the base that deprotonates Cys481 </w:t>
      </w:r>
      <w:r>
        <w:lastRenderedPageBreak/>
        <w:t xml:space="preserve">to catalyse the thiol additions. The relevant data about the distances measured are recorded in the </w:t>
      </w:r>
      <w:commentRangeStart w:id="238"/>
      <w:r>
        <w:t>Appendix</w:t>
      </w:r>
      <w:commentRangeEnd w:id="238"/>
      <w:r>
        <w:rPr>
          <w:rStyle w:val="CommentReference"/>
        </w:rPr>
        <w:commentReference w:id="238"/>
      </w:r>
      <w:r>
        <w:t>.</w:t>
      </w:r>
    </w:p>
    <w:p w14:paraId="4AE255DC" w14:textId="77777777" w:rsidR="005B057F" w:rsidRDefault="005B057F" w:rsidP="00DA6B51">
      <w:pPr>
        <w:pStyle w:val="Paragraph"/>
      </w:pPr>
    </w:p>
    <w:p w14:paraId="64C04DBB" w14:textId="11DEA4BA" w:rsidR="000D5A80" w:rsidRDefault="000D5A80" w:rsidP="00A260F2">
      <w:pPr>
        <w:pStyle w:val="Paragraph"/>
        <w:spacing w:after="240"/>
        <w:ind w:firstLine="0"/>
      </w:pPr>
      <w:r>
        <w:rPr>
          <w:b/>
        </w:rPr>
        <w:t>Figure 3.1</w:t>
      </w:r>
      <w:r w:rsidRPr="00C03498">
        <w:rPr>
          <w:b/>
        </w:rPr>
        <w:t>.</w:t>
      </w:r>
      <w:r>
        <w:t xml:space="preserve"> </w:t>
      </w:r>
      <w:proofErr w:type="spellStart"/>
      <w:r w:rsidR="005B057F">
        <w:t>S</w:t>
      </w:r>
      <w:r>
        <w:t>napsnots</w:t>
      </w:r>
      <w:proofErr w:type="spellEnd"/>
      <w:r>
        <w:t xml:space="preserve"> of the </w:t>
      </w:r>
      <w:r w:rsidR="005B057F">
        <w:t xml:space="preserve">simulations capturing the </w:t>
      </w:r>
      <w:r>
        <w:t xml:space="preserve">closest </w:t>
      </w:r>
      <w:r w:rsidR="005B057F">
        <w:t>distance between arginines potentially acting as base catalyst and (a) and (b).</w:t>
      </w:r>
    </w:p>
    <w:p w14:paraId="481E876F" w14:textId="023651C5" w:rsidR="00F76BB9" w:rsidRDefault="00914ABA" w:rsidP="00B151C9">
      <w:pPr>
        <w:pStyle w:val="Paragraph"/>
      </w:pPr>
      <w:r>
        <w:t xml:space="preserve">The elimination </w:t>
      </w:r>
      <w:r w:rsidR="00F76BB9">
        <w:t xml:space="preserve">of thiol from the covalently bound adducts of </w:t>
      </w:r>
      <w:r w:rsidR="00F76BB9">
        <w:rPr>
          <w:b/>
        </w:rPr>
        <w:t>1</w:t>
      </w:r>
      <w:r w:rsidR="00F76BB9">
        <w:t xml:space="preserve"> and </w:t>
      </w:r>
      <w:r w:rsidR="00F76BB9">
        <w:rPr>
          <w:b/>
        </w:rPr>
        <w:t xml:space="preserve">3 </w:t>
      </w:r>
      <w:r w:rsidR="00F76BB9">
        <w:t>were</w:t>
      </w:r>
      <w:r>
        <w:t xml:space="preserve"> studied </w:t>
      </w:r>
      <w:r w:rsidR="00F76BB9">
        <w:t xml:space="preserve">first </w:t>
      </w:r>
      <w:r>
        <w:t xml:space="preserve">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100 ns 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5 </w:t>
      </w:r>
      <w:r w:rsidR="00F76BB9" w:rsidRPr="00314399">
        <w:rPr>
          <w:color w:val="000000" w:themeColor="text1"/>
        </w:rPr>
        <w:t>Å</w:t>
      </w:r>
      <w:r w:rsidR="00F76BB9">
        <w:t>. These distances are</w:t>
      </w:r>
      <w:r w:rsidR="0079152B">
        <w:t xml:space="preserve"> still relatively far </w:t>
      </w:r>
      <w:r w:rsidR="00F76BB9">
        <w:t xml:space="preserve">away </w:t>
      </w:r>
      <w:r w:rsidR="0079152B">
        <w:t xml:space="preserve">from the expected geometry of </w:t>
      </w:r>
      <w:r w:rsidR="00F76BB9">
        <w:t>a deprotonation</w:t>
      </w:r>
      <w:r w:rsidR="0079152B">
        <w:t xml:space="preserve"> 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commentRangeStart w:id="239"/>
      <w:commentRangeStart w:id="240"/>
      <w:r w:rsidR="002F436F">
        <w:t>Nevertheless</w:t>
      </w:r>
      <w:commentRangeEnd w:id="239"/>
      <w:r w:rsidR="00F76BB9">
        <w:rPr>
          <w:rStyle w:val="CommentReference"/>
        </w:rPr>
        <w:commentReference w:id="239"/>
      </w:r>
      <w:commentRangeEnd w:id="240"/>
      <w:r w:rsidR="00A260F2">
        <w:rPr>
          <w:rStyle w:val="CommentReference"/>
        </w:rPr>
        <w:commentReference w:id="240"/>
      </w:r>
      <w:r w:rsidR="002F436F">
        <w:t xml:space="preserve">, these arginines are </w:t>
      </w:r>
      <w:proofErr w:type="gramStart"/>
      <w:r w:rsidR="002F436F">
        <w:t>as yet</w:t>
      </w:r>
      <w:proofErr w:type="gramEnd"/>
      <w:r w:rsidR="002F436F">
        <w:t xml:space="preserve">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p>
    <w:p w14:paraId="7301851E" w14:textId="52FEEFE7" w:rsidR="00914ABA" w:rsidRDefault="00914ABA" w:rsidP="00B151C9">
      <w:pPr>
        <w:pStyle w:val="Paragraph"/>
      </w:pPr>
      <w:r>
        <w:t xml:space="preserve">Considering that it took more than 200 hours for </w:t>
      </w:r>
      <w:r w:rsidRPr="009B250B">
        <w:rPr>
          <w:b/>
          <w:bCs/>
        </w:rPr>
        <w:t>3</w:t>
      </w:r>
      <w:r>
        <w:t xml:space="preserve"> to dissociate from BTK </w:t>
      </w:r>
      <w:r w:rsidRPr="009B250B">
        <w:t>experimentally</w:t>
      </w:r>
      <w:r>
        <w:t xml:space="preserve">, </w:t>
      </w:r>
      <w:r w:rsidR="00F76BB9">
        <w:t xml:space="preserve">and that there is no obvious candidate for an internal base within the binding site, it is reasonable to hypothesise that the conformation observed in the X-ray co-crystal structure of the bound adduct must undergo a significant </w:t>
      </w:r>
      <w:r>
        <w:t>conformation</w:t>
      </w:r>
      <w:r w:rsidR="00F76BB9">
        <w:t xml:space="preserve"> change</w:t>
      </w:r>
      <w:r>
        <w:t xml:space="preserve"> </w:t>
      </w:r>
      <w:r w:rsidR="00F76BB9">
        <w:t>before the elimination can take place.</w:t>
      </w:r>
      <w:r>
        <w:t xml:space="preserve"> </w:t>
      </w:r>
      <w:r w:rsidR="00BF27F5">
        <w:t>Multiple thermodynamically accessible states of BTK had been reported in the literature. The X-ray structures solved by Taunton et al. is mos</w:t>
      </w:r>
      <w:r w:rsidR="003028FA">
        <w:t xml:space="preserve">t similar to the inactive </w:t>
      </w:r>
      <w:commentRangeStart w:id="241"/>
      <w:r w:rsidR="003028FA">
        <w:t>state</w:t>
      </w:r>
      <w:r w:rsidR="00BF27F5">
        <w:t xml:space="preserve"> </w:t>
      </w:r>
      <w:commentRangeEnd w:id="241"/>
      <w:r w:rsidR="003028FA">
        <w:rPr>
          <w:rStyle w:val="CommentReference"/>
        </w:rPr>
        <w:commentReference w:id="241"/>
      </w:r>
      <w:r w:rsidR="00BF27F5">
        <w:t>found by Browner et al.,</w:t>
      </w:r>
      <w:hyperlink w:anchor="_ENREF_139" w:tooltip="Kuglstatter, 2011 #353" w:history="1">
        <w:r w:rsidR="007A575D">
          <w:fldChar w:fldCharType="begin"/>
        </w:r>
        <w:r w:rsidR="007A575D">
          <w:instrText xml:space="preserve"> ADDIN EN.CITE &lt;EndNote&gt;&lt;Cite&gt;&lt;Author&gt;Kuglstatter&lt;/Author&gt;&lt;Year&gt;2011&lt;/Year&gt;&lt;RecNum&gt;353&lt;/RecNum&gt;&lt;DisplayText&gt;&lt;style face="superscript"&gt;139&lt;/style&gt;&lt;/DisplayText&gt;&lt;record&gt;&lt;rec-number&gt;353&lt;/rec-number&gt;&lt;foreign-keys&gt;&lt;key app="EN" db-id="s9tdpazwgt05pee2rf3x2x2gtdvpdwx50stf" timestamp="1571287134"&gt;353&lt;/key&gt;&lt;/foreign-keys&gt;&lt;ref-type name="Journal Article"&gt;17&lt;/ref-type&gt;&lt;contributors&gt;&lt;authors&gt;&lt;author&gt;Kuglstatter, Andreas&lt;/author&gt;&lt;author&gt;Wong, April&lt;/author&gt;&lt;author&gt;Tsing, Stan&lt;/author&gt;&lt;author&gt;Lee, Simon W.&lt;/author&gt;&lt;author&gt;Lou, Yan&lt;/author&gt;&lt;author&gt;Villaseñor, Armando G.&lt;/author&gt;&lt;author&gt;Bradshaw, J. Michael&lt;/author&gt;&lt;author&gt;Shaw, David&lt;/author&gt;&lt;author&gt;Barnett, Jim W.&lt;/author&gt;&lt;author&gt;Browner, Michelle F.&lt;/author&gt;&lt;/authors&gt;&lt;/contributors&gt;&lt;titles&gt;&lt;title&gt;Insights into the conformational flexibility of Bruton&amp;apos;s tyrosine kinase from multiple ligand complex structures&lt;/title&gt;&lt;secondary-title&gt;Protein Science&lt;/secondary-title&gt;&lt;/titles&gt;&lt;periodical&gt;&lt;full-title&gt;Protein Science&lt;/full-title&gt;&lt;abbr-1&gt;Protein Sci.&lt;/abbr-1&gt;&lt;abbr-2&gt;Protein Sci&lt;/abbr-2&gt;&lt;/periodical&gt;&lt;pages&gt;428-436&lt;/pages&gt;&lt;volume&gt;20&lt;/volume&gt;&lt;number&gt;2&lt;/number&gt;&lt;keywords&gt;&lt;keyword&gt;activation loop&lt;/keyword&gt;&lt;keyword&gt;Bruton&amp;apos;s tyrosine kinase&lt;/keyword&gt;&lt;keyword&gt;DFG-out&lt;/keyword&gt;&lt;keyword&gt;helix C&lt;/keyword&gt;&lt;keyword&gt;phosphorylation&lt;/keyword&gt;&lt;keyword&gt;protein crystallography&lt;/keyword&gt;&lt;keyword&gt;R406&lt;/keyword&gt;&lt;keyword&gt;structure-based drug design&lt;/keyword&gt;&lt;/keywords&gt;&lt;dates&gt;&lt;year&gt;2011&lt;/year&gt;&lt;pub-dates&gt;&lt;date&gt;2011/02/01&lt;/date&gt;&lt;/pub-dates&gt;&lt;/dates&gt;&lt;publisher&gt;John Wiley &amp;amp; Sons, Ltd&lt;/publisher&gt;&lt;isbn&gt;0961-8368&lt;/isbn&gt;&lt;label&gt;BTK inactive, DFG out states&lt;/label&gt;&lt;urls&gt;&lt;related-urls&gt;&lt;url&gt;https://doi.org/10.1002/pro.575&lt;/url&gt;&lt;/related-urls&gt;&lt;/urls&gt;&lt;electronic-resource-num&gt;10.1002/pro.575&lt;/electronic-resource-num&gt;&lt;access-date&gt;2019/10/16&lt;/access-date&gt;&lt;/record&gt;&lt;/Cite&gt;&lt;/EndNote&gt;</w:instrText>
        </w:r>
        <w:r w:rsidR="007A575D">
          <w:fldChar w:fldCharType="separate"/>
        </w:r>
        <w:r w:rsidR="007A575D" w:rsidRPr="00BF27F5">
          <w:rPr>
            <w:noProof/>
            <w:vertAlign w:val="superscript"/>
          </w:rPr>
          <w:t>139</w:t>
        </w:r>
        <w:r w:rsidR="007A575D">
          <w:fldChar w:fldCharType="end"/>
        </w:r>
      </w:hyperlink>
      <w:r w:rsidR="00BF27F5">
        <w:t xml:space="preserve"> but conformations </w:t>
      </w:r>
      <w:commentRangeStart w:id="242"/>
      <w:r w:rsidR="00BF27F5">
        <w:t xml:space="preserve">similar </w:t>
      </w:r>
      <w:commentRangeEnd w:id="242"/>
      <w:r w:rsidR="003028FA">
        <w:rPr>
          <w:rStyle w:val="CommentReference"/>
        </w:rPr>
        <w:commentReference w:id="242"/>
      </w:r>
      <w:r w:rsidR="00BF27F5">
        <w:t xml:space="preserve">to was sampled in some MD simulations of the dimer. </w:t>
      </w:r>
      <w:r w:rsidR="00F76BB9">
        <w:t>L</w:t>
      </w:r>
      <w:r w:rsidR="00267C81">
        <w:t xml:space="preserve">onger simulations would be needed to </w:t>
      </w:r>
      <w:r w:rsidR="00F76BB9">
        <w:t>sample</w:t>
      </w:r>
      <w:r w:rsidR="00267C81">
        <w:t xml:space="preserve"> </w:t>
      </w:r>
      <w:r w:rsidR="00F76BB9">
        <w:t>the protein conformational dynamics.</w:t>
      </w:r>
      <w:r w:rsidR="00F479D0">
        <w:t xml:space="preserve"> Techniques such as simulated annealing could potentially help to overcome the barrier to conformational interconversion.</w:t>
      </w:r>
    </w:p>
    <w:p w14:paraId="528CB634" w14:textId="64DB0C00" w:rsidR="00646402" w:rsidRDefault="00D83981" w:rsidP="00B151C9">
      <w:pPr>
        <w:pStyle w:val="Paragraph"/>
      </w:pPr>
      <w:commentRangeStart w:id="243"/>
      <w:proofErr w:type="gramStart"/>
      <w:r w:rsidRPr="00D83981">
        <w:lastRenderedPageBreak/>
        <w:t>Alternatively</w:t>
      </w:r>
      <w:commentRangeEnd w:id="243"/>
      <w:proofErr w:type="gramEnd"/>
      <w:r>
        <w:rPr>
          <w:rStyle w:val="CommentReference"/>
        </w:rPr>
        <w:commentReference w:id="243"/>
      </w:r>
      <w:r w:rsidR="004753AA">
        <w:t>, the base could be an external one</w:t>
      </w:r>
      <w:r w:rsidR="008159C8">
        <w:t xml:space="preserve"> from the solution, rather tha</w:t>
      </w:r>
      <w:r w:rsidR="004A03FE">
        <w:t>n internally from the protein. However, t</w:t>
      </w:r>
      <w:r w:rsidR="008159C8">
        <w:t xml:space="preserve">his requires the protons to be abstracted to remain </w:t>
      </w:r>
      <w:r w:rsidR="004A03FE">
        <w:t>solvent exposed for long enough. Considering that</w:t>
      </w:r>
      <w:r w:rsidR="008159C8">
        <w:t xml:space="preserve"> </w:t>
      </w:r>
      <w:r w:rsidR="004A03FE">
        <w:t xml:space="preserve">the BTK dimer folds into </w:t>
      </w:r>
      <w:proofErr w:type="gramStart"/>
      <w:r w:rsidR="004A03FE">
        <w:t>the .</w:t>
      </w:r>
      <w:proofErr w:type="gramEnd"/>
    </w:p>
    <w:p w14:paraId="38EBFB58" w14:textId="39968D2F" w:rsidR="00D83981" w:rsidRDefault="00646402" w:rsidP="00B151C9">
      <w:pPr>
        <w:pStyle w:val="Paragraph"/>
      </w:pPr>
      <w:r>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of Cys481 in the crystal structure</w:t>
      </w:r>
      <w:r w:rsidR="004A03FE">
        <w:t>, minimum energy geometries</w:t>
      </w:r>
      <w:r w:rsidR="00A260F2">
        <w:t xml:space="preserve"> sampled </w:t>
      </w:r>
      <w:r w:rsidR="004A03FE">
        <w:t>in the noncovalently bound BTK by inhibitors</w:t>
      </w:r>
      <w:r w:rsidR="00A260F2">
        <w:t xml:space="preserve"> </w:t>
      </w:r>
      <w:r w:rsidR="00A260F2">
        <w:rPr>
          <w:b/>
        </w:rPr>
        <w:t>1</w:t>
      </w:r>
      <w:r w:rsidR="00A260F2">
        <w:t xml:space="preserve"> and </w:t>
      </w:r>
      <w:r w:rsidR="00A260F2">
        <w:rPr>
          <w:b/>
        </w:rPr>
        <w:t>3</w:t>
      </w:r>
      <w:r>
        <w:t xml:space="preserve"> calculated</w:t>
      </w:r>
      <w:r w:rsidR="004753AA">
        <w:t xml:space="preserve"> </w:t>
      </w:r>
      <w:r>
        <w:t xml:space="preserve">by PROPKA </w:t>
      </w:r>
      <w:r w:rsidR="004A03FE">
        <w:t>are</w:t>
      </w:r>
      <w:r w:rsidR="00AB7E73">
        <w:t xml:space="preserve"> 11.99</w:t>
      </w:r>
      <w:r>
        <w:t xml:space="preserve">, </w:t>
      </w:r>
      <w:r w:rsidR="004A03FE">
        <w:t xml:space="preserve">8.87 and 9.62, respectively, </w:t>
      </w:r>
      <w:r>
        <w:t xml:space="preserve">indicating that it </w:t>
      </w:r>
      <w:r w:rsidR="004A03FE">
        <w:t xml:space="preserve">is </w:t>
      </w:r>
      <w:r w:rsidR="00AB7E73">
        <w:t xml:space="preserve">unlikely deprotonated in the resting state of the </w:t>
      </w:r>
      <w:commentRangeStart w:id="244"/>
      <w:r w:rsidR="00AB7E73">
        <w:t>enzyme</w:t>
      </w:r>
      <w:commentRangeEnd w:id="244"/>
      <w:r w:rsidR="004A03FE">
        <w:rPr>
          <w:rStyle w:val="CommentReference"/>
        </w:rPr>
        <w:commentReference w:id="244"/>
      </w:r>
      <w:r>
        <w:t>.</w:t>
      </w:r>
    </w:p>
    <w:p w14:paraId="672ABD1A" w14:textId="4C14ACD8" w:rsidR="00A225B8" w:rsidRDefault="00A225B8" w:rsidP="000F5DBD">
      <w:pPr>
        <w:pStyle w:val="Heading4"/>
        <w:spacing w:before="240"/>
      </w:pPr>
      <w:r>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7EBFAAA2" w:rsidR="000D16FB" w:rsidRDefault="00A225B8" w:rsidP="00B151C9">
      <w:pPr>
        <w:pStyle w:val="Paragraph"/>
      </w:pPr>
      <w:proofErr w:type="gramStart"/>
      <w:r>
        <w:t>Assuming that</w:t>
      </w:r>
      <w:proofErr w:type="gramEnd"/>
      <w:r>
        <w:t xml:space="preserve"> </w:t>
      </w:r>
      <w:r w:rsidR="006A4ED2">
        <w:t>one or more of the</w:t>
      </w:r>
      <w:r w:rsidR="004D48DF">
        <w:t xml:space="preserve"> </w:t>
      </w:r>
      <w:r>
        <w:t>arginine</w:t>
      </w:r>
      <w:r w:rsidR="006A4ED2">
        <w:t>s identified in section 3.2.1.1</w:t>
      </w:r>
      <w:r>
        <w:t xml:space="preserve"> </w:t>
      </w:r>
      <w:r w:rsidR="002F436F">
        <w:t>indeed</w:t>
      </w:r>
      <w:r w:rsidR="004D48DF">
        <w:t xml:space="preserve"> </w:t>
      </w:r>
      <w:r w:rsidR="006A4ED2">
        <w:t>catalyses</w:t>
      </w:r>
      <w:r>
        <w:t xml:space="preserve"> the </w:t>
      </w:r>
      <w:r w:rsidR="006A4ED2">
        <w:t>thiol addition and elimination reaction</w:t>
      </w:r>
      <w:r>
        <w:t xml:space="preserve">, </w:t>
      </w:r>
      <w:r w:rsidR="006A4ED2">
        <w:t xml:space="preserve">QM calculations were performed to find </w:t>
      </w:r>
      <w:r>
        <w:t xml:space="preserve">the TS structures </w:t>
      </w:r>
      <w:r w:rsidR="009C580A">
        <w:t xml:space="preserve">and the energy barriers </w:t>
      </w:r>
      <w:r w:rsidR="004D48DF">
        <w:t xml:space="preserve">for the deprotonation </w:t>
      </w:r>
      <w:r w:rsidR="006A4ED2">
        <w:t xml:space="preserve">of the covalent adducts by a model </w:t>
      </w:r>
      <w:proofErr w:type="spellStart"/>
      <w:r w:rsidR="006A4ED2">
        <w:t>Arg</w:t>
      </w:r>
      <w:proofErr w:type="spellEnd"/>
      <w:r w:rsidR="006A4ED2">
        <w:t xml:space="preserve"> base. The structures are shown in Figure 14. </w:t>
      </w:r>
      <w:r w:rsidR="00806978">
        <w:t>The breaking C-H bonds of the inhibitors</w:t>
      </w:r>
      <w:r w:rsidR="00806978" w:rsidRPr="00806978">
        <w:t xml:space="preserve"> </w:t>
      </w:r>
      <w:r w:rsidR="00806978">
        <w:t xml:space="preserve">except </w:t>
      </w:r>
      <w:r w:rsidR="00806978" w:rsidRPr="00DF74E2">
        <w:rPr>
          <w:b/>
        </w:rPr>
        <w:t>TSD9</w:t>
      </w:r>
      <w:r w:rsidR="00806978">
        <w:t xml:space="preserve"> are perpendicular to the C=O bonds, enabling stabilisation through conjugation between the </w:t>
      </w:r>
      <w:r w:rsidR="00882872">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bonds.</w:t>
      </w:r>
      <w:r w:rsidR="006A4ED2">
        <w:t xml:space="preserve"> </w:t>
      </w:r>
      <w:r w:rsidR="00806978">
        <w:t xml:space="preserve">The ideal geometry is likely inaccessible for </w:t>
      </w:r>
      <w:r w:rsidR="00806978" w:rsidRPr="00DF74E2">
        <w:rPr>
          <w:b/>
        </w:rPr>
        <w:t>TSD9</w:t>
      </w:r>
      <w:r w:rsidR="00806978">
        <w:t xml:space="preserve"> due to steric hindrances. However, its </w:t>
      </w:r>
      <w:r w:rsidR="00DF74E2">
        <w:t>C-H bond</w:t>
      </w:r>
      <w:r w:rsidR="00806978">
        <w:t xml:space="preserve"> was found to be</w:t>
      </w:r>
      <w:r w:rsidR="00DF74E2">
        <w:t xml:space="preserve"> in plane 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broken</w:t>
      </w:r>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2BBAED55" w:rsidR="0008538E" w:rsidRDefault="0008538E" w:rsidP="00C06785">
      <w:pPr>
        <w:spacing w:after="240"/>
      </w:pPr>
      <w:r>
        <w:rPr>
          <w:b/>
        </w:rPr>
        <w:lastRenderedPageBreak/>
        <w:t>Figur</w:t>
      </w:r>
      <w:r w:rsidR="002550A9">
        <w:rPr>
          <w:b/>
        </w:rPr>
        <w:t>e 3.1</w:t>
      </w:r>
      <w:r w:rsidRPr="00C03498">
        <w:rPr>
          <w:b/>
        </w:rPr>
        <w:t>.</w:t>
      </w:r>
      <w:r>
        <w:t xml:space="preserve"> </w:t>
      </w:r>
      <w:r w:rsidR="00806978">
        <w:t>Structures</w:t>
      </w:r>
      <w:r w:rsidRPr="007B1CEF">
        <w:t xml:space="preserve"> of the </w:t>
      </w:r>
      <w:r>
        <w:t>thiol adduct deprotonation TS</w:t>
      </w:r>
      <w:r w:rsidR="00806978">
        <w:t>s</w:t>
      </w:r>
      <w:r w:rsidRPr="007B1CEF">
        <w:t>.</w:t>
      </w:r>
      <w:r>
        <w:t xml:space="preserve"> </w:t>
      </w:r>
    </w:p>
    <w:p w14:paraId="435A9B81" w14:textId="2876A994" w:rsidR="0076398D" w:rsidRDefault="004F5F84" w:rsidP="00C10749">
      <w:pPr>
        <w:pStyle w:val="Paragraph"/>
        <w:spacing w:after="240"/>
      </w:pPr>
      <w:r>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r w:rsidR="0076398D">
        <w:t xml:space="preserve"> </w:t>
      </w:r>
      <w:r w:rsidR="00C10749">
        <w:t>was also considered by</w:t>
      </w:r>
      <w:r w:rsidR="0076398D">
        <w:t xml:space="preserve"> </w:t>
      </w:r>
      <w:r w:rsidR="00076853">
        <w:t>c</w:t>
      </w:r>
      <w:r w:rsidR="00C10749">
        <w:t>alculating the elimination barriers</w:t>
      </w:r>
      <w:r w:rsidR="009C580A">
        <w:t xml:space="preserve"> for comparison</w:t>
      </w:r>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are much higher, with </w:t>
      </w:r>
      <w:r w:rsidR="00C10749">
        <w:t xml:space="preserve">the </w:t>
      </w:r>
      <w:r w:rsidR="00076853">
        <w:t xml:space="preserve">four-membered TS being the highest in energy as expected. </w:t>
      </w:r>
      <w:r w:rsidR="00C10749">
        <w:t>The</w:t>
      </w:r>
      <w:r w:rsidR="00C10749" w:rsidRPr="00C10749">
        <w:t xml:space="preserve"> </w:t>
      </w:r>
      <w:r w:rsidR="00C10749">
        <w:t>six-membered TSs are at least 8.1 kcal/mol less stable than the TSs of the rate-determining step in the conventional mechanism and the four-membered TSs are</w:t>
      </w:r>
      <w:r w:rsidR="00C10749" w:rsidRPr="00C10749">
        <w:t xml:space="preserve"> </w:t>
      </w:r>
      <w:r w:rsidR="00C10749">
        <w:t xml:space="preserve">at least 16.7 kcal/mol higher in energy than the six-membered TSs. The </w:t>
      </w:r>
      <w:r w:rsidR="007D39A0">
        <w:t>calculated results</w:t>
      </w:r>
      <w:r w:rsidR="00C10749">
        <w:t xml:space="preserve"> </w:t>
      </w:r>
      <w:r w:rsidR="007D39A0">
        <w:t>are included</w:t>
      </w:r>
      <w:r w:rsidR="00C10749">
        <w:t xml:space="preserve"> in the Appendix.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p>
    <w:p w14:paraId="21176A68" w14:textId="60C6CC0C" w:rsidR="00076853" w:rsidRDefault="00076853" w:rsidP="00076853">
      <w:pPr>
        <w:pStyle w:val="TableHeading"/>
      </w:pPr>
      <w:r>
        <w:t>Scheme 3.1.</w:t>
      </w:r>
      <w:r w:rsidRPr="00076853">
        <w:t xml:space="preserve"> </w:t>
      </w:r>
      <w:r>
        <w:t>Thiol Elimination via Intramolecular Proton Transfers</w:t>
      </w:r>
    </w:p>
    <w:p w14:paraId="4840818C" w14:textId="45E20EE4" w:rsidR="00493811" w:rsidRDefault="00965A42" w:rsidP="00C10749">
      <w:pPr>
        <w:pStyle w:val="TableHeading"/>
        <w:jc w:val="center"/>
      </w:pPr>
      <w:r>
        <w:rPr>
          <w:noProof/>
        </w:rPr>
        <w:object w:dxaOrig="4689" w:dyaOrig="2779" w14:anchorId="3EAEB3E0">
          <v:shape id="_x0000_i1029" type="#_x0000_t75" alt="" style="width:209.25pt;height:122.25pt;mso-width-percent:0;mso-height-percent:0;mso-width-percent:0;mso-height-percent:0" o:ole="">
            <v:imagedata r:id="rId39" o:title=""/>
          </v:shape>
          <o:OLEObject Type="Embed" ProgID="ChemDraw.Document.6.0" ShapeID="_x0000_i1029" DrawAspect="Content" ObjectID="_1632892251" r:id="rId40"/>
        </w:object>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5B202E34" w:rsidR="004F2E3F" w:rsidRDefault="004F2E3F" w:rsidP="00B151C9">
      <w:pPr>
        <w:pStyle w:val="Paragraph"/>
      </w:pPr>
      <w:r>
        <w:t xml:space="preserve">Putting </w:t>
      </w:r>
      <w:proofErr w:type="gramStart"/>
      <w:r w:rsidR="004F5F84">
        <w:t>all of</w:t>
      </w:r>
      <w:proofErr w:type="gramEnd"/>
      <w:r w:rsidR="004F5F84">
        <w:t xml:space="preserve">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r w:rsidR="001F2882">
        <w:t xml:space="preserve">base-catalysed </w:t>
      </w:r>
      <w:r>
        <w:t>thiol-Michael addition</w:t>
      </w:r>
      <w:r w:rsidR="00372C91">
        <w:t>s</w:t>
      </w:r>
      <w:r>
        <w:t xml:space="preserve"> to </w:t>
      </w:r>
      <w:r w:rsidR="004F678A" w:rsidRPr="004F678A">
        <w:t>the truncated Michael acceptors</w:t>
      </w:r>
      <w:r>
        <w:t xml:space="preserve"> </w:t>
      </w:r>
      <w:r w:rsidR="00372C91">
        <w:t>are</w:t>
      </w:r>
      <w:r>
        <w:t xml:space="preserve"> shown in Figure</w:t>
      </w:r>
      <w:r w:rsidR="00D516D5">
        <w:t xml:space="preserve"> 15</w:t>
      </w:r>
      <w:r>
        <w:t>.</w:t>
      </w:r>
    </w:p>
    <w:p w14:paraId="1AB67CBF" w14:textId="6C611D54" w:rsidR="00372C91" w:rsidRDefault="007D39A0" w:rsidP="000F5DBD">
      <w:pPr>
        <w:pStyle w:val="Paragraph"/>
        <w:ind w:firstLine="0"/>
        <w:jc w:val="center"/>
      </w:pPr>
      <w:r>
        <w:rPr>
          <w:noProof/>
          <w:lang w:val="en-AU"/>
        </w:rPr>
        <w:lastRenderedPageBreak/>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7CEF0D4F" w:rsidR="004F2E3F" w:rsidRDefault="002550A9" w:rsidP="007D39A0">
      <w:pPr>
        <w:spacing w:after="240"/>
      </w:pPr>
      <w:r>
        <w:rPr>
          <w:b/>
        </w:rPr>
        <w:t>Figure 3.2</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w:t>
      </w:r>
      <w:proofErr w:type="spellStart"/>
      <w:proofErr w:type="gramStart"/>
      <w:r w:rsidR="003B6A51">
        <w:t>d,p</w:t>
      </w:r>
      <w:proofErr w:type="spellEnd"/>
      <w:proofErr w:type="gramEnd"/>
      <w:r w:rsidR="003B6A51">
        <w:t>)</w:t>
      </w:r>
      <w:r w:rsidR="007D39A0">
        <w:t xml:space="preserve"> level of theory</w:t>
      </w:r>
      <w:r w:rsidR="00AD657A">
        <w:t>.</w:t>
      </w:r>
    </w:p>
    <w:p w14:paraId="3EC13B8F" w14:textId="1CC977F7" w:rsidR="00817744" w:rsidRDefault="003B6A51" w:rsidP="00B151C9">
      <w:pPr>
        <w:pStyle w:val="Paragraph"/>
      </w:pPr>
      <w:r>
        <w:t>The energy profiles shown in Figure 15 differ qualitatively from</w:t>
      </w:r>
      <w:r w:rsidR="0008538E">
        <w:t xml:space="preserve"> previous computational studies on </w:t>
      </w:r>
      <w:r>
        <w:t xml:space="preserve">cyanoacrylamide </w:t>
      </w:r>
      <w:r w:rsidR="0008538E">
        <w:t>thiol-Michael additions,</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347A0D">
          <w:rPr>
            <w:noProof/>
            <w:vertAlign w:val="superscript"/>
          </w:rPr>
          <w:t>44</w:t>
        </w:r>
        <w:r w:rsidR="007A575D">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cyanoacrylamides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r w:rsidR="00817744">
        <w:t>, which is consistent with the experimental findings as the thiol adducts were isolated instead of intermediates</w:t>
      </w:r>
      <w:r w:rsidR="0008538E">
        <w:t xml:space="preserve">. </w:t>
      </w:r>
      <w:r w:rsidR="00817744">
        <w:t>The</w:t>
      </w:r>
      <w:r>
        <w:t xml:space="preserve"> </w:t>
      </w:r>
      <w:r w:rsidR="0008538E">
        <w:t xml:space="preserve">discrepancy </w:t>
      </w:r>
      <w:r w:rsidR="00817744">
        <w:t xml:space="preserve">in the kinetic parameters </w:t>
      </w:r>
      <w:r>
        <w:t xml:space="preserve">can be attributed to the choice of the base species (guanidine here and DBU in the previous work) as the </w:t>
      </w:r>
      <w:r w:rsidR="0008538E">
        <w:t>stabilities of the thiolate</w:t>
      </w:r>
      <w:r>
        <w:t xml:space="preserve"> ion</w:t>
      </w:r>
      <w:r w:rsidR="0008538E">
        <w:t>s and intermediate</w:t>
      </w:r>
      <w:r>
        <w:t xml:space="preserve"> enolate (plus BH</w:t>
      </w:r>
      <w:r>
        <w:rPr>
          <w:vertAlign w:val="superscript"/>
        </w:rPr>
        <w:t>+</w:t>
      </w:r>
      <w:r>
        <w:t>)</w:t>
      </w:r>
      <w:r w:rsidR="0008538E">
        <w:t xml:space="preserve"> </w:t>
      </w:r>
      <w:r>
        <w:t>depend on</w:t>
      </w:r>
      <w:r w:rsidR="0008538E">
        <w:t xml:space="preserve"> the </w:t>
      </w:r>
      <w:proofErr w:type="spellStart"/>
      <w:r w:rsidR="0008538E">
        <w:t>p</w:t>
      </w:r>
      <w:r w:rsidR="0008538E" w:rsidRPr="00EB115D">
        <w:rPr>
          <w:i/>
        </w:rPr>
        <w:t>K</w:t>
      </w:r>
      <w:r w:rsidR="0008538E" w:rsidRPr="00EB115D">
        <w:rPr>
          <w:vertAlign w:val="subscript"/>
        </w:rPr>
        <w:t>a</w:t>
      </w:r>
      <w:proofErr w:type="spellEnd"/>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15 </w:t>
      </w:r>
      <w:r w:rsidR="0008538E">
        <w:t>are only relevant if the “true” base is guanidine</w:t>
      </w:r>
      <w:r>
        <w:t>, but their relative magnitudes may still be expected to be qualitatively correct</w:t>
      </w:r>
      <w:r w:rsidR="0008538E">
        <w:t xml:space="preserve">. </w:t>
      </w:r>
      <w:r>
        <w:t>On the other hand</w:t>
      </w:r>
      <w:r w:rsidR="0008538E">
        <w:t>, the thermodynamic parameters</w:t>
      </w:r>
      <w:r>
        <w:t xml:space="preserve"> of the overall equilibrium </w:t>
      </w:r>
      <w:r w:rsidR="0008538E">
        <w:t xml:space="preserve">are not affected by the identity of the base. The thiol adducts for the </w:t>
      </w:r>
      <w:r>
        <w:t xml:space="preserve">four </w:t>
      </w:r>
      <w:r w:rsidR="0008538E">
        <w:t xml:space="preserve">cyanoacrylamides are found to be </w:t>
      </w:r>
      <w:r w:rsidR="00817744">
        <w:t>3.9-5.9 kcal/mol</w:t>
      </w:r>
      <w:r w:rsidR="00267C81">
        <w:t xml:space="preserve"> more</w:t>
      </w:r>
      <w:r w:rsidR="0008538E">
        <w:t xml:space="preserve"> stable than the reactants while the product of the thiol addition to the acrylamide </w:t>
      </w:r>
      <w:r w:rsidR="0008538E">
        <w:rPr>
          <w:b/>
        </w:rPr>
        <w:t xml:space="preserve">R5 </w:t>
      </w:r>
      <w:r w:rsidR="0008538E" w:rsidRPr="000E34A7">
        <w:t>is much more stabilised</w:t>
      </w:r>
      <w:r w:rsidR="00817744">
        <w:t xml:space="preserve"> (-10.8 kcal/mol)</w:t>
      </w:r>
      <w:r w:rsidR="0008538E">
        <w:t xml:space="preserve">. </w:t>
      </w:r>
      <w:r w:rsidR="00DF74E2">
        <w:t xml:space="preserve">An </w:t>
      </w:r>
      <w:r w:rsidR="00DF74E2">
        <w:lastRenderedPageBreak/>
        <w:t xml:space="preserve">unanticipated result was that </w:t>
      </w:r>
      <w:r w:rsidR="002A6435">
        <w:t xml:space="preserve">the thiol </w:t>
      </w:r>
      <w:proofErr w:type="gramStart"/>
      <w:r w:rsidR="002A6435">
        <w:t>adduct</w:t>
      </w:r>
      <w:proofErr w:type="gramEnd"/>
      <w:r w:rsidR="002A6435">
        <w:t xml:space="preserve"> deprotonation TS</w:t>
      </w:r>
      <w:r>
        <w:t>s</w:t>
      </w:r>
      <w:r w:rsidR="002A6435">
        <w:t xml:space="preserve"> of </w:t>
      </w:r>
      <w:r w:rsidR="002A6435">
        <w:rPr>
          <w:b/>
        </w:rPr>
        <w:t>P47</w:t>
      </w:r>
      <w:r w:rsidR="002A6435">
        <w:t xml:space="preserve"> (</w:t>
      </w:r>
      <w:r w:rsidR="002A6435">
        <w:rPr>
          <w:b/>
        </w:rPr>
        <w:t>TSD47</w:t>
      </w:r>
      <w:r w:rsidR="00817744">
        <w:t>, green</w:t>
      </w:r>
      <w:r w:rsidR="002A6435">
        <w:t xml:space="preserve">) </w:t>
      </w:r>
      <w:r>
        <w:t xml:space="preserve">and </w:t>
      </w:r>
      <w:r>
        <w:rPr>
          <w:b/>
        </w:rPr>
        <w:t>P9</w:t>
      </w:r>
      <w:r>
        <w:t xml:space="preserve"> (</w:t>
      </w:r>
      <w:r>
        <w:rPr>
          <w:b/>
        </w:rPr>
        <w:t>TSD9</w:t>
      </w:r>
      <w:r w:rsidR="00817744">
        <w:t>, purple</w:t>
      </w:r>
      <w:r>
        <w:rPr>
          <w:bCs/>
        </w:rPr>
        <w:t>)</w:t>
      </w:r>
      <w:r>
        <w:t xml:space="preserve"> are</w:t>
      </w:r>
      <w:r w:rsidR="002A6435">
        <w:t xml:space="preserve"> </w:t>
      </w:r>
      <w:r w:rsidR="00817744">
        <w:t>higher in energy</w:t>
      </w:r>
      <w:r w:rsidR="002A6435">
        <w:t xml:space="preserve"> than </w:t>
      </w:r>
      <w:commentRangeStart w:id="245"/>
      <w:r w:rsidR="002A6435">
        <w:rPr>
          <w:b/>
        </w:rPr>
        <w:t>TS47</w:t>
      </w:r>
      <w:commentRangeEnd w:id="245"/>
      <w:r>
        <w:rPr>
          <w:rStyle w:val="CommentReference"/>
        </w:rPr>
        <w:commentReference w:id="245"/>
      </w:r>
      <w:r>
        <w:rPr>
          <w:bCs/>
        </w:rPr>
        <w:t xml:space="preserve"> and </w:t>
      </w:r>
      <w:r>
        <w:rPr>
          <w:b/>
        </w:rPr>
        <w:t>TS9</w:t>
      </w:r>
      <w:r>
        <w:rPr>
          <w:bCs/>
        </w:rPr>
        <w:t xml:space="preserve"> respectively</w:t>
      </w:r>
      <w:r w:rsidR="00DF74E2">
        <w:t>.</w:t>
      </w:r>
      <w:r w:rsidR="002A6435">
        <w:t xml:space="preserve"> This renders the deprotonation step of the thiol elimination the rate-determining step for</w:t>
      </w:r>
      <w:r w:rsidR="00167AEE">
        <w:t xml:space="preserve"> all inhibitors except</w:t>
      </w:r>
      <w:r w:rsidR="002A6435">
        <w:t xml:space="preserve"> </w:t>
      </w:r>
      <w:commentRangeStart w:id="246"/>
      <w:r w:rsidR="00167AEE">
        <w:rPr>
          <w:b/>
        </w:rPr>
        <w:t>P3</w:t>
      </w:r>
      <w:commentRangeEnd w:id="246"/>
      <w:r>
        <w:rPr>
          <w:rStyle w:val="CommentReference"/>
        </w:rPr>
        <w:commentReference w:id="246"/>
      </w:r>
      <w:r w:rsidR="002A6435">
        <w:t>.</w:t>
      </w:r>
    </w:p>
    <w:p w14:paraId="47443BA8" w14:textId="2AE6B008" w:rsidR="00122AC8" w:rsidRDefault="00817744" w:rsidP="00817744">
      <w:pPr>
        <w:pStyle w:val="Paragraph"/>
      </w:pPr>
      <w:r>
        <w:t xml:space="preserve">The </w:t>
      </w:r>
    </w:p>
    <w:p w14:paraId="566FE4D6" w14:textId="6FDEBB9B" w:rsidR="009F1C5C" w:rsidRPr="009F1C5C" w:rsidRDefault="00122AC8" w:rsidP="00EC0804">
      <w:pPr>
        <w:pStyle w:val="Heading3"/>
      </w:pPr>
      <w:bookmarkStart w:id="247" w:name="_Toc22161783"/>
      <w:r>
        <w:t xml:space="preserve">Conformational </w:t>
      </w:r>
      <w:r w:rsidR="003B6A51">
        <w:t>Changes that Occur Upon Binding</w:t>
      </w:r>
      <w:r w:rsidR="00B911E1">
        <w:t xml:space="preserve"> of Cyanoacrylamide</w:t>
      </w:r>
      <w:r w:rsidR="003B6A51">
        <w:t>s</w:t>
      </w:r>
      <w:r w:rsidR="00B911E1">
        <w:t xml:space="preserve"> 1 and 3</w:t>
      </w:r>
      <w:r w:rsidR="003B6A51">
        <w:t xml:space="preserve"> to BTK</w:t>
      </w:r>
      <w:bookmarkEnd w:id="247"/>
    </w:p>
    <w:p w14:paraId="7E014934" w14:textId="640BB13C" w:rsidR="00131B5A" w:rsidRPr="00131B5A" w:rsidRDefault="00131B5A" w:rsidP="00EC0804">
      <w:pPr>
        <w:pStyle w:val="Heading4"/>
      </w:pPr>
      <w:r>
        <w:t>Molecular Strain</w:t>
      </w:r>
      <w:r w:rsidR="003B6A51">
        <w:t xml:space="preserve"> Induced Upon Binding</w:t>
      </w:r>
      <w:r>
        <w:t xml:space="preserve"> of Inhibitors</w:t>
      </w:r>
      <w:r w:rsidR="003B6A51">
        <w:t xml:space="preserve"> to BTK</w:t>
      </w:r>
    </w:p>
    <w:p w14:paraId="18095366" w14:textId="327AF3B8" w:rsidR="009F1C5C" w:rsidRDefault="003B6A51" w:rsidP="00B151C9">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Michael acceptor. </w:t>
      </w:r>
      <w:proofErr w:type="gramStart"/>
      <w:r w:rsidR="009F1C5C">
        <w:t>In light of</w:t>
      </w:r>
      <w:proofErr w:type="gramEnd"/>
      <w:r w:rsidR="009F1C5C">
        <w:t xml:space="preserve"> </w:t>
      </w:r>
      <w:r w:rsidR="00EE1B29">
        <w:t>this</w:t>
      </w:r>
      <w:r w:rsidR="009F1C5C">
        <w:t xml:space="preserve"> correlation</w:t>
      </w:r>
      <w:r w:rsidR="00EE1B29">
        <w:t>,</w:t>
      </w:r>
      <w:r w:rsidR="00EE1B29" w:rsidRPr="00EE1B29">
        <w:t xml:space="preserve"> </w:t>
      </w:r>
      <w:r w:rsidR="00EE1B29">
        <w:t xml:space="preserve">the conformations of the Michael acceptors in the MD simulations were analysed in order to determine how much </w:t>
      </w:r>
      <w:r w:rsidR="00041917">
        <w:t xml:space="preserve">internal </w:t>
      </w:r>
      <w:r w:rsidR="00E273ED">
        <w:t xml:space="preserve">strain </w:t>
      </w:r>
      <w:r w:rsidR="00EE1B29">
        <w:t>is introduced upon binding to BTK. A key question was (something about the different moieties of the inhibitor)</w:t>
      </w:r>
      <w:r w:rsidR="00E273ED">
        <w:t>.</w:t>
      </w:r>
    </w:p>
    <w:p w14:paraId="6F1DDA9C" w14:textId="729ACEFF" w:rsidR="007F01EF" w:rsidRDefault="007826D2" w:rsidP="00B151C9">
      <w:pPr>
        <w:pStyle w:val="Paragraph"/>
      </w:pPr>
      <w:commentRangeStart w:id="248"/>
      <w:r>
        <w:t xml:space="preserve">It </w:t>
      </w:r>
      <w:commentRangeEnd w:id="248"/>
      <w:r w:rsidR="00EE1B29">
        <w:rPr>
          <w:rStyle w:val="CommentReference"/>
        </w:rPr>
        <w:commentReference w:id="248"/>
      </w:r>
      <w:r>
        <w:t>is seen in Figure 16 that prior to its binding to the active site of BTK, the inhibitor</w:t>
      </w:r>
      <w:r w:rsidR="009F1C5C">
        <w:t xml:space="preserve">s </w:t>
      </w:r>
      <w:r w:rsidR="009F1C5C">
        <w:rPr>
          <w:b/>
        </w:rPr>
        <w:t>1</w:t>
      </w:r>
      <w:r w:rsidR="009F1C5C">
        <w:t xml:space="preserve"> and</w:t>
      </w:r>
      <w:r>
        <w:t xml:space="preserve"> </w:t>
      </w:r>
      <w:r>
        <w:rPr>
          <w:b/>
        </w:rPr>
        <w:t xml:space="preserve">3 </w:t>
      </w:r>
      <w:r w:rsidR="009F1C5C">
        <w:t>have</w:t>
      </w:r>
      <w:r>
        <w:t xml:space="preserve"> to “unfold” from </w:t>
      </w:r>
      <w:r w:rsidR="00EE1B29">
        <w:t>their most stable ground state</w:t>
      </w:r>
      <w:r>
        <w:t xml:space="preserve"> 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t xml:space="preserve">methyl protons of </w:t>
      </w:r>
      <w:r w:rsidR="009F1C5C">
        <w:t>the capping group</w:t>
      </w:r>
      <w:r>
        <w:t xml:space="preserve"> and the </w:t>
      </w:r>
      <w:r w:rsidR="001F4B7C" w:rsidRPr="001F4B7C">
        <w:rPr>
          <w:i/>
        </w:rPr>
        <w:t>para</w:t>
      </w:r>
      <w:r w:rsidR="001F4B7C">
        <w:t xml:space="preserve">-substituted phenyl </w:t>
      </w:r>
      <w:commentRangeStart w:id="249"/>
      <w:r w:rsidR="001F4B7C">
        <w:t>group</w:t>
      </w:r>
      <w:r w:rsidR="009F1C5C">
        <w:t xml:space="preserve"> </w:t>
      </w:r>
      <w:commentRangeEnd w:id="249"/>
      <w:r w:rsidR="00EE1B29">
        <w:rPr>
          <w:rStyle w:val="CommentReference"/>
        </w:rPr>
        <w:commentReference w:id="249"/>
      </w:r>
      <w:r w:rsidR="009F1C5C">
        <w:t xml:space="preserve">of </w:t>
      </w:r>
      <w:r w:rsidR="009F1C5C">
        <w:rPr>
          <w:b/>
        </w:rPr>
        <w:t>3</w:t>
      </w:r>
      <w:r w:rsidR="009F1C5C">
        <w:t>)</w:t>
      </w:r>
      <w:r w:rsidR="001F4B7C">
        <w:t xml:space="preserve">. </w:t>
      </w:r>
      <w:commentRangeStart w:id="250"/>
      <w:r w:rsidR="001F4B7C">
        <w:t>The</w:t>
      </w:r>
      <w:r w:rsidR="00EE1B29">
        <w:t>se</w:t>
      </w:r>
      <w:r w:rsidR="001F4B7C">
        <w:t xml:space="preserve"> deviation of the binding geometry from the </w:t>
      </w:r>
      <w:r w:rsidR="009F1C5C">
        <w:t>most stable</w:t>
      </w:r>
      <w:r w:rsidR="001F4B7C">
        <w:t xml:space="preserve"> structure for the inhibitor </w:t>
      </w:r>
      <w:proofErr w:type="gramStart"/>
      <w:r w:rsidR="001F4B7C">
        <w:t>as a whole is</w:t>
      </w:r>
      <w:proofErr w:type="gramEnd"/>
      <w:r w:rsidR="001F4B7C">
        <w:t xml:space="preserve"> thus </w:t>
      </w:r>
      <w:r w:rsidR="00041917">
        <w:t>entangled</w:t>
      </w:r>
      <w:r w:rsidR="001F4B7C">
        <w:t xml:space="preserve"> with intra</w:t>
      </w:r>
      <w:r w:rsidR="009F1C5C">
        <w:t>molecular interactions</w:t>
      </w:r>
      <w:commentRangeEnd w:id="250"/>
      <w:r w:rsidR="00EE1B29">
        <w:rPr>
          <w:rStyle w:val="CommentReference"/>
        </w:rPr>
        <w:commentReference w:id="250"/>
      </w:r>
      <w:r w:rsidR="009F1C5C">
        <w:t xml:space="preserve">. </w:t>
      </w:r>
      <w:commentRangeStart w:id="251"/>
      <w:r w:rsidR="004E2D29">
        <w:t>As such</w:t>
      </w:r>
      <w:commentRangeEnd w:id="251"/>
      <w:r w:rsidR="00EE1B29">
        <w:rPr>
          <w:rStyle w:val="CommentReference"/>
        </w:rPr>
        <w:commentReference w:id="251"/>
      </w:r>
      <w:r w:rsidR="004E2D29">
        <w:t>, t</w:t>
      </w:r>
      <w:r w:rsidR="001F4B7C">
        <w:t xml:space="preserve">he </w:t>
      </w:r>
      <w:r w:rsidR="00041917">
        <w:t>comparison between</w:t>
      </w:r>
      <w:r w:rsidR="001F4B7C">
        <w:t xml:space="preserve"> </w:t>
      </w:r>
      <w:r w:rsidR="00041917">
        <w:t>the geometries</w:t>
      </w:r>
      <w:r w:rsidR="001F4B7C">
        <w:t xml:space="preserve"> of the warhead region</w:t>
      </w:r>
      <w:r w:rsidR="004E2D29">
        <w:t>s</w:t>
      </w:r>
      <w:r w:rsidR="001F4B7C">
        <w:t xml:space="preserve"> </w:t>
      </w:r>
      <w:r w:rsidR="004E2D29">
        <w:t>from</w:t>
      </w:r>
      <w:r w:rsidR="001F4B7C">
        <w:t xml:space="preserve"> </w:t>
      </w:r>
      <w:r w:rsidR="004E2D29">
        <w:t>their</w:t>
      </w:r>
      <w:r w:rsidR="001F4B7C">
        <w:t xml:space="preserve"> </w:t>
      </w:r>
      <w:r w:rsidR="004E2D29">
        <w:t>most stable</w:t>
      </w:r>
      <w:r w:rsidR="001F4B7C">
        <w:t xml:space="preserve"> structure</w:t>
      </w:r>
      <w:r w:rsidR="009F1C5C">
        <w:t xml:space="preserve"> would be </w:t>
      </w:r>
      <w:r w:rsidR="00041917">
        <w:t xml:space="preserve">much more </w:t>
      </w:r>
      <w:r w:rsidR="009F1C5C">
        <w:t>relevant</w:t>
      </w:r>
      <w:r w:rsidR="001F4B7C">
        <w:t>.</w:t>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2"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3"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lastRenderedPageBreak/>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4"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5"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02CCE46E" w14:textId="74932B81" w:rsidR="00131B5A" w:rsidRDefault="002550A9" w:rsidP="000F5DBD">
      <w:r>
        <w:rPr>
          <w:b/>
        </w:rPr>
        <w:t>Figure 3.3</w:t>
      </w:r>
      <w:r w:rsidR="00131B5A" w:rsidRPr="00C03498">
        <w:rPr>
          <w:b/>
        </w:rPr>
        <w:t>.</w:t>
      </w:r>
      <w:r w:rsidR="00131B5A">
        <w:t xml:space="preserve"> </w:t>
      </w:r>
      <w:commentRangeStart w:id="252"/>
      <w:r w:rsidR="00131B5A">
        <w:t xml:space="preserve">Superposition </w:t>
      </w:r>
      <w:commentRangeEnd w:id="252"/>
      <w:r w:rsidR="004E2D29">
        <w:rPr>
          <w:rStyle w:val="CommentReference"/>
        </w:rPr>
        <w:commentReference w:id="252"/>
      </w:r>
      <w:r w:rsidR="00131B5A">
        <w:t xml:space="preserve">of the </w:t>
      </w:r>
      <w:commentRangeStart w:id="253"/>
      <w:r w:rsidR="00131B5A">
        <w:t xml:space="preserve">conformers from k-means clustering of MD simulation </w:t>
      </w:r>
      <w:commentRangeStart w:id="254"/>
      <w:r w:rsidR="00131B5A">
        <w:t xml:space="preserve">trajectories </w:t>
      </w:r>
      <w:commentRangeEnd w:id="254"/>
      <w:r w:rsidR="00EE1B29">
        <w:rPr>
          <w:rStyle w:val="CommentReference"/>
        </w:rPr>
        <w:commentReference w:id="254"/>
      </w:r>
      <w:commentRangeEnd w:id="253"/>
      <w:r w:rsidR="00EE1B29">
        <w:rPr>
          <w:rStyle w:val="CommentReference"/>
        </w:rPr>
        <w:commentReference w:id="253"/>
      </w:r>
      <w:r w:rsidR="000C19CD">
        <w:t xml:space="preserve">of noncovalently bound BTK (left) and MacroModel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063AB905" w14:textId="4371311C" w:rsidR="004F2E3F" w:rsidRDefault="004F2E3F" w:rsidP="00B151C9">
      <w:r>
        <w:br w:type="page"/>
      </w:r>
    </w:p>
    <w:p w14:paraId="6DE54156" w14:textId="13915AB1" w:rsidR="004E2D29" w:rsidRDefault="00034A80" w:rsidP="007D10EC">
      <w:pPr>
        <w:pStyle w:val="Heading3"/>
      </w:pPr>
      <w:bookmarkStart w:id="255" w:name="_Toc22161784"/>
      <w:r>
        <w:lastRenderedPageBreak/>
        <w:t>Trajectory Analysis of</w:t>
      </w:r>
      <w:r w:rsidR="00EE1B29">
        <w:t xml:space="preserve"> BTK</w:t>
      </w:r>
      <w:r>
        <w:t xml:space="preserve"> </w:t>
      </w:r>
      <w:r w:rsidR="00E51097">
        <w:t xml:space="preserve">Noncovalently Bound </w:t>
      </w:r>
      <w:r w:rsidR="00EE1B29">
        <w:t>to</w:t>
      </w:r>
      <w:r w:rsidR="00E51097">
        <w:t xml:space="preserve"> Different Acrylamide Inhibitors</w:t>
      </w:r>
      <w:bookmarkEnd w:id="255"/>
    </w:p>
    <w:p w14:paraId="66CE45A2" w14:textId="7D6824EE" w:rsidR="00E51097" w:rsidRDefault="0049159A" w:rsidP="000F5DBD">
      <w:pPr>
        <w:pStyle w:val="Paragraph"/>
      </w:pPr>
      <w:r>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r w:rsidR="00EE1B29">
        <w:t>ir</w:t>
      </w:r>
      <w:r w:rsidR="00EE1B29" w:rsidRPr="00EE1B29">
        <w:t xml:space="preserve"> </w:t>
      </w:r>
      <w:r w:rsidR="00EE1B29">
        <w:t>ability to form a covalent bond to</w:t>
      </w:r>
      <w:r w:rsidR="00E51097">
        <w:t xml:space="preserve"> Cys481</w:t>
      </w:r>
      <w:r w:rsidR="00975412">
        <w:t>.</w:t>
      </w:r>
      <w:r w:rsidR="00E51097">
        <w:t xml:space="preserve"> </w:t>
      </w:r>
      <w:r w:rsidR="00ED2AB6">
        <w:t xml:space="preserve">The key features investigated were the ability of the warhead to rotate about the C=C-C=O bond and </w:t>
      </w:r>
      <w:proofErr w:type="gramStart"/>
      <w:r w:rsidR="00ED2AB6">
        <w:t xml:space="preserve">the </w:t>
      </w:r>
      <w:r w:rsidR="00E51097">
        <w:t>.</w:t>
      </w:r>
      <w:proofErr w:type="gramEnd"/>
    </w:p>
    <w:p w14:paraId="0A5FB0FC" w14:textId="284D2837" w:rsidR="00E51097" w:rsidRDefault="00EE1B29" w:rsidP="007D10EC">
      <w:pPr>
        <w:pStyle w:val="Heading4"/>
        <w:spacing w:before="240"/>
      </w:pPr>
      <w:r>
        <w:t>Torsion of the</w:t>
      </w:r>
      <w:r w:rsidR="00E51097">
        <w:t xml:space="preserve"> C=C-C=O Bonds</w:t>
      </w:r>
    </w:p>
    <w:p w14:paraId="14155CD6" w14:textId="443A01BB" w:rsidR="00E51097" w:rsidRPr="000C77F8" w:rsidRDefault="00EE1B29" w:rsidP="00730935">
      <w:pPr>
        <w:pStyle w:val="Paragraph"/>
      </w:pPr>
      <w:r>
        <w:t>In order to form a covalent bond, t</w:t>
      </w:r>
      <w:r w:rsidR="00E51097">
        <w:t xml:space="preserve">he nucleophilic thiolate </w:t>
      </w:r>
      <w:r>
        <w:t xml:space="preserve">of Cys481 </w:t>
      </w:r>
      <w:proofErr w:type="gramStart"/>
      <w:r w:rsidR="00E51097">
        <w:t>has to</w:t>
      </w:r>
      <w:proofErr w:type="gramEnd"/>
      <w:r w:rsidR="00E51097">
        <w:t xml:space="preserve"> approach </w:t>
      </w:r>
      <w:r>
        <w:t>the electrophilic carbon of the warhead</w:t>
      </w:r>
      <w:r w:rsidR="00E51097">
        <w:t xml:space="preserve">. </w:t>
      </w:r>
      <w:r>
        <w:t>Another feature identified as being important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 xml:space="preserve">for thiol </w:t>
      </w:r>
      <w:commentRangeStart w:id="256"/>
      <w:r>
        <w:t>addition</w:t>
      </w:r>
      <w:commentRangeEnd w:id="256"/>
      <w:r w:rsidR="009E00CA">
        <w:rPr>
          <w:rStyle w:val="CommentReference"/>
        </w:rPr>
        <w:commentReference w:id="256"/>
      </w:r>
      <w:r w:rsidR="00E51097">
        <w:t xml:space="preserve">. The </w:t>
      </w:r>
      <w:r w:rsidR="009E00CA">
        <w:t xml:space="preserve">torsion angles </w:t>
      </w:r>
      <w:r w:rsidR="00E51097">
        <w:t xml:space="preserve">of the bond </w:t>
      </w:r>
      <w:r w:rsidR="009E00CA">
        <w:t>between the</w:t>
      </w:r>
      <w:r w:rsidR="00E51097">
        <w:t xml:space="preserve"> carbonyl </w:t>
      </w:r>
      <w:r w:rsidR="009E00CA">
        <w:t>carbon</w:t>
      </w:r>
      <w:r w:rsidR="00E51097">
        <w:t xml:space="preserve"> and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17. It is seen that for </w:t>
      </w:r>
      <w:r w:rsidR="00E51097">
        <w:rPr>
          <w:b/>
        </w:rPr>
        <w:t>1</w:t>
      </w:r>
      <w:r w:rsidR="00E51097">
        <w:t xml:space="preserve">, </w:t>
      </w:r>
      <w:r w:rsidR="00E51097">
        <w:rPr>
          <w:b/>
        </w:rPr>
        <w:t>3</w:t>
      </w:r>
      <w:r w:rsidR="00E51097">
        <w:t xml:space="preserve">, </w:t>
      </w:r>
      <w:r w:rsidR="00E51097">
        <w:rPr>
          <w:b/>
        </w:rPr>
        <w:t>7</w:t>
      </w:r>
      <w:r w:rsidR="00730935">
        <w:rPr>
          <w:bCs/>
        </w:rPr>
        <w:t>,</w:t>
      </w:r>
      <w:r w:rsidR="00E51097">
        <w:t xml:space="preserve"> and </w:t>
      </w:r>
      <w:r w:rsidR="00E51097">
        <w:rPr>
          <w:b/>
        </w:rPr>
        <w:t>9</w:t>
      </w:r>
      <w:r w:rsidR="00E51097">
        <w:t xml:space="preserve">, the angles follow approximately normal distributions. </w:t>
      </w:r>
      <w:r w:rsidR="00730935">
        <w:t xml:space="preserve">The opposite signs of the distribution peaks for </w:t>
      </w:r>
      <w:r w:rsidR="00730935">
        <w:rPr>
          <w:b/>
          <w:bCs/>
        </w:rPr>
        <w:t>4</w:t>
      </w:r>
      <w:r w:rsidR="00730935">
        <w:t>,</w:t>
      </w:r>
      <w:r w:rsidR="00730935">
        <w:rPr>
          <w:b/>
          <w:bCs/>
        </w:rPr>
        <w:t xml:space="preserve"> 7</w:t>
      </w:r>
      <w:r w:rsidR="00730935">
        <w:t xml:space="preserve">, and </w:t>
      </w:r>
      <w:r w:rsidR="00730935">
        <w:rPr>
          <w:b/>
          <w:bCs/>
        </w:rPr>
        <w:t>9</w:t>
      </w:r>
      <w:r w:rsidR="00730935">
        <w:t xml:space="preserve"> suggests that different states were sampled in the two monomers. </w:t>
      </w:r>
      <w:r w:rsidR="00E51097">
        <w:t xml:space="preserve">The dihedral angle of </w:t>
      </w:r>
      <w:r w:rsidR="00E51097">
        <w:rPr>
          <w:b/>
        </w:rPr>
        <w:t xml:space="preserve">3 </w:t>
      </w:r>
      <w:r w:rsidR="009E00CA">
        <w:t>was found to vary</w:t>
      </w:r>
      <w:r w:rsidR="00E51097">
        <w:t xml:space="preserve"> the least among the </w:t>
      </w:r>
      <w:r w:rsidR="009E00CA">
        <w:t>inhibitors</w:t>
      </w:r>
      <w:r w:rsidR="00874BD2">
        <w:t xml:space="preserve">, followed by </w:t>
      </w:r>
      <w:r w:rsidR="00874BD2">
        <w:rPr>
          <w:b/>
        </w:rPr>
        <w:t>9</w:t>
      </w:r>
      <w:r w:rsidR="00E51097">
        <w:t xml:space="preserve">. </w:t>
      </w:r>
      <w:r w:rsidR="009D6E0A">
        <w:t xml:space="preserve">Upon visualisation, the </w:t>
      </w:r>
      <w:r w:rsidR="00874BD2">
        <w:t xml:space="preserve">dihedral </w:t>
      </w:r>
      <w:r w:rsidR="009D6E0A">
        <w:t xml:space="preserve">rotation </w:t>
      </w:r>
      <w:r w:rsidR="00874BD2">
        <w:t xml:space="preserve">in </w:t>
      </w:r>
      <w:r w:rsidR="00874BD2">
        <w:rPr>
          <w:b/>
        </w:rPr>
        <w:t xml:space="preserve">3 </w:t>
      </w:r>
      <w:r w:rsidR="009D6E0A">
        <w:t xml:space="preserve">was found to have been hindered by steric clashes between </w:t>
      </w:r>
      <w:r w:rsidR="00730935">
        <w:t xml:space="preserve">the </w:t>
      </w:r>
      <w:r w:rsidR="00730935" w:rsidRPr="00730935">
        <w:rPr>
          <w:i/>
          <w:iCs/>
        </w:rPr>
        <w:t>tert</w:t>
      </w:r>
      <w:r w:rsidR="00730935">
        <w:t>-butyl group</w:t>
      </w:r>
      <w:r w:rsidR="009D6E0A">
        <w:t xml:space="preserve">s </w:t>
      </w:r>
      <w:r w:rsidR="00730935">
        <w:t>and</w:t>
      </w:r>
      <w:r w:rsidR="00153933">
        <w:t xml:space="preserve"> the</w:t>
      </w:r>
      <w:r w:rsidR="00B52BD8">
        <w:t xml:space="preserve"> </w:t>
      </w:r>
      <w:r w:rsidR="00B52BD8" w:rsidRPr="00B52BD8">
        <w:rPr>
          <w:i/>
        </w:rPr>
        <w:t>iso</w:t>
      </w:r>
      <w:r w:rsidR="00B52BD8">
        <w:t>-propyl group of a leucine and C-terminal of asparagine throughout the simulation</w:t>
      </w:r>
      <w:r w:rsidR="00730935">
        <w:t xml:space="preserve">. </w:t>
      </w:r>
      <w:r w:rsidR="005943A8">
        <w:t xml:space="preserve">This is </w:t>
      </w:r>
      <w:r w:rsidR="00874BD2">
        <w:t xml:space="preserve">different from the case in </w:t>
      </w:r>
      <w:r w:rsidR="00874BD2">
        <w:rPr>
          <w:b/>
        </w:rPr>
        <w:t>9</w:t>
      </w:r>
      <w:r w:rsidR="00874BD2">
        <w:t xml:space="preserve">, in which the torsional barrier arises from the interactions of the polar functional groups (oxetane and nitrile) with the solvent, namely hydrophobic effect. </w:t>
      </w:r>
      <w:r w:rsidR="009E00CA">
        <w:t xml:space="preserve">On the other hand, for inhibitor </w:t>
      </w:r>
      <w:r w:rsidR="009E00CA">
        <w:rPr>
          <w:b/>
          <w:bCs/>
        </w:rPr>
        <w:t>5</w:t>
      </w:r>
      <w:r w:rsidR="009E00CA">
        <w:t>,</w:t>
      </w:r>
      <w:r w:rsidR="00E51097">
        <w:t xml:space="preserve"> </w:t>
      </w:r>
      <w:r w:rsidR="009E00CA">
        <w:t xml:space="preserve">the torsion angle distribution spans a range of 180°, suggesting </w:t>
      </w:r>
      <w:r w:rsidR="008E3B2A">
        <w:t>a small dihedral rotation</w:t>
      </w:r>
      <w:r w:rsidR="009E00CA">
        <w:t xml:space="preserve"> </w:t>
      </w:r>
      <w:r w:rsidR="00E51097">
        <w:t xml:space="preserve">barrier </w:t>
      </w:r>
      <w:r w:rsidR="009E00CA">
        <w:t>in the binding site.</w:t>
      </w:r>
      <w:r w:rsidR="00E51097">
        <w:t xml:space="preserve"> Inhibitor </w:t>
      </w:r>
      <w:r w:rsidR="00E51097">
        <w:rPr>
          <w:b/>
        </w:rPr>
        <w:t>5</w:t>
      </w:r>
      <w:r w:rsidR="00E51097">
        <w:t xml:space="preserve"> </w:t>
      </w:r>
      <w:r w:rsidR="009E00CA">
        <w:t>may</w:t>
      </w:r>
      <w:r w:rsidR="00E51097">
        <w:t xml:space="preserve"> thus </w:t>
      </w:r>
      <w:r w:rsidR="009E00CA">
        <w:t xml:space="preserve">be </w:t>
      </w:r>
      <w:r w:rsidR="00E51097">
        <w:t xml:space="preserve">predicted to undergo relatively faster thiol addition due to </w:t>
      </w:r>
      <w:r w:rsidR="009E00CA">
        <w:t>its</w:t>
      </w:r>
      <w:r w:rsidR="00E51097">
        <w:t xml:space="preserve"> greater flexibility to </w:t>
      </w:r>
      <w:r w:rsidR="009E00CA">
        <w:t>sample different conformations within the binding site to form an interaction with Cys481</w:t>
      </w:r>
      <w:r w:rsidR="00E51097">
        <w:t xml:space="preserve">. </w:t>
      </w:r>
      <w:r w:rsidR="009E00CA">
        <w:t>Conversely, t</w:t>
      </w:r>
      <w:r w:rsidR="00E51097">
        <w:t xml:space="preserve">he </w:t>
      </w:r>
      <w:r w:rsidR="00E51097">
        <w:lastRenderedPageBreak/>
        <w:t xml:space="preserve">relatively smaller </w:t>
      </w:r>
      <w:r w:rsidR="009E00CA">
        <w:t>spread</w:t>
      </w:r>
      <w:r w:rsidR="00E51097">
        <w:t xml:space="preserve"> in the distributions of </w:t>
      </w:r>
      <w:r w:rsidR="00E51097">
        <w:rPr>
          <w:b/>
        </w:rPr>
        <w:t>3</w:t>
      </w:r>
      <w:r w:rsidR="00E51097">
        <w:t xml:space="preserve"> and </w:t>
      </w:r>
      <w:r w:rsidR="00E51097">
        <w:rPr>
          <w:b/>
        </w:rPr>
        <w:t>9</w:t>
      </w:r>
      <w:r w:rsidR="00E51097">
        <w:t xml:space="preserve"> </w:t>
      </w:r>
      <w:r w:rsidR="009E00CA">
        <w:t>suggests</w:t>
      </w:r>
      <w:r w:rsidR="00E51097">
        <w:t xml:space="preserve"> that the </w:t>
      </w:r>
      <w:r w:rsidR="009E00CA">
        <w:t xml:space="preserve">thiol addition might be slower for these inhibitors. </w:t>
      </w:r>
    </w:p>
    <w:p w14:paraId="12973471" w14:textId="77777777" w:rsidR="00E51097" w:rsidRDefault="00E51097" w:rsidP="000F5DBD">
      <w:pPr>
        <w:jc w:val="center"/>
      </w:pPr>
      <w:r w:rsidRPr="00303985">
        <w:rPr>
          <w:noProof/>
          <w:lang w:val="en-AU"/>
        </w:rPr>
        <w:drawing>
          <wp:inline distT="0" distB="0" distL="0" distR="0" wp14:anchorId="0C7DF577" wp14:editId="2CA50DF8">
            <wp:extent cx="5596522" cy="6409508"/>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562"/>
                    <a:stretch/>
                  </pic:blipFill>
                  <pic:spPr bwMode="auto">
                    <a:xfrm>
                      <a:off x="0" y="0"/>
                      <a:ext cx="5625913" cy="6443168"/>
                    </a:xfrm>
                    <a:prstGeom prst="rect">
                      <a:avLst/>
                    </a:prstGeom>
                    <a:ln>
                      <a:noFill/>
                    </a:ln>
                    <a:extLst>
                      <a:ext uri="{53640926-AAD7-44D8-BBD7-CCE9431645EC}">
                        <a14:shadowObscured xmlns:a14="http://schemas.microsoft.com/office/drawing/2010/main"/>
                      </a:ext>
                    </a:extLst>
                  </pic:spPr>
                </pic:pic>
              </a:graphicData>
            </a:graphic>
          </wp:inline>
        </w:drawing>
      </w:r>
    </w:p>
    <w:p w14:paraId="647C5324" w14:textId="49316206" w:rsidR="00E51097" w:rsidRPr="00802D6C" w:rsidRDefault="002550A9" w:rsidP="000F5DBD">
      <w:r>
        <w:rPr>
          <w:b/>
        </w:rPr>
        <w:t>Figure 3.5</w:t>
      </w:r>
      <w:r w:rsidR="00E51097">
        <w:rPr>
          <w:b/>
        </w:rPr>
        <w:t>.</w:t>
      </w:r>
      <w:r w:rsidR="00E51097">
        <w:t xml:space="preserve"> </w:t>
      </w:r>
      <w:commentRangeStart w:id="257"/>
      <w:r w:rsidR="00E51097">
        <w:t xml:space="preserve">Distributions </w:t>
      </w:r>
      <w:commentRangeEnd w:id="257"/>
      <w:r w:rsidR="00A72D03">
        <w:rPr>
          <w:rStyle w:val="CommentReference"/>
        </w:rPr>
        <w:commentReference w:id="257"/>
      </w:r>
      <w:r w:rsidR="00E51097">
        <w:t xml:space="preserve">of the C=C-C=O dihedral angles throughout the 100 ns MD simulations of noncovalently bound BTK inhibitors. A and B denotes the </w:t>
      </w:r>
      <w:r w:rsidR="009E00CA">
        <w:t xml:space="preserve">inhibitors bound to the two different </w:t>
      </w:r>
      <w:r w:rsidR="00E51097">
        <w:t>monomer</w:t>
      </w:r>
      <w:r w:rsidR="009E00CA">
        <w:t>s of the BTK dimer</w:t>
      </w:r>
      <w:r w:rsidR="00A72D03">
        <w:t xml:space="preserve"> while the number in front refers to the identity of the inhibitor</w:t>
      </w:r>
      <w:r w:rsidR="00E51097">
        <w:t>.</w:t>
      </w:r>
    </w:p>
    <w:p w14:paraId="108E6A6B" w14:textId="2594B21A" w:rsidR="00E51097" w:rsidRDefault="00E51097" w:rsidP="007D10EC">
      <w:pPr>
        <w:pStyle w:val="Heading4"/>
      </w:pPr>
      <w:r>
        <w:lastRenderedPageBreak/>
        <w:t xml:space="preserve">Distance of Cys481 </w:t>
      </w:r>
      <w:proofErr w:type="spellStart"/>
      <w:r>
        <w:t>Sulfur</w:t>
      </w:r>
      <w:proofErr w:type="spellEnd"/>
      <w:r>
        <w:t xml:space="preserve"> Atom from</w:t>
      </w:r>
      <w:r w:rsidR="009E00CA">
        <w:t xml:space="preserve"> the</w:t>
      </w:r>
      <w:r>
        <w:t xml:space="preserve"> Electrophilic Carbon</w:t>
      </w:r>
    </w:p>
    <w:p w14:paraId="5E717B11" w14:textId="182B237B" w:rsidR="00ED2AB6" w:rsidRDefault="00ED2AB6" w:rsidP="00B151C9">
      <w:pPr>
        <w:pStyle w:val="Paragraph"/>
      </w:pPr>
      <w:r>
        <w:t xml:space="preserve">The distance between the atoms that participate in the covalent bond formation event is a crucial indicator of the possibility of achieving the TS geometries. </w:t>
      </w:r>
      <w:r w:rsidR="00E51097">
        <w:t xml:space="preserve">Figure 18 shows the </w:t>
      </w:r>
      <w:r w:rsidR="009E00CA">
        <w:t xml:space="preserve">distribution of the </w:t>
      </w:r>
      <w:r w:rsidR="00E51097">
        <w:t xml:space="preserve">distances between the </w:t>
      </w:r>
      <w:r w:rsidR="009E00CA">
        <w:t xml:space="preserve">Cys481 </w:t>
      </w:r>
      <w:proofErr w:type="spellStart"/>
      <w:r w:rsidR="009E00CA">
        <w:t>sulfur</w:t>
      </w:r>
      <w:proofErr w:type="spellEnd"/>
      <w:r w:rsidR="009E00CA">
        <w:t xml:space="preserve"> and the electro</w:t>
      </w:r>
      <w:r>
        <w:t>philic carbon of the inhibitors</w:t>
      </w:r>
      <w:r w:rsidR="00E51097">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close enough for the TS to be achieved. </w:t>
      </w:r>
      <w:commentRangeStart w:id="258"/>
      <w:r w:rsidR="00312D0E">
        <w:t xml:space="preserve">The </w:t>
      </w:r>
      <w:commentRangeEnd w:id="258"/>
      <w:r>
        <w:rPr>
          <w:rStyle w:val="CommentReference"/>
        </w:rPr>
        <w:commentReference w:id="258"/>
      </w:r>
      <w:r w:rsidR="00312D0E">
        <w:t>average S-C distances vary from 4-8</w:t>
      </w:r>
      <w:r w:rsidR="00312D0E" w:rsidRPr="00312D0E">
        <w:t xml:space="preserve"> </w:t>
      </w:r>
      <w:r w:rsidR="00312D0E">
        <w:t>Å</w:t>
      </w:r>
      <w:r w:rsidR="00352C8B">
        <w:t xml:space="preserve">, being the shortest in the simulations containing inhibitors </w:t>
      </w:r>
      <w:r w:rsidR="00352C8B">
        <w:rPr>
          <w:b/>
        </w:rPr>
        <w:t>3</w:t>
      </w:r>
      <w:r w:rsidR="00312D0E">
        <w:t xml:space="preserve">. </w:t>
      </w:r>
      <w:r w:rsidR="00E51097" w:rsidRPr="000A01DC">
        <w:t>along with the</w:t>
      </w:r>
      <w:r w:rsidR="00E51097">
        <w:rPr>
          <w:b/>
        </w:rPr>
        <w:t xml:space="preserve"> </w:t>
      </w:r>
      <w:r w:rsidR="00E51097">
        <w:t xml:space="preserve">normal distribution of the dihedral angle at seen previously provides further evidence that the conformations of the inhibitors </w:t>
      </w:r>
      <w:r w:rsidR="00E51097">
        <w:rPr>
          <w:b/>
        </w:rPr>
        <w:t>3</w:t>
      </w:r>
      <w:r w:rsidR="00E51097">
        <w:t xml:space="preserve"> were maintained by its interactions with the nearby residues. </w:t>
      </w:r>
    </w:p>
    <w:p w14:paraId="42953249" w14:textId="06113D83" w:rsidR="00E51097" w:rsidRPr="000A01DC" w:rsidRDefault="00ED2AB6" w:rsidP="00B151C9">
      <w:pPr>
        <w:pStyle w:val="Paragraph"/>
      </w:pPr>
      <w:r>
        <w:t>Since the forward addition rate constants were not reported experimentally, the predictions would await experimental testing.</w:t>
      </w:r>
    </w:p>
    <w:p w14:paraId="33289D5B" w14:textId="77777777" w:rsidR="00E51097" w:rsidRPr="00A045F7" w:rsidRDefault="00E51097" w:rsidP="00B151C9">
      <w:pPr>
        <w:rPr>
          <w:noProof/>
        </w:rPr>
      </w:pPr>
    </w:p>
    <w:p w14:paraId="38298AB2" w14:textId="77777777" w:rsidR="00E51097" w:rsidRDefault="00E51097" w:rsidP="00312D0E">
      <w:pPr>
        <w:jc w:val="center"/>
      </w:pPr>
      <w:r w:rsidRPr="009D1050">
        <w:rPr>
          <w:noProof/>
          <w:lang w:val="en-AU"/>
        </w:rPr>
        <w:lastRenderedPageBreak/>
        <w:drawing>
          <wp:inline distT="0" distB="0" distL="0" distR="0" wp14:anchorId="17100117" wp14:editId="5C068CF2">
            <wp:extent cx="5800544" cy="6638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633"/>
                    <a:stretch/>
                  </pic:blipFill>
                  <pic:spPr bwMode="auto">
                    <a:xfrm>
                      <a:off x="0" y="0"/>
                      <a:ext cx="5808602" cy="6647414"/>
                    </a:xfrm>
                    <a:prstGeom prst="rect">
                      <a:avLst/>
                    </a:prstGeom>
                    <a:ln>
                      <a:noFill/>
                    </a:ln>
                    <a:extLst>
                      <a:ext uri="{53640926-AAD7-44D8-BBD7-CCE9431645EC}">
                        <a14:shadowObscured xmlns:a14="http://schemas.microsoft.com/office/drawing/2010/main"/>
                      </a:ext>
                    </a:extLst>
                  </pic:spPr>
                </pic:pic>
              </a:graphicData>
            </a:graphic>
          </wp:inline>
        </w:drawing>
      </w:r>
    </w:p>
    <w:p w14:paraId="00900384" w14:textId="0B4B4B82" w:rsidR="00E51097" w:rsidRDefault="002550A9" w:rsidP="00312D0E">
      <w:r>
        <w:rPr>
          <w:b/>
        </w:rPr>
        <w:t>Figure 3.6</w:t>
      </w:r>
      <w:r w:rsidR="00E51097" w:rsidRPr="00C03498">
        <w:rPr>
          <w:b/>
        </w:rPr>
        <w:t>.</w:t>
      </w:r>
      <w:r w:rsidR="00E51097">
        <w:t xml:space="preserve"> </w:t>
      </w:r>
      <w:commentRangeStart w:id="259"/>
      <w:r w:rsidR="00E51097">
        <w:t xml:space="preserve">Distance </w:t>
      </w:r>
      <w:commentRangeEnd w:id="259"/>
      <w:r w:rsidR="00E51097">
        <w:rPr>
          <w:rStyle w:val="CommentReference"/>
        </w:rPr>
        <w:commentReference w:id="259"/>
      </w:r>
      <w:r w:rsidR="00E51097">
        <w:t xml:space="preserve">between the </w:t>
      </w:r>
      <w:proofErr w:type="spellStart"/>
      <w:r w:rsidR="00312D0E">
        <w:t>sulfur</w:t>
      </w:r>
      <w:proofErr w:type="spellEnd"/>
      <w:r w:rsidR="00312D0E">
        <w:t xml:space="preserve"> atom of the Cys481 thiolate and the electrophilic </w:t>
      </w:r>
      <m:oMath>
        <m:r>
          <w:rPr>
            <w:rFonts w:ascii="Cambria Math" w:hAnsi="Cambria Math"/>
          </w:rPr>
          <m:t>β</m:t>
        </m:r>
      </m:oMath>
      <w:r w:rsidR="00E51097">
        <w:t>-</w:t>
      </w:r>
      <w:r w:rsidR="00312D0E">
        <w:t>carbon</w:t>
      </w:r>
      <w:r w:rsidR="00E51097">
        <w:t xml:space="preserve"> of the inhibitors</w:t>
      </w:r>
      <w:r w:rsidR="00E51097" w:rsidRPr="007B1CEF">
        <w:t>.</w:t>
      </w:r>
    </w:p>
    <w:p w14:paraId="76C742BF" w14:textId="79CED335" w:rsidR="007F53EC" w:rsidRDefault="007F53EC" w:rsidP="00B151C9">
      <w:r>
        <w:br w:type="page"/>
      </w:r>
    </w:p>
    <w:p w14:paraId="42CD7FD1" w14:textId="2A556C7A" w:rsidR="009A280C" w:rsidRDefault="00312D0E" w:rsidP="00B151C9">
      <w:pPr>
        <w:pStyle w:val="Heading1"/>
      </w:pPr>
      <w:bookmarkStart w:id="260" w:name="_Toc22161785"/>
      <w:r>
        <w:lastRenderedPageBreak/>
        <w:t xml:space="preserve">CONCLUSIONS AND </w:t>
      </w:r>
      <w:r w:rsidR="00A31259">
        <w:t>FUTURE DIRECTION</w:t>
      </w:r>
      <w:r>
        <w:t>S</w:t>
      </w:r>
      <w:bookmarkEnd w:id="260"/>
    </w:p>
    <w:p w14:paraId="1C4E3FCF" w14:textId="2E54EE74" w:rsidR="00312D0E" w:rsidRDefault="00312D0E" w:rsidP="00312D0E">
      <w:pPr>
        <w:pStyle w:val="Heading2"/>
        <w:spacing w:before="0"/>
      </w:pPr>
      <w:bookmarkStart w:id="261" w:name="_Toc22161786"/>
      <w:r>
        <w:t>Conclusions</w:t>
      </w:r>
      <w:bookmarkEnd w:id="261"/>
    </w:p>
    <w:p w14:paraId="2E7249B7" w14:textId="7182BFC7" w:rsidR="00880F10" w:rsidRDefault="00C52C6A" w:rsidP="00880F10">
      <w:pPr>
        <w:pStyle w:val="Paragraph"/>
      </w:pPr>
      <w:r>
        <w:t xml:space="preserve">Computational studies with QM and MD have been performed to investigate the reactivities of cyanoacrylamide inhibitors with BTK. The aim was to understand the factors that determine the kinetics and thermodynamics of thiol addition and elimination. The utilisation of a variety of computational tools including QM calculations and MD simulations have provided some insights into the intrinsic reactivity of the inhibitors. </w:t>
      </w:r>
    </w:p>
    <w:p w14:paraId="6054A815" w14:textId="4D34A9EC" w:rsidR="00C52C6A" w:rsidRDefault="00880F10" w:rsidP="00880F10">
      <w:pPr>
        <w:pStyle w:val="Paragraph"/>
        <w:rPr>
          <w:noProof/>
          <w:lang w:val="en-AU"/>
        </w:rPr>
      </w:pPr>
      <w:r>
        <w:t xml:space="preserve">The investigations reported herein have uncovered some electronic features that could potentially serve as indicators of an acrylamide’s reactivity towards BTK Cys481. However, the establishment of the cause-and-effect relationship between these factors and the thiol addition barriers would require the corroboration from more extensive experimentation. </w:t>
      </w:r>
      <w:r w:rsidR="00C52C6A">
        <w:rPr>
          <w:noProof/>
          <w:lang w:val="en-AU"/>
        </w:rPr>
        <w:t>For further analysis, the interaction energy could be further dissected into individual components, including electrostatic, polarisation, exchange repulsion, and charge transfer interactions.</w:t>
      </w:r>
      <w:hyperlink w:anchor="_ENREF_140" w:tooltip="Morokuma, 1981 #338" w:history="1">
        <w:r w:rsidR="007A575D">
          <w:rPr>
            <w:noProof/>
            <w:lang w:val="en-AU"/>
          </w:rPr>
          <w:fldChar w:fldCharType="begin"/>
        </w:r>
        <w:r w:rsidR="007A575D">
          <w:rPr>
            <w:noProof/>
            <w:lang w:val="en-AU"/>
          </w:rPr>
          <w:instrText xml:space="preserve"> ADDIN EN.CITE &lt;EndNote&gt;&lt;Cite&gt;&lt;Author&gt;Morokuma&lt;/Author&gt;&lt;Year&gt;1981&lt;/Year&gt;&lt;RecNum&gt;338&lt;/RecNum&gt;&lt;DisplayText&gt;&lt;style face="superscript"&gt;140&lt;/style&gt;&lt;/DisplayText&gt;&lt;record&gt;&lt;rec-number&gt;338&lt;/rec-number&gt;&lt;foreign-keys&gt;&lt;key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7A575D">
          <w:rPr>
            <w:noProof/>
            <w:lang w:val="en-AU"/>
          </w:rPr>
          <w:fldChar w:fldCharType="separate"/>
        </w:r>
        <w:r w:rsidR="007A575D" w:rsidRPr="00BF27F5">
          <w:rPr>
            <w:noProof/>
            <w:vertAlign w:val="superscript"/>
            <w:lang w:val="en-AU"/>
          </w:rPr>
          <w:t>140</w:t>
        </w:r>
        <w:r w:rsidR="007A575D">
          <w:rPr>
            <w:noProof/>
            <w:lang w:val="en-AU"/>
          </w:rPr>
          <w:fldChar w:fldCharType="end"/>
        </w:r>
      </w:hyperlink>
      <w:r w:rsidR="00C52C6A">
        <w:rPr>
          <w:noProof/>
          <w:lang w:val="en-AU"/>
        </w:rPr>
        <w:t xml:space="preserve"> The independent investigations on each aspect of these noncovalent interactions might allow pinpointing of the component that contributed most significantly to thiol-Michael additions.</w:t>
      </w:r>
    </w:p>
    <w:p w14:paraId="20376248" w14:textId="77777777" w:rsidR="00880F10" w:rsidRDefault="00880F10" w:rsidP="00880F10">
      <w:pPr>
        <w:pStyle w:val="Paragraph"/>
      </w:pPr>
      <w:r>
        <w:t xml:space="preserve">The failure of MM force field to locate the lowest energy geometry of </w:t>
      </w:r>
      <w:r>
        <w:rPr>
          <w:b/>
          <w:bCs/>
        </w:rPr>
        <w:t>R1</w:t>
      </w:r>
      <w:r>
        <w:t xml:space="preserve"> implies that data visualisation is likely one of the most important aspects currently in the field of computational chemistry due to its still early stage of methodology development. Software</w:t>
      </w:r>
      <w:r w:rsidRPr="00365438">
        <w:t xml:space="preserve"> users always to consider whether the results obtained are both physically reasonable and match what might be expected based on related chemical systems. </w:t>
      </w:r>
      <w:r>
        <w:t>Validation of</w:t>
      </w:r>
      <w:r w:rsidRPr="00365438">
        <w:t xml:space="preserve"> results against experimental observations or alternative calculations</w:t>
      </w:r>
      <w:r>
        <w:t xml:space="preserve"> should always be done where possible.</w:t>
      </w:r>
    </w:p>
    <w:p w14:paraId="29B502C1" w14:textId="77777777" w:rsidR="00880F10" w:rsidRPr="000C671B" w:rsidRDefault="00880F10" w:rsidP="00880F10">
      <w:pPr>
        <w:pStyle w:val="Paragraph"/>
      </w:pPr>
    </w:p>
    <w:p w14:paraId="59D1CAC7" w14:textId="2FAC628E" w:rsidR="00880F10" w:rsidRDefault="00E212B1" w:rsidP="00880F10">
      <w:pPr>
        <w:pStyle w:val="Paragraph"/>
      </w:pPr>
      <w:r>
        <w:lastRenderedPageBreak/>
        <w:t>Arginine</w:t>
      </w:r>
      <w:r w:rsidR="002F436F">
        <w:t xml:space="preserve"> </w:t>
      </w:r>
      <w:r>
        <w:t xml:space="preserve">was proposed to be the </w:t>
      </w:r>
      <w:r w:rsidR="002F436F">
        <w:t>base participating in the Michael reactions and a reaction pro</w:t>
      </w:r>
      <w:r>
        <w:t>file was calculated based on this</w:t>
      </w:r>
      <w:r w:rsidR="002F436F">
        <w:t xml:space="preserve"> assumption. </w:t>
      </w:r>
      <w:r w:rsidR="00D43D4A">
        <w:t>H</w:t>
      </w:r>
      <w:r w:rsidR="002F436F">
        <w:t>owever, to verify the identity of the base catalys</w:t>
      </w:r>
      <w:r>
        <w:t>t and further study the mechanism of the reactions</w:t>
      </w:r>
      <w:r w:rsidR="00D43D4A">
        <w:t>, an approach</w:t>
      </w:r>
      <w:r w:rsidR="00D43D4A" w:rsidRPr="006419CB">
        <w:t xml:space="preserve"> </w:t>
      </w:r>
      <w:r w:rsidR="00D43D4A">
        <w:t xml:space="preserve">which </w:t>
      </w:r>
      <w:r w:rsidR="00D43D4A" w:rsidRPr="006419CB">
        <w:t>allows the electrostatic and steric effects</w:t>
      </w:r>
      <w:r w:rsidR="00D43D4A">
        <w:t xml:space="preserve"> of the protein</w:t>
      </w:r>
      <w:r w:rsidR="00D43D4A" w:rsidRPr="006419CB">
        <w:t xml:space="preserve"> on the reacti</w:t>
      </w:r>
      <w:r w:rsidR="00D43D4A">
        <w:t>on</w:t>
      </w:r>
      <w:r w:rsidR="00D43D4A" w:rsidRPr="006419CB">
        <w:t xml:space="preserve"> to be accounted for while </w:t>
      </w:r>
      <w:r w:rsidR="00D43D4A">
        <w:t>ensuring accurate representation of the</w:t>
      </w:r>
      <w:r w:rsidR="00D43D4A" w:rsidRPr="006419CB">
        <w:t xml:space="preserve"> electronic structure</w:t>
      </w:r>
      <w:r w:rsidR="00D43D4A">
        <w:t xml:space="preserve"> in the vicinity of the reacting atoms would be required</w:t>
      </w:r>
      <w:r w:rsidR="00D43D4A" w:rsidRPr="006419CB">
        <w:t xml:space="preserve">. </w:t>
      </w:r>
      <w:r w:rsidR="00880F10">
        <w:t xml:space="preserve">The internal strains of the warheads of inhibitors </w:t>
      </w:r>
      <w:r w:rsidR="00880F10">
        <w:rPr>
          <w:b/>
        </w:rPr>
        <w:t xml:space="preserve">1 </w:t>
      </w:r>
      <w:r w:rsidR="00880F10">
        <w:t xml:space="preserve">and </w:t>
      </w:r>
      <w:r w:rsidR="00880F10">
        <w:rPr>
          <w:b/>
        </w:rPr>
        <w:t>3</w:t>
      </w:r>
      <w:r w:rsidR="00880F10">
        <w:t xml:space="preserve"> were found to vary greatly throughout the simulations. Further analysis on the properties of the MD systems simulated could potentially reveal the interactions between the inhibitors and their environments that contribute to the stabilisation of the highly-strained inhibitors. This finding again stresses the importance of gaining a dynamic picture of a system, as supposed to inferring from a static, averaged image of a considerably flexible system alone.</w:t>
      </w:r>
    </w:p>
    <w:p w14:paraId="1F494B13" w14:textId="77777777" w:rsidR="00880F10" w:rsidRDefault="00880F10" w:rsidP="00312D0E">
      <w:pPr>
        <w:pStyle w:val="Paragraph"/>
      </w:pPr>
    </w:p>
    <w:p w14:paraId="091937C6" w14:textId="234D93E1" w:rsidR="0049159A" w:rsidRPr="0049159A" w:rsidRDefault="0049159A" w:rsidP="00EC0804">
      <w:pPr>
        <w:pStyle w:val="Heading2"/>
      </w:pPr>
      <w:bookmarkStart w:id="262" w:name="_Toc22161787"/>
      <w:commentRangeStart w:id="263"/>
      <w:r>
        <w:t>QM/MM</w:t>
      </w:r>
      <w:commentRangeEnd w:id="263"/>
      <w:r w:rsidR="00312D0E">
        <w:rPr>
          <w:rStyle w:val="CommentReference"/>
          <w:b w:val="0"/>
          <w:iCs w:val="0"/>
        </w:rPr>
        <w:commentReference w:id="263"/>
      </w:r>
      <w:r w:rsidR="00F901AC">
        <w:t xml:space="preserve"> Studies</w:t>
      </w:r>
      <w:bookmarkEnd w:id="262"/>
    </w:p>
    <w:p w14:paraId="66CB3719" w14:textId="64A17341" w:rsidR="004224A2" w:rsidRDefault="000C70EF" w:rsidP="00F901AC">
      <w:pPr>
        <w:pStyle w:val="Paragraph"/>
      </w:pPr>
      <w:r>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in Figure 10</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1" w:tooltip="Lu, 2014 #226" w:history="1">
        <w:r w:rsidR="007A575D">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7A575D">
          <w:instrText xml:space="preserve"> ADDIN EN.CITE </w:instrText>
        </w:r>
        <w:r w:rsidR="007A575D">
          <w:fldChar w:fldCharType="begin">
            <w:fldData xml:space="preserve">PEVuZE5vdGU+PENpdGU+PEF1dGhvcj5MdTwvQXV0aG9yPjxZZWFyPjIwMTQ8L1llYXI+PFJlY051
bT4yMjY8L1JlY051bT48RGlzcGxheVRleHQ+PHN0eWxlIGZhY2U9InN1cGVyc2NyaXB0Ij4xNDEt
MTQ3PC9zdHlsZT48L0Rpc3BsYXlUZXh0PjxyZWNvcmQ+PHJlYy1udW1iZXI+MjI2PC9yZWMtbnVt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7A575D">
          <w:instrText xml:space="preserve"> ADDIN EN.CITE.DATA </w:instrText>
        </w:r>
        <w:r w:rsidR="007A575D">
          <w:fldChar w:fldCharType="end"/>
        </w:r>
        <w:r w:rsidR="007A575D">
          <w:fldChar w:fldCharType="separate"/>
        </w:r>
        <w:r w:rsidR="007A575D" w:rsidRPr="00BF27F5">
          <w:rPr>
            <w:noProof/>
            <w:vertAlign w:val="superscript"/>
          </w:rPr>
          <w:t>141-147</w:t>
        </w:r>
        <w:r w:rsidR="007A575D">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r w:rsidR="00167AEE">
        <w:t>I</w:t>
      </w:r>
      <w:r w:rsidR="00B736E7">
        <w:t>t is</w:t>
      </w:r>
      <w:r w:rsidR="00167AEE">
        <w:t xml:space="preserve"> thus</w:t>
      </w:r>
      <w:r w:rsidR="00B736E7">
        <w:t xml:space="preserve"> anticipated that a similar study on BTK would provide insightful details about the inhibition mechanism of </w:t>
      </w:r>
      <w:r w:rsidR="00167AEE">
        <w:t>BTK of use to future research.</w:t>
      </w:r>
    </w:p>
    <w:p w14:paraId="515CDD3F" w14:textId="77777777" w:rsidR="00F901AC" w:rsidRDefault="00F901AC" w:rsidP="00F901AC">
      <w:pPr>
        <w:pStyle w:val="Paragraph"/>
        <w:jc w:val="center"/>
      </w:pPr>
      <w:r>
        <w:rPr>
          <w:noProof/>
          <w:lang w:val="en-AU"/>
        </w:rPr>
        <w:lastRenderedPageBreak/>
        <w:drawing>
          <wp:inline distT="0" distB="0" distL="0" distR="0" wp14:anchorId="1472C234" wp14:editId="11910269">
            <wp:extent cx="3991708" cy="25398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17797" cy="2556415"/>
                    </a:xfrm>
                    <a:prstGeom prst="rect">
                      <a:avLst/>
                    </a:prstGeom>
                  </pic:spPr>
                </pic:pic>
              </a:graphicData>
            </a:graphic>
          </wp:inline>
        </w:drawing>
      </w:r>
    </w:p>
    <w:p w14:paraId="1D74F519" w14:textId="14EDA383" w:rsidR="00F901AC" w:rsidRDefault="00F901AC" w:rsidP="00F901AC">
      <w:pPr>
        <w:spacing w:after="240"/>
      </w:pPr>
      <w:r w:rsidRPr="00C03498">
        <w:rPr>
          <w:b/>
        </w:rPr>
        <w:t>Figure</w:t>
      </w:r>
      <w:r>
        <w:rPr>
          <w:b/>
        </w:rPr>
        <w:t xml:space="preserve"> 10</w:t>
      </w:r>
      <w:r w:rsidRPr="00C03498">
        <w:rPr>
          <w:b/>
        </w:rPr>
        <w:t>.</w:t>
      </w:r>
      <w:r w:rsidRPr="00C03498">
        <w:t xml:space="preserve"> </w:t>
      </w:r>
      <w:r>
        <w:t>Illustration of the QM/MM concept</w:t>
      </w:r>
      <w:r w:rsidRPr="00C03498">
        <w:t>.</w:t>
      </w:r>
    </w:p>
    <w:p w14:paraId="69E5E9F8" w14:textId="66D0A971" w:rsidR="009A280C" w:rsidRDefault="00A31259" w:rsidP="00F901AC">
      <w:pPr>
        <w:pStyle w:val="Heading3"/>
      </w:pPr>
      <w:bookmarkStart w:id="264" w:name="_Toc22161788"/>
      <w:r>
        <w:t>Location of TS Structures</w:t>
      </w:r>
      <w:bookmarkEnd w:id="264"/>
    </w:p>
    <w:p w14:paraId="407C2C41" w14:textId="20496705" w:rsidR="00B736E7" w:rsidRDefault="00A456C3" w:rsidP="000F5DBD">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Michael reactions</w:t>
      </w:r>
      <w:r w:rsidR="00956BDB">
        <w:t xml:space="preserve"> could then be calculated</w:t>
      </w:r>
      <w:r w:rsidR="006A7711" w:rsidRPr="00A456C3">
        <w:rPr>
          <w:color w:val="000000" w:themeColor="text1"/>
        </w:rPr>
        <w:t xml:space="preserve">. </w:t>
      </w:r>
      <w:r w:rsidR="009D34AC">
        <w:rPr>
          <w:color w:val="000000" w:themeColor="text1"/>
        </w:rPr>
        <w:t>This would 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w:t>
      </w:r>
      <w:proofErr w:type="gramStart"/>
      <w:r>
        <w:rPr>
          <w:color w:val="000000" w:themeColor="text1"/>
        </w:rPr>
        <w:t xml:space="preserve">and </w:t>
      </w:r>
      <w:r w:rsidR="009D34AC">
        <w:rPr>
          <w:color w:val="000000" w:themeColor="text1"/>
        </w:rPr>
        <w:t>also</w:t>
      </w:r>
      <w:proofErr w:type="gramEnd"/>
      <w:r w:rsidR="009D34AC">
        <w:rPr>
          <w:color w:val="000000" w:themeColor="text1"/>
        </w:rPr>
        <w:t xml:space="preserve">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5BA14F8A" w14:textId="410CF554" w:rsidR="00B736E7" w:rsidRDefault="00A31259" w:rsidP="00F901AC">
      <w:pPr>
        <w:pStyle w:val="Heading3"/>
      </w:pPr>
      <w:bookmarkStart w:id="265" w:name="_Toc22161789"/>
      <w:r>
        <w:t xml:space="preserve">Selectivity of Inhibitor </w:t>
      </w:r>
      <w:r w:rsidR="00E51097">
        <w:t xml:space="preserve">9 </w:t>
      </w:r>
      <w:r>
        <w:t>for BTK</w:t>
      </w:r>
      <w:bookmarkEnd w:id="265"/>
    </w:p>
    <w:p w14:paraId="6462B4E6" w14:textId="7ABE2AC0" w:rsidR="00D65D08" w:rsidRDefault="00B736E7" w:rsidP="003C025D">
      <w:pPr>
        <w:pStyle w:val="Paragraph"/>
      </w:pPr>
      <w:r>
        <w:lastRenderedPageBreak/>
        <w:t>T</w:t>
      </w:r>
      <w:r w:rsidRPr="00333468">
        <w:t>he</w:t>
      </w:r>
      <w:r>
        <w:t xml:space="preserve"> </w:t>
      </w:r>
      <w:r w:rsidR="005D3DB4">
        <w:t xml:space="preserve">structural features responsible for the apparent kinase selectivity </w:t>
      </w:r>
      <w:r w:rsidRPr="00333468">
        <w:t xml:space="preserve">of </w:t>
      </w:r>
      <w:r>
        <w:rPr>
          <w:b/>
        </w:rPr>
        <w:t xml:space="preserve">9 </w:t>
      </w:r>
      <w:r w:rsidRPr="00333468">
        <w:t>for BTK over other kinases</w:t>
      </w:r>
      <w:r>
        <w:t xml:space="preserve"> </w:t>
      </w:r>
      <w:r w:rsidRPr="00EE1D8F">
        <w:t xml:space="preserve">could potentially </w:t>
      </w:r>
      <w:r>
        <w:t xml:space="preserve">be studied </w:t>
      </w:r>
      <w:r w:rsidR="005D3DB4">
        <w:t>from a comparison</w:t>
      </w:r>
      <w:r w:rsidR="005D3DB4" w:rsidRPr="005D3DB4">
        <w:t xml:space="preserve"> </w:t>
      </w:r>
      <w:r w:rsidR="005D3DB4">
        <w:t xml:space="preserve">of the binding of </w:t>
      </w:r>
      <w:r w:rsidR="005D3DB4">
        <w:rPr>
          <w:b/>
        </w:rPr>
        <w:t>9</w:t>
      </w:r>
      <w:r w:rsidR="005D3DB4">
        <w:t xml:space="preserve"> to other kinases such as EGFR, ITK and TXK </w:t>
      </w:r>
      <w:r>
        <w:t xml:space="preserve">following the examination of the binding site effects. </w:t>
      </w:r>
      <w:r w:rsidR="005D3DB4">
        <w:t>The</w:t>
      </w:r>
      <w:r>
        <w:t xml:space="preserve"> QM/MM </w:t>
      </w:r>
      <w:r w:rsidR="005D3DB4">
        <w:t>systems</w:t>
      </w:r>
      <w:r w:rsidRPr="00333468">
        <w:t xml:space="preserve"> </w:t>
      </w:r>
      <w:r>
        <w:t>could be constructed readily from the widely available X-ray crystal structures of the unbound proteins.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p>
    <w:p w14:paraId="5076E612" w14:textId="77777777" w:rsidR="00880F10" w:rsidRPr="00FF7750" w:rsidRDefault="00880F10" w:rsidP="00880F10">
      <w:pPr>
        <w:pStyle w:val="Paragraph"/>
      </w:pPr>
      <w:r>
        <w:t>Visualisation of the trajectories of the BTK dimer revealed that the interactions between the dimer have brought the monomers closer to each other. As shown in Figure 19, this conformation effectively locked the one of the inhibitors in place, such that the release of the inhibitor requires another major change in the conformation of the dimer. Further discussions on the different conformations of BTK sampled by the simulations could be found in the Appendix.</w:t>
      </w:r>
    </w:p>
    <w:p w14:paraId="7C6518E0" w14:textId="77777777" w:rsidR="00880F10" w:rsidRDefault="00880F10" w:rsidP="00880F10">
      <w:pPr>
        <w:jc w:val="center"/>
      </w:pPr>
      <w:r>
        <w:rPr>
          <w:noProof/>
          <w:lang w:val="en-AU"/>
        </w:rPr>
        <w:drawing>
          <wp:inline distT="0" distB="0" distL="0" distR="0" wp14:anchorId="1B8E9A60" wp14:editId="48C5032E">
            <wp:extent cx="3015762" cy="22562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lded BTk.tif"/>
                    <pic:cNvPicPr/>
                  </pic:nvPicPr>
                  <pic:blipFill rotWithShape="1">
                    <a:blip r:embed="rId49" cstate="print">
                      <a:extLst>
                        <a:ext uri="{28A0092B-C50C-407E-A947-70E740481C1C}">
                          <a14:useLocalDpi xmlns:a14="http://schemas.microsoft.com/office/drawing/2010/main" val="0"/>
                        </a:ext>
                      </a:extLst>
                    </a:blip>
                    <a:srcRect l="30771" t="20038" r="29881" b="24575"/>
                    <a:stretch/>
                  </pic:blipFill>
                  <pic:spPr bwMode="auto">
                    <a:xfrm>
                      <a:off x="0" y="0"/>
                      <a:ext cx="3028891" cy="2266053"/>
                    </a:xfrm>
                    <a:prstGeom prst="rect">
                      <a:avLst/>
                    </a:prstGeom>
                    <a:ln>
                      <a:noFill/>
                    </a:ln>
                    <a:extLst>
                      <a:ext uri="{53640926-AAD7-44D8-BBD7-CCE9431645EC}">
                        <a14:shadowObscured xmlns:a14="http://schemas.microsoft.com/office/drawing/2010/main"/>
                      </a:ext>
                    </a:extLst>
                  </pic:spPr>
                </pic:pic>
              </a:graphicData>
            </a:graphic>
          </wp:inline>
        </w:drawing>
      </w:r>
    </w:p>
    <w:p w14:paraId="4D784F7F" w14:textId="77777777" w:rsidR="00880F10" w:rsidRPr="0049159A" w:rsidRDefault="00880F10" w:rsidP="00880F10">
      <w:pPr>
        <w:pStyle w:val="Paragraph"/>
        <w:ind w:firstLine="0"/>
      </w:pPr>
      <w:r>
        <w:rPr>
          <w:b/>
        </w:rPr>
        <w:t>Figure 19</w:t>
      </w:r>
      <w:r w:rsidRPr="00C03498">
        <w:rPr>
          <w:b/>
        </w:rPr>
        <w:t>.</w:t>
      </w:r>
      <w:r>
        <w:t xml:space="preserve"> Conformation of BTK dimer that locks the inhibitor </w:t>
      </w:r>
      <w:r>
        <w:rPr>
          <w:b/>
        </w:rPr>
        <w:t>3</w:t>
      </w:r>
      <w:r>
        <w:t xml:space="preserve"> on the left monomer in place.</w:t>
      </w:r>
    </w:p>
    <w:p w14:paraId="17427BEB" w14:textId="63739687" w:rsidR="00880F10" w:rsidRPr="001E45A8" w:rsidRDefault="00880F10" w:rsidP="002550A9">
      <w:pPr>
        <w:pStyle w:val="Paragraph"/>
        <w:ind w:firstLine="0"/>
        <w:sectPr w:rsidR="00880F10" w:rsidRPr="001E45A8" w:rsidSect="00D65D08">
          <w:footerReference w:type="default" r:id="rId50"/>
          <w:footnotePr>
            <w:pos w:val="beneathText"/>
          </w:footnotePr>
          <w:pgSz w:w="12240" w:h="15840"/>
          <w:pgMar w:top="1440" w:right="1440" w:bottom="1440" w:left="1440" w:header="720" w:footer="720" w:gutter="0"/>
          <w:cols w:space="720"/>
          <w:docGrid w:linePitch="360"/>
        </w:sectPr>
      </w:pPr>
    </w:p>
    <w:p w14:paraId="7884FFB2" w14:textId="0B4F04BC" w:rsidR="007F69D6" w:rsidRDefault="00634195" w:rsidP="00B151C9">
      <w:pPr>
        <w:pStyle w:val="Heading1"/>
      </w:pPr>
      <w:bookmarkStart w:id="266" w:name="_Toc9001589"/>
      <w:bookmarkStart w:id="267" w:name="_Toc9119019"/>
      <w:bookmarkStart w:id="268" w:name="_Toc22161790"/>
      <w:r>
        <w:lastRenderedPageBreak/>
        <w:t>REFERENCES</w:t>
      </w:r>
      <w:bookmarkEnd w:id="266"/>
      <w:bookmarkEnd w:id="267"/>
      <w:bookmarkEnd w:id="268"/>
    </w:p>
    <w:p w14:paraId="209B3D64" w14:textId="77777777" w:rsidR="007A575D" w:rsidRPr="007A575D" w:rsidRDefault="007F69D6" w:rsidP="007A575D">
      <w:pPr>
        <w:pStyle w:val="EndNoteBibliography"/>
      </w:pPr>
      <w:r>
        <w:fldChar w:fldCharType="begin"/>
      </w:r>
      <w:r>
        <w:instrText xml:space="preserve"> ADDIN EN.REFLIST </w:instrText>
      </w:r>
      <w:r>
        <w:fldChar w:fldCharType="separate"/>
      </w:r>
      <w:bookmarkStart w:id="269" w:name="_ENREF_1"/>
      <w:r w:rsidR="007A575D" w:rsidRPr="007A575D">
        <w:t>1.</w:t>
      </w:r>
      <w:r w:rsidR="007A575D" w:rsidRPr="007A575D">
        <w:tab/>
        <w:t xml:space="preserve">Potashman, M. H.; Duggan, M. E. </w:t>
      </w:r>
      <w:r w:rsidR="007A575D" w:rsidRPr="007A575D">
        <w:rPr>
          <w:i/>
        </w:rPr>
        <w:t xml:space="preserve">J. Med. Chem. </w:t>
      </w:r>
      <w:r w:rsidR="007A575D" w:rsidRPr="007A575D">
        <w:rPr>
          <w:b/>
        </w:rPr>
        <w:t>2009,</w:t>
      </w:r>
      <w:r w:rsidR="007A575D" w:rsidRPr="007A575D">
        <w:t xml:space="preserve"> </w:t>
      </w:r>
      <w:r w:rsidR="007A575D" w:rsidRPr="007A575D">
        <w:rPr>
          <w:i/>
        </w:rPr>
        <w:t>52</w:t>
      </w:r>
      <w:r w:rsidR="007A575D" w:rsidRPr="007A575D">
        <w:t>, 1231-1246.</w:t>
      </w:r>
      <w:bookmarkEnd w:id="269"/>
    </w:p>
    <w:p w14:paraId="4B1731E0" w14:textId="77777777" w:rsidR="007A575D" w:rsidRPr="007A575D" w:rsidRDefault="007A575D" w:rsidP="007A575D">
      <w:pPr>
        <w:pStyle w:val="EndNoteBibliography"/>
      </w:pPr>
      <w:bookmarkStart w:id="270" w:name="_ENREF_2"/>
      <w:r w:rsidRPr="007A575D">
        <w:t>2.</w:t>
      </w:r>
      <w:r w:rsidRPr="007A575D">
        <w:tab/>
        <w:t xml:space="preserve">Smith, A. J. T.;  Zhang, X.;  Leach, A. G.; Houk, K. N. </w:t>
      </w:r>
      <w:r w:rsidRPr="007A575D">
        <w:rPr>
          <w:i/>
        </w:rPr>
        <w:t xml:space="preserve">J. Med. Chem. </w:t>
      </w:r>
      <w:r w:rsidRPr="007A575D">
        <w:rPr>
          <w:b/>
        </w:rPr>
        <w:t>2009,</w:t>
      </w:r>
      <w:r w:rsidRPr="007A575D">
        <w:t xml:space="preserve"> </w:t>
      </w:r>
      <w:r w:rsidRPr="007A575D">
        <w:rPr>
          <w:i/>
        </w:rPr>
        <w:t>52</w:t>
      </w:r>
      <w:r w:rsidRPr="007A575D">
        <w:t>, 225-233.</w:t>
      </w:r>
      <w:bookmarkEnd w:id="270"/>
    </w:p>
    <w:p w14:paraId="3327D458" w14:textId="77777777" w:rsidR="007A575D" w:rsidRPr="007A575D" w:rsidRDefault="007A575D" w:rsidP="007A575D">
      <w:pPr>
        <w:pStyle w:val="EndNoteBibliography"/>
      </w:pPr>
      <w:bookmarkStart w:id="271" w:name="_ENREF_3"/>
      <w:r w:rsidRPr="007A575D">
        <w:t>3.</w:t>
      </w:r>
      <w:r w:rsidRPr="007A575D">
        <w:tab/>
        <w:t xml:space="preserve">Singh, J.;  Petter, R. C.;  Baillie, T. A.; Whitty, A. </w:t>
      </w:r>
      <w:r w:rsidRPr="007A575D">
        <w:rPr>
          <w:i/>
        </w:rPr>
        <w:t xml:space="preserve">Nat. Rev. Drug Discov. </w:t>
      </w:r>
      <w:r w:rsidRPr="007A575D">
        <w:rPr>
          <w:b/>
        </w:rPr>
        <w:t>2011,</w:t>
      </w:r>
      <w:r w:rsidRPr="007A575D">
        <w:t xml:space="preserve"> </w:t>
      </w:r>
      <w:r w:rsidRPr="007A575D">
        <w:rPr>
          <w:i/>
        </w:rPr>
        <w:t>10</w:t>
      </w:r>
      <w:r w:rsidRPr="007A575D">
        <w:t>, 307-317.</w:t>
      </w:r>
      <w:bookmarkEnd w:id="271"/>
    </w:p>
    <w:p w14:paraId="0CC3DDC5" w14:textId="77777777" w:rsidR="007A575D" w:rsidRPr="007A575D" w:rsidRDefault="007A575D" w:rsidP="007A575D">
      <w:pPr>
        <w:pStyle w:val="EndNoteBibliography"/>
      </w:pPr>
      <w:bookmarkStart w:id="272" w:name="_ENREF_4"/>
      <w:r w:rsidRPr="007A575D">
        <w:t>4.</w:t>
      </w:r>
      <w:r w:rsidRPr="007A575D">
        <w:tab/>
        <w:t xml:space="preserve">Powers, J. C.;  Asgian, J. L.;  Ekici, Ö. D.; James, K. E. </w:t>
      </w:r>
      <w:r w:rsidRPr="007A575D">
        <w:rPr>
          <w:i/>
        </w:rPr>
        <w:t xml:space="preserve">Chem. Rev. </w:t>
      </w:r>
      <w:r w:rsidRPr="007A575D">
        <w:rPr>
          <w:b/>
        </w:rPr>
        <w:t>2002,</w:t>
      </w:r>
      <w:r w:rsidRPr="007A575D">
        <w:t xml:space="preserve"> </w:t>
      </w:r>
      <w:r w:rsidRPr="007A575D">
        <w:rPr>
          <w:i/>
        </w:rPr>
        <w:t>102</w:t>
      </w:r>
      <w:r w:rsidRPr="007A575D">
        <w:t>, 4639-4750.</w:t>
      </w:r>
      <w:bookmarkEnd w:id="272"/>
    </w:p>
    <w:p w14:paraId="56C723A1" w14:textId="77777777" w:rsidR="007A575D" w:rsidRPr="007A575D" w:rsidRDefault="007A575D" w:rsidP="007A575D">
      <w:pPr>
        <w:pStyle w:val="EndNoteBibliography"/>
      </w:pPr>
      <w:bookmarkStart w:id="273" w:name="_ENREF_5"/>
      <w:r w:rsidRPr="007A575D">
        <w:t>5.</w:t>
      </w:r>
      <w:r w:rsidRPr="007A575D">
        <w:tab/>
        <w:t xml:space="preserve">Bradshaw, J. M.;  McFarland, J. M.;  Paavilainen, V. O.;  Bisconte, A.;  Tam, D.;  Phan, V. T.;  Romanov, S.;  Finkle, D.;  Shu, J.;  Patel, V.;  Ton, T.;  Li, X.;  Loughhead, D. G.;  Nunn, P. A.;  Karr, D. E.;  Gerritsen, M. E.;  Funk, J. O.;  Owens, T. D.;  Verner, E.;  Brameld, K. A.;  Hill, R. J.;  Goldstein, D. M.; Taunton, J. </w:t>
      </w:r>
      <w:r w:rsidRPr="007A575D">
        <w:rPr>
          <w:i/>
        </w:rPr>
        <w:t xml:space="preserve">Nat. Chem. Biol. </w:t>
      </w:r>
      <w:r w:rsidRPr="007A575D">
        <w:rPr>
          <w:b/>
        </w:rPr>
        <w:t>2015,</w:t>
      </w:r>
      <w:r w:rsidRPr="007A575D">
        <w:t xml:space="preserve"> </w:t>
      </w:r>
      <w:r w:rsidRPr="007A575D">
        <w:rPr>
          <w:i/>
        </w:rPr>
        <w:t>11</w:t>
      </w:r>
      <w:r w:rsidRPr="007A575D">
        <w:t>, 525-531.</w:t>
      </w:r>
      <w:bookmarkEnd w:id="273"/>
    </w:p>
    <w:p w14:paraId="5992106A" w14:textId="77777777" w:rsidR="007A575D" w:rsidRPr="007A575D" w:rsidRDefault="007A575D" w:rsidP="007A575D">
      <w:pPr>
        <w:pStyle w:val="EndNoteBibliography"/>
      </w:pPr>
      <w:bookmarkStart w:id="274" w:name="_ENREF_6"/>
      <w:r w:rsidRPr="007A575D">
        <w:t>6.</w:t>
      </w:r>
      <w:r w:rsidRPr="007A575D">
        <w:tab/>
        <w:t xml:space="preserve">Serafimova, I. M.;  Pufall, M. A.;  Krishnan, S.;  Duda, K.;  Cohen, M. S.;  Maglathlin, R. L.;  McFarland, J. M.;  Miller, R. M.;  Frödin, M.; Taunton, J. </w:t>
      </w:r>
      <w:r w:rsidRPr="007A575D">
        <w:rPr>
          <w:i/>
        </w:rPr>
        <w:t xml:space="preserve">Nat. Chem. Biol. </w:t>
      </w:r>
      <w:r w:rsidRPr="007A575D">
        <w:rPr>
          <w:b/>
        </w:rPr>
        <w:t>2012,</w:t>
      </w:r>
      <w:r w:rsidRPr="007A575D">
        <w:t xml:space="preserve"> </w:t>
      </w:r>
      <w:r w:rsidRPr="007A575D">
        <w:rPr>
          <w:i/>
        </w:rPr>
        <w:t>8</w:t>
      </w:r>
      <w:r w:rsidRPr="007A575D">
        <w:t>, 471-476.</w:t>
      </w:r>
      <w:bookmarkEnd w:id="274"/>
    </w:p>
    <w:p w14:paraId="53CE2E89" w14:textId="77777777" w:rsidR="007A575D" w:rsidRPr="007A575D" w:rsidRDefault="007A575D" w:rsidP="007A575D">
      <w:pPr>
        <w:pStyle w:val="EndNoteBibliography"/>
      </w:pPr>
      <w:bookmarkStart w:id="275" w:name="_ENREF_7"/>
      <w:r w:rsidRPr="007A575D">
        <w:t>7.</w:t>
      </w:r>
      <w:r w:rsidRPr="007A575D">
        <w:tab/>
        <w:t xml:space="preserve">Tóth, L.;  Muszbek, L.; Komáromi, I. </w:t>
      </w:r>
      <w:r w:rsidRPr="007A575D">
        <w:rPr>
          <w:i/>
        </w:rPr>
        <w:t xml:space="preserve">J. Mol. Graphics Modell. </w:t>
      </w:r>
      <w:r w:rsidRPr="007A575D">
        <w:rPr>
          <w:b/>
        </w:rPr>
        <w:t>2013,</w:t>
      </w:r>
      <w:r w:rsidRPr="007A575D">
        <w:t xml:space="preserve"> </w:t>
      </w:r>
      <w:r w:rsidRPr="007A575D">
        <w:rPr>
          <w:i/>
        </w:rPr>
        <w:t>40</w:t>
      </w:r>
      <w:r w:rsidRPr="007A575D">
        <w:t>, 99-109.</w:t>
      </w:r>
      <w:bookmarkEnd w:id="275"/>
    </w:p>
    <w:p w14:paraId="3E76599D" w14:textId="77777777" w:rsidR="007A575D" w:rsidRPr="007A575D" w:rsidRDefault="007A575D" w:rsidP="007A575D">
      <w:pPr>
        <w:pStyle w:val="EndNoteBibliography"/>
      </w:pPr>
      <w:bookmarkStart w:id="276" w:name="_ENREF_8"/>
      <w:r w:rsidRPr="007A575D">
        <w:t>8.</w:t>
      </w:r>
      <w:r w:rsidRPr="007A575D">
        <w:tab/>
        <w:t xml:space="preserve">Wright, P. M.;  Seiple, I. B.; Myers, A. G. </w:t>
      </w:r>
      <w:r w:rsidRPr="007A575D">
        <w:rPr>
          <w:i/>
        </w:rPr>
        <w:t xml:space="preserve">Angew. Chem. Int. Ed. </w:t>
      </w:r>
      <w:r w:rsidRPr="007A575D">
        <w:rPr>
          <w:b/>
        </w:rPr>
        <w:t>2014,</w:t>
      </w:r>
      <w:r w:rsidRPr="007A575D">
        <w:t xml:space="preserve"> </w:t>
      </w:r>
      <w:r w:rsidRPr="007A575D">
        <w:rPr>
          <w:i/>
        </w:rPr>
        <w:t>53</w:t>
      </w:r>
      <w:r w:rsidRPr="007A575D">
        <w:t>, 8840-8869.</w:t>
      </w:r>
      <w:bookmarkEnd w:id="276"/>
    </w:p>
    <w:p w14:paraId="2C46A694" w14:textId="77777777" w:rsidR="007A575D" w:rsidRPr="007A575D" w:rsidRDefault="007A575D" w:rsidP="007A575D">
      <w:pPr>
        <w:pStyle w:val="EndNoteBibliography"/>
      </w:pPr>
      <w:bookmarkStart w:id="277" w:name="_ENREF_9"/>
      <w:r w:rsidRPr="007A575D">
        <w:t>9.</w:t>
      </w:r>
      <w:r w:rsidRPr="007A575D">
        <w:tab/>
        <w:t xml:space="preserve">Kahan, F. M.;  Kahan, J. S.;  Cassidy, P. J.; Kropp, H. </w:t>
      </w:r>
      <w:r w:rsidRPr="007A575D">
        <w:rPr>
          <w:i/>
        </w:rPr>
        <w:t xml:space="preserve">Ann. N.Y. Acad. Sci. </w:t>
      </w:r>
      <w:r w:rsidRPr="007A575D">
        <w:rPr>
          <w:b/>
        </w:rPr>
        <w:t>1974,</w:t>
      </w:r>
      <w:r w:rsidRPr="007A575D">
        <w:t xml:space="preserve"> </w:t>
      </w:r>
      <w:r w:rsidRPr="007A575D">
        <w:rPr>
          <w:i/>
        </w:rPr>
        <w:t>235</w:t>
      </w:r>
      <w:r w:rsidRPr="007A575D">
        <w:t>, 364-386.</w:t>
      </w:r>
      <w:bookmarkEnd w:id="277"/>
    </w:p>
    <w:p w14:paraId="6E0822D6" w14:textId="77777777" w:rsidR="007A575D" w:rsidRPr="007A575D" w:rsidRDefault="007A575D" w:rsidP="007A575D">
      <w:pPr>
        <w:pStyle w:val="EndNoteBibliography"/>
      </w:pPr>
      <w:bookmarkStart w:id="278" w:name="_ENREF_10"/>
      <w:r w:rsidRPr="007A575D">
        <w:t>10.</w:t>
      </w:r>
      <w:r w:rsidRPr="007A575D">
        <w:tab/>
        <w:t xml:space="preserve">Uetrecht, J. </w:t>
      </w:r>
      <w:r w:rsidRPr="007A575D">
        <w:rPr>
          <w:i/>
        </w:rPr>
        <w:t xml:space="preserve">Chem. Res. Toxicol. </w:t>
      </w:r>
      <w:r w:rsidRPr="007A575D">
        <w:rPr>
          <w:b/>
        </w:rPr>
        <w:t>2008,</w:t>
      </w:r>
      <w:r w:rsidRPr="007A575D">
        <w:t xml:space="preserve"> </w:t>
      </w:r>
      <w:r w:rsidRPr="007A575D">
        <w:rPr>
          <w:i/>
        </w:rPr>
        <w:t>21</w:t>
      </w:r>
      <w:r w:rsidRPr="007A575D">
        <w:t>, 84-92.</w:t>
      </w:r>
      <w:bookmarkEnd w:id="278"/>
    </w:p>
    <w:p w14:paraId="7BFE61E1" w14:textId="77777777" w:rsidR="007A575D" w:rsidRPr="007A575D" w:rsidRDefault="007A575D" w:rsidP="007A575D">
      <w:pPr>
        <w:pStyle w:val="EndNoteBibliography"/>
      </w:pPr>
      <w:bookmarkStart w:id="279" w:name="_ENREF_11"/>
      <w:r w:rsidRPr="007A575D">
        <w:t>11.</w:t>
      </w:r>
      <w:r w:rsidRPr="007A575D">
        <w:tab/>
        <w:t xml:space="preserve">Uetrecht, J. </w:t>
      </w:r>
      <w:r w:rsidRPr="007A575D">
        <w:rPr>
          <w:i/>
        </w:rPr>
        <w:t xml:space="preserve">Chem. Res. Toxicol. </w:t>
      </w:r>
      <w:r w:rsidRPr="007A575D">
        <w:rPr>
          <w:b/>
        </w:rPr>
        <w:t>2009,</w:t>
      </w:r>
      <w:r w:rsidRPr="007A575D">
        <w:t xml:space="preserve"> </w:t>
      </w:r>
      <w:r w:rsidRPr="007A575D">
        <w:rPr>
          <w:i/>
        </w:rPr>
        <w:t>22</w:t>
      </w:r>
      <w:r w:rsidRPr="007A575D">
        <w:t>, 24-34.</w:t>
      </w:r>
      <w:bookmarkEnd w:id="279"/>
    </w:p>
    <w:p w14:paraId="6E467A5A" w14:textId="77777777" w:rsidR="007A575D" w:rsidRPr="007A575D" w:rsidRDefault="007A575D" w:rsidP="007A575D">
      <w:pPr>
        <w:pStyle w:val="EndNoteBibliography"/>
      </w:pPr>
      <w:bookmarkStart w:id="280" w:name="_ENREF_12"/>
      <w:r w:rsidRPr="007A575D">
        <w:t>12.</w:t>
      </w:r>
      <w:r w:rsidRPr="007A575D">
        <w:tab/>
        <w:t xml:space="preserve">Chen, M.;  Suzuki, A.;  Borlak, J.;  Andrade, R. J.; Lucena, M. I. </w:t>
      </w:r>
      <w:r w:rsidRPr="007A575D">
        <w:rPr>
          <w:i/>
        </w:rPr>
        <w:t xml:space="preserve">J. Hepatol. </w:t>
      </w:r>
      <w:r w:rsidRPr="007A575D">
        <w:rPr>
          <w:b/>
        </w:rPr>
        <w:t>2015,</w:t>
      </w:r>
      <w:r w:rsidRPr="007A575D">
        <w:t xml:space="preserve"> </w:t>
      </w:r>
      <w:r w:rsidRPr="007A575D">
        <w:rPr>
          <w:i/>
        </w:rPr>
        <w:t>63</w:t>
      </w:r>
      <w:r w:rsidRPr="007A575D">
        <w:t>, 503-514.</w:t>
      </w:r>
      <w:bookmarkEnd w:id="280"/>
    </w:p>
    <w:p w14:paraId="036218F7" w14:textId="77777777" w:rsidR="007A575D" w:rsidRPr="007A575D" w:rsidRDefault="007A575D" w:rsidP="007A575D">
      <w:pPr>
        <w:pStyle w:val="EndNoteBibliography"/>
      </w:pPr>
      <w:bookmarkStart w:id="281" w:name="_ENREF_13"/>
      <w:r w:rsidRPr="007A575D">
        <w:t>13.</w:t>
      </w:r>
      <w:r w:rsidRPr="007A575D">
        <w:tab/>
        <w:t xml:space="preserve">Yuan, L.; Kaplowitz, N. </w:t>
      </w:r>
      <w:r w:rsidRPr="007A575D">
        <w:rPr>
          <w:i/>
        </w:rPr>
        <w:t xml:space="preserve">Clin. Liver Dis. </w:t>
      </w:r>
      <w:r w:rsidRPr="007A575D">
        <w:rPr>
          <w:b/>
        </w:rPr>
        <w:t>2013,</w:t>
      </w:r>
      <w:r w:rsidRPr="007A575D">
        <w:t xml:space="preserve"> </w:t>
      </w:r>
      <w:r w:rsidRPr="007A575D">
        <w:rPr>
          <w:i/>
        </w:rPr>
        <w:t>17</w:t>
      </w:r>
      <w:r w:rsidRPr="007A575D">
        <w:t>, 507-518.</w:t>
      </w:r>
      <w:bookmarkEnd w:id="281"/>
    </w:p>
    <w:p w14:paraId="26C4580B" w14:textId="77777777" w:rsidR="007A575D" w:rsidRPr="007A575D" w:rsidRDefault="007A575D" w:rsidP="007A575D">
      <w:pPr>
        <w:pStyle w:val="EndNoteBibliography"/>
      </w:pPr>
      <w:bookmarkStart w:id="282" w:name="_ENREF_14"/>
      <w:r w:rsidRPr="007A575D">
        <w:t>14.</w:t>
      </w:r>
      <w:r w:rsidRPr="007A575D">
        <w:tab/>
        <w:t xml:space="preserve">Mintzer, D. M.;  Billet, S. N.; Chmielewski, L. </w:t>
      </w:r>
      <w:r w:rsidRPr="007A575D">
        <w:rPr>
          <w:i/>
        </w:rPr>
        <w:t xml:space="preserve">Adv. Hematol. </w:t>
      </w:r>
      <w:r w:rsidRPr="007A575D">
        <w:rPr>
          <w:b/>
        </w:rPr>
        <w:t>2009,</w:t>
      </w:r>
      <w:r w:rsidRPr="007A575D">
        <w:t xml:space="preserve"> </w:t>
      </w:r>
      <w:r w:rsidRPr="007A575D">
        <w:rPr>
          <w:i/>
        </w:rPr>
        <w:t>2009</w:t>
      </w:r>
      <w:r w:rsidRPr="007A575D">
        <w:t>, 1-11.</w:t>
      </w:r>
      <w:bookmarkEnd w:id="282"/>
    </w:p>
    <w:p w14:paraId="20AEBDF9" w14:textId="77777777" w:rsidR="007A575D" w:rsidRPr="007A575D" w:rsidRDefault="007A575D" w:rsidP="007A575D">
      <w:pPr>
        <w:pStyle w:val="EndNoteBibliography"/>
      </w:pPr>
      <w:bookmarkStart w:id="283" w:name="_ENREF_15"/>
      <w:r w:rsidRPr="007A575D">
        <w:t>15.</w:t>
      </w:r>
      <w:r w:rsidRPr="007A575D">
        <w:tab/>
        <w:t xml:space="preserve">Barf, T.; Kaptein, A. </w:t>
      </w:r>
      <w:r w:rsidRPr="007A575D">
        <w:rPr>
          <w:i/>
        </w:rPr>
        <w:t xml:space="preserve">J. Med. Chem. </w:t>
      </w:r>
      <w:r w:rsidRPr="007A575D">
        <w:rPr>
          <w:b/>
        </w:rPr>
        <w:t>2012,</w:t>
      </w:r>
      <w:r w:rsidRPr="007A575D">
        <w:t xml:space="preserve"> </w:t>
      </w:r>
      <w:r w:rsidRPr="007A575D">
        <w:rPr>
          <w:i/>
        </w:rPr>
        <w:t>55</w:t>
      </w:r>
      <w:r w:rsidRPr="007A575D">
        <w:t>, 6243-6262.</w:t>
      </w:r>
      <w:bookmarkEnd w:id="283"/>
    </w:p>
    <w:p w14:paraId="17AE514F" w14:textId="77777777" w:rsidR="007A575D" w:rsidRPr="007A575D" w:rsidRDefault="007A575D" w:rsidP="007A575D">
      <w:pPr>
        <w:pStyle w:val="EndNoteBibliography"/>
      </w:pPr>
      <w:bookmarkStart w:id="284" w:name="_ENREF_16"/>
      <w:r w:rsidRPr="007A575D">
        <w:t>16.</w:t>
      </w:r>
      <w:r w:rsidRPr="007A575D">
        <w:tab/>
        <w:t xml:space="preserve">Mah, R.;  Thomas, J. R.; Shafer, C. M. </w:t>
      </w:r>
      <w:r w:rsidRPr="007A575D">
        <w:rPr>
          <w:i/>
        </w:rPr>
        <w:t xml:space="preserve">Bioorg. Med. Chem. Lett. </w:t>
      </w:r>
      <w:r w:rsidRPr="007A575D">
        <w:rPr>
          <w:b/>
        </w:rPr>
        <w:t>2014,</w:t>
      </w:r>
      <w:r w:rsidRPr="007A575D">
        <w:t xml:space="preserve"> </w:t>
      </w:r>
      <w:r w:rsidRPr="007A575D">
        <w:rPr>
          <w:i/>
        </w:rPr>
        <w:t>24</w:t>
      </w:r>
      <w:r w:rsidRPr="007A575D">
        <w:t>, 33-39.</w:t>
      </w:r>
      <w:bookmarkEnd w:id="284"/>
    </w:p>
    <w:p w14:paraId="505248F3" w14:textId="77777777" w:rsidR="007A575D" w:rsidRPr="007A575D" w:rsidRDefault="007A575D" w:rsidP="007A575D">
      <w:pPr>
        <w:pStyle w:val="EndNoteBibliography"/>
      </w:pPr>
      <w:bookmarkStart w:id="285" w:name="_ENREF_17"/>
      <w:r w:rsidRPr="007A575D">
        <w:t>17.</w:t>
      </w:r>
      <w:r w:rsidRPr="007A575D">
        <w:tab/>
        <w:t xml:space="preserve">Kalgutkar, A. S.; Dalvie, D. K. </w:t>
      </w:r>
      <w:r w:rsidRPr="007A575D">
        <w:rPr>
          <w:i/>
        </w:rPr>
        <w:t xml:space="preserve">Expert Opin. Drug Discov. </w:t>
      </w:r>
      <w:r w:rsidRPr="007A575D">
        <w:rPr>
          <w:b/>
        </w:rPr>
        <w:t>2012,</w:t>
      </w:r>
      <w:r w:rsidRPr="007A575D">
        <w:t xml:space="preserve"> </w:t>
      </w:r>
      <w:r w:rsidRPr="007A575D">
        <w:rPr>
          <w:i/>
        </w:rPr>
        <w:t>7</w:t>
      </w:r>
      <w:r w:rsidRPr="007A575D">
        <w:t>, 561-581.</w:t>
      </w:r>
      <w:bookmarkEnd w:id="285"/>
    </w:p>
    <w:p w14:paraId="1AFFAB58" w14:textId="77777777" w:rsidR="007A575D" w:rsidRPr="007A575D" w:rsidRDefault="007A575D" w:rsidP="007A575D">
      <w:pPr>
        <w:pStyle w:val="EndNoteBibliography"/>
      </w:pPr>
      <w:bookmarkStart w:id="286" w:name="_ENREF_18"/>
      <w:r w:rsidRPr="007A575D">
        <w:t>18.</w:t>
      </w:r>
      <w:r w:rsidRPr="007A575D">
        <w:tab/>
        <w:t xml:space="preserve">Copeland, R. A.;  Pompliano, D. L.; Meek, T. D. </w:t>
      </w:r>
      <w:r w:rsidRPr="007A575D">
        <w:rPr>
          <w:i/>
        </w:rPr>
        <w:t xml:space="preserve">Nat. Rev. Drug Discov. </w:t>
      </w:r>
      <w:r w:rsidRPr="007A575D">
        <w:rPr>
          <w:b/>
        </w:rPr>
        <w:t>2006,</w:t>
      </w:r>
      <w:r w:rsidRPr="007A575D">
        <w:t xml:space="preserve"> </w:t>
      </w:r>
      <w:r w:rsidRPr="007A575D">
        <w:rPr>
          <w:i/>
        </w:rPr>
        <w:t>5</w:t>
      </w:r>
      <w:r w:rsidRPr="007A575D">
        <w:t>, 730-739.</w:t>
      </w:r>
      <w:bookmarkEnd w:id="286"/>
    </w:p>
    <w:p w14:paraId="5475BE1C" w14:textId="77777777" w:rsidR="007A575D" w:rsidRPr="007A575D" w:rsidRDefault="007A575D" w:rsidP="007A575D">
      <w:pPr>
        <w:pStyle w:val="EndNoteBibliography"/>
      </w:pPr>
      <w:bookmarkStart w:id="287" w:name="_ENREF_19"/>
      <w:r w:rsidRPr="007A575D">
        <w:t>19.</w:t>
      </w:r>
      <w:r w:rsidRPr="007A575D">
        <w:tab/>
        <w:t xml:space="preserve">Tummino, P. J.; Copeland, R. A. </w:t>
      </w:r>
      <w:r w:rsidRPr="007A575D">
        <w:rPr>
          <w:i/>
        </w:rPr>
        <w:t xml:space="preserve">Biochemistry </w:t>
      </w:r>
      <w:r w:rsidRPr="007A575D">
        <w:rPr>
          <w:b/>
        </w:rPr>
        <w:t>2008,</w:t>
      </w:r>
      <w:r w:rsidRPr="007A575D">
        <w:t xml:space="preserve"> </w:t>
      </w:r>
      <w:r w:rsidRPr="007A575D">
        <w:rPr>
          <w:i/>
        </w:rPr>
        <w:t>47</w:t>
      </w:r>
      <w:r w:rsidRPr="007A575D">
        <w:t>, 5481-5492.</w:t>
      </w:r>
      <w:bookmarkEnd w:id="287"/>
    </w:p>
    <w:p w14:paraId="7AB88C7D" w14:textId="77777777" w:rsidR="007A575D" w:rsidRPr="007A575D" w:rsidRDefault="007A575D" w:rsidP="007A575D">
      <w:pPr>
        <w:pStyle w:val="EndNoteBibliography"/>
      </w:pPr>
      <w:bookmarkStart w:id="288" w:name="_ENREF_20"/>
      <w:r w:rsidRPr="007A575D">
        <w:t>20.</w:t>
      </w:r>
      <w:r w:rsidRPr="007A575D">
        <w:tab/>
        <w:t xml:space="preserve">Zhang, R.; Monsma, F. </w:t>
      </w:r>
      <w:r w:rsidRPr="007A575D">
        <w:rPr>
          <w:i/>
        </w:rPr>
        <w:t xml:space="preserve">Expert Opin. Drug Discov. </w:t>
      </w:r>
      <w:r w:rsidRPr="007A575D">
        <w:rPr>
          <w:b/>
        </w:rPr>
        <w:t>2010,</w:t>
      </w:r>
      <w:r w:rsidRPr="007A575D">
        <w:t xml:space="preserve"> </w:t>
      </w:r>
      <w:r w:rsidRPr="007A575D">
        <w:rPr>
          <w:i/>
        </w:rPr>
        <w:t>5</w:t>
      </w:r>
      <w:r w:rsidRPr="007A575D">
        <w:t>, 1023-1029.</w:t>
      </w:r>
      <w:bookmarkEnd w:id="288"/>
    </w:p>
    <w:p w14:paraId="0801E8AD" w14:textId="77777777" w:rsidR="007A575D" w:rsidRPr="007A575D" w:rsidRDefault="007A575D" w:rsidP="007A575D">
      <w:pPr>
        <w:pStyle w:val="EndNoteBibliography"/>
      </w:pPr>
      <w:bookmarkStart w:id="289" w:name="_ENREF_21"/>
      <w:r w:rsidRPr="007A575D">
        <w:lastRenderedPageBreak/>
        <w:t>21.</w:t>
      </w:r>
      <w:r w:rsidRPr="007A575D">
        <w:tab/>
        <w:t xml:space="preserve">Guo, D.;  Hillger, J. M.;  Ijzerman, A. P.; Heitman, L. H. </w:t>
      </w:r>
      <w:r w:rsidRPr="007A575D">
        <w:rPr>
          <w:i/>
        </w:rPr>
        <w:t xml:space="preserve">Med. Res. Rev. </w:t>
      </w:r>
      <w:r w:rsidRPr="007A575D">
        <w:rPr>
          <w:b/>
        </w:rPr>
        <w:t>2014,</w:t>
      </w:r>
      <w:r w:rsidRPr="007A575D">
        <w:t xml:space="preserve"> </w:t>
      </w:r>
      <w:r w:rsidRPr="007A575D">
        <w:rPr>
          <w:i/>
        </w:rPr>
        <w:t>34</w:t>
      </w:r>
      <w:r w:rsidRPr="007A575D">
        <w:t>, 856-892.</w:t>
      </w:r>
      <w:bookmarkEnd w:id="289"/>
    </w:p>
    <w:p w14:paraId="7E2CC3DF" w14:textId="77777777" w:rsidR="007A575D" w:rsidRPr="007A575D" w:rsidRDefault="007A575D" w:rsidP="007A575D">
      <w:pPr>
        <w:pStyle w:val="EndNoteBibliography"/>
      </w:pPr>
      <w:bookmarkStart w:id="290" w:name="_ENREF_22"/>
      <w:r w:rsidRPr="007A575D">
        <w:t>22.</w:t>
      </w:r>
      <w:r w:rsidRPr="007A575D">
        <w:tab/>
        <w:t xml:space="preserve">Copeland, R. A. </w:t>
      </w:r>
      <w:r w:rsidRPr="007A575D">
        <w:rPr>
          <w:i/>
        </w:rPr>
        <w:t xml:space="preserve">Expert Opin. Drug Discov. </w:t>
      </w:r>
      <w:r w:rsidRPr="007A575D">
        <w:rPr>
          <w:b/>
        </w:rPr>
        <w:t>2010,</w:t>
      </w:r>
      <w:r w:rsidRPr="007A575D">
        <w:t xml:space="preserve"> </w:t>
      </w:r>
      <w:r w:rsidRPr="007A575D">
        <w:rPr>
          <w:i/>
        </w:rPr>
        <w:t>5</w:t>
      </w:r>
      <w:r w:rsidRPr="007A575D">
        <w:t>, 305-310.</w:t>
      </w:r>
      <w:bookmarkEnd w:id="290"/>
    </w:p>
    <w:p w14:paraId="7935069F" w14:textId="77777777" w:rsidR="007A575D" w:rsidRPr="007A575D" w:rsidRDefault="007A575D" w:rsidP="007A575D">
      <w:pPr>
        <w:pStyle w:val="EndNoteBibliography"/>
      </w:pPr>
      <w:bookmarkStart w:id="291" w:name="_ENREF_23"/>
      <w:r w:rsidRPr="007A575D">
        <w:t>23.</w:t>
      </w:r>
      <w:r w:rsidRPr="007A575D">
        <w:tab/>
        <w:t xml:space="preserve">Lu, H.; Tonge, P. J. </w:t>
      </w:r>
      <w:r w:rsidRPr="007A575D">
        <w:rPr>
          <w:i/>
        </w:rPr>
        <w:t xml:space="preserve">Curr. Opin. Chem. Biol. </w:t>
      </w:r>
      <w:r w:rsidRPr="007A575D">
        <w:rPr>
          <w:b/>
        </w:rPr>
        <w:t>2010,</w:t>
      </w:r>
      <w:r w:rsidRPr="007A575D">
        <w:t xml:space="preserve"> </w:t>
      </w:r>
      <w:r w:rsidRPr="007A575D">
        <w:rPr>
          <w:i/>
        </w:rPr>
        <w:t>14</w:t>
      </w:r>
      <w:r w:rsidRPr="007A575D">
        <w:t>, 467-474.</w:t>
      </w:r>
      <w:bookmarkEnd w:id="291"/>
    </w:p>
    <w:p w14:paraId="03C7BF68" w14:textId="77777777" w:rsidR="007A575D" w:rsidRPr="007A575D" w:rsidRDefault="007A575D" w:rsidP="007A575D">
      <w:pPr>
        <w:pStyle w:val="EndNoteBibliography"/>
      </w:pPr>
      <w:bookmarkStart w:id="292" w:name="_ENREF_24"/>
      <w:r w:rsidRPr="007A575D">
        <w:t>24.</w:t>
      </w:r>
      <w:r w:rsidRPr="007A575D">
        <w:tab/>
        <w:t xml:space="preserve">Vilums, M.;  Zweemer, A. J. M.;  Yu, Z.;  de Vries, H.;  Hillger, J. M.;  Wapenaar, H.;  Bollen, I. A. E.;  Barmare, F.;  Gross, R.;  Clemens, J.;  Krenitsky, P.;  Brussee, J.;  Stamos, D.;  Saunders, J.;  Heitman, L. H.; Ijzerman, A. P. </w:t>
      </w:r>
      <w:r w:rsidRPr="007A575D">
        <w:rPr>
          <w:i/>
        </w:rPr>
        <w:t xml:space="preserve">J. Med. Chem. </w:t>
      </w:r>
      <w:r w:rsidRPr="007A575D">
        <w:rPr>
          <w:b/>
        </w:rPr>
        <w:t>2013,</w:t>
      </w:r>
      <w:r w:rsidRPr="007A575D">
        <w:t xml:space="preserve"> </w:t>
      </w:r>
      <w:r w:rsidRPr="007A575D">
        <w:rPr>
          <w:i/>
        </w:rPr>
        <w:t>56</w:t>
      </w:r>
      <w:r w:rsidRPr="007A575D">
        <w:t>, 7706-7714.</w:t>
      </w:r>
      <w:bookmarkEnd w:id="292"/>
    </w:p>
    <w:p w14:paraId="0C433667" w14:textId="77777777" w:rsidR="007A575D" w:rsidRPr="007A575D" w:rsidRDefault="007A575D" w:rsidP="007A575D">
      <w:pPr>
        <w:pStyle w:val="EndNoteBibliography"/>
      </w:pPr>
      <w:bookmarkStart w:id="293" w:name="_ENREF_25"/>
      <w:r w:rsidRPr="007A575D">
        <w:t>25.</w:t>
      </w:r>
      <w:r w:rsidRPr="007A575D">
        <w:tab/>
        <w:t xml:space="preserve">Swinney, D. C. </w:t>
      </w:r>
      <w:r w:rsidRPr="007A575D">
        <w:rPr>
          <w:i/>
        </w:rPr>
        <w:t xml:space="preserve">Nat. Rev. Drug Discov. </w:t>
      </w:r>
      <w:r w:rsidRPr="007A575D">
        <w:rPr>
          <w:b/>
        </w:rPr>
        <w:t>2004,</w:t>
      </w:r>
      <w:r w:rsidRPr="007A575D">
        <w:t xml:space="preserve"> </w:t>
      </w:r>
      <w:r w:rsidRPr="007A575D">
        <w:rPr>
          <w:i/>
        </w:rPr>
        <w:t>3</w:t>
      </w:r>
      <w:r w:rsidRPr="007A575D">
        <w:t>, 801-808.</w:t>
      </w:r>
      <w:bookmarkEnd w:id="293"/>
    </w:p>
    <w:p w14:paraId="2A872955" w14:textId="77777777" w:rsidR="007A575D" w:rsidRPr="007A575D" w:rsidRDefault="007A575D" w:rsidP="007A575D">
      <w:pPr>
        <w:pStyle w:val="EndNoteBibliography"/>
      </w:pPr>
      <w:bookmarkStart w:id="294" w:name="_ENREF_26"/>
      <w:r w:rsidRPr="007A575D">
        <w:t>26.</w:t>
      </w:r>
      <w:r w:rsidRPr="007A575D">
        <w:tab/>
        <w:t xml:space="preserve">Kahan, T.; Eliasson, K. </w:t>
      </w:r>
      <w:r w:rsidRPr="007A575D">
        <w:rPr>
          <w:i/>
        </w:rPr>
        <w:t xml:space="preserve">Am. J. Hypertens. </w:t>
      </w:r>
      <w:r w:rsidRPr="007A575D">
        <w:rPr>
          <w:b/>
        </w:rPr>
        <w:t>1999,</w:t>
      </w:r>
      <w:r w:rsidRPr="007A575D">
        <w:t xml:space="preserve"> </w:t>
      </w:r>
      <w:r w:rsidRPr="007A575D">
        <w:rPr>
          <w:i/>
        </w:rPr>
        <w:t>12</w:t>
      </w:r>
      <w:r w:rsidRPr="007A575D">
        <w:t>, 1188-1194.</w:t>
      </w:r>
      <w:bookmarkEnd w:id="294"/>
    </w:p>
    <w:p w14:paraId="006D3DF0" w14:textId="77777777" w:rsidR="007A575D" w:rsidRPr="007A575D" w:rsidRDefault="007A575D" w:rsidP="007A575D">
      <w:pPr>
        <w:pStyle w:val="EndNoteBibliography"/>
      </w:pPr>
      <w:bookmarkStart w:id="295" w:name="_ENREF_27"/>
      <w:r w:rsidRPr="007A575D">
        <w:t>27.</w:t>
      </w:r>
      <w:r w:rsidRPr="007A575D">
        <w:tab/>
        <w:t xml:space="preserve">Kohout, T. A.;  Xie, Q.;  Reijmers, S.;  Finn, K. J.;  Guo, Z.;  Zhu, Y.-F.; Struthers, R. S. </w:t>
      </w:r>
      <w:r w:rsidRPr="007A575D">
        <w:rPr>
          <w:i/>
        </w:rPr>
        <w:t xml:space="preserve">Mol. Pharmacol. </w:t>
      </w:r>
      <w:r w:rsidRPr="007A575D">
        <w:rPr>
          <w:b/>
        </w:rPr>
        <w:t>2007,</w:t>
      </w:r>
      <w:r w:rsidRPr="007A575D">
        <w:t xml:space="preserve"> </w:t>
      </w:r>
      <w:r w:rsidRPr="007A575D">
        <w:rPr>
          <w:i/>
        </w:rPr>
        <w:t>72</w:t>
      </w:r>
      <w:r w:rsidRPr="007A575D">
        <w:t>, 238-247.</w:t>
      </w:r>
      <w:bookmarkEnd w:id="295"/>
    </w:p>
    <w:p w14:paraId="0005726E" w14:textId="77777777" w:rsidR="007A575D" w:rsidRPr="007A575D" w:rsidRDefault="007A575D" w:rsidP="007A575D">
      <w:pPr>
        <w:pStyle w:val="EndNoteBibliography"/>
      </w:pPr>
      <w:bookmarkStart w:id="296" w:name="_ENREF_28"/>
      <w:r w:rsidRPr="007A575D">
        <w:t>28.</w:t>
      </w:r>
      <w:r w:rsidRPr="007A575D">
        <w:tab/>
        <w:t xml:space="preserve">Bauer, R. A. </w:t>
      </w:r>
      <w:r w:rsidRPr="007A575D">
        <w:rPr>
          <w:i/>
        </w:rPr>
        <w:t xml:space="preserve">Drug Discov. Today </w:t>
      </w:r>
      <w:r w:rsidRPr="007A575D">
        <w:rPr>
          <w:b/>
        </w:rPr>
        <w:t>2015,</w:t>
      </w:r>
      <w:r w:rsidRPr="007A575D">
        <w:t xml:space="preserve"> </w:t>
      </w:r>
      <w:r w:rsidRPr="007A575D">
        <w:rPr>
          <w:i/>
        </w:rPr>
        <w:t>20</w:t>
      </w:r>
      <w:r w:rsidRPr="007A575D">
        <w:t>, 1061-1073.</w:t>
      </w:r>
      <w:bookmarkEnd w:id="296"/>
    </w:p>
    <w:p w14:paraId="26F7D9D0" w14:textId="77777777" w:rsidR="007A575D" w:rsidRPr="007A575D" w:rsidRDefault="007A575D" w:rsidP="007A575D">
      <w:pPr>
        <w:pStyle w:val="EndNoteBibliography"/>
      </w:pPr>
      <w:bookmarkStart w:id="297" w:name="_ENREF_29"/>
      <w:r w:rsidRPr="007A575D">
        <w:t>29.</w:t>
      </w:r>
      <w:r w:rsidRPr="007A575D">
        <w:tab/>
        <w:t xml:space="preserve">Bryant, J.;  Post, J. M.;  Alexander, S.;  Wang, Y.-X.;  Kent, L.;  Schirm, S.;  Tseng, J.-L.;  Subramanyam, B.;  Buckman, B.;  Islam, I.;  Yuan, S.;  Sullivan, M. E.;  Snider, M.; Morser, J. </w:t>
      </w:r>
      <w:r w:rsidRPr="007A575D">
        <w:rPr>
          <w:i/>
        </w:rPr>
        <w:t xml:space="preserve">Thromb. Res. </w:t>
      </w:r>
      <w:r w:rsidRPr="007A575D">
        <w:rPr>
          <w:b/>
        </w:rPr>
        <w:t>2008,</w:t>
      </w:r>
      <w:r w:rsidRPr="007A575D">
        <w:t xml:space="preserve"> </w:t>
      </w:r>
      <w:r w:rsidRPr="007A575D">
        <w:rPr>
          <w:i/>
        </w:rPr>
        <w:t>122</w:t>
      </w:r>
      <w:r w:rsidRPr="007A575D">
        <w:t>, 523-532.</w:t>
      </w:r>
      <w:bookmarkEnd w:id="297"/>
    </w:p>
    <w:p w14:paraId="7925C6F2" w14:textId="77777777" w:rsidR="007A575D" w:rsidRPr="007A575D" w:rsidRDefault="007A575D" w:rsidP="007A575D">
      <w:pPr>
        <w:pStyle w:val="EndNoteBibliography"/>
      </w:pPr>
      <w:bookmarkStart w:id="298" w:name="_ENREF_30"/>
      <w:r w:rsidRPr="007A575D">
        <w:t>30.</w:t>
      </w:r>
      <w:r w:rsidRPr="007A575D">
        <w:tab/>
        <w:t xml:space="preserve">Smith, C. I.;  Baskin, B.;  Humire-Greiff, P.;  Zhou, J. N.;  Olsson, P. G.;  Maniar, H. S.;  Kjellén, P.;  Lambris, J. D.;  Christensson, B.; Hammarström, L. </w:t>
      </w:r>
      <w:r w:rsidRPr="007A575D">
        <w:rPr>
          <w:i/>
        </w:rPr>
        <w:t xml:space="preserve">J. Immunol. </w:t>
      </w:r>
      <w:r w:rsidRPr="007A575D">
        <w:rPr>
          <w:b/>
        </w:rPr>
        <w:t>1994,</w:t>
      </w:r>
      <w:r w:rsidRPr="007A575D">
        <w:t xml:space="preserve"> </w:t>
      </w:r>
      <w:r w:rsidRPr="007A575D">
        <w:rPr>
          <w:i/>
        </w:rPr>
        <w:t>152</w:t>
      </w:r>
      <w:r w:rsidRPr="007A575D">
        <w:t>, 557-565.</w:t>
      </w:r>
      <w:bookmarkEnd w:id="298"/>
    </w:p>
    <w:p w14:paraId="40AFB2D2" w14:textId="77777777" w:rsidR="007A575D" w:rsidRPr="007A575D" w:rsidRDefault="007A575D" w:rsidP="007A575D">
      <w:pPr>
        <w:pStyle w:val="EndNoteBibliography"/>
      </w:pPr>
      <w:bookmarkStart w:id="299" w:name="_ENREF_31"/>
      <w:r w:rsidRPr="007A575D">
        <w:t>31.</w:t>
      </w:r>
      <w:r w:rsidRPr="007A575D">
        <w:tab/>
        <w:t xml:space="preserve">Mohamed, A. J.;  Yu, L.;  Bäckesjö, C.-M.;  Vargas, L.;  Faryal, R.;  Aints, A.;  Christensson, B.;  Berglöf, A.;  Vihinen, M.;  Nore, B. F.; Edvard Smith, C. I. </w:t>
      </w:r>
      <w:r w:rsidRPr="007A575D">
        <w:rPr>
          <w:i/>
        </w:rPr>
        <w:t xml:space="preserve">Immunol. Rev. </w:t>
      </w:r>
      <w:r w:rsidRPr="007A575D">
        <w:rPr>
          <w:b/>
        </w:rPr>
        <w:t>2009,</w:t>
      </w:r>
      <w:r w:rsidRPr="007A575D">
        <w:t xml:space="preserve"> </w:t>
      </w:r>
      <w:r w:rsidRPr="007A575D">
        <w:rPr>
          <w:i/>
        </w:rPr>
        <w:t>228</w:t>
      </w:r>
      <w:r w:rsidRPr="007A575D">
        <w:t>, 58-73.</w:t>
      </w:r>
      <w:bookmarkEnd w:id="299"/>
    </w:p>
    <w:p w14:paraId="5CD10E5E" w14:textId="77777777" w:rsidR="007A575D" w:rsidRPr="007A575D" w:rsidRDefault="007A575D" w:rsidP="007A575D">
      <w:pPr>
        <w:pStyle w:val="EndNoteBibliography"/>
      </w:pPr>
      <w:bookmarkStart w:id="300" w:name="_ENREF_32"/>
      <w:r w:rsidRPr="007A575D">
        <w:t>32.</w:t>
      </w:r>
      <w:r w:rsidRPr="007A575D">
        <w:tab/>
        <w:t xml:space="preserve">Hallek, M.;  Shanafelt, T. D.; Eichhorst, B. </w:t>
      </w:r>
      <w:r w:rsidRPr="007A575D">
        <w:rPr>
          <w:i/>
        </w:rPr>
        <w:t xml:space="preserve">Lancet </w:t>
      </w:r>
      <w:r w:rsidRPr="007A575D">
        <w:rPr>
          <w:b/>
        </w:rPr>
        <w:t>2018,</w:t>
      </w:r>
      <w:r w:rsidRPr="007A575D">
        <w:t xml:space="preserve"> </w:t>
      </w:r>
      <w:r w:rsidRPr="007A575D">
        <w:rPr>
          <w:i/>
        </w:rPr>
        <w:t>391</w:t>
      </w:r>
      <w:r w:rsidRPr="007A575D">
        <w:t>, 1524-1537.</w:t>
      </w:r>
      <w:bookmarkEnd w:id="300"/>
    </w:p>
    <w:p w14:paraId="24E9389F" w14:textId="77777777" w:rsidR="007A575D" w:rsidRPr="007A575D" w:rsidRDefault="007A575D" w:rsidP="007A575D">
      <w:pPr>
        <w:pStyle w:val="EndNoteBibliography"/>
      </w:pPr>
      <w:bookmarkStart w:id="301" w:name="_ENREF_33"/>
      <w:r w:rsidRPr="007A575D">
        <w:t>33.</w:t>
      </w:r>
      <w:r w:rsidRPr="007A575D">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7A575D">
        <w:rPr>
          <w:i/>
        </w:rPr>
        <w:t xml:space="preserve">New Engl. J. Med. </w:t>
      </w:r>
      <w:r w:rsidRPr="007A575D">
        <w:rPr>
          <w:b/>
        </w:rPr>
        <w:t>2013,</w:t>
      </w:r>
      <w:r w:rsidRPr="007A575D">
        <w:t xml:space="preserve"> </w:t>
      </w:r>
      <w:r w:rsidRPr="007A575D">
        <w:rPr>
          <w:i/>
        </w:rPr>
        <w:t>369</w:t>
      </w:r>
      <w:r w:rsidRPr="007A575D">
        <w:t>, 507-516.</w:t>
      </w:r>
      <w:bookmarkEnd w:id="301"/>
    </w:p>
    <w:p w14:paraId="214D058C" w14:textId="77777777" w:rsidR="007A575D" w:rsidRPr="007A575D" w:rsidRDefault="007A575D" w:rsidP="007A575D">
      <w:pPr>
        <w:pStyle w:val="EndNoteBibliography"/>
      </w:pPr>
      <w:bookmarkStart w:id="302" w:name="_ENREF_34"/>
      <w:r w:rsidRPr="007A575D">
        <w:t>34.</w:t>
      </w:r>
      <w:r w:rsidRPr="007A575D">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7A575D">
        <w:rPr>
          <w:i/>
        </w:rPr>
        <w:t xml:space="preserve">Nat. Chem. Biol. </w:t>
      </w:r>
      <w:r w:rsidRPr="007A575D">
        <w:rPr>
          <w:b/>
        </w:rPr>
        <w:t>2010,</w:t>
      </w:r>
      <w:r w:rsidRPr="007A575D">
        <w:t xml:space="preserve"> </w:t>
      </w:r>
      <w:r w:rsidRPr="007A575D">
        <w:rPr>
          <w:i/>
        </w:rPr>
        <w:t>7</w:t>
      </w:r>
      <w:r w:rsidRPr="007A575D">
        <w:t>, 41-50.</w:t>
      </w:r>
      <w:bookmarkEnd w:id="302"/>
    </w:p>
    <w:p w14:paraId="42429A56" w14:textId="77777777" w:rsidR="007A575D" w:rsidRPr="007A575D" w:rsidRDefault="007A575D" w:rsidP="007A575D">
      <w:pPr>
        <w:pStyle w:val="EndNoteBibliography"/>
      </w:pPr>
      <w:bookmarkStart w:id="303" w:name="_ENREF_35"/>
      <w:r w:rsidRPr="007A575D">
        <w:lastRenderedPageBreak/>
        <w:t>35.</w:t>
      </w:r>
      <w:r w:rsidRPr="007A575D">
        <w:tab/>
        <w:t xml:space="preserve">Honigberg, L. A.;  Smith, A. M.;  Sirisawad, M.;  Verner, E.;  Loury, D.;  Chang, B.;  Li, S.;  Pan, Z.;  Thamm, D. H.;  Miller, R. A.; Buggy, J. J. </w:t>
      </w:r>
      <w:r w:rsidRPr="007A575D">
        <w:rPr>
          <w:i/>
        </w:rPr>
        <w:t xml:space="preserve">Proc. Natl. Acad. Sci. </w:t>
      </w:r>
      <w:r w:rsidRPr="007A575D">
        <w:rPr>
          <w:b/>
        </w:rPr>
        <w:t>2010,</w:t>
      </w:r>
      <w:r w:rsidRPr="007A575D">
        <w:t xml:space="preserve"> </w:t>
      </w:r>
      <w:r w:rsidRPr="007A575D">
        <w:rPr>
          <w:i/>
        </w:rPr>
        <w:t>107</w:t>
      </w:r>
      <w:r w:rsidRPr="007A575D">
        <w:t>, 13075-13080.</w:t>
      </w:r>
      <w:bookmarkEnd w:id="303"/>
    </w:p>
    <w:p w14:paraId="5D496C3D" w14:textId="77777777" w:rsidR="007A575D" w:rsidRPr="007A575D" w:rsidRDefault="007A575D" w:rsidP="007A575D">
      <w:pPr>
        <w:pStyle w:val="EndNoteBibliography"/>
      </w:pPr>
      <w:bookmarkStart w:id="304" w:name="_ENREF_36"/>
      <w:r w:rsidRPr="007A575D">
        <w:t>36.</w:t>
      </w:r>
      <w:r w:rsidRPr="007A575D">
        <w:tab/>
        <w:t xml:space="preserve">Brown, J. R. </w:t>
      </w:r>
      <w:r w:rsidRPr="007A575D">
        <w:rPr>
          <w:i/>
        </w:rPr>
        <w:t xml:space="preserve">Curr. Hematol. Malig. Rep. </w:t>
      </w:r>
      <w:r w:rsidRPr="007A575D">
        <w:rPr>
          <w:b/>
        </w:rPr>
        <w:t>2013,</w:t>
      </w:r>
      <w:r w:rsidRPr="007A575D">
        <w:t xml:space="preserve"> </w:t>
      </w:r>
      <w:r w:rsidRPr="007A575D">
        <w:rPr>
          <w:i/>
        </w:rPr>
        <w:t>8</w:t>
      </w:r>
      <w:r w:rsidRPr="007A575D">
        <w:t>, 1-6.</w:t>
      </w:r>
      <w:bookmarkEnd w:id="304"/>
    </w:p>
    <w:p w14:paraId="49DF134F" w14:textId="77777777" w:rsidR="007A575D" w:rsidRPr="007A575D" w:rsidRDefault="007A575D" w:rsidP="007A575D">
      <w:pPr>
        <w:pStyle w:val="EndNoteBibliography"/>
      </w:pPr>
      <w:bookmarkStart w:id="305" w:name="_ENREF_37"/>
      <w:r w:rsidRPr="007A575D">
        <w:t>37.</w:t>
      </w:r>
      <w:r w:rsidRPr="007A575D">
        <w:tab/>
        <w:t xml:space="preserve">Peterson, D.; Schwartz, J. </w:t>
      </w:r>
      <w:r w:rsidRPr="007A575D">
        <w:rPr>
          <w:i/>
        </w:rPr>
        <w:t xml:space="preserve">J. Adv. Pract. Oncol. </w:t>
      </w:r>
      <w:r w:rsidRPr="007A575D">
        <w:rPr>
          <w:b/>
        </w:rPr>
        <w:t>2014,</w:t>
      </w:r>
      <w:r w:rsidRPr="007A575D">
        <w:t xml:space="preserve"> </w:t>
      </w:r>
      <w:r w:rsidRPr="007A575D">
        <w:rPr>
          <w:i/>
        </w:rPr>
        <w:t>5</w:t>
      </w:r>
      <w:r w:rsidRPr="007A575D">
        <w:t>, 348-354.</w:t>
      </w:r>
      <w:bookmarkEnd w:id="305"/>
    </w:p>
    <w:p w14:paraId="6DCDE348" w14:textId="77777777" w:rsidR="007A575D" w:rsidRPr="007A575D" w:rsidRDefault="007A575D" w:rsidP="007A575D">
      <w:pPr>
        <w:pStyle w:val="EndNoteBibliography"/>
      </w:pPr>
      <w:bookmarkStart w:id="306" w:name="_ENREF_38"/>
      <w:r w:rsidRPr="007A575D">
        <w:t>38.</w:t>
      </w:r>
      <w:r w:rsidRPr="007A575D">
        <w:tab/>
        <w:t xml:space="preserve">Lanning, B. R.;  Whitby, L. R.;  Dix, M. M.;  Douhan, J.;  Gilbert, A. M.;  Hett, E. C.;  Johnson, T. O.;  Joslyn, C.;  Kath, J. C.;  Niessen, S.;  Roberts, L. R.;  Schnute, M. E.;  Wang, C.;  Hulce, J. J.;  Wei, B.;  Whiteley, L. O.;  Hayward, M. M.; Cravatt, B. F. </w:t>
      </w:r>
      <w:r w:rsidRPr="007A575D">
        <w:rPr>
          <w:i/>
        </w:rPr>
        <w:t xml:space="preserve">Nat. Chem. Biol. </w:t>
      </w:r>
      <w:r w:rsidRPr="007A575D">
        <w:rPr>
          <w:b/>
        </w:rPr>
        <w:t>2014,</w:t>
      </w:r>
      <w:r w:rsidRPr="007A575D">
        <w:t xml:space="preserve"> </w:t>
      </w:r>
      <w:r w:rsidRPr="007A575D">
        <w:rPr>
          <w:i/>
        </w:rPr>
        <w:t>10</w:t>
      </w:r>
      <w:r w:rsidRPr="007A575D">
        <w:t>, 760-767.</w:t>
      </w:r>
      <w:bookmarkEnd w:id="306"/>
    </w:p>
    <w:p w14:paraId="41DA1C1F" w14:textId="77777777" w:rsidR="007A575D" w:rsidRPr="007A575D" w:rsidRDefault="007A575D" w:rsidP="007A575D">
      <w:pPr>
        <w:pStyle w:val="EndNoteBibliography"/>
      </w:pPr>
      <w:bookmarkStart w:id="307" w:name="_ENREF_39"/>
      <w:r w:rsidRPr="007A575D">
        <w:t>39.</w:t>
      </w:r>
      <w:r w:rsidRPr="007A575D">
        <w:tab/>
        <w:t xml:space="preserve">Byrd, J. C.;  Furman, R. R.;  Coutre, S. E.;  Flinn, I. W.;  Burger, J. A.;  Blum, K. A.;  Grant, B.;  Sharman, J. P.;  Coleman, M.;  Wierda, W. G.;  Jones, J. A.;  Zhao, W.;  Heerema, N. A.;  Johnson, A. J.;  Sukbuntherng, J.;  Chang, B. Y.;  Clow, F.;  Hedrick, E.;  Buggy, J. J.;  James, D. F.; O'Brien, S. </w:t>
      </w:r>
      <w:r w:rsidRPr="007A575D">
        <w:rPr>
          <w:i/>
        </w:rPr>
        <w:t xml:space="preserve">New Engl. J. Med. </w:t>
      </w:r>
      <w:r w:rsidRPr="007A575D">
        <w:rPr>
          <w:b/>
        </w:rPr>
        <w:t>2013,</w:t>
      </w:r>
      <w:r w:rsidRPr="007A575D">
        <w:t xml:space="preserve"> </w:t>
      </w:r>
      <w:r w:rsidRPr="007A575D">
        <w:rPr>
          <w:i/>
        </w:rPr>
        <w:t>369</w:t>
      </w:r>
      <w:r w:rsidRPr="007A575D">
        <w:t>, 32-42.</w:t>
      </w:r>
      <w:bookmarkEnd w:id="307"/>
    </w:p>
    <w:p w14:paraId="067EABF6" w14:textId="77777777" w:rsidR="007A575D" w:rsidRPr="007A575D" w:rsidRDefault="007A575D" w:rsidP="007A575D">
      <w:pPr>
        <w:pStyle w:val="EndNoteBibliography"/>
      </w:pPr>
      <w:bookmarkStart w:id="308" w:name="_ENREF_40"/>
      <w:r w:rsidRPr="007A575D">
        <w:t>40.</w:t>
      </w:r>
      <w:r w:rsidRPr="007A575D">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7A575D">
        <w:rPr>
          <w:i/>
        </w:rPr>
        <w:t xml:space="preserve">New Engl. J. Med. </w:t>
      </w:r>
      <w:r w:rsidRPr="007A575D">
        <w:rPr>
          <w:b/>
        </w:rPr>
        <w:t>2015,</w:t>
      </w:r>
      <w:r w:rsidRPr="007A575D">
        <w:t xml:space="preserve"> </w:t>
      </w:r>
      <w:r w:rsidRPr="007A575D">
        <w:rPr>
          <w:i/>
        </w:rPr>
        <w:t>374</w:t>
      </w:r>
      <w:r w:rsidRPr="007A575D">
        <w:t>, 323-332.</w:t>
      </w:r>
      <w:bookmarkEnd w:id="308"/>
    </w:p>
    <w:p w14:paraId="07F75D87" w14:textId="77777777" w:rsidR="007A575D" w:rsidRPr="007A575D" w:rsidRDefault="007A575D" w:rsidP="007A575D">
      <w:pPr>
        <w:pStyle w:val="EndNoteBibliography"/>
      </w:pPr>
      <w:bookmarkStart w:id="309" w:name="_ENREF_41"/>
      <w:r w:rsidRPr="007A575D">
        <w:t>41.</w:t>
      </w:r>
      <w:r w:rsidRPr="007A575D">
        <w:tab/>
        <w:t xml:space="preserve">Wu, J.;  Zhang, M.; Liu, D. </w:t>
      </w:r>
      <w:r w:rsidRPr="007A575D">
        <w:rPr>
          <w:i/>
        </w:rPr>
        <w:t xml:space="preserve">J. Hematol. Oncol. </w:t>
      </w:r>
      <w:r w:rsidRPr="007A575D">
        <w:rPr>
          <w:b/>
        </w:rPr>
        <w:t>2016,</w:t>
      </w:r>
      <w:r w:rsidRPr="007A575D">
        <w:t xml:space="preserve"> </w:t>
      </w:r>
      <w:r w:rsidRPr="007A575D">
        <w:rPr>
          <w:i/>
        </w:rPr>
        <w:t>9</w:t>
      </w:r>
      <w:r w:rsidRPr="007A575D">
        <w:t>, 1-4.</w:t>
      </w:r>
      <w:bookmarkEnd w:id="309"/>
    </w:p>
    <w:p w14:paraId="06BF26C5" w14:textId="77777777" w:rsidR="007A575D" w:rsidRPr="007A575D" w:rsidRDefault="007A575D" w:rsidP="007A575D">
      <w:pPr>
        <w:pStyle w:val="EndNoteBibliography"/>
      </w:pPr>
      <w:bookmarkStart w:id="310" w:name="_ENREF_42"/>
      <w:r w:rsidRPr="007A575D">
        <w:t>42.</w:t>
      </w:r>
      <w:r w:rsidRPr="007A575D">
        <w:tab/>
        <w:t xml:space="preserve">Barf, T.;  Covey, T.;  Izumi, R.;  van de Kar, B.;  Gulrajani, M.;  van Lith, B.;  van Hoek, M.;  de Zwart, E.;  Mittag, D.;  Demont, D.;  Verkaik, S.;  Krantz, F.;  Pearson, P. G.;  Ulrich, R.; Kaptein, A. </w:t>
      </w:r>
      <w:r w:rsidRPr="007A575D">
        <w:rPr>
          <w:i/>
        </w:rPr>
        <w:t xml:space="preserve">J. Pharmacol. Exp. Ther. </w:t>
      </w:r>
      <w:r w:rsidRPr="007A575D">
        <w:rPr>
          <w:b/>
        </w:rPr>
        <w:t>2017,</w:t>
      </w:r>
      <w:r w:rsidRPr="007A575D">
        <w:t xml:space="preserve"> </w:t>
      </w:r>
      <w:r w:rsidRPr="007A575D">
        <w:rPr>
          <w:i/>
        </w:rPr>
        <w:t>363</w:t>
      </w:r>
      <w:r w:rsidRPr="007A575D">
        <w:t>, 240-252.</w:t>
      </w:r>
      <w:bookmarkEnd w:id="310"/>
    </w:p>
    <w:p w14:paraId="043194D6" w14:textId="77777777" w:rsidR="007A575D" w:rsidRPr="007A575D" w:rsidRDefault="007A575D" w:rsidP="007A575D">
      <w:pPr>
        <w:pStyle w:val="EndNoteBibliography"/>
      </w:pPr>
      <w:bookmarkStart w:id="311" w:name="_ENREF_43"/>
      <w:r w:rsidRPr="007A575D">
        <w:t>43.</w:t>
      </w:r>
      <w:r w:rsidRPr="007A575D">
        <w:tab/>
        <w:t xml:space="preserve">Chandrashekara, S. </w:t>
      </w:r>
      <w:r w:rsidRPr="007A575D">
        <w:rPr>
          <w:i/>
        </w:rPr>
        <w:t xml:space="preserve">Indian J. Pharmacol. </w:t>
      </w:r>
      <w:r w:rsidRPr="007A575D">
        <w:rPr>
          <w:b/>
        </w:rPr>
        <w:t>2012,</w:t>
      </w:r>
      <w:r w:rsidRPr="007A575D">
        <w:t xml:space="preserve"> </w:t>
      </w:r>
      <w:r w:rsidRPr="007A575D">
        <w:rPr>
          <w:i/>
        </w:rPr>
        <w:t>44</w:t>
      </w:r>
      <w:r w:rsidRPr="007A575D">
        <w:t>, 665-671.</w:t>
      </w:r>
      <w:bookmarkEnd w:id="311"/>
    </w:p>
    <w:p w14:paraId="1FFEEA0E" w14:textId="77777777" w:rsidR="007A575D" w:rsidRPr="007A575D" w:rsidRDefault="007A575D" w:rsidP="007A575D">
      <w:pPr>
        <w:pStyle w:val="EndNoteBibliography"/>
      </w:pPr>
      <w:bookmarkStart w:id="312" w:name="_ENREF_44"/>
      <w:r w:rsidRPr="007A575D">
        <w:t>44.</w:t>
      </w:r>
      <w:r w:rsidRPr="007A575D">
        <w:tab/>
        <w:t xml:space="preserve">Krenske, E. H.;  Petter, R. C.; Houk, K. N. </w:t>
      </w:r>
      <w:r w:rsidRPr="007A575D">
        <w:rPr>
          <w:i/>
        </w:rPr>
        <w:t xml:space="preserve">J. Org. Chem. </w:t>
      </w:r>
      <w:r w:rsidRPr="007A575D">
        <w:rPr>
          <w:b/>
        </w:rPr>
        <w:t>2016,</w:t>
      </w:r>
      <w:r w:rsidRPr="007A575D">
        <w:t xml:space="preserve"> </w:t>
      </w:r>
      <w:r w:rsidRPr="007A575D">
        <w:rPr>
          <w:i/>
        </w:rPr>
        <w:t>81</w:t>
      </w:r>
      <w:r w:rsidRPr="007A575D">
        <w:t>, 11726-11733.</w:t>
      </w:r>
      <w:bookmarkEnd w:id="312"/>
    </w:p>
    <w:p w14:paraId="0ABAB017" w14:textId="77777777" w:rsidR="007A575D" w:rsidRPr="007A575D" w:rsidRDefault="007A575D" w:rsidP="007A575D">
      <w:pPr>
        <w:pStyle w:val="EndNoteBibliography"/>
      </w:pPr>
      <w:bookmarkStart w:id="313" w:name="_ENREF_45"/>
      <w:r w:rsidRPr="007A575D">
        <w:t>45.</w:t>
      </w:r>
      <w:r w:rsidRPr="007A575D">
        <w:tab/>
        <w:t xml:space="preserve">Copeland, R. A. </w:t>
      </w:r>
      <w:r w:rsidRPr="007A575D">
        <w:rPr>
          <w:i/>
        </w:rPr>
        <w:t xml:space="preserve">Nat. Rev. Drug Discov. </w:t>
      </w:r>
      <w:r w:rsidRPr="007A575D">
        <w:rPr>
          <w:b/>
        </w:rPr>
        <w:t>2015,</w:t>
      </w:r>
      <w:r w:rsidRPr="007A575D">
        <w:t xml:space="preserve"> </w:t>
      </w:r>
      <w:r w:rsidRPr="007A575D">
        <w:rPr>
          <w:i/>
        </w:rPr>
        <w:t>15</w:t>
      </w:r>
      <w:r w:rsidRPr="007A575D">
        <w:t>, 87-95.</w:t>
      </w:r>
      <w:bookmarkEnd w:id="313"/>
    </w:p>
    <w:p w14:paraId="66A79711" w14:textId="77777777" w:rsidR="007A575D" w:rsidRPr="007A575D" w:rsidRDefault="007A575D" w:rsidP="007A575D">
      <w:pPr>
        <w:pStyle w:val="EndNoteBibliography"/>
      </w:pPr>
      <w:bookmarkStart w:id="314" w:name="_ENREF_46"/>
      <w:r w:rsidRPr="007A575D">
        <w:t>46.</w:t>
      </w:r>
      <w:r w:rsidRPr="007A575D">
        <w:tab/>
        <w:t xml:space="preserve">Guo, D.;  Heitman, L. H.; Ijzerman, A. P. </w:t>
      </w:r>
      <w:r w:rsidRPr="007A575D">
        <w:rPr>
          <w:i/>
        </w:rPr>
        <w:t xml:space="preserve">ChemMedChem </w:t>
      </w:r>
      <w:r w:rsidRPr="007A575D">
        <w:rPr>
          <w:b/>
        </w:rPr>
        <w:t>2015,</w:t>
      </w:r>
      <w:r w:rsidRPr="007A575D">
        <w:t xml:space="preserve"> </w:t>
      </w:r>
      <w:r w:rsidRPr="007A575D">
        <w:rPr>
          <w:i/>
        </w:rPr>
        <w:t>10</w:t>
      </w:r>
      <w:r w:rsidRPr="007A575D">
        <w:t>, 1793-1796.</w:t>
      </w:r>
      <w:bookmarkEnd w:id="314"/>
    </w:p>
    <w:p w14:paraId="62DE4284" w14:textId="77777777" w:rsidR="007A575D" w:rsidRPr="007A575D" w:rsidRDefault="007A575D" w:rsidP="007A575D">
      <w:pPr>
        <w:pStyle w:val="EndNoteBibliography"/>
      </w:pPr>
      <w:bookmarkStart w:id="315" w:name="_ENREF_47"/>
      <w:r w:rsidRPr="007A575D">
        <w:t>47.</w:t>
      </w:r>
      <w:r w:rsidRPr="007A575D">
        <w:tab/>
        <w:t xml:space="preserve">Tonge, P. J. </w:t>
      </w:r>
      <w:r w:rsidRPr="007A575D">
        <w:rPr>
          <w:i/>
        </w:rPr>
        <w:t xml:space="preserve">ACS Chem. Neurosci. </w:t>
      </w:r>
      <w:r w:rsidRPr="007A575D">
        <w:rPr>
          <w:b/>
        </w:rPr>
        <w:t>2017,</w:t>
      </w:r>
      <w:r w:rsidRPr="007A575D">
        <w:t xml:space="preserve"> </w:t>
      </w:r>
      <w:r w:rsidRPr="007A575D">
        <w:rPr>
          <w:i/>
        </w:rPr>
        <w:t>9</w:t>
      </w:r>
      <w:r w:rsidRPr="007A575D">
        <w:t>, 29-39.</w:t>
      </w:r>
      <w:bookmarkEnd w:id="315"/>
    </w:p>
    <w:p w14:paraId="46CDC263" w14:textId="77777777" w:rsidR="007A575D" w:rsidRPr="007A575D" w:rsidRDefault="007A575D" w:rsidP="007A575D">
      <w:pPr>
        <w:pStyle w:val="EndNoteBibliography"/>
      </w:pPr>
      <w:bookmarkStart w:id="316" w:name="_ENREF_48"/>
      <w:r w:rsidRPr="007A575D">
        <w:t>48.</w:t>
      </w:r>
      <w:r w:rsidRPr="007A575D">
        <w:tab/>
        <w:t xml:space="preserve">Ferguson, F. M.; Gray, N. S. </w:t>
      </w:r>
      <w:r w:rsidRPr="007A575D">
        <w:rPr>
          <w:i/>
        </w:rPr>
        <w:t xml:space="preserve">Nat. Rev. Drug Discov. </w:t>
      </w:r>
      <w:r w:rsidRPr="007A575D">
        <w:rPr>
          <w:b/>
        </w:rPr>
        <w:t>2018,</w:t>
      </w:r>
      <w:r w:rsidRPr="007A575D">
        <w:t xml:space="preserve"> </w:t>
      </w:r>
      <w:r w:rsidRPr="007A575D">
        <w:rPr>
          <w:i/>
        </w:rPr>
        <w:t>17</w:t>
      </w:r>
      <w:r w:rsidRPr="007A575D">
        <w:t>, 353-377.</w:t>
      </w:r>
      <w:bookmarkEnd w:id="316"/>
    </w:p>
    <w:p w14:paraId="4E6BB077" w14:textId="77777777" w:rsidR="007A575D" w:rsidRPr="007A575D" w:rsidRDefault="007A575D" w:rsidP="007A575D">
      <w:pPr>
        <w:pStyle w:val="EndNoteBibliography"/>
      </w:pPr>
      <w:bookmarkStart w:id="317" w:name="_ENREF_49"/>
      <w:r w:rsidRPr="007A575D">
        <w:t>49.</w:t>
      </w:r>
      <w:r w:rsidRPr="007A575D">
        <w:tab/>
        <w:t xml:space="preserve">De Cesco, S.;  Kurian, J.;  Dufresne, C.;  Mittermaier, A. K.; Moitessier, N. </w:t>
      </w:r>
      <w:r w:rsidRPr="007A575D">
        <w:rPr>
          <w:i/>
        </w:rPr>
        <w:t xml:space="preserve">Eur. J. Med. Chem. </w:t>
      </w:r>
      <w:r w:rsidRPr="007A575D">
        <w:rPr>
          <w:b/>
        </w:rPr>
        <w:t>2017,</w:t>
      </w:r>
      <w:r w:rsidRPr="007A575D">
        <w:t xml:space="preserve"> </w:t>
      </w:r>
      <w:r w:rsidRPr="007A575D">
        <w:rPr>
          <w:i/>
        </w:rPr>
        <w:t>138</w:t>
      </w:r>
      <w:r w:rsidRPr="007A575D">
        <w:t>, 96-114.</w:t>
      </w:r>
      <w:bookmarkEnd w:id="317"/>
    </w:p>
    <w:p w14:paraId="1BE02145" w14:textId="77777777" w:rsidR="007A575D" w:rsidRPr="007A575D" w:rsidRDefault="007A575D" w:rsidP="007A575D">
      <w:pPr>
        <w:pStyle w:val="EndNoteBibliography"/>
      </w:pPr>
      <w:bookmarkStart w:id="318" w:name="_ENREF_50"/>
      <w:r w:rsidRPr="007A575D">
        <w:t>50.</w:t>
      </w:r>
      <w:r w:rsidRPr="007A575D">
        <w:tab/>
        <w:t xml:space="preserve">Renaud, J.-P.;  Chung, C.-w.;  Danielson, U. H.;  Egner, U.;  Hennig, M.;  Hubbard, R. E.; Nar, H. </w:t>
      </w:r>
      <w:r w:rsidRPr="007A575D">
        <w:rPr>
          <w:i/>
        </w:rPr>
        <w:t xml:space="preserve">Nat. Rev. Drug Discov. </w:t>
      </w:r>
      <w:r w:rsidRPr="007A575D">
        <w:rPr>
          <w:b/>
        </w:rPr>
        <w:t>2016,</w:t>
      </w:r>
      <w:r w:rsidRPr="007A575D">
        <w:t xml:space="preserve"> </w:t>
      </w:r>
      <w:r w:rsidRPr="007A575D">
        <w:rPr>
          <w:i/>
        </w:rPr>
        <w:t>15</w:t>
      </w:r>
      <w:r w:rsidRPr="007A575D">
        <w:t>, 679-698.</w:t>
      </w:r>
      <w:bookmarkEnd w:id="318"/>
    </w:p>
    <w:p w14:paraId="5C4CC363" w14:textId="77777777" w:rsidR="007A575D" w:rsidRPr="007A575D" w:rsidRDefault="007A575D" w:rsidP="007A575D">
      <w:pPr>
        <w:pStyle w:val="EndNoteBibliography"/>
      </w:pPr>
      <w:bookmarkStart w:id="319" w:name="_ENREF_51"/>
      <w:r w:rsidRPr="007A575D">
        <w:t>51.</w:t>
      </w:r>
      <w:r w:rsidRPr="007A575D">
        <w:tab/>
        <w:t xml:space="preserve">Zhan, P.;  Pannecouque, C.;  De Clercq, E.; Liu, X. </w:t>
      </w:r>
      <w:r w:rsidRPr="007A575D">
        <w:rPr>
          <w:i/>
        </w:rPr>
        <w:t xml:space="preserve">J. Med. Chem. </w:t>
      </w:r>
      <w:r w:rsidRPr="007A575D">
        <w:rPr>
          <w:b/>
        </w:rPr>
        <w:t>2016,</w:t>
      </w:r>
      <w:r w:rsidRPr="007A575D">
        <w:t xml:space="preserve"> </w:t>
      </w:r>
      <w:r w:rsidRPr="007A575D">
        <w:rPr>
          <w:i/>
        </w:rPr>
        <w:t>59</w:t>
      </w:r>
      <w:r w:rsidRPr="007A575D">
        <w:t>, 2849-2878.</w:t>
      </w:r>
      <w:bookmarkEnd w:id="319"/>
    </w:p>
    <w:p w14:paraId="238E1BF9" w14:textId="77777777" w:rsidR="007A575D" w:rsidRPr="007A575D" w:rsidRDefault="007A575D" w:rsidP="007A575D">
      <w:pPr>
        <w:pStyle w:val="EndNoteBibliography"/>
      </w:pPr>
      <w:bookmarkStart w:id="320" w:name="_ENREF_52"/>
      <w:r w:rsidRPr="007A575D">
        <w:lastRenderedPageBreak/>
        <w:t>52.</w:t>
      </w:r>
      <w:r w:rsidRPr="007A575D">
        <w:tab/>
        <w:t xml:space="preserve">Fan, Q.;  Aksoy, O.;  Wong, R. A.;  Ilkhanizadeh, S.;  Novotny, C. J.;  Gustafson, W. C.;  Truong, A. Y.-Q.;  Cayanan, G.;  Simonds, E. F.;  Haas-Kogan, D.;  Phillips, J. J.;  Nicolaides, T.;  Okaniwa, M.;  Shokat, K. M.; Weiss, W. A. </w:t>
      </w:r>
      <w:r w:rsidRPr="007A575D">
        <w:rPr>
          <w:i/>
        </w:rPr>
        <w:t xml:space="preserve">Cancer Cell </w:t>
      </w:r>
      <w:r w:rsidRPr="007A575D">
        <w:rPr>
          <w:b/>
        </w:rPr>
        <w:t>2017,</w:t>
      </w:r>
      <w:r w:rsidRPr="007A575D">
        <w:t xml:space="preserve"> </w:t>
      </w:r>
      <w:r w:rsidRPr="007A575D">
        <w:rPr>
          <w:i/>
        </w:rPr>
        <w:t>31</w:t>
      </w:r>
      <w:r w:rsidRPr="007A575D">
        <w:t>, 424-435.</w:t>
      </w:r>
      <w:bookmarkEnd w:id="320"/>
    </w:p>
    <w:p w14:paraId="18B05670" w14:textId="77777777" w:rsidR="007A575D" w:rsidRPr="007A575D" w:rsidRDefault="007A575D" w:rsidP="007A575D">
      <w:pPr>
        <w:pStyle w:val="EndNoteBibliography"/>
      </w:pPr>
      <w:bookmarkStart w:id="321" w:name="_ENREF_53"/>
      <w:r w:rsidRPr="007A575D">
        <w:t>53.</w:t>
      </w:r>
      <w:r w:rsidRPr="007A575D">
        <w:tab/>
        <w:t xml:space="preserve">Vauquelin, G. </w:t>
      </w:r>
      <w:r w:rsidRPr="007A575D">
        <w:rPr>
          <w:i/>
        </w:rPr>
        <w:t xml:space="preserve">Br. J. Pharmacol. </w:t>
      </w:r>
      <w:r w:rsidRPr="007A575D">
        <w:rPr>
          <w:b/>
        </w:rPr>
        <w:t>2016,</w:t>
      </w:r>
      <w:r w:rsidRPr="007A575D">
        <w:t xml:space="preserve"> </w:t>
      </w:r>
      <w:r w:rsidRPr="007A575D">
        <w:rPr>
          <w:i/>
        </w:rPr>
        <w:t>173</w:t>
      </w:r>
      <w:r w:rsidRPr="007A575D">
        <w:t>, 2319-2334.</w:t>
      </w:r>
      <w:bookmarkEnd w:id="321"/>
    </w:p>
    <w:p w14:paraId="119B6980" w14:textId="77777777" w:rsidR="007A575D" w:rsidRPr="007A575D" w:rsidRDefault="007A575D" w:rsidP="007A575D">
      <w:pPr>
        <w:pStyle w:val="EndNoteBibliography"/>
      </w:pPr>
      <w:bookmarkStart w:id="322" w:name="_ENREF_54"/>
      <w:r w:rsidRPr="007A575D">
        <w:t>54.</w:t>
      </w:r>
      <w:r w:rsidRPr="007A575D">
        <w:tab/>
        <w:t xml:space="preserve">Hilimire, T. A.;  Bennett, R. P.;  Stewart, R. A.;  Garcia-Miranda, P.;  Blume, A.;  Becker, J.;  Sherer, N.;  Helms, E. D.;  Butcher, S. E.;  Smith, H. C.; Miller, B. L. </w:t>
      </w:r>
      <w:r w:rsidRPr="007A575D">
        <w:rPr>
          <w:i/>
        </w:rPr>
        <w:t xml:space="preserve">ACS Chem. Biol. </w:t>
      </w:r>
      <w:r w:rsidRPr="007A575D">
        <w:rPr>
          <w:b/>
        </w:rPr>
        <w:t>2016,</w:t>
      </w:r>
      <w:r w:rsidRPr="007A575D">
        <w:t xml:space="preserve"> </w:t>
      </w:r>
      <w:r w:rsidRPr="007A575D">
        <w:rPr>
          <w:i/>
        </w:rPr>
        <w:t>11</w:t>
      </w:r>
      <w:r w:rsidRPr="007A575D">
        <w:t>, 88-94.</w:t>
      </w:r>
      <w:bookmarkEnd w:id="322"/>
    </w:p>
    <w:p w14:paraId="0F66867D" w14:textId="77777777" w:rsidR="007A575D" w:rsidRPr="007A575D" w:rsidRDefault="007A575D" w:rsidP="007A575D">
      <w:pPr>
        <w:pStyle w:val="EndNoteBibliography"/>
      </w:pPr>
      <w:bookmarkStart w:id="323" w:name="_ENREF_55"/>
      <w:r w:rsidRPr="007A575D">
        <w:t>55.</w:t>
      </w:r>
      <w:r w:rsidRPr="007A575D">
        <w:tab/>
        <w:t xml:space="preserve">Fisher, J. F.; Mobashery, S. </w:t>
      </w:r>
      <w:r w:rsidRPr="007A575D">
        <w:rPr>
          <w:i/>
        </w:rPr>
        <w:t xml:space="preserve">MedChemComm </w:t>
      </w:r>
      <w:r w:rsidRPr="007A575D">
        <w:rPr>
          <w:b/>
        </w:rPr>
        <w:t>2016,</w:t>
      </w:r>
      <w:r w:rsidRPr="007A575D">
        <w:t xml:space="preserve"> </w:t>
      </w:r>
      <w:r w:rsidRPr="007A575D">
        <w:rPr>
          <w:i/>
        </w:rPr>
        <w:t>7</w:t>
      </w:r>
      <w:r w:rsidRPr="007A575D">
        <w:t>, 37-49.</w:t>
      </w:r>
      <w:bookmarkEnd w:id="323"/>
    </w:p>
    <w:p w14:paraId="62D0DCD5" w14:textId="77777777" w:rsidR="007A575D" w:rsidRPr="007A575D" w:rsidRDefault="007A575D" w:rsidP="007A575D">
      <w:pPr>
        <w:pStyle w:val="EndNoteBibliography"/>
      </w:pPr>
      <w:bookmarkStart w:id="324" w:name="_ENREF_56"/>
      <w:r w:rsidRPr="007A575D">
        <w:t>56.</w:t>
      </w:r>
      <w:r w:rsidRPr="007A575D">
        <w:tab/>
        <w:t xml:space="preserve">Willemsen-Seegers, N.;  Uitdehaag, J. C. M.;  Prinsen, M. B. W.;  de Vetter, J. R. F.;  de Man, J.;  Sawa, M.;  Kawase, Y.;  Buijsman, R. C.; Zaman, G. J. R. </w:t>
      </w:r>
      <w:r w:rsidRPr="007A575D">
        <w:rPr>
          <w:i/>
        </w:rPr>
        <w:t xml:space="preserve">J. Mol. Biol. </w:t>
      </w:r>
      <w:r w:rsidRPr="007A575D">
        <w:rPr>
          <w:b/>
        </w:rPr>
        <w:t>2017,</w:t>
      </w:r>
      <w:r w:rsidRPr="007A575D">
        <w:t xml:space="preserve"> </w:t>
      </w:r>
      <w:r w:rsidRPr="007A575D">
        <w:rPr>
          <w:i/>
        </w:rPr>
        <w:t>429</w:t>
      </w:r>
      <w:r w:rsidRPr="007A575D">
        <w:t>, 574-586.</w:t>
      </w:r>
      <w:bookmarkEnd w:id="324"/>
    </w:p>
    <w:p w14:paraId="1ED6210C" w14:textId="77777777" w:rsidR="007A575D" w:rsidRPr="007A575D" w:rsidRDefault="007A575D" w:rsidP="007A575D">
      <w:pPr>
        <w:pStyle w:val="EndNoteBibliography"/>
      </w:pPr>
      <w:bookmarkStart w:id="325" w:name="_ENREF_57"/>
      <w:r w:rsidRPr="007A575D">
        <w:t>57.</w:t>
      </w:r>
      <w:r w:rsidRPr="007A575D">
        <w:tab/>
        <w:t xml:space="preserve">Gupta, V.; Carroll, K. S. </w:t>
      </w:r>
      <w:r w:rsidRPr="007A575D">
        <w:rPr>
          <w:i/>
        </w:rPr>
        <w:t xml:space="preserve">Chem. Sci. </w:t>
      </w:r>
      <w:r w:rsidRPr="007A575D">
        <w:rPr>
          <w:b/>
        </w:rPr>
        <w:t>2016,</w:t>
      </w:r>
      <w:r w:rsidRPr="007A575D">
        <w:t xml:space="preserve"> </w:t>
      </w:r>
      <w:r w:rsidRPr="007A575D">
        <w:rPr>
          <w:i/>
        </w:rPr>
        <w:t>7</w:t>
      </w:r>
      <w:r w:rsidRPr="007A575D">
        <w:t>, 400-415.</w:t>
      </w:r>
      <w:bookmarkEnd w:id="325"/>
    </w:p>
    <w:p w14:paraId="0963334F" w14:textId="77777777" w:rsidR="007A575D" w:rsidRPr="007A575D" w:rsidRDefault="007A575D" w:rsidP="007A575D">
      <w:pPr>
        <w:pStyle w:val="EndNoteBibliography"/>
      </w:pPr>
      <w:bookmarkStart w:id="326" w:name="_ENREF_58"/>
      <w:r w:rsidRPr="007A575D">
        <w:t>58.</w:t>
      </w:r>
      <w:r w:rsidRPr="007A575D">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7A575D">
        <w:rPr>
          <w:i/>
        </w:rPr>
        <w:t xml:space="preserve">J. Med. Chem. </w:t>
      </w:r>
      <w:r w:rsidRPr="007A575D">
        <w:rPr>
          <w:b/>
        </w:rPr>
        <w:t>2016,</w:t>
      </w:r>
      <w:r w:rsidRPr="007A575D">
        <w:t xml:space="preserve"> </w:t>
      </w:r>
      <w:r w:rsidRPr="007A575D">
        <w:rPr>
          <w:i/>
        </w:rPr>
        <w:t>59</w:t>
      </w:r>
      <w:r w:rsidRPr="007A575D">
        <w:t>, 9173-9200.</w:t>
      </w:r>
      <w:bookmarkEnd w:id="326"/>
    </w:p>
    <w:p w14:paraId="29E1277F" w14:textId="77777777" w:rsidR="007A575D" w:rsidRPr="007A575D" w:rsidRDefault="007A575D" w:rsidP="007A575D">
      <w:pPr>
        <w:pStyle w:val="EndNoteBibliography"/>
      </w:pPr>
      <w:bookmarkStart w:id="327" w:name="_ENREF_59"/>
      <w:r w:rsidRPr="007A575D">
        <w:t>59.</w:t>
      </w:r>
      <w:r w:rsidRPr="007A575D">
        <w:tab/>
        <w:t xml:space="preserve">Horton, J. R.;  Engstrom, A.;  Zoeller, E. L.;  Liu, X.;  Shanks, J. R.;  Zhang, X.;  Johns, M. A.;  Vertino, P. M.;  Fu, H.; Cheng, X. </w:t>
      </w:r>
      <w:r w:rsidRPr="007A575D">
        <w:rPr>
          <w:i/>
        </w:rPr>
        <w:t xml:space="preserve">J. Biol. Chem. </w:t>
      </w:r>
      <w:r w:rsidRPr="007A575D">
        <w:rPr>
          <w:b/>
        </w:rPr>
        <w:t>2016,</w:t>
      </w:r>
      <w:r w:rsidRPr="007A575D">
        <w:t xml:space="preserve"> </w:t>
      </w:r>
      <w:r w:rsidRPr="007A575D">
        <w:rPr>
          <w:i/>
        </w:rPr>
        <w:t>291</w:t>
      </w:r>
      <w:r w:rsidRPr="007A575D">
        <w:t>, 2631-2646.</w:t>
      </w:r>
      <w:bookmarkEnd w:id="327"/>
    </w:p>
    <w:p w14:paraId="638C3DD7" w14:textId="77777777" w:rsidR="007A575D" w:rsidRPr="007A575D" w:rsidRDefault="007A575D" w:rsidP="007A575D">
      <w:pPr>
        <w:pStyle w:val="EndNoteBibliography"/>
      </w:pPr>
      <w:bookmarkStart w:id="328" w:name="_ENREF_60"/>
      <w:r w:rsidRPr="007A575D">
        <w:t>60.</w:t>
      </w:r>
      <w:r w:rsidRPr="007A575D">
        <w:tab/>
        <w:t xml:space="preserve">Chaikuad, A.;  Koch, P.;  Laufer, S. A.; Knapp, S. </w:t>
      </w:r>
      <w:r w:rsidRPr="007A575D">
        <w:rPr>
          <w:i/>
        </w:rPr>
        <w:t xml:space="preserve">Angew. Chem. Int. Ed. </w:t>
      </w:r>
      <w:r w:rsidRPr="007A575D">
        <w:rPr>
          <w:b/>
        </w:rPr>
        <w:t>2018,</w:t>
      </w:r>
      <w:r w:rsidRPr="007A575D">
        <w:t xml:space="preserve"> </w:t>
      </w:r>
      <w:r w:rsidRPr="007A575D">
        <w:rPr>
          <w:i/>
        </w:rPr>
        <w:t>57</w:t>
      </w:r>
      <w:r w:rsidRPr="007A575D">
        <w:t>, 4372-4385.</w:t>
      </w:r>
      <w:bookmarkEnd w:id="328"/>
    </w:p>
    <w:p w14:paraId="607A64BD" w14:textId="77777777" w:rsidR="007A575D" w:rsidRPr="007A575D" w:rsidRDefault="007A575D" w:rsidP="007A575D">
      <w:pPr>
        <w:pStyle w:val="EndNoteBibliography"/>
      </w:pPr>
      <w:bookmarkStart w:id="329" w:name="_ENREF_61"/>
      <w:r w:rsidRPr="007A575D">
        <w:t>61.</w:t>
      </w:r>
      <w:r w:rsidRPr="007A575D">
        <w:tab/>
        <w:t xml:space="preserve">Gupta, V.; Carroll, K. S. </w:t>
      </w:r>
      <w:r w:rsidRPr="007A575D">
        <w:rPr>
          <w:i/>
        </w:rPr>
        <w:t xml:space="preserve">Chem. Commun. </w:t>
      </w:r>
      <w:r w:rsidRPr="007A575D">
        <w:rPr>
          <w:b/>
        </w:rPr>
        <w:t>2016,</w:t>
      </w:r>
      <w:r w:rsidRPr="007A575D">
        <w:t xml:space="preserve"> </w:t>
      </w:r>
      <w:r w:rsidRPr="007A575D">
        <w:rPr>
          <w:i/>
        </w:rPr>
        <w:t>52</w:t>
      </w:r>
      <w:r w:rsidRPr="007A575D">
        <w:t>, 3414-3417.</w:t>
      </w:r>
      <w:bookmarkEnd w:id="329"/>
    </w:p>
    <w:p w14:paraId="070B4E64" w14:textId="77777777" w:rsidR="007A575D" w:rsidRPr="007A575D" w:rsidRDefault="007A575D" w:rsidP="007A575D">
      <w:pPr>
        <w:pStyle w:val="EndNoteBibliography"/>
      </w:pPr>
      <w:bookmarkStart w:id="330" w:name="_ENREF_62"/>
      <w:r w:rsidRPr="007A575D">
        <w:t>62.</w:t>
      </w:r>
      <w:r w:rsidRPr="007A575D">
        <w:tab/>
        <w:t xml:space="preserve">Yang, W.;  Hosford, S. R.;  Dillon, L. M.;  Shee, K.;  Liu, S. C.;  Bean, J. R.;  Salphati, L.;  Pang, J.;  Zhang, X.;  Nannini, M. A.;  Demidenko, E.;  Bates, D.;  Lewis, L. D.;  Marotti, J. D.;  Eastman, A. R.; Miller, T. W. </w:t>
      </w:r>
      <w:r w:rsidRPr="007A575D">
        <w:rPr>
          <w:i/>
        </w:rPr>
        <w:t xml:space="preserve">Clin. Cancer. Res. </w:t>
      </w:r>
      <w:r w:rsidRPr="007A575D">
        <w:rPr>
          <w:b/>
        </w:rPr>
        <w:t>2016,</w:t>
      </w:r>
      <w:r w:rsidRPr="007A575D">
        <w:t xml:space="preserve"> </w:t>
      </w:r>
      <w:r w:rsidRPr="007A575D">
        <w:rPr>
          <w:i/>
        </w:rPr>
        <w:t>22</w:t>
      </w:r>
      <w:r w:rsidRPr="007A575D">
        <w:t>, 2250-2260.</w:t>
      </w:r>
      <w:bookmarkEnd w:id="330"/>
    </w:p>
    <w:p w14:paraId="6E56C62B" w14:textId="77777777" w:rsidR="007A575D" w:rsidRPr="007A575D" w:rsidRDefault="007A575D" w:rsidP="007A575D">
      <w:pPr>
        <w:pStyle w:val="EndNoteBibliography"/>
      </w:pPr>
      <w:bookmarkStart w:id="331" w:name="_ENREF_63"/>
      <w:r w:rsidRPr="007A575D">
        <w:t>63.</w:t>
      </w:r>
      <w:r w:rsidRPr="007A575D">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7A575D">
        <w:rPr>
          <w:i/>
        </w:rPr>
        <w:t xml:space="preserve">J. Med. Chem. </w:t>
      </w:r>
      <w:r w:rsidRPr="007A575D">
        <w:rPr>
          <w:b/>
        </w:rPr>
        <w:t>2016,</w:t>
      </w:r>
      <w:r w:rsidRPr="007A575D">
        <w:t xml:space="preserve"> </w:t>
      </w:r>
      <w:r w:rsidRPr="007A575D">
        <w:rPr>
          <w:i/>
        </w:rPr>
        <w:t>59</w:t>
      </w:r>
      <w:r w:rsidRPr="007A575D">
        <w:t>, 7915-7935.</w:t>
      </w:r>
      <w:bookmarkEnd w:id="331"/>
    </w:p>
    <w:p w14:paraId="1F03AB4F" w14:textId="77777777" w:rsidR="007A575D" w:rsidRPr="007A575D" w:rsidRDefault="007A575D" w:rsidP="007A575D">
      <w:pPr>
        <w:pStyle w:val="EndNoteBibliography"/>
      </w:pPr>
      <w:bookmarkStart w:id="332" w:name="_ENREF_64"/>
      <w:r w:rsidRPr="007A575D">
        <w:lastRenderedPageBreak/>
        <w:t>64.</w:t>
      </w:r>
      <w:r w:rsidRPr="007A575D">
        <w:tab/>
        <w:t xml:space="preserve">Brameld, K. A.;  Owens, T. D.;  Verner, E.;  Venetsanakos, E.;  Bradshaw, J. M.;  Phan, V. T.;  Tam, D.;  Leung, K.;  Shu, J.;  LaStant, J.;  Loughhead, D. G.;  Ton, T.;  Karr, D. E.;  Gerritsen, M. E.;  Goldstein, D. M.; Funk, J. O. </w:t>
      </w:r>
      <w:r w:rsidRPr="007A575D">
        <w:rPr>
          <w:i/>
        </w:rPr>
        <w:t xml:space="preserve">J. Med. Chem. </w:t>
      </w:r>
      <w:r w:rsidRPr="007A575D">
        <w:rPr>
          <w:b/>
        </w:rPr>
        <w:t>2017,</w:t>
      </w:r>
      <w:r w:rsidRPr="007A575D">
        <w:t xml:space="preserve"> </w:t>
      </w:r>
      <w:r w:rsidRPr="007A575D">
        <w:rPr>
          <w:i/>
        </w:rPr>
        <w:t>60</w:t>
      </w:r>
      <w:r w:rsidRPr="007A575D">
        <w:t>, 6516-6527.</w:t>
      </w:r>
      <w:bookmarkEnd w:id="332"/>
    </w:p>
    <w:p w14:paraId="50EACB00" w14:textId="77777777" w:rsidR="007A575D" w:rsidRPr="007A575D" w:rsidRDefault="007A575D" w:rsidP="007A575D">
      <w:pPr>
        <w:pStyle w:val="EndNoteBibliography"/>
      </w:pPr>
      <w:bookmarkStart w:id="333" w:name="_ENREF_65"/>
      <w:r w:rsidRPr="007A575D">
        <w:t>65.</w:t>
      </w:r>
      <w:r w:rsidRPr="007A575D">
        <w:tab/>
        <w:t xml:space="preserve">Dalton, S. E.;  Dittus, L.;  Thomas, D. A.;  Convery, M. A.;  Nunes, J.;  Bush, J. T.;  Evans, J. P.;  Werner, T.;  Bantscheff, M.;  Murphy, J. A.; Campos, S. </w:t>
      </w:r>
      <w:r w:rsidRPr="007A575D">
        <w:rPr>
          <w:i/>
        </w:rPr>
        <w:t xml:space="preserve">J. Am. Chem. Soc. </w:t>
      </w:r>
      <w:r w:rsidRPr="007A575D">
        <w:rPr>
          <w:b/>
        </w:rPr>
        <w:t>2018,</w:t>
      </w:r>
      <w:r w:rsidRPr="007A575D">
        <w:t xml:space="preserve"> </w:t>
      </w:r>
      <w:r w:rsidRPr="007A575D">
        <w:rPr>
          <w:i/>
        </w:rPr>
        <w:t>140</w:t>
      </w:r>
      <w:r w:rsidRPr="007A575D">
        <w:t>, 932-939.</w:t>
      </w:r>
      <w:bookmarkEnd w:id="333"/>
    </w:p>
    <w:p w14:paraId="6409CF60" w14:textId="77777777" w:rsidR="007A575D" w:rsidRPr="007A575D" w:rsidRDefault="007A575D" w:rsidP="007A575D">
      <w:pPr>
        <w:pStyle w:val="EndNoteBibliography"/>
      </w:pPr>
      <w:bookmarkStart w:id="334" w:name="_ENREF_66"/>
      <w:r w:rsidRPr="007A575D">
        <w:t>66.</w:t>
      </w:r>
      <w:r w:rsidRPr="007A575D">
        <w:tab/>
        <w:t xml:space="preserve">Johnson, A. R.;  Kohli, P. B.;  Katewa, A.;  Gogol, E.;  Belmont, L. D.;  Choy, R.;  Penuel, E.;  Burton, L.;  Eigenbrot, C.;  Yu, C.;  Ortwine, D. F.;  Bowman, K.;  Franke, Y.;  Tam, C.;  Estevez, A.;  Mortara, K.;  Wu, J.;  Li, H.;  Lin, M.;  Bergeron, P.;  Crawford, J. J.; Young, W. B. </w:t>
      </w:r>
      <w:r w:rsidRPr="007A575D">
        <w:rPr>
          <w:i/>
        </w:rPr>
        <w:t xml:space="preserve">ACS Chem. Biol. </w:t>
      </w:r>
      <w:r w:rsidRPr="007A575D">
        <w:rPr>
          <w:b/>
        </w:rPr>
        <w:t>2016,</w:t>
      </w:r>
      <w:r w:rsidRPr="007A575D">
        <w:t xml:space="preserve"> </w:t>
      </w:r>
      <w:r w:rsidRPr="007A575D">
        <w:rPr>
          <w:i/>
        </w:rPr>
        <w:t>11</w:t>
      </w:r>
      <w:r w:rsidRPr="007A575D">
        <w:t>, 2897-2907.</w:t>
      </w:r>
      <w:bookmarkEnd w:id="334"/>
    </w:p>
    <w:p w14:paraId="39E02CA0" w14:textId="77777777" w:rsidR="007A575D" w:rsidRPr="007A575D" w:rsidRDefault="007A575D" w:rsidP="007A575D">
      <w:pPr>
        <w:pStyle w:val="EndNoteBibliography"/>
      </w:pPr>
      <w:bookmarkStart w:id="335" w:name="_ENREF_67"/>
      <w:r w:rsidRPr="007A575D">
        <w:t>67.</w:t>
      </w:r>
      <w:r w:rsidRPr="007A575D">
        <w:tab/>
        <w:t xml:space="preserve">Krishnan, S.;  Miller, R. M.;  Tian, B.;  Mullins, R. D.;  Jacobson, M. P.; Taunton, J. </w:t>
      </w:r>
      <w:r w:rsidRPr="007A575D">
        <w:rPr>
          <w:i/>
        </w:rPr>
        <w:t xml:space="preserve">J. Am. Chem. Soc. </w:t>
      </w:r>
      <w:r w:rsidRPr="007A575D">
        <w:rPr>
          <w:b/>
        </w:rPr>
        <w:t>2014,</w:t>
      </w:r>
      <w:r w:rsidRPr="007A575D">
        <w:t xml:space="preserve"> </w:t>
      </w:r>
      <w:r w:rsidRPr="007A575D">
        <w:rPr>
          <w:i/>
        </w:rPr>
        <w:t>136</w:t>
      </w:r>
      <w:r w:rsidRPr="007A575D">
        <w:t>, 12624-12630.</w:t>
      </w:r>
      <w:bookmarkEnd w:id="335"/>
    </w:p>
    <w:p w14:paraId="35B35946" w14:textId="77777777" w:rsidR="007A575D" w:rsidRPr="007A575D" w:rsidRDefault="007A575D" w:rsidP="007A575D">
      <w:pPr>
        <w:pStyle w:val="EndNoteBibliography"/>
      </w:pPr>
      <w:bookmarkStart w:id="336" w:name="_ENREF_68"/>
      <w:r w:rsidRPr="007A575D">
        <w:t>68.</w:t>
      </w:r>
      <w:r w:rsidRPr="007A575D">
        <w:tab/>
        <w:t xml:space="preserve">Chruszcz, M.;  Wlodawer, A.; Minor, W. </w:t>
      </w:r>
      <w:r w:rsidRPr="007A575D">
        <w:rPr>
          <w:i/>
        </w:rPr>
        <w:t xml:space="preserve">Biophys. J. </w:t>
      </w:r>
      <w:r w:rsidRPr="007A575D">
        <w:rPr>
          <w:b/>
        </w:rPr>
        <w:t>2008,</w:t>
      </w:r>
      <w:r w:rsidRPr="007A575D">
        <w:t xml:space="preserve"> </w:t>
      </w:r>
      <w:r w:rsidRPr="007A575D">
        <w:rPr>
          <w:i/>
        </w:rPr>
        <w:t>95</w:t>
      </w:r>
      <w:r w:rsidRPr="007A575D">
        <w:t>, 1-9.</w:t>
      </w:r>
      <w:bookmarkEnd w:id="336"/>
    </w:p>
    <w:p w14:paraId="6168E685" w14:textId="77777777" w:rsidR="007A575D" w:rsidRPr="007A575D" w:rsidRDefault="007A575D" w:rsidP="007A575D">
      <w:pPr>
        <w:pStyle w:val="EndNoteBibliography"/>
      </w:pPr>
      <w:bookmarkStart w:id="337" w:name="_ENREF_69"/>
      <w:r w:rsidRPr="007A575D">
        <w:t>69.</w:t>
      </w:r>
      <w:r w:rsidRPr="007A575D">
        <w:tab/>
        <w:t xml:space="preserve">Kruschel, D.; Zagrovic, B. </w:t>
      </w:r>
      <w:r w:rsidRPr="007A575D">
        <w:rPr>
          <w:i/>
        </w:rPr>
        <w:t xml:space="preserve">Mol. Biosyst. </w:t>
      </w:r>
      <w:r w:rsidRPr="007A575D">
        <w:rPr>
          <w:b/>
        </w:rPr>
        <w:t>2009,</w:t>
      </w:r>
      <w:r w:rsidRPr="007A575D">
        <w:t xml:space="preserve"> </w:t>
      </w:r>
      <w:r w:rsidRPr="007A575D">
        <w:rPr>
          <w:i/>
        </w:rPr>
        <w:t>5</w:t>
      </w:r>
      <w:r w:rsidRPr="007A575D">
        <w:t>, 1606-1616.</w:t>
      </w:r>
      <w:bookmarkEnd w:id="337"/>
    </w:p>
    <w:p w14:paraId="5F6AD970" w14:textId="77777777" w:rsidR="007A575D" w:rsidRPr="007A575D" w:rsidRDefault="007A575D" w:rsidP="007A575D">
      <w:pPr>
        <w:pStyle w:val="EndNoteBibliography"/>
      </w:pPr>
      <w:bookmarkStart w:id="338" w:name="_ENREF_70"/>
      <w:r w:rsidRPr="007A575D">
        <w:t>70.</w:t>
      </w:r>
      <w:r w:rsidRPr="007A575D">
        <w:tab/>
        <w:t xml:space="preserve">Henzler-Wildman, K.; Kern, D. </w:t>
      </w:r>
      <w:r w:rsidRPr="007A575D">
        <w:rPr>
          <w:i/>
        </w:rPr>
        <w:t xml:space="preserve">Nature </w:t>
      </w:r>
      <w:r w:rsidRPr="007A575D">
        <w:rPr>
          <w:b/>
        </w:rPr>
        <w:t>2007,</w:t>
      </w:r>
      <w:r w:rsidRPr="007A575D">
        <w:t xml:space="preserve"> </w:t>
      </w:r>
      <w:r w:rsidRPr="007A575D">
        <w:rPr>
          <w:i/>
        </w:rPr>
        <w:t>450</w:t>
      </w:r>
      <w:r w:rsidRPr="007A575D">
        <w:t>, 964.</w:t>
      </w:r>
      <w:bookmarkEnd w:id="338"/>
    </w:p>
    <w:p w14:paraId="0FF5FD1D" w14:textId="77777777" w:rsidR="007A575D" w:rsidRPr="007A575D" w:rsidRDefault="007A575D" w:rsidP="007A575D">
      <w:pPr>
        <w:pStyle w:val="EndNoteBibliography"/>
      </w:pPr>
      <w:bookmarkStart w:id="339" w:name="_ENREF_71"/>
      <w:r w:rsidRPr="007A575D">
        <w:t>71.</w:t>
      </w:r>
      <w:r w:rsidRPr="007A575D">
        <w:tab/>
        <w:t xml:space="preserve">Kuzmanic, A.;  Pannu, N. S.; Zagrovic, B. </w:t>
      </w:r>
      <w:r w:rsidRPr="007A575D">
        <w:rPr>
          <w:i/>
        </w:rPr>
        <w:t xml:space="preserve">Nature Communications </w:t>
      </w:r>
      <w:r w:rsidRPr="007A575D">
        <w:rPr>
          <w:b/>
        </w:rPr>
        <w:t>2014,</w:t>
      </w:r>
      <w:r w:rsidRPr="007A575D">
        <w:t xml:space="preserve"> </w:t>
      </w:r>
      <w:r w:rsidRPr="007A575D">
        <w:rPr>
          <w:i/>
        </w:rPr>
        <w:t>5</w:t>
      </w:r>
      <w:r w:rsidRPr="007A575D">
        <w:t>, 1-10.</w:t>
      </w:r>
      <w:bookmarkEnd w:id="339"/>
    </w:p>
    <w:p w14:paraId="5FFBB9DD" w14:textId="77777777" w:rsidR="007A575D" w:rsidRPr="007A575D" w:rsidRDefault="007A575D" w:rsidP="007A575D">
      <w:pPr>
        <w:pStyle w:val="EndNoteBibliography"/>
      </w:pPr>
      <w:bookmarkStart w:id="340" w:name="_ENREF_72"/>
      <w:r w:rsidRPr="007A575D">
        <w:t>72.</w:t>
      </w:r>
      <w:r w:rsidRPr="007A575D">
        <w:tab/>
        <w:t xml:space="preserve">Sakthivel, S.; Habeeb, S. K. M. </w:t>
      </w:r>
      <w:r w:rsidRPr="007A575D">
        <w:rPr>
          <w:i/>
        </w:rPr>
        <w:t xml:space="preserve">J. Biomol. Struct. Dyn. </w:t>
      </w:r>
      <w:r w:rsidRPr="007A575D">
        <w:rPr>
          <w:b/>
        </w:rPr>
        <w:t>2018,</w:t>
      </w:r>
      <w:r w:rsidRPr="007A575D">
        <w:t xml:space="preserve"> </w:t>
      </w:r>
      <w:r w:rsidRPr="007A575D">
        <w:rPr>
          <w:i/>
        </w:rPr>
        <w:t>36</w:t>
      </w:r>
      <w:r w:rsidRPr="007A575D">
        <w:t>, 4320-4337.</w:t>
      </w:r>
      <w:bookmarkEnd w:id="340"/>
    </w:p>
    <w:p w14:paraId="7FD5C4DF" w14:textId="77777777" w:rsidR="007A575D" w:rsidRPr="007A575D" w:rsidRDefault="007A575D" w:rsidP="007A575D">
      <w:pPr>
        <w:pStyle w:val="EndNoteBibliography"/>
      </w:pPr>
      <w:bookmarkStart w:id="341" w:name="_ENREF_73"/>
      <w:r w:rsidRPr="007A575D">
        <w:t>73.</w:t>
      </w:r>
      <w:r w:rsidRPr="007A575D">
        <w:tab/>
        <w:t xml:space="preserve">Ratzon, E.;  Bloch, I.;  Nicola, M.;  Cohen, E.;  Ruimi, N.;  Dotan, N.;  Landau, M.; Gal, M. </w:t>
      </w:r>
      <w:r w:rsidRPr="007A575D">
        <w:rPr>
          <w:i/>
        </w:rPr>
        <w:t xml:space="preserve">ACS Omega </w:t>
      </w:r>
      <w:r w:rsidRPr="007A575D">
        <w:rPr>
          <w:b/>
        </w:rPr>
        <w:t>2017,</w:t>
      </w:r>
      <w:r w:rsidRPr="007A575D">
        <w:t xml:space="preserve"> </w:t>
      </w:r>
      <w:r w:rsidRPr="007A575D">
        <w:rPr>
          <w:i/>
        </w:rPr>
        <w:t>2</w:t>
      </w:r>
      <w:r w:rsidRPr="007A575D">
        <w:t>, 4398-4410.</w:t>
      </w:r>
      <w:bookmarkEnd w:id="341"/>
    </w:p>
    <w:p w14:paraId="4CC6227C" w14:textId="77777777" w:rsidR="007A575D" w:rsidRPr="007A575D" w:rsidRDefault="007A575D" w:rsidP="007A575D">
      <w:pPr>
        <w:pStyle w:val="EndNoteBibliography"/>
      </w:pPr>
      <w:bookmarkStart w:id="342" w:name="_ENREF_74"/>
      <w:r w:rsidRPr="007A575D">
        <w:t>74.</w:t>
      </w:r>
      <w:r w:rsidRPr="007A575D">
        <w:tab/>
        <w:t xml:space="preserve">Balasubramanian, P. K.;  Balupuri, A.;  Kang, H.-Y.; Cho, S. J. </w:t>
      </w:r>
      <w:r w:rsidRPr="007A575D">
        <w:rPr>
          <w:i/>
        </w:rPr>
        <w:t xml:space="preserve">BMC Syst. Biol. </w:t>
      </w:r>
      <w:r w:rsidRPr="007A575D">
        <w:rPr>
          <w:b/>
        </w:rPr>
        <w:t>2017,</w:t>
      </w:r>
      <w:r w:rsidRPr="007A575D">
        <w:t xml:space="preserve"> </w:t>
      </w:r>
      <w:r w:rsidRPr="007A575D">
        <w:rPr>
          <w:i/>
        </w:rPr>
        <w:t>11</w:t>
      </w:r>
      <w:r w:rsidRPr="007A575D">
        <w:t>, 1-11.</w:t>
      </w:r>
      <w:bookmarkEnd w:id="342"/>
    </w:p>
    <w:p w14:paraId="721C94B9" w14:textId="77777777" w:rsidR="007A575D" w:rsidRPr="007A575D" w:rsidRDefault="007A575D" w:rsidP="007A575D">
      <w:pPr>
        <w:pStyle w:val="EndNoteBibliography"/>
      </w:pPr>
      <w:bookmarkStart w:id="343" w:name="_ENREF_75"/>
      <w:r w:rsidRPr="007A575D">
        <w:t>75.</w:t>
      </w:r>
      <w:r w:rsidRPr="007A575D">
        <w:tab/>
        <w:t xml:space="preserve">Balasubramanian, P. K.;  Balupuri, A.; Cho, S. J. </w:t>
      </w:r>
      <w:r w:rsidRPr="007A575D">
        <w:rPr>
          <w:i/>
        </w:rPr>
        <w:t xml:space="preserve">Arch. Pharmacal Res. </w:t>
      </w:r>
      <w:r w:rsidRPr="007A575D">
        <w:rPr>
          <w:b/>
        </w:rPr>
        <w:t>2016,</w:t>
      </w:r>
      <w:r w:rsidRPr="007A575D">
        <w:t xml:space="preserve"> </w:t>
      </w:r>
      <w:r w:rsidRPr="007A575D">
        <w:rPr>
          <w:i/>
        </w:rPr>
        <w:t>39</w:t>
      </w:r>
      <w:r w:rsidRPr="007A575D">
        <w:t>, 328-339.</w:t>
      </w:r>
      <w:bookmarkEnd w:id="343"/>
    </w:p>
    <w:p w14:paraId="1F321800" w14:textId="77777777" w:rsidR="007A575D" w:rsidRPr="007A575D" w:rsidRDefault="007A575D" w:rsidP="007A575D">
      <w:pPr>
        <w:pStyle w:val="EndNoteBibliography"/>
      </w:pPr>
      <w:bookmarkStart w:id="344" w:name="_ENREF_76"/>
      <w:r w:rsidRPr="007A575D">
        <w:t>76.</w:t>
      </w:r>
      <w:r w:rsidRPr="007A575D">
        <w:tab/>
        <w:t xml:space="preserve">Bavi, R.;  Kumar, R.;  Choi, L.; Woo Lee, K. </w:t>
      </w:r>
      <w:r w:rsidRPr="007A575D">
        <w:rPr>
          <w:i/>
        </w:rPr>
        <w:t xml:space="preserve">PLOS ONE </w:t>
      </w:r>
      <w:r w:rsidRPr="007A575D">
        <w:rPr>
          <w:b/>
        </w:rPr>
        <w:t>2016,</w:t>
      </w:r>
      <w:r w:rsidRPr="007A575D">
        <w:t xml:space="preserve"> </w:t>
      </w:r>
      <w:r w:rsidRPr="007A575D">
        <w:rPr>
          <w:i/>
        </w:rPr>
        <w:t>11</w:t>
      </w:r>
      <w:r w:rsidRPr="007A575D">
        <w:t>, 1-19.</w:t>
      </w:r>
      <w:bookmarkEnd w:id="344"/>
    </w:p>
    <w:p w14:paraId="3734ECA2" w14:textId="77777777" w:rsidR="007A575D" w:rsidRPr="007A575D" w:rsidRDefault="007A575D" w:rsidP="007A575D">
      <w:pPr>
        <w:pStyle w:val="EndNoteBibliography"/>
      </w:pPr>
      <w:bookmarkStart w:id="345" w:name="_ENREF_77"/>
      <w:r w:rsidRPr="007A575D">
        <w:t>77.</w:t>
      </w:r>
      <w:r w:rsidRPr="007A575D">
        <w:tab/>
        <w:t xml:space="preserve">Sultan, M. M.;  Denny, R. A.;  Unwalla, R.;  Lovering, F.; Pande, V. S. </w:t>
      </w:r>
      <w:r w:rsidRPr="007A575D">
        <w:rPr>
          <w:i/>
        </w:rPr>
        <w:t xml:space="preserve">Sci. Rep. </w:t>
      </w:r>
      <w:r w:rsidRPr="007A575D">
        <w:rPr>
          <w:b/>
        </w:rPr>
        <w:t>2017,</w:t>
      </w:r>
      <w:r w:rsidRPr="007A575D">
        <w:t xml:space="preserve"> </w:t>
      </w:r>
      <w:r w:rsidRPr="007A575D">
        <w:rPr>
          <w:i/>
        </w:rPr>
        <w:t>7</w:t>
      </w:r>
      <w:r w:rsidRPr="007A575D">
        <w:t>, 1-11.</w:t>
      </w:r>
      <w:bookmarkEnd w:id="345"/>
    </w:p>
    <w:p w14:paraId="6B3FB202" w14:textId="61C81A91" w:rsidR="007A575D" w:rsidRPr="007A575D" w:rsidRDefault="007A575D" w:rsidP="007A575D">
      <w:pPr>
        <w:pStyle w:val="EndNoteBibliography"/>
      </w:pPr>
      <w:bookmarkStart w:id="346" w:name="_ENREF_78"/>
      <w:r w:rsidRPr="007A575D">
        <w:t>78.</w:t>
      </w:r>
      <w:r w:rsidRPr="007A575D">
        <w:tab/>
        <w:t xml:space="preserve">Lu, D.;  Jiang, J.;  Liang, Z.;  Sun, M.;  Luo, C.;  Shen, B.; Hu, G. Molecular Dynamic Simulation to Explore the Molecular Basis of Btk-PH Domain Interaction with Ins(1,3,4,5)P4 </w:t>
      </w:r>
      <w:r w:rsidRPr="007A575D">
        <w:rPr>
          <w:i/>
        </w:rPr>
        <w:t xml:space="preserve">Sci. World J. </w:t>
      </w:r>
      <w:r w:rsidRPr="007A575D">
        <w:t xml:space="preserve">[Online], </w:t>
      </w:r>
      <w:r w:rsidRPr="007A575D">
        <w:rPr>
          <w:b/>
        </w:rPr>
        <w:t>2013,</w:t>
      </w:r>
      <w:r w:rsidRPr="007A575D">
        <w:t xml:space="preserve"> </w:t>
      </w:r>
      <w:r w:rsidRPr="007A575D">
        <w:rPr>
          <w:i/>
        </w:rPr>
        <w:t>2013</w:t>
      </w:r>
      <w:r w:rsidRPr="007A575D">
        <w:t xml:space="preserve">, 1-10. </w:t>
      </w:r>
      <w:hyperlink r:id="rId51" w:history="1">
        <w:r w:rsidRPr="007A575D">
          <w:rPr>
            <w:rStyle w:val="Hyperlink"/>
          </w:rPr>
          <w:t>http://dx.doi.org/10.1155/2013/580456</w:t>
        </w:r>
      </w:hyperlink>
      <w:r w:rsidRPr="007A575D">
        <w:t xml:space="preserve"> (accessed 2019/05/05).</w:t>
      </w:r>
      <w:bookmarkEnd w:id="346"/>
    </w:p>
    <w:p w14:paraId="6DAC28F8" w14:textId="77777777" w:rsidR="007A575D" w:rsidRPr="007A575D" w:rsidRDefault="007A575D" w:rsidP="007A575D">
      <w:pPr>
        <w:pStyle w:val="EndNoteBibliography"/>
      </w:pPr>
      <w:bookmarkStart w:id="347" w:name="_ENREF_79"/>
      <w:r w:rsidRPr="007A575D">
        <w:t>79.</w:t>
      </w:r>
      <w:r w:rsidRPr="007A575D">
        <w:tab/>
        <w:t xml:space="preserve">Boyken, S. E.;  Chopra, N.;  Xie, Q.;  Joseph, R. E.;  Wales, T. E.;  Fulton, D. B.;  Engen, J. R.;  Jernigan, R. L.; Andreotti, A. H. </w:t>
      </w:r>
      <w:r w:rsidRPr="007A575D">
        <w:rPr>
          <w:i/>
        </w:rPr>
        <w:t xml:space="preserve">J. Mol. Biol. </w:t>
      </w:r>
      <w:r w:rsidRPr="007A575D">
        <w:rPr>
          <w:b/>
        </w:rPr>
        <w:t>2014,</w:t>
      </w:r>
      <w:r w:rsidRPr="007A575D">
        <w:t xml:space="preserve"> </w:t>
      </w:r>
      <w:r w:rsidRPr="007A575D">
        <w:rPr>
          <w:i/>
        </w:rPr>
        <w:t>426</w:t>
      </w:r>
      <w:r w:rsidRPr="007A575D">
        <w:t>, 3656-3669.</w:t>
      </w:r>
      <w:bookmarkEnd w:id="347"/>
    </w:p>
    <w:p w14:paraId="2F6254F2" w14:textId="496692CD" w:rsidR="007A575D" w:rsidRPr="007A575D" w:rsidRDefault="007A575D" w:rsidP="007A575D">
      <w:pPr>
        <w:pStyle w:val="EndNoteBibliography"/>
      </w:pPr>
      <w:bookmarkStart w:id="348" w:name="_ENREF_80"/>
      <w:r w:rsidRPr="007A575D">
        <w:t>80.</w:t>
      </w:r>
      <w:r w:rsidRPr="007A575D">
        <w:tab/>
        <w:t xml:space="preserve">Wang, Q.;  Vogan, E. M.;  Nocka, L. M.;  Rosen, C. E.;  Zorn, J. A.;  Harrison, S. C.; Kuriyan, J. Autoinhibition of Bruton's Tyrosine Kinase (Btk) and Activation by Soluble </w:t>
      </w:r>
      <w:r w:rsidRPr="007A575D">
        <w:lastRenderedPageBreak/>
        <w:t xml:space="preserve">Inositol Hexakisphosphate </w:t>
      </w:r>
      <w:r w:rsidRPr="007A575D">
        <w:rPr>
          <w:i/>
        </w:rPr>
        <w:t xml:space="preserve">eLife </w:t>
      </w:r>
      <w:r w:rsidRPr="007A575D">
        <w:t xml:space="preserve">[Online], </w:t>
      </w:r>
      <w:r w:rsidRPr="007A575D">
        <w:rPr>
          <w:b/>
        </w:rPr>
        <w:t>2015,</w:t>
      </w:r>
      <w:r w:rsidRPr="007A575D">
        <w:t xml:space="preserve"> </w:t>
      </w:r>
      <w:r w:rsidRPr="007A575D">
        <w:rPr>
          <w:i/>
        </w:rPr>
        <w:t>4</w:t>
      </w:r>
      <w:r w:rsidRPr="007A575D">
        <w:t xml:space="preserve">, 1-31. </w:t>
      </w:r>
      <w:hyperlink r:id="rId52" w:history="1">
        <w:r w:rsidRPr="007A575D">
          <w:rPr>
            <w:rStyle w:val="Hyperlink"/>
          </w:rPr>
          <w:t>https://doi.org/10.7554/eLife.06074</w:t>
        </w:r>
      </w:hyperlink>
      <w:r w:rsidRPr="007A575D">
        <w:t xml:space="preserve"> (accessed 2019/05/05).</w:t>
      </w:r>
      <w:bookmarkEnd w:id="348"/>
    </w:p>
    <w:p w14:paraId="55AFE9E6" w14:textId="77777777" w:rsidR="007A575D" w:rsidRPr="007A575D" w:rsidRDefault="007A575D" w:rsidP="007A575D">
      <w:pPr>
        <w:pStyle w:val="EndNoteBibliography"/>
      </w:pPr>
      <w:bookmarkStart w:id="349" w:name="_ENREF_81"/>
      <w:r w:rsidRPr="007A575D">
        <w:t>81.</w:t>
      </w:r>
      <w:r w:rsidRPr="007A575D">
        <w:tab/>
        <w:t xml:space="preserve">Smith, J. M.;  Jami Alahmadi, Y.; Rowley, C. N. </w:t>
      </w:r>
      <w:r w:rsidRPr="007A575D">
        <w:rPr>
          <w:i/>
        </w:rPr>
        <w:t xml:space="preserve">J. Chem. Theory Comput. </w:t>
      </w:r>
      <w:r w:rsidRPr="007A575D">
        <w:rPr>
          <w:b/>
        </w:rPr>
        <w:t>2013,</w:t>
      </w:r>
      <w:r w:rsidRPr="007A575D">
        <w:t xml:space="preserve"> </w:t>
      </w:r>
      <w:r w:rsidRPr="007A575D">
        <w:rPr>
          <w:i/>
        </w:rPr>
        <w:t>9</w:t>
      </w:r>
      <w:r w:rsidRPr="007A575D">
        <w:t>, 4860-4865.</w:t>
      </w:r>
      <w:bookmarkEnd w:id="349"/>
    </w:p>
    <w:p w14:paraId="7DCBB9FD" w14:textId="77777777" w:rsidR="007A575D" w:rsidRPr="007A575D" w:rsidRDefault="007A575D" w:rsidP="007A575D">
      <w:pPr>
        <w:pStyle w:val="EndNoteBibliography"/>
      </w:pPr>
      <w:bookmarkStart w:id="350" w:name="_ENREF_82"/>
      <w:r w:rsidRPr="007A575D">
        <w:t>82.</w:t>
      </w:r>
      <w:r w:rsidRPr="007A575D">
        <w:tab/>
        <w:t xml:space="preserve">Kruse, H.;  Goerigk, L.; Grimme, S. </w:t>
      </w:r>
      <w:r w:rsidRPr="007A575D">
        <w:rPr>
          <w:i/>
        </w:rPr>
        <w:t xml:space="preserve">J. Org. Chem. </w:t>
      </w:r>
      <w:r w:rsidRPr="007A575D">
        <w:rPr>
          <w:b/>
        </w:rPr>
        <w:t>2012,</w:t>
      </w:r>
      <w:r w:rsidRPr="007A575D">
        <w:t xml:space="preserve"> </w:t>
      </w:r>
      <w:r w:rsidRPr="007A575D">
        <w:rPr>
          <w:i/>
        </w:rPr>
        <w:t>77</w:t>
      </w:r>
      <w:r w:rsidRPr="007A575D">
        <w:t>, 10824-10834.</w:t>
      </w:r>
      <w:bookmarkEnd w:id="350"/>
    </w:p>
    <w:p w14:paraId="40B577C2" w14:textId="77777777" w:rsidR="007A575D" w:rsidRPr="007A575D" w:rsidRDefault="007A575D" w:rsidP="007A575D">
      <w:pPr>
        <w:pStyle w:val="EndNoteBibliography"/>
      </w:pPr>
      <w:bookmarkStart w:id="351" w:name="_ENREF_83"/>
      <w:r w:rsidRPr="007A575D">
        <w:t>83.</w:t>
      </w:r>
      <w:r w:rsidRPr="007A575D">
        <w:tab/>
        <w:t xml:space="preserve">Fedorov, O.;  Müller, S.; Knapp, S. </w:t>
      </w:r>
      <w:r w:rsidRPr="007A575D">
        <w:rPr>
          <w:i/>
        </w:rPr>
        <w:t xml:space="preserve">Nat. Chem. Biol. </w:t>
      </w:r>
      <w:r w:rsidRPr="007A575D">
        <w:rPr>
          <w:b/>
        </w:rPr>
        <w:t>2010,</w:t>
      </w:r>
      <w:r w:rsidRPr="007A575D">
        <w:t xml:space="preserve"> </w:t>
      </w:r>
      <w:r w:rsidRPr="007A575D">
        <w:rPr>
          <w:i/>
        </w:rPr>
        <w:t>6</w:t>
      </w:r>
      <w:r w:rsidRPr="007A575D">
        <w:t>, 166-169.</w:t>
      </w:r>
      <w:bookmarkEnd w:id="351"/>
    </w:p>
    <w:p w14:paraId="04327F68" w14:textId="77777777" w:rsidR="007A575D" w:rsidRPr="007A575D" w:rsidRDefault="007A575D" w:rsidP="007A575D">
      <w:pPr>
        <w:pStyle w:val="EndNoteBibliography"/>
      </w:pPr>
      <w:bookmarkStart w:id="352" w:name="_ENREF_84"/>
      <w:r w:rsidRPr="007A575D">
        <w:t>84.</w:t>
      </w:r>
      <w:r w:rsidRPr="007A575D">
        <w:tab/>
        <w:t xml:space="preserve">Botta, M. </w:t>
      </w:r>
      <w:r w:rsidRPr="007A575D">
        <w:rPr>
          <w:i/>
        </w:rPr>
        <w:t xml:space="preserve">ACS Med. Chem. Lett. </w:t>
      </w:r>
      <w:r w:rsidRPr="007A575D">
        <w:rPr>
          <w:b/>
        </w:rPr>
        <w:t>2014,</w:t>
      </w:r>
      <w:r w:rsidRPr="007A575D">
        <w:t xml:space="preserve"> </w:t>
      </w:r>
      <w:r w:rsidRPr="007A575D">
        <w:rPr>
          <w:i/>
        </w:rPr>
        <w:t>5</w:t>
      </w:r>
      <w:r w:rsidRPr="007A575D">
        <w:t>, 270-270.</w:t>
      </w:r>
      <w:bookmarkEnd w:id="352"/>
    </w:p>
    <w:p w14:paraId="7A3781AE" w14:textId="77777777" w:rsidR="007A575D" w:rsidRPr="007A575D" w:rsidRDefault="007A575D" w:rsidP="007A575D">
      <w:pPr>
        <w:pStyle w:val="EndNoteBibliography"/>
      </w:pPr>
      <w:bookmarkStart w:id="353" w:name="_ENREF_85"/>
      <w:r w:rsidRPr="007A575D">
        <w:t>85.</w:t>
      </w:r>
      <w:r w:rsidRPr="007A575D">
        <w:tab/>
        <w:t xml:space="preserve">Wereszczynski, J.; McCammon, J. A. </w:t>
      </w:r>
      <w:r w:rsidRPr="007A575D">
        <w:rPr>
          <w:i/>
        </w:rPr>
        <w:t xml:space="preserve">Q. Rev. Biophys. </w:t>
      </w:r>
      <w:r w:rsidRPr="007A575D">
        <w:rPr>
          <w:b/>
        </w:rPr>
        <w:t>2012,</w:t>
      </w:r>
      <w:r w:rsidRPr="007A575D">
        <w:t xml:space="preserve"> </w:t>
      </w:r>
      <w:r w:rsidRPr="007A575D">
        <w:rPr>
          <w:i/>
        </w:rPr>
        <w:t>45</w:t>
      </w:r>
      <w:r w:rsidRPr="007A575D">
        <w:t>, 1-25.</w:t>
      </w:r>
      <w:bookmarkEnd w:id="353"/>
    </w:p>
    <w:p w14:paraId="75B80FD1" w14:textId="77777777" w:rsidR="007A575D" w:rsidRPr="007A575D" w:rsidRDefault="007A575D" w:rsidP="007A575D">
      <w:pPr>
        <w:pStyle w:val="EndNoteBibliography"/>
      </w:pPr>
      <w:bookmarkStart w:id="354" w:name="_ENREF_86"/>
      <w:r w:rsidRPr="007A575D">
        <w:t>86.</w:t>
      </w:r>
      <w:r w:rsidRPr="007A575D">
        <w:tab/>
        <w:t xml:space="preserve">Eyring, H. </w:t>
      </w:r>
      <w:r w:rsidRPr="007A575D">
        <w:rPr>
          <w:i/>
        </w:rPr>
        <w:t xml:space="preserve">J. Chem. Phys. </w:t>
      </w:r>
      <w:r w:rsidRPr="007A575D">
        <w:rPr>
          <w:b/>
        </w:rPr>
        <w:t>1935,</w:t>
      </w:r>
      <w:r w:rsidRPr="007A575D">
        <w:t xml:space="preserve"> </w:t>
      </w:r>
      <w:r w:rsidRPr="007A575D">
        <w:rPr>
          <w:i/>
        </w:rPr>
        <w:t>3</w:t>
      </w:r>
      <w:r w:rsidRPr="007A575D">
        <w:t>, 107-115.</w:t>
      </w:r>
      <w:bookmarkEnd w:id="354"/>
    </w:p>
    <w:p w14:paraId="1110A79A" w14:textId="77777777" w:rsidR="007A575D" w:rsidRPr="007A575D" w:rsidRDefault="007A575D" w:rsidP="007A575D">
      <w:pPr>
        <w:pStyle w:val="EndNoteBibliography"/>
      </w:pPr>
      <w:bookmarkStart w:id="355" w:name="_ENREF_87"/>
      <w:r w:rsidRPr="007A575D">
        <w:t>87.</w:t>
      </w:r>
      <w:r w:rsidRPr="007A575D">
        <w:tab/>
      </w:r>
      <w:r w:rsidRPr="007A575D">
        <w:rPr>
          <w:i/>
        </w:rPr>
        <w:t>MacroModel, version 9.7</w:t>
      </w:r>
      <w:r w:rsidRPr="007A575D">
        <w:t>, Schrödinger: LLC, New York, NY, 2009.</w:t>
      </w:r>
      <w:bookmarkEnd w:id="355"/>
    </w:p>
    <w:p w14:paraId="070D7DE9" w14:textId="77777777" w:rsidR="007A575D" w:rsidRPr="007A575D" w:rsidRDefault="007A575D" w:rsidP="007A575D">
      <w:pPr>
        <w:pStyle w:val="EndNoteBibliography"/>
      </w:pPr>
      <w:bookmarkStart w:id="356" w:name="_ENREF_88"/>
      <w:r w:rsidRPr="007A575D">
        <w:t>88.</w:t>
      </w:r>
      <w:r w:rsidRPr="007A575D">
        <w:tab/>
        <w:t xml:space="preserve">Chen, I. J.; Foloppe, N. </w:t>
      </w:r>
      <w:r w:rsidRPr="007A575D">
        <w:rPr>
          <w:i/>
        </w:rPr>
        <w:t xml:space="preserve">Biorg. Med. Chem. </w:t>
      </w:r>
      <w:r w:rsidRPr="007A575D">
        <w:rPr>
          <w:b/>
        </w:rPr>
        <w:t>2013,</w:t>
      </w:r>
      <w:r w:rsidRPr="007A575D">
        <w:t xml:space="preserve"> </w:t>
      </w:r>
      <w:r w:rsidRPr="007A575D">
        <w:rPr>
          <w:i/>
        </w:rPr>
        <w:t>21</w:t>
      </w:r>
      <w:r w:rsidRPr="007A575D">
        <w:t>, 7898-7920.</w:t>
      </w:r>
      <w:bookmarkEnd w:id="356"/>
    </w:p>
    <w:p w14:paraId="50F0E811" w14:textId="77777777" w:rsidR="007A575D" w:rsidRPr="007A575D" w:rsidRDefault="007A575D" w:rsidP="007A575D">
      <w:pPr>
        <w:pStyle w:val="EndNoteBibliography"/>
      </w:pPr>
      <w:bookmarkStart w:id="357" w:name="_ENREF_89"/>
      <w:r w:rsidRPr="007A575D">
        <w:t>89.</w:t>
      </w:r>
      <w:r w:rsidRPr="007A575D">
        <w:tab/>
        <w:t xml:space="preserve">Roos, K.;  Wu, C.;  Damm, W.;  Reboul, M.;  Stevenson, J. M.;  Lu, C.;  Dahlgren, M. K.;  Mondal, S.;  Chen, W.;  Wang, L.;  Abel, R.;  Friesner, R. A.; Harder, E. D. </w:t>
      </w:r>
      <w:r w:rsidRPr="007A575D">
        <w:rPr>
          <w:i/>
        </w:rPr>
        <w:t xml:space="preserve">J. Chem. Theory Comput. </w:t>
      </w:r>
      <w:r w:rsidRPr="007A575D">
        <w:rPr>
          <w:b/>
        </w:rPr>
        <w:t>2019,</w:t>
      </w:r>
      <w:r w:rsidRPr="007A575D">
        <w:t xml:space="preserve"> </w:t>
      </w:r>
      <w:r w:rsidRPr="007A575D">
        <w:rPr>
          <w:i/>
        </w:rPr>
        <w:t>15</w:t>
      </w:r>
      <w:r w:rsidRPr="007A575D">
        <w:t>, 1863-1874.</w:t>
      </w:r>
      <w:bookmarkEnd w:id="357"/>
    </w:p>
    <w:p w14:paraId="4923D9CE" w14:textId="77777777" w:rsidR="007A575D" w:rsidRPr="007A575D" w:rsidRDefault="007A575D" w:rsidP="007A575D">
      <w:pPr>
        <w:pStyle w:val="EndNoteBibliography"/>
      </w:pPr>
      <w:bookmarkStart w:id="358" w:name="_ENREF_90"/>
      <w:r w:rsidRPr="007A575D">
        <w:t>90.</w:t>
      </w:r>
      <w:r w:rsidRPr="007A575D">
        <w:tab/>
        <w:t xml:space="preserve">Thomas, B. E.; Kollman, P. A. </w:t>
      </w:r>
      <w:r w:rsidRPr="007A575D">
        <w:rPr>
          <w:i/>
        </w:rPr>
        <w:t xml:space="preserve">J. Org. Chem. </w:t>
      </w:r>
      <w:r w:rsidRPr="007A575D">
        <w:rPr>
          <w:b/>
        </w:rPr>
        <w:t>1995,</w:t>
      </w:r>
      <w:r w:rsidRPr="007A575D">
        <w:t xml:space="preserve"> </w:t>
      </w:r>
      <w:r w:rsidRPr="007A575D">
        <w:rPr>
          <w:i/>
        </w:rPr>
        <w:t>60</w:t>
      </w:r>
      <w:r w:rsidRPr="007A575D">
        <w:t>, 8375-8381.</w:t>
      </w:r>
      <w:bookmarkEnd w:id="358"/>
    </w:p>
    <w:p w14:paraId="43F2092A" w14:textId="77777777" w:rsidR="007A575D" w:rsidRPr="007A575D" w:rsidRDefault="007A575D" w:rsidP="007A575D">
      <w:pPr>
        <w:pStyle w:val="EndNoteBibliography"/>
      </w:pPr>
      <w:bookmarkStart w:id="359" w:name="_ENREF_91"/>
      <w:r w:rsidRPr="007A575D">
        <w:t>91.</w:t>
      </w:r>
      <w:r w:rsidRPr="007A575D">
        <w:tab/>
        <w:t xml:space="preserve">Wang, C.; Qi, C. </w:t>
      </w:r>
      <w:r w:rsidRPr="007A575D">
        <w:rPr>
          <w:i/>
        </w:rPr>
        <w:t xml:space="preserve">Tetrahedron </w:t>
      </w:r>
      <w:r w:rsidRPr="007A575D">
        <w:rPr>
          <w:b/>
        </w:rPr>
        <w:t>2013,</w:t>
      </w:r>
      <w:r w:rsidRPr="007A575D">
        <w:t xml:space="preserve"> </w:t>
      </w:r>
      <w:r w:rsidRPr="007A575D">
        <w:rPr>
          <w:i/>
        </w:rPr>
        <w:t>69</w:t>
      </w:r>
      <w:r w:rsidRPr="007A575D">
        <w:t>, 5348-5354.</w:t>
      </w:r>
      <w:bookmarkEnd w:id="359"/>
    </w:p>
    <w:p w14:paraId="0992CE5C" w14:textId="77777777" w:rsidR="007A575D" w:rsidRPr="007A575D" w:rsidRDefault="007A575D" w:rsidP="007A575D">
      <w:pPr>
        <w:pStyle w:val="EndNoteBibliography"/>
      </w:pPr>
      <w:bookmarkStart w:id="360" w:name="_ENREF_92"/>
      <w:r w:rsidRPr="007A575D">
        <w:t>92.</w:t>
      </w:r>
      <w:r w:rsidRPr="007A575D">
        <w:tab/>
        <w:t xml:space="preserve">Paasche, A.;  Schiller, M.;  Schirmeister, T.; Engels, B. </w:t>
      </w:r>
      <w:r w:rsidRPr="007A575D">
        <w:rPr>
          <w:i/>
        </w:rPr>
        <w:t xml:space="preserve">ChemMedChem </w:t>
      </w:r>
      <w:r w:rsidRPr="007A575D">
        <w:rPr>
          <w:b/>
        </w:rPr>
        <w:t>2010,</w:t>
      </w:r>
      <w:r w:rsidRPr="007A575D">
        <w:t xml:space="preserve"> </w:t>
      </w:r>
      <w:r w:rsidRPr="007A575D">
        <w:rPr>
          <w:i/>
        </w:rPr>
        <w:t>5</w:t>
      </w:r>
      <w:r w:rsidRPr="007A575D">
        <w:t>, 869-880.</w:t>
      </w:r>
      <w:bookmarkEnd w:id="360"/>
    </w:p>
    <w:p w14:paraId="1B8D96A8" w14:textId="77777777" w:rsidR="007A575D" w:rsidRPr="007A575D" w:rsidRDefault="007A575D" w:rsidP="007A575D">
      <w:pPr>
        <w:pStyle w:val="EndNoteBibliography"/>
      </w:pPr>
      <w:bookmarkStart w:id="361" w:name="_ENREF_93"/>
      <w:r w:rsidRPr="007A575D">
        <w:t>93.</w:t>
      </w:r>
      <w:r w:rsidRPr="007A575D">
        <w:tab/>
        <w:t xml:space="preserve">Carlqvist, P.;  Svedendahl, M.;  Branneby, C.;  Hult, K.;  Brinck, T.; Berglund, P. </w:t>
      </w:r>
      <w:r w:rsidRPr="007A575D">
        <w:rPr>
          <w:i/>
        </w:rPr>
        <w:t xml:space="preserve">ChemBioChem </w:t>
      </w:r>
      <w:r w:rsidRPr="007A575D">
        <w:rPr>
          <w:b/>
        </w:rPr>
        <w:t>2005,</w:t>
      </w:r>
      <w:r w:rsidRPr="007A575D">
        <w:t xml:space="preserve"> </w:t>
      </w:r>
      <w:r w:rsidRPr="007A575D">
        <w:rPr>
          <w:i/>
        </w:rPr>
        <w:t>6</w:t>
      </w:r>
      <w:r w:rsidRPr="007A575D">
        <w:t>, 331-336.</w:t>
      </w:r>
      <w:bookmarkEnd w:id="361"/>
    </w:p>
    <w:p w14:paraId="2D3919D0" w14:textId="77777777" w:rsidR="007A575D" w:rsidRPr="007A575D" w:rsidRDefault="007A575D" w:rsidP="007A575D">
      <w:pPr>
        <w:pStyle w:val="EndNoteBibliography"/>
      </w:pPr>
      <w:bookmarkStart w:id="362" w:name="_ENREF_94"/>
      <w:r w:rsidRPr="007A575D">
        <w:t>94.</w:t>
      </w:r>
      <w:r w:rsidRPr="007A575D">
        <w:tab/>
        <w:t xml:space="preserve">Martell, J. M.;  Beaton, P. T.; Holmes, B. E. </w:t>
      </w:r>
      <w:r w:rsidRPr="007A575D">
        <w:rPr>
          <w:i/>
        </w:rPr>
        <w:t xml:space="preserve">J. Phys. Chem. A </w:t>
      </w:r>
      <w:r w:rsidRPr="007A575D">
        <w:rPr>
          <w:b/>
        </w:rPr>
        <w:t>2002,</w:t>
      </w:r>
      <w:r w:rsidRPr="007A575D">
        <w:t xml:space="preserve"> </w:t>
      </w:r>
      <w:r w:rsidRPr="007A575D">
        <w:rPr>
          <w:i/>
        </w:rPr>
        <w:t>106</w:t>
      </w:r>
      <w:r w:rsidRPr="007A575D">
        <w:t>, 8471-8478.</w:t>
      </w:r>
      <w:bookmarkEnd w:id="362"/>
    </w:p>
    <w:p w14:paraId="4E3C6B7A" w14:textId="77777777" w:rsidR="007A575D" w:rsidRPr="007A575D" w:rsidRDefault="007A575D" w:rsidP="007A575D">
      <w:pPr>
        <w:pStyle w:val="EndNoteBibliography"/>
      </w:pPr>
      <w:bookmarkStart w:id="363" w:name="_ENREF_95"/>
      <w:r w:rsidRPr="007A575D">
        <w:t>95.</w:t>
      </w:r>
      <w:r w:rsidRPr="007A575D">
        <w:tab/>
        <w:t xml:space="preserve">Cohen, A. J.;  Mori-Sánchez, P.; Yang, W. </w:t>
      </w:r>
      <w:r w:rsidRPr="007A575D">
        <w:rPr>
          <w:i/>
        </w:rPr>
        <w:t xml:space="preserve">Science </w:t>
      </w:r>
      <w:r w:rsidRPr="007A575D">
        <w:rPr>
          <w:b/>
        </w:rPr>
        <w:t>2008,</w:t>
      </w:r>
      <w:r w:rsidRPr="007A575D">
        <w:t xml:space="preserve"> </w:t>
      </w:r>
      <w:r w:rsidRPr="007A575D">
        <w:rPr>
          <w:i/>
        </w:rPr>
        <w:t>321</w:t>
      </w:r>
      <w:r w:rsidRPr="007A575D">
        <w:t>, 792-794.</w:t>
      </w:r>
      <w:bookmarkEnd w:id="363"/>
    </w:p>
    <w:p w14:paraId="118CF948" w14:textId="77777777" w:rsidR="007A575D" w:rsidRPr="007A575D" w:rsidRDefault="007A575D" w:rsidP="007A575D">
      <w:pPr>
        <w:pStyle w:val="EndNoteBibliography"/>
      </w:pPr>
      <w:bookmarkStart w:id="364" w:name="_ENREF_96"/>
      <w:r w:rsidRPr="007A575D">
        <w:t>96.</w:t>
      </w:r>
      <w:r w:rsidRPr="007A575D">
        <w:tab/>
        <w:t xml:space="preserve">Pereira, S. R.;  Vasconcelos, V. M.; Antunes, A. </w:t>
      </w:r>
      <w:r w:rsidRPr="007A575D">
        <w:rPr>
          <w:i/>
        </w:rPr>
        <w:t xml:space="preserve">FEBS J. </w:t>
      </w:r>
      <w:r w:rsidRPr="007A575D">
        <w:rPr>
          <w:b/>
        </w:rPr>
        <w:t>2013,</w:t>
      </w:r>
      <w:r w:rsidRPr="007A575D">
        <w:t xml:space="preserve"> </w:t>
      </w:r>
      <w:r w:rsidRPr="007A575D">
        <w:rPr>
          <w:i/>
        </w:rPr>
        <w:t>280</w:t>
      </w:r>
      <w:r w:rsidRPr="007A575D">
        <w:t>, 674-680.</w:t>
      </w:r>
      <w:bookmarkEnd w:id="364"/>
    </w:p>
    <w:p w14:paraId="11E280FA" w14:textId="77777777" w:rsidR="007A575D" w:rsidRPr="007A575D" w:rsidRDefault="007A575D" w:rsidP="007A575D">
      <w:pPr>
        <w:pStyle w:val="EndNoteBibliography"/>
      </w:pPr>
      <w:bookmarkStart w:id="365" w:name="_ENREF_97"/>
      <w:r w:rsidRPr="007A575D">
        <w:t>97.</w:t>
      </w:r>
      <w:r w:rsidRPr="007A575D">
        <w:tab/>
        <w:t xml:space="preserve">Mulliner, D.;  Wondrousch, D.; Schüürmann, G. </w:t>
      </w:r>
      <w:r w:rsidRPr="007A575D">
        <w:rPr>
          <w:i/>
        </w:rPr>
        <w:t xml:space="preserve">Org. Biomol. Chem. </w:t>
      </w:r>
      <w:r w:rsidRPr="007A575D">
        <w:rPr>
          <w:b/>
        </w:rPr>
        <w:t>2011,</w:t>
      </w:r>
      <w:r w:rsidRPr="007A575D">
        <w:t xml:space="preserve"> </w:t>
      </w:r>
      <w:r w:rsidRPr="007A575D">
        <w:rPr>
          <w:i/>
        </w:rPr>
        <w:t>9</w:t>
      </w:r>
      <w:r w:rsidRPr="007A575D">
        <w:t>, 8400-8412.</w:t>
      </w:r>
      <w:bookmarkEnd w:id="365"/>
    </w:p>
    <w:p w14:paraId="30294B33" w14:textId="77777777" w:rsidR="007A575D" w:rsidRPr="007A575D" w:rsidRDefault="007A575D" w:rsidP="007A575D">
      <w:pPr>
        <w:pStyle w:val="EndNoteBibliography"/>
      </w:pPr>
      <w:bookmarkStart w:id="366" w:name="_ENREF_98"/>
      <w:r w:rsidRPr="007A575D">
        <w:t>98.</w:t>
      </w:r>
      <w:r w:rsidRPr="007A575D">
        <w:tab/>
        <w:t xml:space="preserve">Chai, J.-D.; Head-Gordon, M. </w:t>
      </w:r>
      <w:r w:rsidRPr="007A575D">
        <w:rPr>
          <w:i/>
        </w:rPr>
        <w:t xml:space="preserve">PCCP </w:t>
      </w:r>
      <w:r w:rsidRPr="007A575D">
        <w:rPr>
          <w:b/>
        </w:rPr>
        <w:t>2008,</w:t>
      </w:r>
      <w:r w:rsidRPr="007A575D">
        <w:t xml:space="preserve"> </w:t>
      </w:r>
      <w:r w:rsidRPr="007A575D">
        <w:rPr>
          <w:i/>
        </w:rPr>
        <w:t>10</w:t>
      </w:r>
      <w:r w:rsidRPr="007A575D">
        <w:t>, 6615-6620.</w:t>
      </w:r>
      <w:bookmarkEnd w:id="366"/>
    </w:p>
    <w:p w14:paraId="7ABC5BEB" w14:textId="77777777" w:rsidR="007A575D" w:rsidRPr="007A575D" w:rsidRDefault="007A575D" w:rsidP="007A575D">
      <w:pPr>
        <w:pStyle w:val="EndNoteBibliography"/>
      </w:pPr>
      <w:bookmarkStart w:id="367" w:name="_ENREF_99"/>
      <w:r w:rsidRPr="007A575D">
        <w:t>99.</w:t>
      </w:r>
      <w:r w:rsidRPr="007A575D">
        <w:tab/>
        <w:t xml:space="preserve">Yanai, T.;  Tew, D. P.; Handy, N. C. </w:t>
      </w:r>
      <w:r w:rsidRPr="007A575D">
        <w:rPr>
          <w:i/>
        </w:rPr>
        <w:t xml:space="preserve">Chem. Phys. Lett. </w:t>
      </w:r>
      <w:r w:rsidRPr="007A575D">
        <w:rPr>
          <w:b/>
        </w:rPr>
        <w:t>2004,</w:t>
      </w:r>
      <w:r w:rsidRPr="007A575D">
        <w:t xml:space="preserve"> </w:t>
      </w:r>
      <w:r w:rsidRPr="007A575D">
        <w:rPr>
          <w:i/>
        </w:rPr>
        <w:t>393</w:t>
      </w:r>
      <w:r w:rsidRPr="007A575D">
        <w:t>, 51-57.</w:t>
      </w:r>
      <w:bookmarkEnd w:id="367"/>
    </w:p>
    <w:p w14:paraId="722BD1E1" w14:textId="77777777" w:rsidR="007A575D" w:rsidRPr="007A575D" w:rsidRDefault="007A575D" w:rsidP="007A575D">
      <w:pPr>
        <w:pStyle w:val="EndNoteBibliography"/>
      </w:pPr>
      <w:bookmarkStart w:id="368" w:name="_ENREF_100"/>
      <w:r w:rsidRPr="007A575D">
        <w:t>100.</w:t>
      </w:r>
      <w:r w:rsidRPr="007A575D">
        <w:tab/>
        <w:t xml:space="preserve">Livshits, E.; Baer, R. </w:t>
      </w:r>
      <w:r w:rsidRPr="007A575D">
        <w:rPr>
          <w:i/>
        </w:rPr>
        <w:t xml:space="preserve">PCCP </w:t>
      </w:r>
      <w:r w:rsidRPr="007A575D">
        <w:rPr>
          <w:b/>
        </w:rPr>
        <w:t>2007,</w:t>
      </w:r>
      <w:r w:rsidRPr="007A575D">
        <w:t xml:space="preserve"> </w:t>
      </w:r>
      <w:r w:rsidRPr="007A575D">
        <w:rPr>
          <w:i/>
        </w:rPr>
        <w:t>9</w:t>
      </w:r>
      <w:r w:rsidRPr="007A575D">
        <w:t>, 2932-2941.</w:t>
      </w:r>
      <w:bookmarkEnd w:id="368"/>
    </w:p>
    <w:p w14:paraId="5469C181" w14:textId="77777777" w:rsidR="007A575D" w:rsidRPr="007A575D" w:rsidRDefault="007A575D" w:rsidP="007A575D">
      <w:pPr>
        <w:pStyle w:val="EndNoteBibliography"/>
      </w:pPr>
      <w:bookmarkStart w:id="369" w:name="_ENREF_101"/>
      <w:r w:rsidRPr="007A575D">
        <w:t>101.</w:t>
      </w:r>
      <w:r w:rsidRPr="007A575D">
        <w:tab/>
        <w:t xml:space="preserve">Vydrov, O. A.;  Scuseria, G. E.; Perdew, J. P. </w:t>
      </w:r>
      <w:r w:rsidRPr="007A575D">
        <w:rPr>
          <w:i/>
        </w:rPr>
        <w:t xml:space="preserve">J. Chem. Phys. </w:t>
      </w:r>
      <w:r w:rsidRPr="007A575D">
        <w:rPr>
          <w:b/>
        </w:rPr>
        <w:t>2007,</w:t>
      </w:r>
      <w:r w:rsidRPr="007A575D">
        <w:t xml:space="preserve"> </w:t>
      </w:r>
      <w:r w:rsidRPr="007A575D">
        <w:rPr>
          <w:i/>
        </w:rPr>
        <w:t>126</w:t>
      </w:r>
      <w:r w:rsidRPr="007A575D">
        <w:t>, 1-9.</w:t>
      </w:r>
      <w:bookmarkEnd w:id="369"/>
    </w:p>
    <w:p w14:paraId="186290D9" w14:textId="77777777" w:rsidR="007A575D" w:rsidRPr="007A575D" w:rsidRDefault="007A575D" w:rsidP="007A575D">
      <w:pPr>
        <w:pStyle w:val="EndNoteBibliography"/>
      </w:pPr>
      <w:bookmarkStart w:id="370" w:name="_ENREF_102"/>
      <w:r w:rsidRPr="007A575D">
        <w:t>102.</w:t>
      </w:r>
      <w:r w:rsidRPr="007A575D">
        <w:tab/>
        <w:t xml:space="preserve">Cossi, M.;  Rega, N.;  Scalmani, G.; Barone, V. </w:t>
      </w:r>
      <w:r w:rsidRPr="007A575D">
        <w:rPr>
          <w:i/>
        </w:rPr>
        <w:t xml:space="preserve">J. Comput. Chem. </w:t>
      </w:r>
      <w:r w:rsidRPr="007A575D">
        <w:rPr>
          <w:b/>
        </w:rPr>
        <w:t>2003,</w:t>
      </w:r>
      <w:r w:rsidRPr="007A575D">
        <w:t xml:space="preserve"> </w:t>
      </w:r>
      <w:r w:rsidRPr="007A575D">
        <w:rPr>
          <w:i/>
        </w:rPr>
        <w:t>24</w:t>
      </w:r>
      <w:r w:rsidRPr="007A575D">
        <w:t>, 669-681.</w:t>
      </w:r>
      <w:bookmarkEnd w:id="370"/>
    </w:p>
    <w:p w14:paraId="4152FF7F" w14:textId="77777777" w:rsidR="007A575D" w:rsidRPr="007A575D" w:rsidRDefault="007A575D" w:rsidP="007A575D">
      <w:pPr>
        <w:pStyle w:val="EndNoteBibliography"/>
      </w:pPr>
      <w:bookmarkStart w:id="371" w:name="_ENREF_103"/>
      <w:r w:rsidRPr="007A575D">
        <w:t>103.</w:t>
      </w:r>
      <w:r w:rsidRPr="007A575D">
        <w:tab/>
        <w:t xml:space="preserve">Krenske, E. H.;  Petter, R. C.;  Zhu, Z.; Houk, K. N. </w:t>
      </w:r>
      <w:r w:rsidRPr="007A575D">
        <w:rPr>
          <w:i/>
        </w:rPr>
        <w:t xml:space="preserve">J. Org. Chem. </w:t>
      </w:r>
      <w:r w:rsidRPr="007A575D">
        <w:rPr>
          <w:b/>
        </w:rPr>
        <w:t>2011,</w:t>
      </w:r>
      <w:r w:rsidRPr="007A575D">
        <w:t xml:space="preserve"> </w:t>
      </w:r>
      <w:r w:rsidRPr="007A575D">
        <w:rPr>
          <w:i/>
        </w:rPr>
        <w:t>76</w:t>
      </w:r>
      <w:r w:rsidRPr="007A575D">
        <w:t>, 5074-5081.</w:t>
      </w:r>
      <w:bookmarkEnd w:id="371"/>
    </w:p>
    <w:p w14:paraId="0A835DF6" w14:textId="77777777" w:rsidR="007A575D" w:rsidRPr="007A575D" w:rsidRDefault="007A575D" w:rsidP="007A575D">
      <w:pPr>
        <w:pStyle w:val="EndNoteBibliography"/>
      </w:pPr>
      <w:bookmarkStart w:id="372" w:name="_ENREF_104"/>
      <w:r w:rsidRPr="007A575D">
        <w:t>104.</w:t>
      </w:r>
      <w:r w:rsidRPr="007A575D">
        <w:tab/>
        <w:t xml:space="preserve">Frisch, M. J.;  Trucks, G. W.;  Schlegel, H. B.;  Scuseria, G. E.;  Robb, M. A.;  Cheeseman, J. R.;  Scalmani, G.;  Barone, V.;  Petersson, G. A.;  Nakatsuji, H.;  Li, X.;  Caricato, </w:t>
      </w:r>
      <w:r w:rsidRPr="007A575D">
        <w:lastRenderedPageBreak/>
        <w:t xml:space="preserve">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7A575D">
        <w:rPr>
          <w:i/>
        </w:rPr>
        <w:t>Gaussian 16 Rev. B.01</w:t>
      </w:r>
      <w:r w:rsidRPr="007A575D">
        <w:t>, Wallingford, CT, 2016.</w:t>
      </w:r>
      <w:bookmarkEnd w:id="372"/>
    </w:p>
    <w:p w14:paraId="4629372E" w14:textId="77777777" w:rsidR="007A575D" w:rsidRPr="007A575D" w:rsidRDefault="007A575D" w:rsidP="007A575D">
      <w:pPr>
        <w:pStyle w:val="EndNoteBibliography"/>
      </w:pPr>
      <w:bookmarkStart w:id="373" w:name="_ENREF_105"/>
      <w:r w:rsidRPr="007A575D">
        <w:t>105.</w:t>
      </w:r>
      <w:r w:rsidRPr="007A575D">
        <w:tab/>
        <w:t xml:space="preserve">Andrea N., B.; Steven, W. </w:t>
      </w:r>
      <w:r w:rsidRPr="007A575D">
        <w:rPr>
          <w:i/>
        </w:rPr>
        <w:t>Popular Integration Grids Can Result in Large Errors in DFT-Computed Free Energies</w:t>
      </w:r>
      <w:r w:rsidRPr="007A575D">
        <w:t>; 2019.</w:t>
      </w:r>
      <w:bookmarkEnd w:id="373"/>
    </w:p>
    <w:p w14:paraId="6D0EA12B" w14:textId="77777777" w:rsidR="007A575D" w:rsidRPr="007A575D" w:rsidRDefault="007A575D" w:rsidP="007A575D">
      <w:pPr>
        <w:pStyle w:val="EndNoteBibliography"/>
      </w:pPr>
      <w:bookmarkStart w:id="374" w:name="_ENREF_106"/>
      <w:r w:rsidRPr="007A575D">
        <w:t>106.</w:t>
      </w:r>
      <w:r w:rsidRPr="007A575D">
        <w:tab/>
        <w:t xml:space="preserve">Dennington, R.;  Keith, T. A.; Millam, J. M. </w:t>
      </w:r>
      <w:r w:rsidRPr="007A575D">
        <w:rPr>
          <w:i/>
        </w:rPr>
        <w:t>GaussView, Version 6</w:t>
      </w:r>
      <w:r w:rsidRPr="007A575D">
        <w:t>, Semichem Inc., Shawnee Mission, KS, 2016.</w:t>
      </w:r>
      <w:bookmarkEnd w:id="374"/>
    </w:p>
    <w:p w14:paraId="707824DE" w14:textId="77777777" w:rsidR="007A575D" w:rsidRPr="007A575D" w:rsidRDefault="007A575D" w:rsidP="007A575D">
      <w:pPr>
        <w:pStyle w:val="EndNoteBibliography"/>
      </w:pPr>
      <w:bookmarkStart w:id="375" w:name="_ENREF_107"/>
      <w:r w:rsidRPr="007A575D">
        <w:t>107.</w:t>
      </w:r>
      <w:r w:rsidRPr="007A575D">
        <w:tab/>
        <w:t xml:space="preserve">Contreras-García, J.;  Johnson, E. R.;  Keinan, S.;  Chaudret, R.;  Piquemal, J.-P.;  Beratan, D. N.; Yang, W. </w:t>
      </w:r>
      <w:r w:rsidRPr="007A575D">
        <w:rPr>
          <w:i/>
        </w:rPr>
        <w:t xml:space="preserve">J. Chem. Theory Comput. </w:t>
      </w:r>
      <w:r w:rsidRPr="007A575D">
        <w:rPr>
          <w:b/>
        </w:rPr>
        <w:t>2011,</w:t>
      </w:r>
      <w:r w:rsidRPr="007A575D">
        <w:t xml:space="preserve"> </w:t>
      </w:r>
      <w:r w:rsidRPr="007A575D">
        <w:rPr>
          <w:i/>
        </w:rPr>
        <w:t>7</w:t>
      </w:r>
      <w:r w:rsidRPr="007A575D">
        <w:t>, 625-632.</w:t>
      </w:r>
      <w:bookmarkEnd w:id="375"/>
    </w:p>
    <w:p w14:paraId="33B20F53" w14:textId="77777777" w:rsidR="007A575D" w:rsidRPr="007A575D" w:rsidRDefault="007A575D" w:rsidP="007A575D">
      <w:pPr>
        <w:pStyle w:val="EndNoteBibliography"/>
      </w:pPr>
      <w:bookmarkStart w:id="376" w:name="_ENREF_108"/>
      <w:r w:rsidRPr="007A575D">
        <w:t>108.</w:t>
      </w:r>
      <w:r w:rsidRPr="007A575D">
        <w:tab/>
        <w:t xml:space="preserve">Fan, M. F.;  Lin, Z. Y.;  McGrady, J. E.; Mingos, D. M. P. </w:t>
      </w:r>
      <w:r w:rsidRPr="007A575D">
        <w:rPr>
          <w:i/>
        </w:rPr>
        <w:t xml:space="preserve">J. Chem. Soc.-Perkin Trans. 2 </w:t>
      </w:r>
      <w:r w:rsidRPr="007A575D">
        <w:rPr>
          <w:b/>
        </w:rPr>
        <w:t>1996</w:t>
      </w:r>
      <w:r w:rsidRPr="007A575D">
        <w:t>, 563-568.</w:t>
      </w:r>
      <w:bookmarkEnd w:id="376"/>
    </w:p>
    <w:p w14:paraId="73D83F99" w14:textId="77777777" w:rsidR="007A575D" w:rsidRPr="007A575D" w:rsidRDefault="007A575D" w:rsidP="007A575D">
      <w:pPr>
        <w:pStyle w:val="EndNoteBibliography"/>
      </w:pPr>
      <w:bookmarkStart w:id="377" w:name="_ENREF_109"/>
      <w:r w:rsidRPr="007A575D">
        <w:t>109.</w:t>
      </w:r>
      <w:r w:rsidRPr="007A575D">
        <w:tab/>
        <w:t xml:space="preserve">Danovich, D.;  Shaik, S.;  Neese, F.;  Echeverría, J.;  Aullón, G.; Alvarez, S. </w:t>
      </w:r>
      <w:r w:rsidRPr="007A575D">
        <w:rPr>
          <w:i/>
        </w:rPr>
        <w:t xml:space="preserve">J. Chem. Theory Comput. </w:t>
      </w:r>
      <w:r w:rsidRPr="007A575D">
        <w:rPr>
          <w:b/>
        </w:rPr>
        <w:t>2013,</w:t>
      </w:r>
      <w:r w:rsidRPr="007A575D">
        <w:t xml:space="preserve"> </w:t>
      </w:r>
      <w:r w:rsidRPr="007A575D">
        <w:rPr>
          <w:i/>
        </w:rPr>
        <w:t>9</w:t>
      </w:r>
      <w:r w:rsidRPr="007A575D">
        <w:t>, 1977-1991.</w:t>
      </w:r>
      <w:bookmarkEnd w:id="377"/>
    </w:p>
    <w:p w14:paraId="695EF901" w14:textId="77777777" w:rsidR="007A575D" w:rsidRPr="007A575D" w:rsidRDefault="007A575D" w:rsidP="007A575D">
      <w:pPr>
        <w:pStyle w:val="EndNoteBibliography"/>
      </w:pPr>
      <w:bookmarkStart w:id="378" w:name="_ENREF_110"/>
      <w:r w:rsidRPr="007A575D">
        <w:t>110.</w:t>
      </w:r>
      <w:r w:rsidRPr="007A575D">
        <w:tab/>
        <w:t xml:space="preserve">Jackson, P. A.;  Widen, J. C.;  Harki, D. A.; Brummond, K. M. </w:t>
      </w:r>
      <w:r w:rsidRPr="007A575D">
        <w:rPr>
          <w:i/>
        </w:rPr>
        <w:t xml:space="preserve">J. Med. Chem. </w:t>
      </w:r>
      <w:r w:rsidRPr="007A575D">
        <w:rPr>
          <w:b/>
        </w:rPr>
        <w:t>2017,</w:t>
      </w:r>
      <w:r w:rsidRPr="007A575D">
        <w:t xml:space="preserve"> </w:t>
      </w:r>
      <w:r w:rsidRPr="007A575D">
        <w:rPr>
          <w:i/>
        </w:rPr>
        <w:t>60</w:t>
      </w:r>
      <w:r w:rsidRPr="007A575D">
        <w:t>, 839-885.</w:t>
      </w:r>
      <w:bookmarkEnd w:id="378"/>
    </w:p>
    <w:p w14:paraId="236A6C37" w14:textId="77777777" w:rsidR="007A575D" w:rsidRPr="007A575D" w:rsidRDefault="007A575D" w:rsidP="007A575D">
      <w:pPr>
        <w:pStyle w:val="EndNoteBibliography"/>
      </w:pPr>
      <w:bookmarkStart w:id="379" w:name="_ENREF_111"/>
      <w:r w:rsidRPr="007A575D">
        <w:t>111.</w:t>
      </w:r>
      <w:r w:rsidRPr="007A575D">
        <w:tab/>
        <w:t xml:space="preserve">Parr, R. G.;  Szentpály, L. v.; Liu, S. </w:t>
      </w:r>
      <w:r w:rsidRPr="007A575D">
        <w:rPr>
          <w:i/>
        </w:rPr>
        <w:t xml:space="preserve">J. Am. Chem. Soc. </w:t>
      </w:r>
      <w:r w:rsidRPr="007A575D">
        <w:rPr>
          <w:b/>
        </w:rPr>
        <w:t>1999,</w:t>
      </w:r>
      <w:r w:rsidRPr="007A575D">
        <w:t xml:space="preserve"> </w:t>
      </w:r>
      <w:r w:rsidRPr="007A575D">
        <w:rPr>
          <w:i/>
        </w:rPr>
        <w:t>121</w:t>
      </w:r>
      <w:r w:rsidRPr="007A575D">
        <w:t>, 1922-1924.</w:t>
      </w:r>
      <w:bookmarkEnd w:id="379"/>
    </w:p>
    <w:p w14:paraId="04AD7D72" w14:textId="77777777" w:rsidR="007A575D" w:rsidRPr="007A575D" w:rsidRDefault="007A575D" w:rsidP="007A575D">
      <w:pPr>
        <w:pStyle w:val="EndNoteBibliography"/>
      </w:pPr>
      <w:bookmarkStart w:id="380" w:name="_ENREF_112"/>
      <w:r w:rsidRPr="007A575D">
        <w:t>112.</w:t>
      </w:r>
      <w:r w:rsidRPr="007A575D">
        <w:tab/>
        <w:t xml:space="preserve">Pearson, R. G. </w:t>
      </w:r>
      <w:r w:rsidRPr="007A575D">
        <w:rPr>
          <w:i/>
        </w:rPr>
        <w:t xml:space="preserve">J. Am. Chem. Soc. </w:t>
      </w:r>
      <w:r w:rsidRPr="007A575D">
        <w:rPr>
          <w:b/>
        </w:rPr>
        <w:t>1963,</w:t>
      </w:r>
      <w:r w:rsidRPr="007A575D">
        <w:t xml:space="preserve"> </w:t>
      </w:r>
      <w:r w:rsidRPr="007A575D">
        <w:rPr>
          <w:i/>
        </w:rPr>
        <w:t>85</w:t>
      </w:r>
      <w:r w:rsidRPr="007A575D">
        <w:t>, 3533-3539.</w:t>
      </w:r>
      <w:bookmarkEnd w:id="380"/>
    </w:p>
    <w:p w14:paraId="63D4F926" w14:textId="77777777" w:rsidR="007A575D" w:rsidRPr="007A575D" w:rsidRDefault="007A575D" w:rsidP="007A575D">
      <w:pPr>
        <w:pStyle w:val="EndNoteBibliography"/>
      </w:pPr>
      <w:bookmarkStart w:id="381" w:name="_ENREF_113"/>
      <w:r w:rsidRPr="007A575D">
        <w:t>113.</w:t>
      </w:r>
      <w:r w:rsidRPr="007A575D">
        <w:tab/>
        <w:t xml:space="preserve">Koopmans, T. </w:t>
      </w:r>
      <w:r w:rsidRPr="007A575D">
        <w:rPr>
          <w:i/>
        </w:rPr>
        <w:t xml:space="preserve">Physica </w:t>
      </w:r>
      <w:r w:rsidRPr="007A575D">
        <w:rPr>
          <w:b/>
        </w:rPr>
        <w:t>1934,</w:t>
      </w:r>
      <w:r w:rsidRPr="007A575D">
        <w:t xml:space="preserve"> </w:t>
      </w:r>
      <w:r w:rsidRPr="007A575D">
        <w:rPr>
          <w:i/>
        </w:rPr>
        <w:t>1</w:t>
      </w:r>
      <w:r w:rsidRPr="007A575D">
        <w:t>, 104-113.</w:t>
      </w:r>
      <w:bookmarkEnd w:id="381"/>
    </w:p>
    <w:p w14:paraId="167C6C85" w14:textId="77777777" w:rsidR="007A575D" w:rsidRPr="007A575D" w:rsidRDefault="007A575D" w:rsidP="007A575D">
      <w:pPr>
        <w:pStyle w:val="EndNoteBibliography"/>
      </w:pPr>
      <w:bookmarkStart w:id="382" w:name="_ENREF_114"/>
      <w:r w:rsidRPr="007A575D">
        <w:t>114.</w:t>
      </w:r>
      <w:r w:rsidRPr="007A575D">
        <w:tab/>
        <w:t xml:space="preserve">Bickelhaupt, F. M.; Houk, K. N. </w:t>
      </w:r>
      <w:r w:rsidRPr="007A575D">
        <w:rPr>
          <w:i/>
        </w:rPr>
        <w:t xml:space="preserve">Angew. Chem. Int. Ed. </w:t>
      </w:r>
      <w:r w:rsidRPr="007A575D">
        <w:rPr>
          <w:b/>
        </w:rPr>
        <w:t>2017,</w:t>
      </w:r>
      <w:r w:rsidRPr="007A575D">
        <w:t xml:space="preserve"> </w:t>
      </w:r>
      <w:r w:rsidRPr="007A575D">
        <w:rPr>
          <w:i/>
        </w:rPr>
        <w:t>56</w:t>
      </w:r>
      <w:r w:rsidRPr="007A575D">
        <w:t>, 10070-10086.</w:t>
      </w:r>
      <w:bookmarkEnd w:id="382"/>
    </w:p>
    <w:p w14:paraId="40AEBEB6" w14:textId="77777777" w:rsidR="007A575D" w:rsidRPr="007A575D" w:rsidRDefault="007A575D" w:rsidP="007A575D">
      <w:pPr>
        <w:pStyle w:val="EndNoteBibliography"/>
      </w:pPr>
      <w:bookmarkStart w:id="383" w:name="_ENREF_115"/>
      <w:r w:rsidRPr="007A575D">
        <w:t>115.</w:t>
      </w:r>
      <w:r w:rsidRPr="007A575D">
        <w:tab/>
        <w:t xml:space="preserve">Schneider, A.;  Hommel, G.; Blettner, M. </w:t>
      </w:r>
      <w:r w:rsidRPr="007A575D">
        <w:rPr>
          <w:i/>
        </w:rPr>
        <w:t xml:space="preserve">Dtsch Arztebl Int </w:t>
      </w:r>
      <w:r w:rsidRPr="007A575D">
        <w:rPr>
          <w:b/>
        </w:rPr>
        <w:t>2010,</w:t>
      </w:r>
      <w:r w:rsidRPr="007A575D">
        <w:t xml:space="preserve"> </w:t>
      </w:r>
      <w:r w:rsidRPr="007A575D">
        <w:rPr>
          <w:i/>
        </w:rPr>
        <w:t>107</w:t>
      </w:r>
      <w:r w:rsidRPr="007A575D">
        <w:t>, 776-782.</w:t>
      </w:r>
      <w:bookmarkEnd w:id="383"/>
    </w:p>
    <w:p w14:paraId="7D30BEA5" w14:textId="77777777" w:rsidR="007A575D" w:rsidRPr="007A575D" w:rsidRDefault="007A575D" w:rsidP="007A575D">
      <w:pPr>
        <w:pStyle w:val="EndNoteBibliography"/>
      </w:pPr>
      <w:bookmarkStart w:id="384" w:name="_ENREF_116"/>
      <w:r w:rsidRPr="007A575D">
        <w:t>116.</w:t>
      </w:r>
      <w:r w:rsidRPr="007A575D">
        <w:tab/>
        <w:t xml:space="preserve">Salomon-Ferrer, R.;  Götz, A. W.;  Poole, D.;  Le Grand, S.; Walker, R. C. </w:t>
      </w:r>
      <w:r w:rsidRPr="007A575D">
        <w:rPr>
          <w:i/>
        </w:rPr>
        <w:t xml:space="preserve">J. Chem. Theory Comput. </w:t>
      </w:r>
      <w:r w:rsidRPr="007A575D">
        <w:rPr>
          <w:b/>
        </w:rPr>
        <w:t>2013,</w:t>
      </w:r>
      <w:r w:rsidRPr="007A575D">
        <w:t xml:space="preserve"> </w:t>
      </w:r>
      <w:r w:rsidRPr="007A575D">
        <w:rPr>
          <w:i/>
        </w:rPr>
        <w:t>9</w:t>
      </w:r>
      <w:r w:rsidRPr="007A575D">
        <w:t>, 3878-3888.</w:t>
      </w:r>
      <w:bookmarkEnd w:id="384"/>
    </w:p>
    <w:p w14:paraId="24B57295" w14:textId="77777777" w:rsidR="007A575D" w:rsidRPr="007A575D" w:rsidRDefault="007A575D" w:rsidP="007A575D">
      <w:pPr>
        <w:pStyle w:val="EndNoteBibliography"/>
      </w:pPr>
      <w:bookmarkStart w:id="385" w:name="_ENREF_117"/>
      <w:r w:rsidRPr="007A575D">
        <w:t>117.</w:t>
      </w:r>
      <w:r w:rsidRPr="007A575D">
        <w:tab/>
        <w:t xml:space="preserve">Götz, A. W.;  Williamson, M. J.;  Xu, D.;  Poole, D.;  Le Grand, S.; Walker, R. C. </w:t>
      </w:r>
      <w:r w:rsidRPr="007A575D">
        <w:rPr>
          <w:i/>
        </w:rPr>
        <w:t xml:space="preserve">J. Chem. Theory Comput. </w:t>
      </w:r>
      <w:r w:rsidRPr="007A575D">
        <w:rPr>
          <w:b/>
        </w:rPr>
        <w:t>2012,</w:t>
      </w:r>
      <w:r w:rsidRPr="007A575D">
        <w:t xml:space="preserve"> </w:t>
      </w:r>
      <w:r w:rsidRPr="007A575D">
        <w:rPr>
          <w:i/>
        </w:rPr>
        <w:t>8</w:t>
      </w:r>
      <w:r w:rsidRPr="007A575D">
        <w:t>, 1542-1555.</w:t>
      </w:r>
      <w:bookmarkEnd w:id="385"/>
    </w:p>
    <w:p w14:paraId="007F4DDD" w14:textId="77777777" w:rsidR="007A575D" w:rsidRPr="007A575D" w:rsidRDefault="007A575D" w:rsidP="007A575D">
      <w:pPr>
        <w:pStyle w:val="EndNoteBibliography"/>
      </w:pPr>
      <w:bookmarkStart w:id="386" w:name="_ENREF_118"/>
      <w:r w:rsidRPr="007A575D">
        <w:t>118.</w:t>
      </w:r>
      <w:r w:rsidRPr="007A575D">
        <w:tab/>
        <w:t xml:space="preserve">Le Grand, S.;  Götz, A. W.; Walker, R. C. </w:t>
      </w:r>
      <w:r w:rsidRPr="007A575D">
        <w:rPr>
          <w:i/>
        </w:rPr>
        <w:t xml:space="preserve">Comput. Phys. Commun. </w:t>
      </w:r>
      <w:r w:rsidRPr="007A575D">
        <w:rPr>
          <w:b/>
        </w:rPr>
        <w:t>2013,</w:t>
      </w:r>
      <w:r w:rsidRPr="007A575D">
        <w:t xml:space="preserve"> </w:t>
      </w:r>
      <w:r w:rsidRPr="007A575D">
        <w:rPr>
          <w:i/>
        </w:rPr>
        <w:t>184</w:t>
      </w:r>
      <w:r w:rsidRPr="007A575D">
        <w:t>, 374-380.</w:t>
      </w:r>
      <w:bookmarkEnd w:id="386"/>
    </w:p>
    <w:p w14:paraId="1A97D07A" w14:textId="77777777" w:rsidR="007A575D" w:rsidRPr="007A575D" w:rsidRDefault="007A575D" w:rsidP="007A575D">
      <w:pPr>
        <w:pStyle w:val="EndNoteBibliography"/>
      </w:pPr>
      <w:bookmarkStart w:id="387" w:name="_ENREF_119"/>
      <w:r w:rsidRPr="007A575D">
        <w:lastRenderedPageBreak/>
        <w:t>119.</w:t>
      </w:r>
      <w:r w:rsidRPr="007A575D">
        <w:tab/>
        <w:t xml:space="preserve">Eichenberger, A. P.;  Allison, J. R.;  Dolenc, J.;  Geerke, D. P.;  Horta, B. A. C.;  Meier, K.;  Oostenbrink, C.;  Schmid, N.;  Steiner, D.;  Wang, D.; van Gunsteren, W. F. </w:t>
      </w:r>
      <w:r w:rsidRPr="007A575D">
        <w:rPr>
          <w:i/>
        </w:rPr>
        <w:t xml:space="preserve">J. Chem. Theory Comput. </w:t>
      </w:r>
      <w:r w:rsidRPr="007A575D">
        <w:rPr>
          <w:b/>
        </w:rPr>
        <w:t>2011,</w:t>
      </w:r>
      <w:r w:rsidRPr="007A575D">
        <w:t xml:space="preserve"> </w:t>
      </w:r>
      <w:r w:rsidRPr="007A575D">
        <w:rPr>
          <w:i/>
        </w:rPr>
        <w:t>7</w:t>
      </w:r>
      <w:r w:rsidRPr="007A575D">
        <w:t>, 3379-3390.</w:t>
      </w:r>
      <w:bookmarkEnd w:id="387"/>
    </w:p>
    <w:p w14:paraId="39351BE2" w14:textId="77777777" w:rsidR="007A575D" w:rsidRPr="007A575D" w:rsidRDefault="007A575D" w:rsidP="007A575D">
      <w:pPr>
        <w:pStyle w:val="EndNoteBibliography"/>
      </w:pPr>
      <w:bookmarkStart w:id="388" w:name="_ENREF_120"/>
      <w:r w:rsidRPr="007A575D">
        <w:t>120.</w:t>
      </w:r>
      <w:r w:rsidRPr="007A575D">
        <w:tab/>
        <w:t xml:space="preserve">Schmid, N.;  Eichenberger, A. P.;  Choutko, A.;  Riniker, S.;  Winger, M.;  Mark, A. E.; van Gunsteren, W. F. </w:t>
      </w:r>
      <w:r w:rsidRPr="007A575D">
        <w:rPr>
          <w:i/>
        </w:rPr>
        <w:t xml:space="preserve">Eur. Biophys. J. </w:t>
      </w:r>
      <w:r w:rsidRPr="007A575D">
        <w:rPr>
          <w:b/>
        </w:rPr>
        <w:t>2011,</w:t>
      </w:r>
      <w:r w:rsidRPr="007A575D">
        <w:t xml:space="preserve"> </w:t>
      </w:r>
      <w:r w:rsidRPr="007A575D">
        <w:rPr>
          <w:i/>
        </w:rPr>
        <w:t>40</w:t>
      </w:r>
      <w:r w:rsidRPr="007A575D">
        <w:t>, 843.</w:t>
      </w:r>
      <w:bookmarkEnd w:id="388"/>
    </w:p>
    <w:p w14:paraId="6B92D954" w14:textId="77777777" w:rsidR="007A575D" w:rsidRPr="007A575D" w:rsidRDefault="007A575D" w:rsidP="007A575D">
      <w:pPr>
        <w:pStyle w:val="EndNoteBibliography"/>
      </w:pPr>
      <w:bookmarkStart w:id="389" w:name="_ENREF_121"/>
      <w:r w:rsidRPr="007A575D">
        <w:t>121.</w:t>
      </w:r>
      <w:r w:rsidRPr="007A575D">
        <w:tab/>
        <w:t xml:space="preserve">Malde, A. K.;  Zuo, L.;  Breeze, M.;  Stroet, M.;  Poger, D.;  Nair, P. C.;  Oostenbrink, C.; Mark, A. E. </w:t>
      </w:r>
      <w:r w:rsidRPr="007A575D">
        <w:rPr>
          <w:i/>
        </w:rPr>
        <w:t xml:space="preserve">J. Chem. Theory Comput. </w:t>
      </w:r>
      <w:r w:rsidRPr="007A575D">
        <w:rPr>
          <w:b/>
        </w:rPr>
        <w:t>2011,</w:t>
      </w:r>
      <w:r w:rsidRPr="007A575D">
        <w:t xml:space="preserve"> </w:t>
      </w:r>
      <w:r w:rsidRPr="007A575D">
        <w:rPr>
          <w:i/>
        </w:rPr>
        <w:t>7</w:t>
      </w:r>
      <w:r w:rsidRPr="007A575D">
        <w:t>, 4026-4037.</w:t>
      </w:r>
      <w:bookmarkEnd w:id="389"/>
    </w:p>
    <w:p w14:paraId="31DCD866" w14:textId="77777777" w:rsidR="007A575D" w:rsidRPr="007A575D" w:rsidRDefault="007A575D" w:rsidP="007A575D">
      <w:pPr>
        <w:pStyle w:val="EndNoteBibliography"/>
      </w:pPr>
      <w:bookmarkStart w:id="390" w:name="_ENREF_122"/>
      <w:r w:rsidRPr="007A575D">
        <w:t>122.</w:t>
      </w:r>
      <w:r w:rsidRPr="007A575D">
        <w:tab/>
        <w:t xml:space="preserve">Stroet, M.;  Caron, B.;  Visscher, K. M.;  Geerke, D. P.;  Malde, A. K.; Mark, A. E. </w:t>
      </w:r>
      <w:r w:rsidRPr="007A575D">
        <w:rPr>
          <w:i/>
        </w:rPr>
        <w:t xml:space="preserve">J. Chem. Theory Comput. </w:t>
      </w:r>
      <w:r w:rsidRPr="007A575D">
        <w:rPr>
          <w:b/>
        </w:rPr>
        <w:t>2018,</w:t>
      </w:r>
      <w:r w:rsidRPr="007A575D">
        <w:t xml:space="preserve"> </w:t>
      </w:r>
      <w:r w:rsidRPr="007A575D">
        <w:rPr>
          <w:i/>
        </w:rPr>
        <w:t>14</w:t>
      </w:r>
      <w:r w:rsidRPr="007A575D">
        <w:t>, 5834-5845.</w:t>
      </w:r>
      <w:bookmarkEnd w:id="390"/>
    </w:p>
    <w:p w14:paraId="784BEEA7" w14:textId="77777777" w:rsidR="007A575D" w:rsidRPr="007A575D" w:rsidRDefault="007A575D" w:rsidP="007A575D">
      <w:pPr>
        <w:pStyle w:val="EndNoteBibliography"/>
      </w:pPr>
      <w:bookmarkStart w:id="391" w:name="_ENREF_123"/>
      <w:r w:rsidRPr="007A575D">
        <w:t>123.</w:t>
      </w:r>
      <w:r w:rsidRPr="007A575D">
        <w:tab/>
        <w:t xml:space="preserve">Becke, A. D. </w:t>
      </w:r>
      <w:r w:rsidRPr="007A575D">
        <w:rPr>
          <w:i/>
        </w:rPr>
        <w:t xml:space="preserve">J. Chem. Phys. </w:t>
      </w:r>
      <w:r w:rsidRPr="007A575D">
        <w:rPr>
          <w:b/>
        </w:rPr>
        <w:t>1993,</w:t>
      </w:r>
      <w:r w:rsidRPr="007A575D">
        <w:t xml:space="preserve"> </w:t>
      </w:r>
      <w:r w:rsidRPr="007A575D">
        <w:rPr>
          <w:i/>
        </w:rPr>
        <w:t>98</w:t>
      </w:r>
      <w:r w:rsidRPr="007A575D">
        <w:t>, 1372-1377.</w:t>
      </w:r>
      <w:bookmarkEnd w:id="391"/>
    </w:p>
    <w:p w14:paraId="2F30EE6D" w14:textId="77777777" w:rsidR="007A575D" w:rsidRPr="007A575D" w:rsidRDefault="007A575D" w:rsidP="007A575D">
      <w:pPr>
        <w:pStyle w:val="EndNoteBibliography"/>
      </w:pPr>
      <w:bookmarkStart w:id="392" w:name="_ENREF_124"/>
      <w:r w:rsidRPr="007A575D">
        <w:t>124.</w:t>
      </w:r>
      <w:r w:rsidRPr="007A575D">
        <w:tab/>
        <w:t xml:space="preserve">Miertuš, S.;  Scrocco, E.; Tomasi, J. </w:t>
      </w:r>
      <w:r w:rsidRPr="007A575D">
        <w:rPr>
          <w:i/>
        </w:rPr>
        <w:t xml:space="preserve">Chem. Phys. </w:t>
      </w:r>
      <w:r w:rsidRPr="007A575D">
        <w:rPr>
          <w:b/>
        </w:rPr>
        <w:t>1981,</w:t>
      </w:r>
      <w:r w:rsidRPr="007A575D">
        <w:t xml:space="preserve"> </w:t>
      </w:r>
      <w:r w:rsidRPr="007A575D">
        <w:rPr>
          <w:i/>
        </w:rPr>
        <w:t>55</w:t>
      </w:r>
      <w:r w:rsidRPr="007A575D">
        <w:t>, 117-129.</w:t>
      </w:r>
      <w:bookmarkEnd w:id="392"/>
    </w:p>
    <w:p w14:paraId="0543545C" w14:textId="77777777" w:rsidR="007A575D" w:rsidRPr="007A575D" w:rsidRDefault="007A575D" w:rsidP="007A575D">
      <w:pPr>
        <w:pStyle w:val="EndNoteBibliography"/>
      </w:pPr>
      <w:bookmarkStart w:id="393" w:name="_ENREF_125"/>
      <w:r w:rsidRPr="007A575D">
        <w:t>125.</w:t>
      </w:r>
      <w:r w:rsidRPr="007A575D">
        <w:tab/>
        <w:t xml:space="preserve">Baldridge, K.; Klamt, A. </w:t>
      </w:r>
      <w:r w:rsidRPr="007A575D">
        <w:rPr>
          <w:i/>
        </w:rPr>
        <w:t xml:space="preserve">J. Chem. Phys. </w:t>
      </w:r>
      <w:r w:rsidRPr="007A575D">
        <w:rPr>
          <w:b/>
        </w:rPr>
        <w:t>1997,</w:t>
      </w:r>
      <w:r w:rsidRPr="007A575D">
        <w:t xml:space="preserve"> </w:t>
      </w:r>
      <w:r w:rsidRPr="007A575D">
        <w:rPr>
          <w:i/>
        </w:rPr>
        <w:t>106</w:t>
      </w:r>
      <w:r w:rsidRPr="007A575D">
        <w:t>, 6622-6633.</w:t>
      </w:r>
      <w:bookmarkEnd w:id="393"/>
    </w:p>
    <w:p w14:paraId="5899DB7A" w14:textId="77777777" w:rsidR="007A575D" w:rsidRPr="007A575D" w:rsidRDefault="007A575D" w:rsidP="007A575D">
      <w:pPr>
        <w:pStyle w:val="EndNoteBibliography"/>
      </w:pPr>
      <w:bookmarkStart w:id="394" w:name="_ENREF_126"/>
      <w:r w:rsidRPr="007A575D">
        <w:t>126.</w:t>
      </w:r>
      <w:r w:rsidRPr="007A575D">
        <w:tab/>
      </w:r>
      <w:r w:rsidRPr="007A575D">
        <w:rPr>
          <w:i/>
        </w:rPr>
        <w:t>The PyMOL Molecular Graphics System, Version 2.0</w:t>
      </w:r>
      <w:r w:rsidRPr="007A575D">
        <w:t>, Schrödinger: LLC, New York, NY, 2015.</w:t>
      </w:r>
      <w:bookmarkEnd w:id="394"/>
    </w:p>
    <w:p w14:paraId="24B8B7BA" w14:textId="77777777" w:rsidR="007A575D" w:rsidRPr="007A575D" w:rsidRDefault="007A575D" w:rsidP="007A575D">
      <w:pPr>
        <w:pStyle w:val="EndNoteBibliography"/>
      </w:pPr>
      <w:bookmarkStart w:id="395" w:name="_ENREF_127"/>
      <w:r w:rsidRPr="007A575D">
        <w:t>127.</w:t>
      </w:r>
      <w:r w:rsidRPr="007A575D">
        <w:tab/>
        <w:t xml:space="preserve">Guex, N.; Peitsch, M. C. </w:t>
      </w:r>
      <w:r w:rsidRPr="007A575D">
        <w:rPr>
          <w:i/>
        </w:rPr>
        <w:t xml:space="preserve">Electrophoresis </w:t>
      </w:r>
      <w:r w:rsidRPr="007A575D">
        <w:rPr>
          <w:b/>
        </w:rPr>
        <w:t>1997,</w:t>
      </w:r>
      <w:r w:rsidRPr="007A575D">
        <w:t xml:space="preserve"> </w:t>
      </w:r>
      <w:r w:rsidRPr="007A575D">
        <w:rPr>
          <w:i/>
        </w:rPr>
        <w:t>18</w:t>
      </w:r>
      <w:r w:rsidRPr="007A575D">
        <w:t>, 2714-2723.</w:t>
      </w:r>
      <w:bookmarkEnd w:id="395"/>
    </w:p>
    <w:p w14:paraId="3F0AEE24" w14:textId="77777777" w:rsidR="007A575D" w:rsidRPr="007A575D" w:rsidRDefault="007A575D" w:rsidP="007A575D">
      <w:pPr>
        <w:pStyle w:val="EndNoteBibliography"/>
      </w:pPr>
      <w:bookmarkStart w:id="396" w:name="_ENREF_128"/>
      <w:r w:rsidRPr="007A575D">
        <w:t>128.</w:t>
      </w:r>
      <w:r w:rsidRPr="007A575D">
        <w:tab/>
        <w:t xml:space="preserve">Søndergaard, C. R.;  Olsson, M. H. M.;  Rostkowski, M.; Jensen, J. H. </w:t>
      </w:r>
      <w:r w:rsidRPr="007A575D">
        <w:rPr>
          <w:i/>
        </w:rPr>
        <w:t xml:space="preserve">J. Chem. Theory Comput. </w:t>
      </w:r>
      <w:r w:rsidRPr="007A575D">
        <w:rPr>
          <w:b/>
        </w:rPr>
        <w:t>2011,</w:t>
      </w:r>
      <w:r w:rsidRPr="007A575D">
        <w:t xml:space="preserve"> </w:t>
      </w:r>
      <w:r w:rsidRPr="007A575D">
        <w:rPr>
          <w:i/>
        </w:rPr>
        <w:t>7</w:t>
      </w:r>
      <w:r w:rsidRPr="007A575D">
        <w:t>, 2284-2295.</w:t>
      </w:r>
      <w:bookmarkEnd w:id="396"/>
    </w:p>
    <w:p w14:paraId="449A199C" w14:textId="77777777" w:rsidR="007A575D" w:rsidRPr="007A575D" w:rsidRDefault="007A575D" w:rsidP="007A575D">
      <w:pPr>
        <w:pStyle w:val="EndNoteBibliography"/>
      </w:pPr>
      <w:bookmarkStart w:id="397" w:name="_ENREF_129"/>
      <w:r w:rsidRPr="007A575D">
        <w:t>129.</w:t>
      </w:r>
      <w:r w:rsidRPr="007A575D">
        <w:tab/>
        <w:t xml:space="preserve">Olsson, M. H. M.;  Søndergaard, C. R.;  Rostkowski, M.; Jensen, J. H. </w:t>
      </w:r>
      <w:r w:rsidRPr="007A575D">
        <w:rPr>
          <w:i/>
        </w:rPr>
        <w:t xml:space="preserve">J. Chem. Theory Comput. </w:t>
      </w:r>
      <w:r w:rsidRPr="007A575D">
        <w:rPr>
          <w:b/>
        </w:rPr>
        <w:t>2011,</w:t>
      </w:r>
      <w:r w:rsidRPr="007A575D">
        <w:t xml:space="preserve"> </w:t>
      </w:r>
      <w:r w:rsidRPr="007A575D">
        <w:rPr>
          <w:i/>
        </w:rPr>
        <w:t>7</w:t>
      </w:r>
      <w:r w:rsidRPr="007A575D">
        <w:t>, 525-537.</w:t>
      </w:r>
      <w:bookmarkEnd w:id="397"/>
    </w:p>
    <w:p w14:paraId="21DF14AD" w14:textId="77777777" w:rsidR="007A575D" w:rsidRPr="007A575D" w:rsidRDefault="007A575D" w:rsidP="007A575D">
      <w:pPr>
        <w:pStyle w:val="EndNoteBibliography"/>
      </w:pPr>
      <w:bookmarkStart w:id="398" w:name="_ENREF_130"/>
      <w:r w:rsidRPr="007A575D">
        <w:t>130.</w:t>
      </w:r>
      <w:r w:rsidRPr="007A575D">
        <w:tab/>
        <w:t xml:space="preserve">Berendsen, H. J. C.;  Postma, J. P. M.;  Gunsteren, W. F. v.;  DiNola, A.; Haak, J. R. </w:t>
      </w:r>
      <w:r w:rsidRPr="007A575D">
        <w:rPr>
          <w:i/>
        </w:rPr>
        <w:t xml:space="preserve">J. Chem. Phys. </w:t>
      </w:r>
      <w:r w:rsidRPr="007A575D">
        <w:rPr>
          <w:b/>
        </w:rPr>
        <w:t>1984,</w:t>
      </w:r>
      <w:r w:rsidRPr="007A575D">
        <w:t xml:space="preserve"> </w:t>
      </w:r>
      <w:r w:rsidRPr="007A575D">
        <w:rPr>
          <w:i/>
        </w:rPr>
        <w:t>81</w:t>
      </w:r>
      <w:r w:rsidRPr="007A575D">
        <w:t>, 3684-3690.</w:t>
      </w:r>
      <w:bookmarkEnd w:id="398"/>
    </w:p>
    <w:p w14:paraId="66CA57D4" w14:textId="77777777" w:rsidR="007A575D" w:rsidRPr="007A575D" w:rsidRDefault="007A575D" w:rsidP="007A575D">
      <w:pPr>
        <w:pStyle w:val="EndNoteBibliography"/>
      </w:pPr>
      <w:bookmarkStart w:id="399" w:name="_ENREF_131"/>
      <w:r w:rsidRPr="007A575D">
        <w:t>131.</w:t>
      </w:r>
      <w:r w:rsidRPr="007A575D">
        <w:tab/>
        <w:t xml:space="preserve">Essmann, U.;  Perera, L.;  Berkowitz, M. L.;  Darden, T.;  Lee, H.; Pedersen, L. G. </w:t>
      </w:r>
      <w:r w:rsidRPr="007A575D">
        <w:rPr>
          <w:i/>
        </w:rPr>
        <w:t xml:space="preserve">J. Chem. Phys. </w:t>
      </w:r>
      <w:r w:rsidRPr="007A575D">
        <w:rPr>
          <w:b/>
        </w:rPr>
        <w:t>1995,</w:t>
      </w:r>
      <w:r w:rsidRPr="007A575D">
        <w:t xml:space="preserve"> </w:t>
      </w:r>
      <w:r w:rsidRPr="007A575D">
        <w:rPr>
          <w:i/>
        </w:rPr>
        <w:t>103</w:t>
      </w:r>
      <w:r w:rsidRPr="007A575D">
        <w:t>, 8577-8593.</w:t>
      </w:r>
      <w:bookmarkEnd w:id="399"/>
    </w:p>
    <w:p w14:paraId="1D5A30EB" w14:textId="77777777" w:rsidR="007A575D" w:rsidRPr="007A575D" w:rsidRDefault="007A575D" w:rsidP="007A575D">
      <w:pPr>
        <w:pStyle w:val="EndNoteBibliography"/>
      </w:pPr>
      <w:bookmarkStart w:id="400" w:name="_ENREF_132"/>
      <w:r w:rsidRPr="007A575D">
        <w:t>132.</w:t>
      </w:r>
      <w:r w:rsidRPr="007A575D">
        <w:tab/>
        <w:t xml:space="preserve">Ryckaert, J.-P.;  Ciccotti, G.; Berendsen, H. J. C. </w:t>
      </w:r>
      <w:r w:rsidRPr="007A575D">
        <w:rPr>
          <w:i/>
        </w:rPr>
        <w:t xml:space="preserve">J. Comput. Phys. </w:t>
      </w:r>
      <w:r w:rsidRPr="007A575D">
        <w:rPr>
          <w:b/>
        </w:rPr>
        <w:t>1977,</w:t>
      </w:r>
      <w:r w:rsidRPr="007A575D">
        <w:t xml:space="preserve"> </w:t>
      </w:r>
      <w:r w:rsidRPr="007A575D">
        <w:rPr>
          <w:i/>
        </w:rPr>
        <w:t>23</w:t>
      </w:r>
      <w:r w:rsidRPr="007A575D">
        <w:t>, 327-341.</w:t>
      </w:r>
      <w:bookmarkEnd w:id="400"/>
    </w:p>
    <w:p w14:paraId="334F3B73" w14:textId="77777777" w:rsidR="007A575D" w:rsidRPr="007A575D" w:rsidRDefault="007A575D" w:rsidP="007A575D">
      <w:pPr>
        <w:pStyle w:val="EndNoteBibliography"/>
      </w:pPr>
      <w:bookmarkStart w:id="401" w:name="_ENREF_133"/>
      <w:r w:rsidRPr="007A575D">
        <w:t>133.</w:t>
      </w:r>
      <w:r w:rsidRPr="007A575D">
        <w:tab/>
        <w:t xml:space="preserve">Miyamoto, S.; Kollman, P. A. </w:t>
      </w:r>
      <w:r w:rsidRPr="007A575D">
        <w:rPr>
          <w:i/>
        </w:rPr>
        <w:t xml:space="preserve">J. Comput. Chem. </w:t>
      </w:r>
      <w:r w:rsidRPr="007A575D">
        <w:rPr>
          <w:b/>
        </w:rPr>
        <w:t>1992,</w:t>
      </w:r>
      <w:r w:rsidRPr="007A575D">
        <w:t xml:space="preserve"> </w:t>
      </w:r>
      <w:r w:rsidRPr="007A575D">
        <w:rPr>
          <w:i/>
        </w:rPr>
        <w:t>13</w:t>
      </w:r>
      <w:r w:rsidRPr="007A575D">
        <w:t>, 952-962.</w:t>
      </w:r>
      <w:bookmarkEnd w:id="401"/>
    </w:p>
    <w:p w14:paraId="355F7C54" w14:textId="77777777" w:rsidR="007A575D" w:rsidRPr="007A575D" w:rsidRDefault="007A575D" w:rsidP="007A575D">
      <w:pPr>
        <w:pStyle w:val="EndNoteBibliography"/>
      </w:pPr>
      <w:bookmarkStart w:id="402" w:name="_ENREF_134"/>
      <w:r w:rsidRPr="007A575D">
        <w:t>134.</w:t>
      </w:r>
      <w:r w:rsidRPr="007A575D">
        <w:tab/>
        <w:t xml:space="preserve">Roe, D. R.; Cheatham, T. E. </w:t>
      </w:r>
      <w:r w:rsidRPr="007A575D">
        <w:rPr>
          <w:i/>
        </w:rPr>
        <w:t xml:space="preserve">J. Chem. Theory Comput. </w:t>
      </w:r>
      <w:r w:rsidRPr="007A575D">
        <w:rPr>
          <w:b/>
        </w:rPr>
        <w:t>2013,</w:t>
      </w:r>
      <w:r w:rsidRPr="007A575D">
        <w:t xml:space="preserve"> </w:t>
      </w:r>
      <w:r w:rsidRPr="007A575D">
        <w:rPr>
          <w:i/>
        </w:rPr>
        <w:t>9</w:t>
      </w:r>
      <w:r w:rsidRPr="007A575D">
        <w:t>, 3084-3095.</w:t>
      </w:r>
      <w:bookmarkEnd w:id="402"/>
    </w:p>
    <w:p w14:paraId="20355D82" w14:textId="77777777" w:rsidR="007A575D" w:rsidRPr="007A575D" w:rsidRDefault="007A575D" w:rsidP="007A575D">
      <w:pPr>
        <w:pStyle w:val="EndNoteBibliography"/>
      </w:pPr>
      <w:bookmarkStart w:id="403" w:name="_ENREF_135"/>
      <w:r w:rsidRPr="007A575D">
        <w:t>135.</w:t>
      </w:r>
      <w:r w:rsidRPr="007A575D">
        <w:tab/>
        <w:t xml:space="preserve">Humphrey, W.;  Dalke, A.; Schulten, K. </w:t>
      </w:r>
      <w:r w:rsidRPr="007A575D">
        <w:rPr>
          <w:i/>
        </w:rPr>
        <w:t xml:space="preserve">J. Mol. Graphics </w:t>
      </w:r>
      <w:r w:rsidRPr="007A575D">
        <w:rPr>
          <w:b/>
        </w:rPr>
        <w:t>1996,</w:t>
      </w:r>
      <w:r w:rsidRPr="007A575D">
        <w:t xml:space="preserve"> </w:t>
      </w:r>
      <w:r w:rsidRPr="007A575D">
        <w:rPr>
          <w:i/>
        </w:rPr>
        <w:t>14</w:t>
      </w:r>
      <w:r w:rsidRPr="007A575D">
        <w:t>, 33-38.</w:t>
      </w:r>
      <w:bookmarkEnd w:id="403"/>
    </w:p>
    <w:p w14:paraId="6A850190" w14:textId="77777777" w:rsidR="007A575D" w:rsidRPr="007A575D" w:rsidRDefault="007A575D" w:rsidP="007A575D">
      <w:pPr>
        <w:pStyle w:val="EndNoteBibliography"/>
      </w:pPr>
      <w:bookmarkStart w:id="404" w:name="_ENREF_136"/>
      <w:r w:rsidRPr="007A575D">
        <w:t>136.</w:t>
      </w:r>
      <w:r w:rsidRPr="007A575D">
        <w:tab/>
        <w:t xml:space="preserve">Gerlt, J. A.;  Kozarich, J. W.;  Kenyon, G. L.; Gassman, P. G. </w:t>
      </w:r>
      <w:r w:rsidRPr="007A575D">
        <w:rPr>
          <w:i/>
        </w:rPr>
        <w:t xml:space="preserve">J. Am. Chem. Soc. </w:t>
      </w:r>
      <w:r w:rsidRPr="007A575D">
        <w:rPr>
          <w:b/>
        </w:rPr>
        <w:t>1991,</w:t>
      </w:r>
      <w:r w:rsidRPr="007A575D">
        <w:t xml:space="preserve"> </w:t>
      </w:r>
      <w:r w:rsidRPr="007A575D">
        <w:rPr>
          <w:i/>
        </w:rPr>
        <w:t>113</w:t>
      </w:r>
      <w:r w:rsidRPr="007A575D">
        <w:t>, 9667-9669.</w:t>
      </w:r>
      <w:bookmarkEnd w:id="404"/>
    </w:p>
    <w:p w14:paraId="2A8B755F" w14:textId="77777777" w:rsidR="007A575D" w:rsidRPr="007A575D" w:rsidRDefault="007A575D" w:rsidP="007A575D">
      <w:pPr>
        <w:pStyle w:val="EndNoteBibliography"/>
      </w:pPr>
      <w:bookmarkStart w:id="405" w:name="_ENREF_137"/>
      <w:r w:rsidRPr="007A575D">
        <w:t>137.</w:t>
      </w:r>
      <w:r w:rsidRPr="007A575D">
        <w:tab/>
        <w:t xml:space="preserve">Guillén Schlippe, Y. V.; Hedstrom, L. </w:t>
      </w:r>
      <w:r w:rsidRPr="007A575D">
        <w:rPr>
          <w:i/>
        </w:rPr>
        <w:t xml:space="preserve">Arch. Biochem. Biophys. </w:t>
      </w:r>
      <w:r w:rsidRPr="007A575D">
        <w:rPr>
          <w:b/>
        </w:rPr>
        <w:t>2005,</w:t>
      </w:r>
      <w:r w:rsidRPr="007A575D">
        <w:t xml:space="preserve"> </w:t>
      </w:r>
      <w:r w:rsidRPr="007A575D">
        <w:rPr>
          <w:i/>
        </w:rPr>
        <w:t>433</w:t>
      </w:r>
      <w:r w:rsidRPr="007A575D">
        <w:t>, 266-278.</w:t>
      </w:r>
      <w:bookmarkEnd w:id="405"/>
    </w:p>
    <w:p w14:paraId="1CAE5C11" w14:textId="77777777" w:rsidR="007A575D" w:rsidRPr="007A575D" w:rsidRDefault="007A575D" w:rsidP="007A575D">
      <w:pPr>
        <w:pStyle w:val="EndNoteBibliography"/>
      </w:pPr>
      <w:bookmarkStart w:id="406" w:name="_ENREF_138"/>
      <w:r w:rsidRPr="007A575D">
        <w:t>138.</w:t>
      </w:r>
      <w:r w:rsidRPr="007A575D">
        <w:tab/>
        <w:t xml:space="preserve">Highbarger, L. A.;  Gerlt, J. A.; Kenyon, G. L. </w:t>
      </w:r>
      <w:r w:rsidRPr="007A575D">
        <w:rPr>
          <w:i/>
        </w:rPr>
        <w:t xml:space="preserve">Biochemistry </w:t>
      </w:r>
      <w:r w:rsidRPr="007A575D">
        <w:rPr>
          <w:b/>
        </w:rPr>
        <w:t>1996,</w:t>
      </w:r>
      <w:r w:rsidRPr="007A575D">
        <w:t xml:space="preserve"> </w:t>
      </w:r>
      <w:r w:rsidRPr="007A575D">
        <w:rPr>
          <w:i/>
        </w:rPr>
        <w:t>35</w:t>
      </w:r>
      <w:r w:rsidRPr="007A575D">
        <w:t>, 41-46.</w:t>
      </w:r>
      <w:bookmarkEnd w:id="406"/>
    </w:p>
    <w:p w14:paraId="3C6D4C87" w14:textId="77777777" w:rsidR="007A575D" w:rsidRPr="007A575D" w:rsidRDefault="007A575D" w:rsidP="007A575D">
      <w:pPr>
        <w:pStyle w:val="EndNoteBibliography"/>
      </w:pPr>
      <w:bookmarkStart w:id="407" w:name="_ENREF_139"/>
      <w:r w:rsidRPr="007A575D">
        <w:t>139.</w:t>
      </w:r>
      <w:r w:rsidRPr="007A575D">
        <w:tab/>
        <w:t xml:space="preserve">Kuglstatter, A.;  Wong, A.;  Tsing, S.;  Lee, S. W.;  Lou, Y.;  Villaseñor, A. G.;  Bradshaw, J. M.;  Shaw, D.;  Barnett, J. W.; Browner, M. F. </w:t>
      </w:r>
      <w:r w:rsidRPr="007A575D">
        <w:rPr>
          <w:i/>
        </w:rPr>
        <w:t xml:space="preserve">Protein Sci. </w:t>
      </w:r>
      <w:r w:rsidRPr="007A575D">
        <w:rPr>
          <w:b/>
        </w:rPr>
        <w:t>2011,</w:t>
      </w:r>
      <w:r w:rsidRPr="007A575D">
        <w:t xml:space="preserve"> </w:t>
      </w:r>
      <w:r w:rsidRPr="007A575D">
        <w:rPr>
          <w:i/>
        </w:rPr>
        <w:t>20</w:t>
      </w:r>
      <w:r w:rsidRPr="007A575D">
        <w:t>, 428-436.</w:t>
      </w:r>
      <w:bookmarkEnd w:id="407"/>
    </w:p>
    <w:p w14:paraId="2F7A93EF" w14:textId="77777777" w:rsidR="007A575D" w:rsidRPr="007A575D" w:rsidRDefault="007A575D" w:rsidP="007A575D">
      <w:pPr>
        <w:pStyle w:val="EndNoteBibliography"/>
      </w:pPr>
      <w:bookmarkStart w:id="408" w:name="_ENREF_140"/>
      <w:r w:rsidRPr="007A575D">
        <w:lastRenderedPageBreak/>
        <w:t>140.</w:t>
      </w:r>
      <w:r w:rsidRPr="007A575D">
        <w:tab/>
        <w:t xml:space="preserve">Morokuma, K.; Kitaura, K. Energy Decomposition Analysis of Molecular Interactions. In </w:t>
      </w:r>
      <w:r w:rsidRPr="007A575D">
        <w:rPr>
          <w:i/>
        </w:rPr>
        <w:t>Chemical Applications of Atomic and Molecular Electrostatic Potentials: Reactivity, Structure, Scattering, and Energetics of Organic, Inorganic, and Biological Systems</w:t>
      </w:r>
      <w:r w:rsidRPr="007A575D">
        <w:t>, Politzer, P.; Truhlar, D. G., Eds.; Springer US: Boston, MA, 1981; pp 215-242.</w:t>
      </w:r>
      <w:bookmarkEnd w:id="408"/>
    </w:p>
    <w:p w14:paraId="684D8257" w14:textId="77777777" w:rsidR="007A575D" w:rsidRPr="007A575D" w:rsidRDefault="007A575D" w:rsidP="007A575D">
      <w:pPr>
        <w:pStyle w:val="EndNoteBibliography"/>
      </w:pPr>
      <w:bookmarkStart w:id="409" w:name="_ENREF_141"/>
      <w:r w:rsidRPr="007A575D">
        <w:t>141.</w:t>
      </w:r>
      <w:r w:rsidRPr="007A575D">
        <w:tab/>
        <w:t xml:space="preserve">Lu, J.;  Zhang, Z.;  Ni, Z.;  Shen, H.;  Tu, Z.;  Liu, H.; Lu, R. </w:t>
      </w:r>
      <w:r w:rsidRPr="007A575D">
        <w:rPr>
          <w:i/>
        </w:rPr>
        <w:t xml:space="preserve">Comput. Biol. Chem. </w:t>
      </w:r>
      <w:r w:rsidRPr="007A575D">
        <w:rPr>
          <w:b/>
        </w:rPr>
        <w:t>2014,</w:t>
      </w:r>
      <w:r w:rsidRPr="007A575D">
        <w:t xml:space="preserve"> </w:t>
      </w:r>
      <w:r w:rsidRPr="007A575D">
        <w:rPr>
          <w:i/>
        </w:rPr>
        <w:t>52</w:t>
      </w:r>
      <w:r w:rsidRPr="007A575D">
        <w:t>, 25-33.</w:t>
      </w:r>
      <w:bookmarkEnd w:id="409"/>
    </w:p>
    <w:p w14:paraId="6BC699A3" w14:textId="77777777" w:rsidR="007A575D" w:rsidRPr="007A575D" w:rsidRDefault="007A575D" w:rsidP="007A575D">
      <w:pPr>
        <w:pStyle w:val="EndNoteBibliography"/>
      </w:pPr>
      <w:bookmarkStart w:id="410" w:name="_ENREF_142"/>
      <w:r w:rsidRPr="007A575D">
        <w:t>142.</w:t>
      </w:r>
      <w:r w:rsidRPr="007A575D">
        <w:tab/>
        <w:t xml:space="preserve">McClory, J.;  Hu, G.-X.;  Zou, J.-W.;  Timson, D. J.; Huang, M. </w:t>
      </w:r>
      <w:r w:rsidRPr="007A575D">
        <w:rPr>
          <w:i/>
        </w:rPr>
        <w:t xml:space="preserve">J. Phys. Chem. B </w:t>
      </w:r>
      <w:r w:rsidRPr="007A575D">
        <w:rPr>
          <w:b/>
        </w:rPr>
        <w:t>2019,</w:t>
      </w:r>
      <w:r w:rsidRPr="007A575D">
        <w:t xml:space="preserve"> </w:t>
      </w:r>
      <w:r w:rsidRPr="007A575D">
        <w:rPr>
          <w:i/>
        </w:rPr>
        <w:t>123</w:t>
      </w:r>
      <w:r w:rsidRPr="007A575D">
        <w:t>, 2844-2852.</w:t>
      </w:r>
      <w:bookmarkEnd w:id="410"/>
    </w:p>
    <w:p w14:paraId="41B01133" w14:textId="77777777" w:rsidR="007A575D" w:rsidRPr="007A575D" w:rsidRDefault="007A575D" w:rsidP="007A575D">
      <w:pPr>
        <w:pStyle w:val="EndNoteBibliography"/>
      </w:pPr>
      <w:bookmarkStart w:id="411" w:name="_ENREF_143"/>
      <w:r w:rsidRPr="007A575D">
        <w:t>143.</w:t>
      </w:r>
      <w:r w:rsidRPr="007A575D">
        <w:tab/>
        <w:t xml:space="preserve">McClory, J.;  Lin, J.-T.;  Timson, D. J.;  Zhang, J.; Huang, M. </w:t>
      </w:r>
      <w:r w:rsidRPr="007A575D">
        <w:rPr>
          <w:i/>
        </w:rPr>
        <w:t xml:space="preserve">Org. Biomol. Chem. </w:t>
      </w:r>
      <w:r w:rsidRPr="007A575D">
        <w:rPr>
          <w:b/>
        </w:rPr>
        <w:t>2019,</w:t>
      </w:r>
      <w:r w:rsidRPr="007A575D">
        <w:t xml:space="preserve"> </w:t>
      </w:r>
      <w:r w:rsidRPr="007A575D">
        <w:rPr>
          <w:i/>
        </w:rPr>
        <w:t>17</w:t>
      </w:r>
      <w:r w:rsidRPr="007A575D">
        <w:t>, 2423-2431.</w:t>
      </w:r>
      <w:bookmarkEnd w:id="411"/>
    </w:p>
    <w:p w14:paraId="3AE2C8A2" w14:textId="77777777" w:rsidR="007A575D" w:rsidRPr="007A575D" w:rsidRDefault="007A575D" w:rsidP="007A575D">
      <w:pPr>
        <w:pStyle w:val="EndNoteBibliography"/>
      </w:pPr>
      <w:bookmarkStart w:id="412" w:name="_ENREF_144"/>
      <w:r w:rsidRPr="007A575D">
        <w:t>144.</w:t>
      </w:r>
      <w:r w:rsidRPr="007A575D">
        <w:tab/>
        <w:t xml:space="preserve">McClory, J.;  Timson, D. J.;  Singh, W.;  Zhang, J.; Huang, M. </w:t>
      </w:r>
      <w:r w:rsidRPr="007A575D">
        <w:rPr>
          <w:i/>
        </w:rPr>
        <w:t xml:space="preserve">J. Phys. Chem. B </w:t>
      </w:r>
      <w:r w:rsidRPr="007A575D">
        <w:rPr>
          <w:b/>
        </w:rPr>
        <w:t>2017,</w:t>
      </w:r>
      <w:r w:rsidRPr="007A575D">
        <w:t xml:space="preserve"> </w:t>
      </w:r>
      <w:r w:rsidRPr="007A575D">
        <w:rPr>
          <w:i/>
        </w:rPr>
        <w:t>121</w:t>
      </w:r>
      <w:r w:rsidRPr="007A575D">
        <w:t>, 11062-11071.</w:t>
      </w:r>
      <w:bookmarkEnd w:id="412"/>
    </w:p>
    <w:p w14:paraId="592FA199" w14:textId="77777777" w:rsidR="007A575D" w:rsidRPr="007A575D" w:rsidRDefault="007A575D" w:rsidP="007A575D">
      <w:pPr>
        <w:pStyle w:val="EndNoteBibliography"/>
      </w:pPr>
      <w:bookmarkStart w:id="413" w:name="_ENREF_145"/>
      <w:r w:rsidRPr="007A575D">
        <w:t>145.</w:t>
      </w:r>
      <w:r w:rsidRPr="007A575D">
        <w:tab/>
        <w:t xml:space="preserve">Montenegro, M.;  Garcia-Viloca, M.;  Lluch, J. M.; González-Lafont, À. </w:t>
      </w:r>
      <w:r w:rsidRPr="007A575D">
        <w:rPr>
          <w:i/>
        </w:rPr>
        <w:t xml:space="preserve">PCCP </w:t>
      </w:r>
      <w:r w:rsidRPr="007A575D">
        <w:rPr>
          <w:b/>
        </w:rPr>
        <w:t>2011,</w:t>
      </w:r>
      <w:r w:rsidRPr="007A575D">
        <w:t xml:space="preserve"> </w:t>
      </w:r>
      <w:r w:rsidRPr="007A575D">
        <w:rPr>
          <w:i/>
        </w:rPr>
        <w:t>13</w:t>
      </w:r>
      <w:r w:rsidRPr="007A575D">
        <w:t>, 530-539.</w:t>
      </w:r>
      <w:bookmarkEnd w:id="413"/>
    </w:p>
    <w:p w14:paraId="03E3A244" w14:textId="77777777" w:rsidR="007A575D" w:rsidRPr="007A575D" w:rsidRDefault="007A575D" w:rsidP="007A575D">
      <w:pPr>
        <w:pStyle w:val="EndNoteBibliography"/>
      </w:pPr>
      <w:bookmarkStart w:id="414" w:name="_ENREF_146"/>
      <w:r w:rsidRPr="007A575D">
        <w:t>146.</w:t>
      </w:r>
      <w:r w:rsidRPr="007A575D">
        <w:tab/>
        <w:t xml:space="preserve">Shi, T.;  Lu, Y.;  Liu, X.;  Chen, Y.;  Jiang, H.; Zhang, J. </w:t>
      </w:r>
      <w:r w:rsidRPr="007A575D">
        <w:rPr>
          <w:i/>
        </w:rPr>
        <w:t xml:space="preserve">J. Phys. Chem. B </w:t>
      </w:r>
      <w:r w:rsidRPr="007A575D">
        <w:rPr>
          <w:b/>
        </w:rPr>
        <w:t>2011,</w:t>
      </w:r>
      <w:r w:rsidRPr="007A575D">
        <w:t xml:space="preserve"> </w:t>
      </w:r>
      <w:r w:rsidRPr="007A575D">
        <w:rPr>
          <w:i/>
        </w:rPr>
        <w:t>115</w:t>
      </w:r>
      <w:r w:rsidRPr="007A575D">
        <w:t>, 11895-11901.</w:t>
      </w:r>
      <w:bookmarkEnd w:id="414"/>
    </w:p>
    <w:p w14:paraId="5437495F" w14:textId="77777777" w:rsidR="007A575D" w:rsidRPr="007A575D" w:rsidRDefault="007A575D" w:rsidP="007A575D">
      <w:pPr>
        <w:pStyle w:val="EndNoteBibliography"/>
      </w:pPr>
      <w:bookmarkStart w:id="415" w:name="_ENREF_147"/>
      <w:r w:rsidRPr="007A575D">
        <w:t>147.</w:t>
      </w:r>
      <w:r w:rsidRPr="007A575D">
        <w:tab/>
        <w:t xml:space="preserve">van der Kamp, M. W.; Mulholland, A. J. </w:t>
      </w:r>
      <w:r w:rsidRPr="007A575D">
        <w:rPr>
          <w:i/>
        </w:rPr>
        <w:t xml:space="preserve">Biochemistry </w:t>
      </w:r>
      <w:r w:rsidRPr="007A575D">
        <w:rPr>
          <w:b/>
        </w:rPr>
        <w:t>2013,</w:t>
      </w:r>
      <w:r w:rsidRPr="007A575D">
        <w:t xml:space="preserve"> </w:t>
      </w:r>
      <w:r w:rsidRPr="007A575D">
        <w:rPr>
          <w:i/>
        </w:rPr>
        <w:t>52</w:t>
      </w:r>
      <w:r w:rsidRPr="007A575D">
        <w:t>, 2708-2728.</w:t>
      </w:r>
      <w:bookmarkEnd w:id="415"/>
    </w:p>
    <w:p w14:paraId="751D3747" w14:textId="4ED4C931" w:rsidR="00F36A8A" w:rsidRDefault="007F69D6" w:rsidP="00880F10">
      <w:r>
        <w:fldChar w:fldCharType="end"/>
      </w:r>
    </w:p>
    <w:p w14:paraId="505C937D" w14:textId="77777777" w:rsidR="00F36A8A" w:rsidRDefault="00F36A8A" w:rsidP="00B151C9">
      <w:r>
        <w:br w:type="page"/>
      </w:r>
    </w:p>
    <w:p w14:paraId="56E3F6AE" w14:textId="31EDF067" w:rsidR="00031D59" w:rsidRDefault="00F36A8A" w:rsidP="00B151C9">
      <w:pPr>
        <w:pStyle w:val="Heading1"/>
      </w:pPr>
      <w:bookmarkStart w:id="416" w:name="_Toc22161791"/>
      <w:r>
        <w:lastRenderedPageBreak/>
        <w:t>APPENDIX</w:t>
      </w:r>
      <w:bookmarkEnd w:id="416"/>
    </w:p>
    <w:p w14:paraId="247DB921" w14:textId="02E999C0" w:rsidR="00366FDA" w:rsidRDefault="00366FDA" w:rsidP="00365438">
      <w:pPr>
        <w:pStyle w:val="Heading2"/>
        <w:spacing w:before="0"/>
      </w:pPr>
      <w:bookmarkStart w:id="417" w:name="_Toc22161792"/>
      <w:r>
        <w:t>Details of QM Parameters Used</w:t>
      </w:r>
      <w:bookmarkEnd w:id="417"/>
    </w:p>
    <w:p w14:paraId="56BBFFFD" w14:textId="001F663E" w:rsidR="00366FDA" w:rsidRDefault="00BD6961" w:rsidP="00BD6961">
      <w:pPr>
        <w:pStyle w:val="Paragraph"/>
      </w:pPr>
      <w:r>
        <w:t xml:space="preserve">The partial atomic charges were assigned based on the force field and an extended </w:t>
      </w:r>
      <w:proofErr w:type="spellStart"/>
      <w:r>
        <w:t>cutoff</w:t>
      </w:r>
      <w:proofErr w:type="spellEnd"/>
      <w:r>
        <w:t xml:space="preserve"> for non-bonded interactions was used. This corresponds to </w:t>
      </w:r>
      <w:proofErr w:type="spellStart"/>
      <w:r>
        <w:t>cutoff</w:t>
      </w:r>
      <w:proofErr w:type="spellEnd"/>
      <w:r>
        <w:t xml:space="preserve"> distances of 8.0 Å, 20.0 Å, and 4.0 Å, for van der Waals (</w:t>
      </w:r>
      <w:proofErr w:type="spellStart"/>
      <w:r>
        <w:t>vdW</w:t>
      </w:r>
      <w:proofErr w:type="spellEnd"/>
      <w:r>
        <w:t>), electrostatic and hydrogen bonds respectively. The probability of a torsion rotation or molecule translation, minimum and maximum distance for low-mode move were set to be 0.5, 3.0, and 6.0, respectively. The parameters chosen were mostly the default values of MacroModel conformational sampling job configuration, except for the range of the energy window.</w:t>
      </w:r>
    </w:p>
    <w:p w14:paraId="663CCD03" w14:textId="0B3BA038" w:rsidR="00CE2B41" w:rsidRDefault="00BD6961" w:rsidP="00882872">
      <w:pPr>
        <w:pStyle w:val="Paragraph"/>
      </w:pPr>
      <w:r>
        <w:t>The NCI</w:t>
      </w:r>
      <w:r w:rsidR="004E264D">
        <w:t>s</w:t>
      </w:r>
      <w:r>
        <w:t xml:space="preserve"> plotted were calculated using </w:t>
      </w:r>
      <w:proofErr w:type="spellStart"/>
      <w:r>
        <w:t>p</w:t>
      </w:r>
      <w:r w:rsidRPr="00633656">
        <w:t>romolecular</w:t>
      </w:r>
      <w:proofErr w:type="spellEnd"/>
      <w:r w:rsidRPr="00633656">
        <w:t xml:space="preserve"> densities</w:t>
      </w:r>
      <w:r>
        <w:t xml:space="preserve"> of the molecules. </w:t>
      </w:r>
      <w:r w:rsidR="0015606B">
        <w:t>A colour scale of -3 to 3 was used</w:t>
      </w:r>
      <w:r w:rsidR="00882872">
        <w:t>.</w:t>
      </w:r>
    </w:p>
    <w:p w14:paraId="050E2A3F" w14:textId="1EC91D82" w:rsidR="00720A83" w:rsidRDefault="00720A83" w:rsidP="00EC0804">
      <w:pPr>
        <w:pStyle w:val="Heading2"/>
      </w:pPr>
      <w:bookmarkStart w:id="418" w:name="_Toc22161793"/>
      <w:r>
        <w:t>Benchmarking of Force Fields for Conformational Sampling</w:t>
      </w:r>
      <w:bookmarkEnd w:id="418"/>
    </w:p>
    <w:p w14:paraId="0B775E0D" w14:textId="331B1EEC" w:rsidR="00720A83" w:rsidRDefault="00720A83" w:rsidP="00B151C9">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034431">
        <w:t>OPLS3e force field</w:t>
      </w:r>
      <w:r w:rsidR="00253EFE">
        <w:t xml:space="preserve"> was eventually chosen for the conformational sampling</w:t>
      </w:r>
      <w:r w:rsidR="00034431">
        <w:t xml:space="preserve"> as recommended</w:t>
      </w:r>
      <w:r w:rsidR="00034431" w:rsidRPr="00034431">
        <w:t xml:space="preserve"> </w:t>
      </w:r>
      <w:r w:rsidR="00034431">
        <w:t>by Schrödinger</w:t>
      </w:r>
      <w:r w:rsidR="00BD6961">
        <w:t>, who claims that the force field has more extensive parameterisation and reduced parameter transferability errors.</w:t>
      </w:r>
    </w:p>
    <w:p w14:paraId="5D51C023" w14:textId="28E29F2F" w:rsidR="00720A83" w:rsidRDefault="00720A83" w:rsidP="00882872">
      <w:pPr>
        <w:pStyle w:val="TableHeading"/>
      </w:pPr>
      <w:r>
        <w:lastRenderedPageBreak/>
        <w:t>Table</w:t>
      </w:r>
      <w:r w:rsidRPr="001F77DE">
        <w:t xml:space="preserve"> </w:t>
      </w:r>
      <w:r>
        <w:t>S</w:t>
      </w:r>
      <w:r w:rsidRPr="00673BAD">
        <w:t xml:space="preserve">1. </w:t>
      </w:r>
      <w:r>
        <w:t xml:space="preserve">Conformational sampling of R1 using different </w:t>
      </w:r>
      <w:r w:rsidR="00BC3350">
        <w:t>force fields</w:t>
      </w:r>
      <w: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365438" w:rsidRDefault="0059324F" w:rsidP="00365438">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Pr="00365438" w:rsidRDefault="0059324F" w:rsidP="00365438">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365438">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05F4C065"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D823F7C" w14:textId="44F1B4C7" w:rsidR="0059324F" w:rsidRPr="00365438" w:rsidRDefault="0059324F" w:rsidP="00365438">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Pr="00365438" w:rsidRDefault="0059324F" w:rsidP="00365438">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0506378" w14:textId="412D5882" w:rsidR="0059324F" w:rsidRDefault="0059324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6CD70DA7" w14:textId="1A27DBC7" w:rsidR="0059324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2E95AEA8" w14:textId="059852B7" w:rsidR="0059324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Pr="00365438" w:rsidRDefault="004E412F" w:rsidP="00365438">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39A7686C" w14:textId="3574334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665DC934" w14:textId="3426DEC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36FCC527" w14:textId="1D6FBEA4"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365438" w:rsidRDefault="004E412F" w:rsidP="00365438">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6B1790FB" w14:textId="5A5D6808"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705121B6" w14:textId="3477FCA1"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6CB596B" w14:textId="507D18CF"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Pr="00365438" w:rsidRDefault="004E412F" w:rsidP="00365438">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43942F41" w14:textId="3FD2B7D6"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23F57794" w14:textId="1FD2CC49"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15D8F49E" w14:textId="786F044D" w:rsidR="004E412F" w:rsidRPr="00DD5E16"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Pr="00365438" w:rsidRDefault="004E412F" w:rsidP="00365438">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3BFB1FDA" w14:textId="4FFFCCB3" w:rsid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667491E0" w14:textId="44177295"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0F50AF2" w14:textId="367D52C7" w:rsidR="004E412F" w:rsidRPr="004E412F"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Pr="00365438" w:rsidRDefault="004E412F" w:rsidP="00365438">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0C6C75E0" w14:textId="7802AB7B"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37F2B957" w14:textId="19797949"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75BD0376" w14:textId="642E92B3" w:rsidR="004E412F" w:rsidRDefault="004E412F" w:rsidP="00365438">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365438" w:rsidRDefault="004E412F" w:rsidP="00365438">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365438">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5014C910" w14:textId="145CBC2C" w:rsidR="00D15213" w:rsidRPr="00CE536C" w:rsidRDefault="004E412F" w:rsidP="00882872">
      <w:pPr>
        <w:pStyle w:val="Paragraph"/>
        <w:ind w:firstLine="0"/>
      </w:pPr>
      <w:proofErr w:type="spellStart"/>
      <w:r>
        <w:rPr>
          <w:i/>
          <w:vertAlign w:val="superscript"/>
        </w:rPr>
        <w:t>a</w:t>
      </w:r>
      <w:r>
        <w:t>MacroModel</w:t>
      </w:r>
      <w:proofErr w:type="spellEnd"/>
      <w:r>
        <w:t xml:space="preserve"> reported that the conformational searches completed successfully but no structures </w:t>
      </w:r>
      <w:proofErr w:type="gramStart"/>
      <w:r>
        <w:t>is</w:t>
      </w:r>
      <w:proofErr w:type="gramEnd"/>
      <w:r>
        <w:t xml:space="preserve"> returned</w:t>
      </w:r>
      <w:r w:rsidR="00DE49E9">
        <w:t>, indicating the inability to handle the atom types or functional groups present in the molecules</w:t>
      </w:r>
      <w:r w:rsidR="00D15213">
        <w:t xml:space="preserve"> due to the absence of suitable parameters</w:t>
      </w:r>
      <w:r w:rsidRPr="0067610C">
        <w:t>.</w:t>
      </w:r>
    </w:p>
    <w:p w14:paraId="102C6FAB" w14:textId="4FDAA91A" w:rsidR="00F36A8A" w:rsidRDefault="004A6E27" w:rsidP="00EC0804">
      <w:pPr>
        <w:pStyle w:val="Heading2"/>
      </w:pPr>
      <w:bookmarkStart w:id="419" w:name="_Toc22161794"/>
      <w:r>
        <w:t>Failure of MacroModel to Locate Stable s-</w:t>
      </w:r>
      <w:r w:rsidRPr="004A6E27">
        <w:rPr>
          <w:i/>
        </w:rPr>
        <w:t>cis</w:t>
      </w:r>
      <w:r>
        <w:t xml:space="preserve"> Conformer</w:t>
      </w:r>
      <w:bookmarkEnd w:id="419"/>
    </w:p>
    <w:p w14:paraId="698A3883" w14:textId="77777777" w:rsidR="00505148" w:rsidRDefault="00505148" w:rsidP="00B151C9">
      <w:pPr>
        <w:pStyle w:val="Paragraph"/>
      </w:pPr>
      <w:r>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B151C9">
      <w:pPr>
        <w:pStyle w:val="Paragraph"/>
      </w:pPr>
      <w:r>
        <w:t xml:space="preserve">The possibility of potential energy surface sampling issues (that is, not all minima were located) as the reason behind the apparent failure of MacroModel to locate the global minima of </w:t>
      </w:r>
      <w:r w:rsidRPr="00CE536C">
        <w:rPr>
          <w:b/>
        </w:rPr>
        <w:t>R</w:t>
      </w:r>
      <w:r>
        <w:rPr>
          <w:b/>
        </w:rPr>
        <w:t xml:space="preserve">1 </w:t>
      </w:r>
      <w:r>
        <w:t>was then investigated. The increment of the energy window to 10 kcal/mol was found to allow some s-</w:t>
      </w:r>
      <w:r w:rsidRPr="009545AA">
        <w:rPr>
          <w:i/>
          <w:iCs/>
        </w:rPr>
        <w:t>cis</w:t>
      </w:r>
      <w:r>
        <w:t xml:space="preserve"> conformers to be sampled. Conformational searches with different combinations of sampling methods, </w:t>
      </w:r>
      <w:proofErr w:type="spellStart"/>
      <w:r>
        <w:t>cutoff</w:t>
      </w:r>
      <w:proofErr w:type="spellEnd"/>
      <w:r>
        <w:t xml:space="preserve">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kcal/mol relative to the most stable conformer identified whenever an </w:t>
      </w:r>
      <w:r>
        <w:lastRenderedPageBreak/>
        <w:t>implicit solvent is used. The problem is therefore not attributed to sampling issue, but rather either the accuracy of the underlying force field or the artefact of the implicit solvent model.</w:t>
      </w:r>
    </w:p>
    <w:p w14:paraId="7F08EF92" w14:textId="3236A7A0" w:rsidR="00505148" w:rsidRDefault="00505148" w:rsidP="00B151C9">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s-</w:t>
      </w:r>
      <w:r w:rsidRPr="006D07D3">
        <w:rPr>
          <w:i/>
        </w:rPr>
        <w:t>cis</w:t>
      </w:r>
      <w:r>
        <w:t xml:space="preserve"> and s-</w:t>
      </w:r>
      <w:r w:rsidRPr="006D07D3">
        <w:rPr>
          <w:i/>
        </w:rPr>
        <w:t>trans</w:t>
      </w:r>
      <w:r>
        <w:t xml:space="preserve"> conformers revealed that t</w:t>
      </w:r>
      <w:r w:rsidR="00882872">
        <w:t>he major contributor</w:t>
      </w:r>
      <w:r>
        <w:t xml:space="preserve"> towards the spurious stabilisation in MM energies </w:t>
      </w:r>
      <w:r w:rsidR="00882872">
        <w:t>is</w:t>
      </w:r>
      <w:r>
        <w:t xml:space="preserve"> the torsional energy. </w:t>
      </w:r>
    </w:p>
    <w:p w14:paraId="14DBA5DC" w14:textId="08E823DE" w:rsidR="00505148" w:rsidRDefault="00505148" w:rsidP="00B151C9">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w:t>
      </w:r>
    </w:p>
    <w:p w14:paraId="14FE1AEA" w14:textId="1BA48541" w:rsidR="009346F8" w:rsidRDefault="00505148" w:rsidP="00B151C9">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882872">
      <w:pPr>
        <w:pStyle w:val="TableHeading"/>
      </w:pPr>
      <w:r>
        <w:t>Table</w:t>
      </w:r>
      <w:r w:rsidRPr="001F77DE">
        <w:t xml:space="preserve"> </w:t>
      </w:r>
      <w:r>
        <w:t>S</w:t>
      </w:r>
      <w:r w:rsidR="00720A83">
        <w:t>2</w:t>
      </w:r>
      <w:r w:rsidRPr="00673BAD">
        <w:t xml:space="preserve">. </w:t>
      </w:r>
      <w:r>
        <w:t>Conformational sampling</w:t>
      </w:r>
      <w:r w:rsidR="003B1ED5">
        <w:t xml:space="preserve"> of QM optimised R1</w:t>
      </w:r>
      <w: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882872" w:rsidRDefault="00DD5E16" w:rsidP="00882872">
            <w:pPr>
              <w:spacing w:line="240" w:lineRule="auto"/>
              <w:jc w:val="center"/>
              <w:rPr>
                <w:i w:val="0"/>
                <w:lang w:val="en-AU"/>
              </w:rPr>
            </w:pPr>
            <w:r w:rsidRPr="00882872">
              <w:rPr>
                <w:i w:val="0"/>
                <w:lang w:val="en-AU"/>
              </w:rPr>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proofErr w:type="spellStart"/>
            <w:r w:rsidRPr="00882872">
              <w:rPr>
                <w:i w:val="0"/>
              </w:rPr>
              <w:t>Cutoff</w:t>
            </w:r>
            <w:proofErr w:type="spellEnd"/>
            <w:r w:rsidR="00E75AEF" w:rsidRPr="00882872">
              <w:rPr>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882872" w:rsidRDefault="00E75AEF"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 xml:space="preserve">Implicit </w:t>
            </w:r>
            <w:r w:rsidR="00DD5E16" w:rsidRPr="00882872">
              <w:rPr>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882872" w:rsidRDefault="00DD5E16" w:rsidP="00882872">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882872">
              <w:rPr>
                <w:i w:val="0"/>
              </w:rPr>
              <w:t>Number of s-</w:t>
            </w:r>
            <w:r w:rsidRPr="00882872">
              <w:rPr>
                <w:i w:val="0"/>
                <w:iCs w:val="0"/>
              </w:rPr>
              <w:t>cis</w:t>
            </w:r>
            <w:r w:rsidRPr="00882872">
              <w:rPr>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882872" w:rsidRDefault="00DD5E16" w:rsidP="00882872">
            <w:pPr>
              <w:spacing w:line="240" w:lineRule="auto"/>
              <w:jc w:val="center"/>
              <w:rPr>
                <w:i w:val="0"/>
              </w:rPr>
            </w:pPr>
            <w:r w:rsidRPr="00882872">
              <w:rPr>
                <w:i w:val="0"/>
              </w:rPr>
              <w:t>M</w:t>
            </w:r>
            <w:r w:rsidR="003B1ED5" w:rsidRPr="00882872">
              <w:rPr>
                <w:i w:val="0"/>
              </w:rPr>
              <w:t xml:space="preserve">onte </w:t>
            </w:r>
            <w:r w:rsidRPr="00882872">
              <w:rPr>
                <w:i w:val="0"/>
              </w:rPr>
              <w:t>C</w:t>
            </w:r>
            <w:r w:rsidR="003B1ED5" w:rsidRPr="00882872">
              <w:rPr>
                <w:i w:val="0"/>
              </w:rPr>
              <w:t xml:space="preserve">arlo </w:t>
            </w:r>
            <w:r w:rsidRPr="00882872">
              <w:rPr>
                <w:i w:val="0"/>
              </w:rPr>
              <w:t>M</w:t>
            </w:r>
            <w:r w:rsidR="003B1ED5" w:rsidRPr="00882872">
              <w:rPr>
                <w:i w:val="0"/>
              </w:rPr>
              <w:t xml:space="preserve">ultiple </w:t>
            </w:r>
            <w:r w:rsidRPr="00882872">
              <w:rPr>
                <w:i w:val="0"/>
              </w:rPr>
              <w:t>M</w:t>
            </w:r>
            <w:r w:rsidR="003B1ED5" w:rsidRPr="00882872">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882872" w:rsidRDefault="00DD5E16" w:rsidP="00882872">
            <w:pPr>
              <w:spacing w:line="240" w:lineRule="auto"/>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882872" w:rsidRDefault="00DD5E16"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882872" w:rsidRDefault="00DD5E16" w:rsidP="00882872">
            <w:pPr>
              <w:spacing w:line="240" w:lineRule="auto"/>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882872" w:rsidRDefault="009346F8"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46B9B031" w14:textId="162911AD"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882872" w:rsidRDefault="00DD5E16" w:rsidP="00882872">
            <w:pPr>
              <w:spacing w:line="24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882872" w:rsidRDefault="003B1ED5" w:rsidP="00882872">
            <w:pPr>
              <w:spacing w:line="240" w:lineRule="auto"/>
              <w:jc w:val="center"/>
              <w:rPr>
                <w:i w:val="0"/>
              </w:rPr>
            </w:pPr>
            <w:r w:rsidRPr="00882872">
              <w:rPr>
                <w:i w:val="0"/>
              </w:rPr>
              <w:t>Systematic Pseudo Monte Carlo (</w:t>
            </w:r>
            <w:r w:rsidR="00942BFB" w:rsidRPr="00882872">
              <w:rPr>
                <w:i w:val="0"/>
              </w:rPr>
              <w:t>SPMC</w:t>
            </w:r>
            <w:r w:rsidRPr="00882872">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882872" w:rsidRDefault="00942BFB" w:rsidP="00882872">
            <w:pPr>
              <w:spacing w:line="240" w:lineRule="auto"/>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882872" w:rsidRDefault="00942BFB"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6D951BCA" w14:textId="1A14FF44"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882872" w:rsidRDefault="009346F8" w:rsidP="00882872">
            <w:pPr>
              <w:spacing w:line="240" w:lineRule="auto"/>
              <w:jc w:val="center"/>
              <w:rPr>
                <w:i w:val="0"/>
              </w:rPr>
            </w:pPr>
            <w:r w:rsidRPr="00882872">
              <w:rPr>
                <w:i w:val="0"/>
              </w:rPr>
              <w:t>Mixed Torsional/Low-Mode Sampling (MTLMS)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69B407D" w14:textId="1F5E2565"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882872" w:rsidRDefault="009346F8" w:rsidP="00882872">
            <w:pPr>
              <w:spacing w:line="240" w:lineRule="auto"/>
              <w:jc w:val="center"/>
              <w:rPr>
                <w:b/>
                <w:i w:val="0"/>
              </w:rPr>
            </w:pPr>
            <w:r w:rsidRPr="00882872">
              <w:rPr>
                <w:i w:val="0"/>
              </w:rPr>
              <w:t>Low-Mode Sampling (LMS)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882872" w:rsidRDefault="009346F8" w:rsidP="00882872">
            <w:pPr>
              <w:spacing w:line="240" w:lineRule="auto"/>
              <w:jc w:val="center"/>
              <w:rPr>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tcBorders>
              <w:left w:val="nil"/>
            </w:tcBorders>
            <w:shd w:val="clear" w:color="auto" w:fill="auto"/>
            <w:vAlign w:val="center"/>
          </w:tcPr>
          <w:p w14:paraId="2DD4CFB0" w14:textId="4EC34BAE" w:rsidR="009346F8" w:rsidRPr="00997BDF"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DD5E16">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997BDF">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882872" w:rsidRDefault="009346F8" w:rsidP="00882872">
            <w:pPr>
              <w:spacing w:line="240" w:lineRule="auto"/>
              <w:jc w:val="center"/>
              <w:rPr>
                <w:i w:val="0"/>
              </w:rPr>
            </w:pPr>
            <w:r w:rsidRPr="00882872">
              <w:rPr>
                <w:i w:val="0"/>
              </w:rPr>
              <w:t>Large Scale Low-Mode Sampling (LSLMS)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882872" w:rsidRDefault="009346F8" w:rsidP="00882872">
            <w:pPr>
              <w:spacing w:line="240" w:lineRule="auto"/>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Octanol</w:t>
            </w:r>
          </w:p>
        </w:tc>
        <w:tc>
          <w:tcPr>
            <w:tcW w:w="2268" w:type="dxa"/>
            <w:tcBorders>
              <w:left w:val="nil"/>
            </w:tcBorders>
            <w:shd w:val="clear" w:color="auto" w:fill="auto"/>
            <w:vAlign w:val="center"/>
          </w:tcPr>
          <w:p w14:paraId="5AD96C2D" w14:textId="4828CE0A" w:rsidR="009346F8"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882872" w:rsidRDefault="009346F8" w:rsidP="00882872">
            <w:pPr>
              <w:spacing w:line="240" w:lineRule="auto"/>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882872" w:rsidRDefault="009346F8" w:rsidP="00882872">
            <w:pPr>
              <w:spacing w:line="240" w:lineRule="auto"/>
              <w:jc w:val="center"/>
              <w:rPr>
                <w:i w:val="0"/>
              </w:rPr>
            </w:pPr>
            <w:r w:rsidRPr="00882872">
              <w:rPr>
                <w:i w:val="0"/>
              </w:rPr>
              <w:t>Mixed Torsional/Large Scale Low-Mode Sampling (MTLSLMS)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BED5294" w14:textId="694ACF92"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6467BDA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AE202C7" w14:textId="0E1A3E92"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05C9ED4" w14:textId="27A30E1B"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882872">
            <w:pPr>
              <w:spacing w:line="240" w:lineRule="auto"/>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1CEBD98D" w14:textId="31EEF341" w:rsidR="009346F8" w:rsidRPr="00942BFB"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882872">
            <w:pPr>
              <w:spacing w:line="240" w:lineRule="auto"/>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Water</w:t>
            </w:r>
          </w:p>
        </w:tc>
        <w:tc>
          <w:tcPr>
            <w:tcW w:w="2268" w:type="dxa"/>
            <w:tcBorders>
              <w:top w:val="single" w:sz="12" w:space="0" w:color="auto"/>
            </w:tcBorders>
            <w:shd w:val="clear" w:color="auto" w:fill="auto"/>
          </w:tcPr>
          <w:p w14:paraId="792C41C7" w14:textId="0DCEFFF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882872">
            <w:pPr>
              <w:spacing w:line="240" w:lineRule="auto"/>
            </w:pPr>
          </w:p>
        </w:tc>
        <w:tc>
          <w:tcPr>
            <w:tcW w:w="2268" w:type="dxa"/>
            <w:vMerge/>
            <w:tcBorders>
              <w:top w:val="single" w:sz="12" w:space="0" w:color="auto"/>
            </w:tcBorders>
            <w:shd w:val="clear" w:color="auto" w:fill="auto"/>
            <w:vAlign w:val="center"/>
          </w:tcPr>
          <w:p w14:paraId="467B3CF0" w14:textId="77777777"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Octanol</w:t>
            </w:r>
          </w:p>
        </w:tc>
        <w:tc>
          <w:tcPr>
            <w:tcW w:w="2268" w:type="dxa"/>
            <w:shd w:val="clear" w:color="auto" w:fill="auto"/>
            <w:vAlign w:val="center"/>
          </w:tcPr>
          <w:p w14:paraId="50794BBE" w14:textId="3F5E8581" w:rsidR="009346F8" w:rsidRDefault="009346F8" w:rsidP="00882872">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882872">
            <w:pPr>
              <w:spacing w:line="240" w:lineRule="auto"/>
            </w:pPr>
          </w:p>
        </w:tc>
        <w:tc>
          <w:tcPr>
            <w:tcW w:w="2268" w:type="dxa"/>
            <w:vMerge/>
            <w:tcBorders>
              <w:bottom w:val="single" w:sz="12" w:space="0" w:color="auto"/>
            </w:tcBorders>
            <w:shd w:val="clear" w:color="auto" w:fill="auto"/>
          </w:tcPr>
          <w:p w14:paraId="29444EEC"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rsidRPr="00DD5E16">
              <w:t>None</w:t>
            </w:r>
          </w:p>
        </w:tc>
        <w:tc>
          <w:tcPr>
            <w:tcW w:w="2268" w:type="dxa"/>
            <w:tcBorders>
              <w:bottom w:val="single" w:sz="12" w:space="0" w:color="auto"/>
            </w:tcBorders>
            <w:shd w:val="clear" w:color="auto" w:fill="auto"/>
          </w:tcPr>
          <w:p w14:paraId="29449ADF" w14:textId="17547620" w:rsidR="009346F8" w:rsidRPr="00942BFB" w:rsidRDefault="009346F8" w:rsidP="00882872">
            <w:pPr>
              <w:spacing w:line="240" w:lineRule="auto"/>
              <w:jc w:val="center"/>
              <w:cnfStyle w:val="000000000000" w:firstRow="0" w:lastRow="0" w:firstColumn="0" w:lastColumn="0" w:oddVBand="0" w:evenVBand="0" w:oddHBand="0" w:evenHBand="0" w:firstRowFirstColumn="0" w:firstRowLastColumn="0" w:lastRowFirstColumn="0" w:lastRowLastColumn="0"/>
            </w:pPr>
            <w:r>
              <w:t>4</w:t>
            </w:r>
          </w:p>
        </w:tc>
      </w:tr>
    </w:tbl>
    <w:p w14:paraId="2989899C" w14:textId="44CC00B5" w:rsidR="00CE536C" w:rsidRPr="00774E03" w:rsidRDefault="00CE536C" w:rsidP="00B151C9">
      <w:pPr>
        <w:pStyle w:val="Paragraph"/>
      </w:pPr>
    </w:p>
    <w:p w14:paraId="78286217" w14:textId="5D665231" w:rsidR="001C0909" w:rsidRDefault="001C0909" w:rsidP="00EC0804">
      <w:pPr>
        <w:pStyle w:val="Heading2"/>
      </w:pPr>
      <w:bookmarkStart w:id="420" w:name="_Toc22161795"/>
      <w:r>
        <w:t>Comparison of QM Calculated Most Stable Geometry with the Structure of Inhibitors 3 Covalently Bound to BTK</w:t>
      </w:r>
      <w:bookmarkEnd w:id="420"/>
    </w:p>
    <w:p w14:paraId="3CED30B6" w14:textId="4B24C361" w:rsidR="001C0909" w:rsidRPr="001C0909" w:rsidRDefault="001C0909" w:rsidP="00882872">
      <w:pPr>
        <w:pStyle w:val="Paragraph"/>
        <w:rPr>
          <w:lang w:val="en-AU"/>
        </w:rPr>
      </w:pPr>
      <w:commentRangeStart w:id="421"/>
      <w:r w:rsidRPr="006833B8">
        <w:rPr>
          <w:b/>
          <w:color w:val="000000" w:themeColor="text1"/>
        </w:rPr>
        <w:t>P3</w:t>
      </w:r>
      <w:r>
        <w:rPr>
          <w:color w:val="000000" w:themeColor="text1"/>
        </w:rPr>
        <w:t xml:space="preserve"> </w:t>
      </w:r>
      <w:commentRangeEnd w:id="421"/>
      <w:r>
        <w:rPr>
          <w:rStyle w:val="CommentReference"/>
        </w:rPr>
        <w:commentReference w:id="421"/>
      </w:r>
      <w:r>
        <w:rPr>
          <w:color w:val="000000" w:themeColor="text1"/>
        </w:rPr>
        <w:t xml:space="preserve">differs from </w:t>
      </w:r>
      <w:r w:rsidRPr="006833B8">
        <w:rPr>
          <w:b/>
          <w:color w:val="000000" w:themeColor="text1"/>
        </w:rPr>
        <w:t>3</w:t>
      </w:r>
      <w:r>
        <w:rPr>
          <w:color w:val="000000" w:themeColor="text1"/>
        </w:rPr>
        <w:t xml:space="preserve"> by the absence of the scaffold and linker, which interacts noncovalently with BTK binding pocket to stabilise the complex. </w:t>
      </w:r>
      <w:r w:rsidRPr="006833B8">
        <w:t>The</w:t>
      </w:r>
      <w:r>
        <w:t xml:space="preserve"> QM calculations of the </w:t>
      </w:r>
      <m:oMath>
        <m:r>
          <w:rPr>
            <w:rFonts w:ascii="Cambria Math" w:hAnsi="Cambria Math"/>
          </w:rPr>
          <m:t>G</m:t>
        </m:r>
      </m:oMath>
      <w:r>
        <w:t xml:space="preserve"> of the crystal structure geometries revealed that the conformations are </w:t>
      </w:r>
      <w:proofErr w:type="gramStart"/>
      <w:r>
        <w:t>actually astonishingly</w:t>
      </w:r>
      <w:proofErr w:type="gramEnd"/>
      <w:r>
        <w:t xml:space="preserve"> higher in </w:t>
      </w:r>
      <m:oMath>
        <m:r>
          <w:rPr>
            <w:rFonts w:ascii="Cambria Math" w:hAnsi="Cambria Math"/>
          </w:rPr>
          <m:t>G</m:t>
        </m:r>
      </m:oMath>
      <w:r>
        <w:t xml:space="preserve"> relative to the </w:t>
      </w:r>
      <w:r w:rsidRPr="00C5476E">
        <w:rPr>
          <w:color w:val="000000" w:themeColor="text1"/>
        </w:rPr>
        <w:t>ground state geometry by</w:t>
      </w:r>
      <w:r>
        <w:rPr>
          <w:color w:val="000000" w:themeColor="text1"/>
        </w:rPr>
        <w:t xml:space="preserve"> </w:t>
      </w:r>
      <w:r w:rsidRPr="00C5476E">
        <w:rPr>
          <w:color w:val="000000" w:themeColor="text1"/>
        </w:rPr>
        <w:t>110.2 kcal/mol and 110.9 kcal/</w:t>
      </w:r>
      <w:r>
        <w:t xml:space="preserve">mol, respectively. Prior to the rationalisation of these findings, it should be kept in mind that the crystal structure conformations were solved experimentally through X-ray diffraction, which </w:t>
      </w:r>
      <w:r>
        <w:lastRenderedPageBreak/>
        <w:t xml:space="preserve">suffers from the loss of dynamic information as an average structure was summarised from the ensemble of distinct structures. The extremely high </w:t>
      </w:r>
      <m:oMath>
        <m:r>
          <w:rPr>
            <w:rFonts w:ascii="Cambria Math" w:hAnsi="Cambria Math"/>
          </w:rPr>
          <m:t>G</m:t>
        </m:r>
      </m:oMath>
      <w:r>
        <w:t xml:space="preserve"> of the crystal structure conformations could then be comprehended when one considers the possibility of obtaining an unrealistic overall conformation due to the averaging of relatively different geometries. It is also seen that multiple bonds of the warhead in the crystal structures are unusually elongated, which would have contributed significantly to the high energies calculated. Nevertheless, the difference of 2 orders of magnitude tells that the excluded interactions between the inhibitor and its surrounding are extremely stabilising, such that huge penalties for distortions from its most favourable geometry could be compensated for. </w:t>
      </w:r>
    </w:p>
    <w:p w14:paraId="292D0C3A" w14:textId="319359B1" w:rsidR="007A1DFB" w:rsidRPr="00CE2B41" w:rsidRDefault="007A1DFB" w:rsidP="00EC0804">
      <w:pPr>
        <w:pStyle w:val="Heading2"/>
      </w:pPr>
      <w:bookmarkStart w:id="422" w:name="_Toc22161796"/>
      <w:r>
        <w:t xml:space="preserve">Omitted Data </w:t>
      </w:r>
      <w:r w:rsidR="00365438">
        <w:t>f</w:t>
      </w:r>
      <w:r>
        <w:t>rom Benchmarking of QM Methods</w:t>
      </w:r>
      <w:bookmarkEnd w:id="422"/>
    </w:p>
    <w:tbl>
      <w:tblPr>
        <w:tblW w:w="5000" w:type="pct"/>
        <w:tblCellMar>
          <w:left w:w="0" w:type="dxa"/>
          <w:right w:w="0" w:type="dxa"/>
        </w:tblCellMar>
        <w:tblLook w:val="0420" w:firstRow="1" w:lastRow="0" w:firstColumn="0" w:lastColumn="0" w:noHBand="0" w:noVBand="1"/>
      </w:tblPr>
      <w:tblGrid>
        <w:gridCol w:w="2727"/>
        <w:gridCol w:w="724"/>
        <w:gridCol w:w="623"/>
        <w:gridCol w:w="621"/>
        <w:gridCol w:w="621"/>
        <w:gridCol w:w="621"/>
        <w:gridCol w:w="621"/>
        <w:gridCol w:w="621"/>
        <w:gridCol w:w="623"/>
        <w:gridCol w:w="623"/>
        <w:gridCol w:w="583"/>
        <w:gridCol w:w="18"/>
      </w:tblGrid>
      <w:tr w:rsidR="007A1DFB" w:rsidRPr="00F958D1" w14:paraId="49273182" w14:textId="77777777" w:rsidTr="000E7716">
        <w:trPr>
          <w:gridAfter w:val="1"/>
          <w:wAfter w:w="10"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03AD082" w14:textId="77777777" w:rsidR="007A1DFB" w:rsidRPr="00F958D1" w:rsidRDefault="007A1DFB" w:rsidP="000E7716">
            <w:pPr>
              <w:spacing w:line="360" w:lineRule="auto"/>
              <w:rPr>
                <w:lang w:val="en-AU"/>
              </w:rPr>
            </w:pPr>
            <w:r w:rsidRPr="00F958D1">
              <w:rPr>
                <w:lang w:val="en-AU"/>
              </w:rPr>
              <w:t>Michael acceptor</w:t>
            </w:r>
          </w:p>
        </w:tc>
        <w:tc>
          <w:tcPr>
            <w:tcW w:w="3479" w:type="pct"/>
            <w:gridSpan w:val="10"/>
            <w:tcBorders>
              <w:top w:val="single" w:sz="18" w:space="0" w:color="000000"/>
              <w:left w:val="nil"/>
              <w:bottom w:val="single" w:sz="18" w:space="0" w:color="000000"/>
              <w:right w:val="nil"/>
            </w:tcBorders>
          </w:tcPr>
          <w:p w14:paraId="2B5DD0FD" w14:textId="77777777" w:rsidR="007A1DFB" w:rsidRPr="00F958D1" w:rsidRDefault="007A1DFB" w:rsidP="000E7716">
            <w:pPr>
              <w:spacing w:line="360"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 A-J</w:t>
            </w:r>
          </w:p>
        </w:tc>
      </w:tr>
      <w:tr w:rsidR="007A1DFB" w:rsidRPr="00F958D1" w14:paraId="64E2A687" w14:textId="77777777" w:rsidTr="000E7716">
        <w:trPr>
          <w:trHeight w:val="20"/>
        </w:trPr>
        <w:tc>
          <w:tcPr>
            <w:tcW w:w="1511" w:type="pct"/>
            <w:vMerge/>
            <w:tcBorders>
              <w:top w:val="single" w:sz="18" w:space="0" w:color="000000"/>
              <w:left w:val="nil"/>
              <w:bottom w:val="single" w:sz="18" w:space="0" w:color="000000"/>
              <w:right w:val="nil"/>
            </w:tcBorders>
            <w:vAlign w:val="center"/>
            <w:hideMark/>
          </w:tcPr>
          <w:p w14:paraId="7FA31985" w14:textId="77777777" w:rsidR="007A1DFB" w:rsidRPr="00F958D1" w:rsidRDefault="007A1DFB" w:rsidP="000E7716">
            <w:pPr>
              <w:spacing w:line="360" w:lineRule="auto"/>
              <w:rPr>
                <w:lang w:val="en-AU"/>
              </w:rPr>
            </w:pPr>
          </w:p>
        </w:tc>
        <w:tc>
          <w:tcPr>
            <w:tcW w:w="401"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170698" w14:textId="77777777" w:rsidR="007A1DFB" w:rsidRPr="00F958D1" w:rsidRDefault="007A1DFB" w:rsidP="000E7716">
            <w:pPr>
              <w:spacing w:line="360" w:lineRule="auto"/>
              <w:rPr>
                <w:lang w:val="en-AU"/>
              </w:rPr>
            </w:pPr>
            <w:r>
              <w:rPr>
                <w:lang w:val="en-AU"/>
              </w:rPr>
              <w:t>A</w:t>
            </w:r>
          </w:p>
        </w:tc>
        <w:tc>
          <w:tcPr>
            <w:tcW w:w="345"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164B1B0" w14:textId="77777777" w:rsidR="007A1DFB" w:rsidRPr="00F958D1" w:rsidRDefault="007A1DFB" w:rsidP="000E7716">
            <w:pPr>
              <w:spacing w:line="360" w:lineRule="auto"/>
              <w:rPr>
                <w:lang w:val="en-AU"/>
              </w:rPr>
            </w:pPr>
            <w:r>
              <w:rPr>
                <w:lang w:val="en-AU"/>
              </w:rPr>
              <w:t>B</w:t>
            </w:r>
          </w:p>
        </w:tc>
        <w:tc>
          <w:tcPr>
            <w:tcW w:w="344"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F0176D1" w14:textId="77777777" w:rsidR="007A1DFB" w:rsidRPr="00F958D1" w:rsidRDefault="007A1DFB" w:rsidP="000E7716">
            <w:pPr>
              <w:spacing w:line="360" w:lineRule="auto"/>
              <w:rPr>
                <w:lang w:val="en-AU"/>
              </w:rPr>
            </w:pPr>
            <w:r>
              <w:rPr>
                <w:lang w:val="en-AU"/>
              </w:rPr>
              <w:t>C</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6380D82" w14:textId="77777777" w:rsidR="007A1DFB" w:rsidRPr="00F958D1" w:rsidRDefault="007A1DFB" w:rsidP="000E7716">
            <w:pPr>
              <w:spacing w:line="360" w:lineRule="auto"/>
              <w:rPr>
                <w:lang w:val="en-AU"/>
              </w:rPr>
            </w:pPr>
            <w:r>
              <w:rPr>
                <w:lang w:val="en-AU"/>
              </w:rPr>
              <w:t>D</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F6B2F69" w14:textId="77777777" w:rsidR="007A1DFB" w:rsidRPr="00F958D1" w:rsidRDefault="007A1DFB" w:rsidP="000E7716">
            <w:pPr>
              <w:spacing w:line="360" w:lineRule="auto"/>
              <w:rPr>
                <w:lang w:val="en-AU"/>
              </w:rPr>
            </w:pPr>
            <w:r>
              <w:rPr>
                <w:lang w:val="en-AU"/>
              </w:rPr>
              <w:t>E</w:t>
            </w:r>
          </w:p>
        </w:tc>
        <w:tc>
          <w:tcPr>
            <w:tcW w:w="344"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E069A4D" w14:textId="77777777" w:rsidR="007A1DFB" w:rsidRPr="00F958D1" w:rsidRDefault="007A1DFB" w:rsidP="000E7716">
            <w:pPr>
              <w:spacing w:line="360" w:lineRule="auto"/>
              <w:rPr>
                <w:lang w:val="en-AU"/>
              </w:rPr>
            </w:pPr>
            <w:r>
              <w:rPr>
                <w:lang w:val="en-AU"/>
              </w:rPr>
              <w:t>F</w:t>
            </w:r>
          </w:p>
        </w:tc>
        <w:tc>
          <w:tcPr>
            <w:tcW w:w="344" w:type="pct"/>
            <w:tcBorders>
              <w:top w:val="single" w:sz="18" w:space="0" w:color="000000"/>
              <w:left w:val="nil"/>
              <w:bottom w:val="single" w:sz="18" w:space="0" w:color="000000"/>
              <w:right w:val="nil"/>
            </w:tcBorders>
            <w:shd w:val="clear" w:color="auto" w:fill="E7E7E7"/>
            <w:vAlign w:val="center"/>
          </w:tcPr>
          <w:p w14:paraId="7E5A3690" w14:textId="77777777" w:rsidR="007A1DFB" w:rsidRPr="00F958D1" w:rsidRDefault="007A1DFB" w:rsidP="000E7716">
            <w:pPr>
              <w:spacing w:line="360" w:lineRule="auto"/>
              <w:rPr>
                <w:lang w:val="en-AU"/>
              </w:rPr>
            </w:pPr>
            <w:r>
              <w:rPr>
                <w:lang w:val="en-AU"/>
              </w:rPr>
              <w:t>G</w:t>
            </w:r>
          </w:p>
        </w:tc>
        <w:tc>
          <w:tcPr>
            <w:tcW w:w="345" w:type="pct"/>
            <w:tcBorders>
              <w:top w:val="single" w:sz="18" w:space="0" w:color="000000"/>
              <w:left w:val="nil"/>
              <w:bottom w:val="single" w:sz="18" w:space="0" w:color="000000"/>
              <w:right w:val="nil"/>
            </w:tcBorders>
            <w:shd w:val="clear" w:color="auto" w:fill="E7E7E7"/>
            <w:vAlign w:val="center"/>
          </w:tcPr>
          <w:p w14:paraId="65EC3429" w14:textId="77777777" w:rsidR="007A1DFB" w:rsidRPr="00F958D1" w:rsidRDefault="007A1DFB" w:rsidP="000E7716">
            <w:pPr>
              <w:spacing w:line="360" w:lineRule="auto"/>
              <w:rPr>
                <w:lang w:val="en-AU"/>
              </w:rPr>
            </w:pPr>
            <w:r>
              <w:rPr>
                <w:lang w:val="en-AU"/>
              </w:rPr>
              <w:t>H</w:t>
            </w:r>
          </w:p>
        </w:tc>
        <w:tc>
          <w:tcPr>
            <w:tcW w:w="345" w:type="pct"/>
            <w:tcBorders>
              <w:top w:val="single" w:sz="18" w:space="0" w:color="000000"/>
              <w:left w:val="nil"/>
              <w:bottom w:val="single" w:sz="18" w:space="0" w:color="000000"/>
              <w:right w:val="nil"/>
            </w:tcBorders>
            <w:shd w:val="clear" w:color="auto" w:fill="E7E7E7"/>
            <w:vAlign w:val="center"/>
          </w:tcPr>
          <w:p w14:paraId="319A00DB" w14:textId="77777777" w:rsidR="007A1DFB" w:rsidRPr="00F958D1" w:rsidRDefault="007A1DFB" w:rsidP="000E7716">
            <w:pPr>
              <w:spacing w:line="360" w:lineRule="auto"/>
              <w:rPr>
                <w:lang w:val="en-AU"/>
              </w:rPr>
            </w:pPr>
            <w:r>
              <w:rPr>
                <w:lang w:val="en-AU"/>
              </w:rPr>
              <w:t>I</w:t>
            </w:r>
          </w:p>
        </w:tc>
        <w:tc>
          <w:tcPr>
            <w:tcW w:w="333"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C1FA3FA" w14:textId="77777777" w:rsidR="007A1DFB" w:rsidRPr="00F958D1" w:rsidRDefault="007A1DFB" w:rsidP="000E7716">
            <w:pPr>
              <w:spacing w:line="360" w:lineRule="auto"/>
              <w:rPr>
                <w:lang w:val="en-AU"/>
              </w:rPr>
            </w:pPr>
            <w:r>
              <w:rPr>
                <w:lang w:val="en-AU"/>
              </w:rPr>
              <w:t>J</w:t>
            </w:r>
          </w:p>
        </w:tc>
      </w:tr>
      <w:tr w:rsidR="007A1DFB" w:rsidRPr="006E1696" w14:paraId="787216C9" w14:textId="77777777" w:rsidTr="000E7716">
        <w:trPr>
          <w:trHeight w:val="20"/>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hideMark/>
          </w:tcPr>
          <w:p w14:paraId="661B7ADB" w14:textId="77777777" w:rsidR="007A1DFB" w:rsidRPr="00FD59E6" w:rsidRDefault="007A1DFB" w:rsidP="000E7716">
            <w:pPr>
              <w:spacing w:line="360" w:lineRule="auto"/>
              <w:rPr>
                <w:b/>
                <w:bCs/>
                <w:lang w:val="en-AU"/>
              </w:rPr>
            </w:pPr>
            <w:r w:rsidRPr="00FD59E6">
              <w:rPr>
                <w:b/>
                <w:bCs/>
                <w:noProof/>
                <w:lang w:val="en-AU"/>
              </w:rPr>
              <w:drawing>
                <wp:anchor distT="0" distB="0" distL="114300" distR="114300" simplePos="0" relativeHeight="251805696" behindDoc="0" locked="0" layoutInCell="1" allowOverlap="1" wp14:anchorId="252A95A4" wp14:editId="6DBB802E">
                  <wp:simplePos x="0" y="0"/>
                  <wp:positionH relativeFrom="column">
                    <wp:posOffset>19050</wp:posOffset>
                  </wp:positionH>
                  <wp:positionV relativeFrom="paragraph">
                    <wp:posOffset>92710</wp:posOffset>
                  </wp:positionV>
                  <wp:extent cx="1371600" cy="781050"/>
                  <wp:effectExtent l="0" t="0" r="0" b="0"/>
                  <wp:wrapNone/>
                  <wp:docPr id="29" name="Picture 2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w:t>
            </w:r>
            <w:r>
              <w:rPr>
                <w:b/>
                <w:bCs/>
                <w:lang w:val="en-AU"/>
              </w:rPr>
              <w:t>5</w:t>
            </w:r>
          </w:p>
          <w:p w14:paraId="47452064" w14:textId="77777777" w:rsidR="007A1DFB" w:rsidRDefault="007A1DFB" w:rsidP="000E7716">
            <w:pPr>
              <w:spacing w:line="360" w:lineRule="auto"/>
              <w:rPr>
                <w:lang w:val="en-AU"/>
              </w:rPr>
            </w:pPr>
          </w:p>
          <w:p w14:paraId="41F86755" w14:textId="77777777" w:rsidR="007A1DFB" w:rsidRPr="00B07835" w:rsidRDefault="007A1DFB" w:rsidP="000E7716">
            <w:pPr>
              <w:spacing w:line="360" w:lineRule="auto"/>
              <w:rPr>
                <w:lang w:val="en-AU"/>
              </w:rPr>
            </w:pPr>
          </w:p>
          <w:p w14:paraId="71A0FAE6" w14:textId="77777777" w:rsidR="007A1DFB" w:rsidRPr="00F958D1" w:rsidRDefault="007A1DFB" w:rsidP="000E7716">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40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47C62D49" w14:textId="77777777" w:rsidR="007A1DFB" w:rsidRPr="00695625" w:rsidRDefault="007A1DFB" w:rsidP="000E7716">
            <w:pPr>
              <w:spacing w:line="360" w:lineRule="auto"/>
            </w:pPr>
            <w:r>
              <w:rPr>
                <w:color w:val="000000" w:themeColor="text1"/>
                <w:kern w:val="24"/>
              </w:rPr>
              <w:t>+1.5</w:t>
            </w:r>
          </w:p>
        </w:tc>
        <w:tc>
          <w:tcPr>
            <w:tcW w:w="345"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8C41A5F"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1.2</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3634619D"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2.5</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291993B"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0.6</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6B03410" w14:textId="77777777" w:rsidR="007A1DFB" w:rsidRPr="006E1696" w:rsidRDefault="007A1DFB" w:rsidP="000E7716">
            <w:pPr>
              <w:spacing w:line="360" w:lineRule="auto"/>
              <w:rPr>
                <w:lang w:val="en-AU"/>
              </w:rPr>
            </w:pPr>
            <w:r>
              <w:rPr>
                <w:color w:val="000000" w:themeColor="text1"/>
                <w:kern w:val="24"/>
              </w:rPr>
              <w:t>+0.4</w:t>
            </w:r>
          </w:p>
        </w:tc>
        <w:tc>
          <w:tcPr>
            <w:tcW w:w="344"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0CA3C87"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1.0</w:t>
            </w:r>
          </w:p>
        </w:tc>
        <w:tc>
          <w:tcPr>
            <w:tcW w:w="344" w:type="pct"/>
            <w:tcBorders>
              <w:top w:val="single" w:sz="18" w:space="0" w:color="000000"/>
              <w:left w:val="nil"/>
              <w:bottom w:val="single" w:sz="18" w:space="0" w:color="000000"/>
              <w:right w:val="nil"/>
            </w:tcBorders>
            <w:vAlign w:val="center"/>
          </w:tcPr>
          <w:p w14:paraId="4980E47A"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1.6</w:t>
            </w:r>
          </w:p>
        </w:tc>
        <w:tc>
          <w:tcPr>
            <w:tcW w:w="345" w:type="pct"/>
            <w:tcBorders>
              <w:top w:val="single" w:sz="18" w:space="0" w:color="000000"/>
              <w:left w:val="nil"/>
              <w:bottom w:val="single" w:sz="18" w:space="0" w:color="000000"/>
              <w:right w:val="nil"/>
            </w:tcBorders>
            <w:vAlign w:val="center"/>
          </w:tcPr>
          <w:p w14:paraId="70CA0990" w14:textId="77777777" w:rsidR="007A1DFB" w:rsidRPr="006E1696" w:rsidRDefault="007A1DFB" w:rsidP="000E7716">
            <w:pPr>
              <w:spacing w:line="360" w:lineRule="auto"/>
              <w:rPr>
                <w:lang w:val="en-AU"/>
              </w:rPr>
            </w:pPr>
            <w:r>
              <w:rPr>
                <w:color w:val="000000" w:themeColor="text1"/>
                <w:kern w:val="24"/>
              </w:rPr>
              <w:t>-2.1</w:t>
            </w:r>
          </w:p>
        </w:tc>
        <w:tc>
          <w:tcPr>
            <w:tcW w:w="345" w:type="pct"/>
            <w:tcBorders>
              <w:top w:val="single" w:sz="18" w:space="0" w:color="000000"/>
              <w:left w:val="nil"/>
              <w:bottom w:val="single" w:sz="18" w:space="0" w:color="000000"/>
              <w:right w:val="nil"/>
            </w:tcBorders>
            <w:vAlign w:val="center"/>
          </w:tcPr>
          <w:p w14:paraId="11DDD31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2.6</w:t>
            </w:r>
          </w:p>
        </w:tc>
        <w:tc>
          <w:tcPr>
            <w:tcW w:w="333"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05F739D3" w14:textId="77777777" w:rsidR="007A1DFB" w:rsidRPr="006E1696" w:rsidRDefault="007A1DFB" w:rsidP="000E7716">
            <w:pPr>
              <w:spacing w:line="360" w:lineRule="auto"/>
              <w:rPr>
                <w:lang w:val="en-AU"/>
              </w:rPr>
            </w:pPr>
            <w:r w:rsidRPr="006E1696">
              <w:rPr>
                <w:color w:val="000000" w:themeColor="text1"/>
                <w:kern w:val="24"/>
              </w:rPr>
              <w:t>-</w:t>
            </w:r>
            <w:r>
              <w:rPr>
                <w:color w:val="000000" w:themeColor="text1"/>
                <w:kern w:val="24"/>
              </w:rPr>
              <w:t>2.2</w:t>
            </w:r>
          </w:p>
        </w:tc>
      </w:tr>
      <w:tr w:rsidR="007A1DFB" w:rsidRPr="006E1696" w14:paraId="22CEAAF8"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BE113A1" w14:textId="77777777" w:rsidR="007A1DFB" w:rsidRPr="00482021" w:rsidRDefault="007A1DFB" w:rsidP="000E7716">
            <w:pPr>
              <w:spacing w:line="360" w:lineRule="auto"/>
              <w:rPr>
                <w:b/>
                <w:bCs/>
                <w:noProof/>
                <w:lang w:val="en-AU"/>
              </w:rPr>
            </w:pPr>
            <w:r>
              <w:t xml:space="preserve">MAD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14BAF603" w14:textId="77777777" w:rsidR="007A1DFB" w:rsidRDefault="007A1DFB" w:rsidP="000E7716">
            <w:pPr>
              <w:spacing w:line="360" w:lineRule="auto"/>
              <w:rPr>
                <w:color w:val="000000" w:themeColor="text1"/>
                <w:kern w:val="24"/>
              </w:rPr>
            </w:pPr>
            <w:r>
              <w:t>4</w:t>
            </w:r>
            <w:r w:rsidRPr="006E1696">
              <w:t>.0</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637C817E"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A80A5A7" w14:textId="77777777" w:rsidR="007A1DFB" w:rsidRPr="006E1696" w:rsidRDefault="007A1DFB" w:rsidP="000E7716">
            <w:pPr>
              <w:spacing w:line="360" w:lineRule="auto"/>
              <w:rPr>
                <w:color w:val="000000" w:themeColor="text1"/>
                <w:kern w:val="24"/>
              </w:rPr>
            </w:pPr>
            <w:r w:rsidRPr="006E1696">
              <w:t>0.8</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745FBA34" w14:textId="77777777" w:rsidR="007A1DFB" w:rsidRPr="006E1696" w:rsidRDefault="007A1DFB" w:rsidP="000E7716">
            <w:pPr>
              <w:spacing w:line="360" w:lineRule="auto"/>
              <w:rPr>
                <w:color w:val="000000" w:themeColor="text1"/>
                <w:kern w:val="24"/>
              </w:rPr>
            </w:pPr>
            <w:r w:rsidRPr="006E1696">
              <w:t>2.3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777421F" w14:textId="77777777" w:rsidR="007A1DFB" w:rsidRDefault="007A1DFB" w:rsidP="000E7716">
            <w:pPr>
              <w:spacing w:line="360" w:lineRule="auto"/>
              <w:rPr>
                <w:color w:val="000000" w:themeColor="text1"/>
                <w:kern w:val="24"/>
              </w:rPr>
            </w:pPr>
            <w:r w:rsidRPr="006E1696">
              <w:t>3.0</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5306206" w14:textId="77777777" w:rsidR="007A1DFB" w:rsidRPr="006E1696" w:rsidRDefault="007A1DFB" w:rsidP="000E7716">
            <w:pPr>
              <w:spacing w:line="360" w:lineRule="auto"/>
              <w:rPr>
                <w:color w:val="000000" w:themeColor="text1"/>
                <w:kern w:val="24"/>
              </w:rPr>
            </w:pPr>
            <w:r w:rsidRPr="006E1696">
              <w:t>1.9</w:t>
            </w:r>
          </w:p>
        </w:tc>
        <w:tc>
          <w:tcPr>
            <w:tcW w:w="344" w:type="pct"/>
            <w:tcBorders>
              <w:top w:val="single" w:sz="18" w:space="0" w:color="000000"/>
              <w:left w:val="nil"/>
              <w:bottom w:val="nil"/>
              <w:right w:val="nil"/>
            </w:tcBorders>
            <w:vAlign w:val="center"/>
          </w:tcPr>
          <w:p w14:paraId="3C2D53F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1FA6DF7" w14:textId="77777777" w:rsidR="007A1DFB" w:rsidRDefault="007A1DFB" w:rsidP="000E7716">
            <w:pPr>
              <w:spacing w:line="360" w:lineRule="auto"/>
              <w:rPr>
                <w:color w:val="000000" w:themeColor="text1"/>
                <w:kern w:val="24"/>
              </w:rPr>
            </w:pPr>
            <w:r>
              <w:t>1.3</w:t>
            </w:r>
          </w:p>
        </w:tc>
        <w:tc>
          <w:tcPr>
            <w:tcW w:w="345" w:type="pct"/>
            <w:tcBorders>
              <w:top w:val="single" w:sz="18" w:space="0" w:color="000000"/>
              <w:left w:val="nil"/>
              <w:bottom w:val="nil"/>
              <w:right w:val="nil"/>
            </w:tcBorders>
            <w:vAlign w:val="center"/>
          </w:tcPr>
          <w:p w14:paraId="6F596AA7" w14:textId="77777777" w:rsidR="007A1DFB" w:rsidRPr="006E1696" w:rsidRDefault="007A1DFB" w:rsidP="000E7716">
            <w:pPr>
              <w:spacing w:line="360" w:lineRule="auto"/>
              <w:rPr>
                <w:color w:val="000000" w:themeColor="text1"/>
                <w:kern w:val="24"/>
              </w:rPr>
            </w:pPr>
            <w:r w:rsidRPr="00FD59E6">
              <w:rPr>
                <w:b/>
                <w:bCs/>
              </w:rPr>
              <w:t>0.7</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45D8546" w14:textId="77777777" w:rsidR="007A1DFB" w:rsidRPr="006E1696" w:rsidRDefault="007A1DFB" w:rsidP="000E7716">
            <w:pPr>
              <w:spacing w:line="360" w:lineRule="auto"/>
              <w:rPr>
                <w:color w:val="000000" w:themeColor="text1"/>
                <w:kern w:val="24"/>
              </w:rPr>
            </w:pPr>
            <w:r w:rsidRPr="00FD59E6">
              <w:rPr>
                <w:b/>
                <w:bCs/>
              </w:rPr>
              <w:t>0.7</w:t>
            </w:r>
          </w:p>
        </w:tc>
      </w:tr>
      <w:tr w:rsidR="007A1DFB" w:rsidRPr="006E1696" w14:paraId="2FFF31EA" w14:textId="77777777" w:rsidTr="000E7716">
        <w:trPr>
          <w:trHeight w:val="20"/>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6D81AC14" w14:textId="77777777" w:rsidR="007A1DFB" w:rsidRPr="00FD59E6" w:rsidRDefault="007A1DFB" w:rsidP="000E7716">
            <w:pPr>
              <w:spacing w:line="360" w:lineRule="auto"/>
              <w:rPr>
                <w:b/>
                <w:bCs/>
                <w:noProof/>
                <w:lang w:val="en-AU"/>
              </w:rPr>
            </w:pPr>
            <w:r>
              <w:t xml:space="preserve">RMSD including </w:t>
            </w:r>
            <w:r>
              <w:rPr>
                <w:b/>
                <w:bCs/>
              </w:rPr>
              <w:t>15</w:t>
            </w:r>
          </w:p>
        </w:tc>
        <w:tc>
          <w:tcPr>
            <w:tcW w:w="401"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22B3801E" w14:textId="77777777" w:rsidR="007A1DFB" w:rsidRDefault="007A1DFB" w:rsidP="000E7716">
            <w:pPr>
              <w:spacing w:line="360" w:lineRule="auto"/>
              <w:rPr>
                <w:color w:val="000000" w:themeColor="text1"/>
                <w:kern w:val="24"/>
              </w:rPr>
            </w:pPr>
            <w:r>
              <w:t>4</w:t>
            </w:r>
            <w:r w:rsidRPr="006E1696">
              <w:t>.1</w:t>
            </w:r>
          </w:p>
        </w:tc>
        <w:tc>
          <w:tcPr>
            <w:tcW w:w="345"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B46B452" w14:textId="77777777" w:rsidR="007A1DFB" w:rsidRPr="006E1696" w:rsidRDefault="007A1DFB" w:rsidP="000E7716">
            <w:pPr>
              <w:spacing w:line="360" w:lineRule="auto"/>
              <w:rPr>
                <w:color w:val="000000" w:themeColor="text1"/>
                <w:kern w:val="24"/>
              </w:rPr>
            </w:pPr>
            <w:r w:rsidRPr="006E1696">
              <w:t>1.4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42809B2F" w14:textId="77777777" w:rsidR="007A1DFB" w:rsidRPr="006E1696" w:rsidRDefault="007A1DFB" w:rsidP="000E7716">
            <w:pPr>
              <w:spacing w:line="360" w:lineRule="auto"/>
              <w:rPr>
                <w:color w:val="000000" w:themeColor="text1"/>
                <w:kern w:val="24"/>
              </w:rPr>
            </w:pPr>
            <w:r w:rsidRPr="006E1696">
              <w:t>1.1</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5ACE3B68" w14:textId="77777777" w:rsidR="007A1DFB" w:rsidRPr="006E1696" w:rsidRDefault="007A1DFB" w:rsidP="000E7716">
            <w:pPr>
              <w:spacing w:line="360" w:lineRule="auto"/>
              <w:rPr>
                <w:color w:val="000000" w:themeColor="text1"/>
                <w:kern w:val="24"/>
              </w:rPr>
            </w:pPr>
            <w:r w:rsidRPr="006E1696">
              <w:t>2.4</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4C9DCC0" w14:textId="77777777" w:rsidR="007A1DFB" w:rsidRDefault="007A1DFB" w:rsidP="000E7716">
            <w:pPr>
              <w:spacing w:line="360" w:lineRule="auto"/>
              <w:rPr>
                <w:color w:val="000000" w:themeColor="text1"/>
                <w:kern w:val="24"/>
              </w:rPr>
            </w:pPr>
            <w:r w:rsidRPr="006E1696">
              <w:t>3.3</w:t>
            </w:r>
          </w:p>
        </w:tc>
        <w:tc>
          <w:tcPr>
            <w:tcW w:w="34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3F266EAB" w14:textId="77777777" w:rsidR="007A1DFB" w:rsidRPr="006E1696" w:rsidRDefault="007A1DFB" w:rsidP="000E7716">
            <w:pPr>
              <w:spacing w:line="360" w:lineRule="auto"/>
              <w:rPr>
                <w:color w:val="000000" w:themeColor="text1"/>
                <w:kern w:val="24"/>
              </w:rPr>
            </w:pPr>
            <w:r w:rsidRPr="006E1696">
              <w:t>2.0</w:t>
            </w:r>
          </w:p>
        </w:tc>
        <w:tc>
          <w:tcPr>
            <w:tcW w:w="344" w:type="pct"/>
            <w:tcBorders>
              <w:top w:val="single" w:sz="18" w:space="0" w:color="000000"/>
              <w:left w:val="nil"/>
              <w:bottom w:val="nil"/>
              <w:right w:val="nil"/>
            </w:tcBorders>
            <w:vAlign w:val="center"/>
          </w:tcPr>
          <w:p w14:paraId="40706373" w14:textId="77777777" w:rsidR="007A1DFB" w:rsidRPr="006E1696" w:rsidRDefault="007A1DFB" w:rsidP="000E7716">
            <w:pPr>
              <w:spacing w:line="360" w:lineRule="auto"/>
              <w:rPr>
                <w:color w:val="000000" w:themeColor="text1"/>
                <w:kern w:val="24"/>
              </w:rPr>
            </w:pPr>
            <w:r w:rsidRPr="006E1696">
              <w:t>1.7</w:t>
            </w:r>
          </w:p>
        </w:tc>
        <w:tc>
          <w:tcPr>
            <w:tcW w:w="345" w:type="pct"/>
            <w:tcBorders>
              <w:top w:val="single" w:sz="18" w:space="0" w:color="000000"/>
              <w:left w:val="nil"/>
              <w:bottom w:val="nil"/>
              <w:right w:val="nil"/>
            </w:tcBorders>
            <w:vAlign w:val="center"/>
          </w:tcPr>
          <w:p w14:paraId="32A3F7A3" w14:textId="77777777" w:rsidR="007A1DFB" w:rsidRDefault="007A1DFB" w:rsidP="000E7716">
            <w:pPr>
              <w:spacing w:line="360" w:lineRule="auto"/>
              <w:rPr>
                <w:color w:val="000000" w:themeColor="text1"/>
                <w:kern w:val="24"/>
              </w:rPr>
            </w:pPr>
            <w:r>
              <w:t>1.2</w:t>
            </w:r>
          </w:p>
        </w:tc>
        <w:tc>
          <w:tcPr>
            <w:tcW w:w="345" w:type="pct"/>
            <w:tcBorders>
              <w:top w:val="single" w:sz="18" w:space="0" w:color="000000"/>
              <w:left w:val="nil"/>
              <w:bottom w:val="nil"/>
              <w:right w:val="nil"/>
            </w:tcBorders>
            <w:vAlign w:val="center"/>
          </w:tcPr>
          <w:p w14:paraId="575FFF48" w14:textId="77777777" w:rsidR="007A1DFB" w:rsidRPr="006E1696" w:rsidRDefault="007A1DFB" w:rsidP="000E7716">
            <w:pPr>
              <w:spacing w:line="360" w:lineRule="auto"/>
              <w:rPr>
                <w:color w:val="000000" w:themeColor="text1"/>
                <w:kern w:val="24"/>
              </w:rPr>
            </w:pPr>
            <w:r w:rsidRPr="006E1696">
              <w:t>1.1</w:t>
            </w:r>
          </w:p>
        </w:tc>
        <w:tc>
          <w:tcPr>
            <w:tcW w:w="333"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D1498C" w14:textId="77777777" w:rsidR="007A1DFB" w:rsidRPr="006E1696" w:rsidRDefault="007A1DFB" w:rsidP="000E7716">
            <w:pPr>
              <w:spacing w:line="360" w:lineRule="auto"/>
              <w:rPr>
                <w:color w:val="000000" w:themeColor="text1"/>
                <w:kern w:val="24"/>
              </w:rPr>
            </w:pPr>
            <w:r w:rsidRPr="00FD59E6">
              <w:rPr>
                <w:b/>
                <w:bCs/>
              </w:rPr>
              <w:t>1.0</w:t>
            </w:r>
          </w:p>
        </w:tc>
      </w:tr>
    </w:tbl>
    <w:p w14:paraId="6C2A9E5E" w14:textId="77777777" w:rsidR="007A1DFB" w:rsidRDefault="007A1DFB" w:rsidP="007A1DFB">
      <w:pPr>
        <w:pStyle w:val="Paragraph"/>
        <w:ind w:firstLine="0"/>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p>
    <w:p w14:paraId="668E1B4D" w14:textId="4651ED98" w:rsidR="004A6D3A" w:rsidRPr="00774E03" w:rsidRDefault="007A1DFB" w:rsidP="00882872">
      <w:pPr>
        <w:pStyle w:val="Paragraph"/>
      </w:pPr>
      <w:r>
        <w:t xml:space="preserve">The predictions of the addition </w:t>
      </w:r>
      <m:oMath>
        <m:r>
          <m:rPr>
            <m:sty m:val="p"/>
          </m:rPr>
          <w:rPr>
            <w:rFonts w:ascii="Cambria Math" w:hAnsi="Cambria Math"/>
            <w:lang w:val="en-AU"/>
          </w:rPr>
          <m:t>Δ</m:t>
        </m:r>
        <m:r>
          <w:rPr>
            <w:rFonts w:ascii="Cambria Math" w:hAnsi="Cambria Math"/>
            <w:lang w:val="en-AU"/>
          </w:rPr>
          <m:t>G</m:t>
        </m:r>
      </m:oMath>
      <w:r w:rsidRPr="004763D9">
        <w:t xml:space="preserve"> </w:t>
      </w:r>
      <w:r>
        <w:t>for e</w:t>
      </w:r>
      <w:r w:rsidRPr="004763D9">
        <w:t>ntacapone (</w:t>
      </w:r>
      <w:r>
        <w:rPr>
          <w:b/>
        </w:rPr>
        <w:t>15</w:t>
      </w:r>
      <w:r w:rsidRPr="004763D9">
        <w:t>)</w:t>
      </w:r>
      <w:r>
        <w:rPr>
          <w:b/>
        </w:rPr>
        <w:t xml:space="preserve"> </w:t>
      </w:r>
      <w:r>
        <w:t>are collectively inaccurate, potentially due to the failure of taking the partial ionisation of the nitrocatechol group under the experimental conditions (PBS, 1-2% DMSO) into account.</w:t>
      </w:r>
      <w:hyperlink w:anchor="_ENREF_44" w:tooltip="Krenske, 2016 #105" w:history="1">
        <w:r w:rsidR="007A575D">
          <w:fldChar w:fldCharType="begin"/>
        </w:r>
        <w:r w:rsidR="007A575D">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7A575D">
          <w:fldChar w:fldCharType="separate"/>
        </w:r>
        <w:r w:rsidR="007A575D" w:rsidRPr="00347A0D">
          <w:rPr>
            <w:noProof/>
            <w:vertAlign w:val="superscript"/>
          </w:rPr>
          <w:t>44</w:t>
        </w:r>
        <w:r w:rsidR="007A575D">
          <w:fldChar w:fldCharType="end"/>
        </w:r>
      </w:hyperlink>
      <w:r>
        <w:t xml:space="preserve"> The uniform direction of the prediction error of the stability of the thiol adduct of </w:t>
      </w:r>
      <w:r>
        <w:rPr>
          <w:b/>
        </w:rPr>
        <w:t>15</w:t>
      </w:r>
      <w:r>
        <w:t xml:space="preserve"> adds to the credibility of the hypothesis that the experimental results were obtained with negatively-charged nitrocatechol groups. </w:t>
      </w:r>
      <w:r>
        <w:rPr>
          <w:b/>
        </w:rPr>
        <w:t xml:space="preserve">15 </w:t>
      </w:r>
      <w:r>
        <w:t>was thus excluded as an outlier from the stati</w:t>
      </w:r>
      <w:r w:rsidR="00882872">
        <w:t xml:space="preserve">stical metrics to be computed. </w:t>
      </w:r>
    </w:p>
    <w:p w14:paraId="2726ABD3" w14:textId="1F51D8CA" w:rsidR="00720A83" w:rsidRDefault="00C7689A" w:rsidP="00EC0804">
      <w:pPr>
        <w:pStyle w:val="Heading2"/>
      </w:pPr>
      <w:bookmarkStart w:id="423" w:name="_Toc22161797"/>
      <w:r>
        <w:lastRenderedPageBreak/>
        <w:t>Identification of the Most Relevant HOMO for Electrophilicity Index Computation</w:t>
      </w:r>
      <w:bookmarkEnd w:id="423"/>
    </w:p>
    <w:p w14:paraId="0E84C802" w14:textId="500811FE" w:rsidR="00C2608A" w:rsidRDefault="000E7716" w:rsidP="00B151C9">
      <w:pPr>
        <w:pStyle w:val="Paragraph"/>
      </w:pPr>
      <w:r>
        <w:t xml:space="preserve">Care should be taken when the molecular orbitals were chosen for the calculation of </w:t>
      </w:r>
      <m:oMath>
        <m:r>
          <w:rPr>
            <w:rFonts w:ascii="Cambria Math" w:hAnsi="Cambria Math"/>
          </w:rPr>
          <m:t>ω</m:t>
        </m:r>
      </m:oMath>
      <w:r>
        <w:t xml:space="preserve"> based on Koopman’s theorem to ensure that they are appropriate as the LUMO might not exhibit significant overlapping with the first HOMO in some cases, and hence is unlikely to participate in the electron donation to LUMO in the reaction. The orbitals were thus visualised in search of the most relevant HOMO. </w:t>
      </w:r>
      <w:r w:rsidR="00720A83">
        <w:t xml:space="preserve">The </w:t>
      </w:r>
      <w:r w:rsidR="00B37C77">
        <w:t xml:space="preserve">chosen LUMOs </w:t>
      </w:r>
      <w:r w:rsidR="00720A83">
        <w:t xml:space="preserve">and </w:t>
      </w:r>
      <w:r w:rsidR="00B37C77">
        <w:t xml:space="preserve">HOMOs </w:t>
      </w:r>
      <w:r w:rsidR="00720A83">
        <w:t xml:space="preserve">of the reactants </w:t>
      </w:r>
      <w:r w:rsidR="00B37C77">
        <w:t>are</w:t>
      </w:r>
      <w:r w:rsidR="00720A83">
        <w:t xml:space="preserve"> shown in Figure S1 and S2.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R4</w:t>
      </w:r>
      <w:r w:rsidR="000B4542">
        <w:rPr>
          <w:b/>
        </w:rPr>
        <w:t>(</w:t>
      </w:r>
      <w:r w:rsidR="00B37C77">
        <w:rPr>
          <w:b/>
        </w:rPr>
        <w:t>7</w:t>
      </w:r>
      <w:r w:rsidR="000B4542">
        <w:rPr>
          <w:b/>
        </w:rPr>
        <w:t>)</w:t>
      </w:r>
      <w:r w:rsidR="00B37C77">
        <w:rPr>
          <w:b/>
        </w:rPr>
        <w:t xml:space="preserve">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882872">
      <w:pPr>
        <w:pStyle w:val="Paragraph"/>
        <w:ind w:firstLine="0"/>
        <w:jc w:val="center"/>
      </w:pPr>
      <w:r>
        <w:rPr>
          <w:noProof/>
          <w:lang w:val="en-AU"/>
        </w:rPr>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B151C9">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882872">
      <w:pPr>
        <w:pStyle w:val="Paragraph"/>
        <w:ind w:firstLine="0"/>
        <w:jc w:val="center"/>
      </w:pPr>
      <w:r>
        <w:rPr>
          <w:noProof/>
          <w:lang w:val="en-AU"/>
        </w:rPr>
        <w:lastRenderedPageBreak/>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B151C9">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882872">
      <w:pPr>
        <w:pStyle w:val="Paragraph"/>
        <w:ind w:firstLine="0"/>
        <w:jc w:val="center"/>
      </w:pPr>
      <w:r>
        <w:rPr>
          <w:noProof/>
          <w:lang w:val="en-AU"/>
        </w:rPr>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AC5E234" w14:textId="04643321" w:rsidR="006E5560" w:rsidRDefault="00F240AF" w:rsidP="00B151C9">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188983E7" w14:textId="1A083A04" w:rsidR="007A1DFB" w:rsidRDefault="007A1DFB" w:rsidP="00EC0804">
      <w:pPr>
        <w:pStyle w:val="Heading2"/>
      </w:pPr>
      <w:bookmarkStart w:id="424" w:name="_Toc22161798"/>
      <w:r>
        <w:t>Formation of van der Waals Complex Prior to Transition States</w:t>
      </w:r>
      <w:bookmarkEnd w:id="424"/>
    </w:p>
    <w:p w14:paraId="4FFC7AB3" w14:textId="1C47EE23" w:rsidR="007A1DFB" w:rsidRDefault="007A1DFB" w:rsidP="007A1DFB">
      <w:pPr>
        <w:pStyle w:val="Paragraph"/>
        <w:rPr>
          <w:noProof/>
          <w:lang w:val="en-AU"/>
        </w:rPr>
      </w:pPr>
      <w:r>
        <w:lastRenderedPageBreak/>
        <w:t>The entropic effect</w:t>
      </w:r>
      <w:r w:rsidR="00365438">
        <w:t xml:space="preserve">, which </w:t>
      </w:r>
      <w:r>
        <w:t>could be up to 12 kcal/mol for organic small molecules</w:t>
      </w:r>
      <w:r w:rsidR="00365438">
        <w:t xml:space="preserve"> was not included in the calculation of </w:t>
      </w:r>
      <m:oMath>
        <m:r>
          <w:rPr>
            <w:rFonts w:ascii="Cambria Math" w:hAnsi="Cambria Math"/>
          </w:rPr>
          <m:t>E</m:t>
        </m:r>
      </m:oMath>
      <w:r w:rsidR="00365438">
        <w:t xml:space="preserve"> values. This</w:t>
      </w:r>
      <w:r>
        <w:t xml:space="preserve"> has resulted in lower potential energy of the TS relative to the infinitely separated and diluted reactants. </w:t>
      </w:r>
      <w:r>
        <w:rPr>
          <w:noProof/>
          <w:lang w:val="en-AU"/>
        </w:rPr>
        <w:t xml:space="preserve">That said, the strong positive correlation observed indicates that the effects of the </w:t>
      </w:r>
      <m:oMath>
        <m:r>
          <w:rPr>
            <w:rFonts w:ascii="Cambria Math" w:hAnsi="Cambria Math"/>
            <w:noProof/>
            <w:lang w:val="en-AU"/>
          </w:rPr>
          <m:t>pV</m:t>
        </m:r>
      </m:oMath>
      <w:r>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Pr>
          <w:noProof/>
          <w:lang w:val="en-AU"/>
        </w:rPr>
        <w:t xml:space="preserve">, on the addition barriers of the inhibitors investigated are uniform enough such that the trend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t>, which omits</w:t>
      </w:r>
      <w:r>
        <w:rPr>
          <w:noProof/>
          <w:lang w:val="en-AU"/>
        </w:rPr>
        <w:t xml:space="preserve"> these terms, is approximately the same as the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Pr>
          <w:noProof/>
          <w:lang w:val="en-AU"/>
        </w:rPr>
        <w:t>.</w:t>
      </w:r>
    </w:p>
    <w:p w14:paraId="23FC0995" w14:textId="77777777" w:rsidR="007A1DFB" w:rsidRDefault="007A1DFB" w:rsidP="00882872">
      <w:pPr>
        <w:jc w:val="center"/>
      </w:pPr>
      <w:r>
        <w:rPr>
          <w:noProof/>
          <w:lang w:val="en-AU"/>
        </w:rPr>
        <w:drawing>
          <wp:inline distT="0" distB="0" distL="0" distR="0" wp14:anchorId="38D0B58B" wp14:editId="39D172EF">
            <wp:extent cx="4642339" cy="39037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lexes NCI.tif"/>
                    <pic:cNvPicPr/>
                  </pic:nvPicPr>
                  <pic:blipFill>
                    <a:blip r:embed="rId57">
                      <a:extLst>
                        <a:ext uri="{28A0092B-C50C-407E-A947-70E740481C1C}">
                          <a14:useLocalDpi xmlns:a14="http://schemas.microsoft.com/office/drawing/2010/main" val="0"/>
                        </a:ext>
                      </a:extLst>
                    </a:blip>
                    <a:stretch>
                      <a:fillRect/>
                    </a:stretch>
                  </pic:blipFill>
                  <pic:spPr>
                    <a:xfrm>
                      <a:off x="0" y="0"/>
                      <a:ext cx="4651107" cy="3911158"/>
                    </a:xfrm>
                    <a:prstGeom prst="rect">
                      <a:avLst/>
                    </a:prstGeom>
                  </pic:spPr>
                </pic:pic>
              </a:graphicData>
            </a:graphic>
          </wp:inline>
        </w:drawing>
      </w:r>
    </w:p>
    <w:p w14:paraId="5C607BB3" w14:textId="7267E68B" w:rsidR="00D455B9" w:rsidRPr="004745AF" w:rsidRDefault="007A1DFB" w:rsidP="007A1DFB">
      <w:pPr>
        <w:spacing w:after="240"/>
      </w:pPr>
      <w:r>
        <w:rPr>
          <w:b/>
        </w:rPr>
        <w:t>Figure 13</w:t>
      </w:r>
      <w:r w:rsidRPr="00C03498">
        <w:rPr>
          <w:b/>
        </w:rPr>
        <w:t>.</w:t>
      </w:r>
      <w:r>
        <w:t xml:space="preserve"> </w:t>
      </w:r>
      <w:r w:rsidRPr="007B1CEF">
        <w:t xml:space="preserve">Visualisation of the </w:t>
      </w:r>
      <w:r>
        <w:t>NCI</w:t>
      </w:r>
      <w:r w:rsidRPr="007B1CEF">
        <w:t xml:space="preserve"> of the </w:t>
      </w:r>
      <w:r>
        <w:t>complexes formed prior to the formation of TS</w:t>
      </w:r>
      <w:r w:rsidR="00882872">
        <w:t>.</w:t>
      </w:r>
    </w:p>
    <w:p w14:paraId="59D809CA" w14:textId="5C5D29D3" w:rsidR="007A1DFB" w:rsidRDefault="00D455B9" w:rsidP="00D455B9">
      <w:pPr>
        <w:pStyle w:val="Heading2"/>
      </w:pPr>
      <w:bookmarkStart w:id="425" w:name="_Toc22161799"/>
      <w:r>
        <w:t>Plots of Correlation between Other Charge Schemes and Calculated Addition Barriers</w:t>
      </w:r>
      <w:bookmarkEnd w:id="425"/>
    </w:p>
    <w:p w14:paraId="1EA7CAAE" w14:textId="6D2BE0B1" w:rsidR="00D455B9" w:rsidRPr="00D455B9" w:rsidRDefault="00D455B9" w:rsidP="00882872">
      <w:pPr>
        <w:jc w:val="center"/>
      </w:pPr>
      <w:r w:rsidRPr="00D455B9">
        <w:rPr>
          <w:noProof/>
          <w:lang w:val="en-AU"/>
        </w:rPr>
        <w:lastRenderedPageBreak/>
        <w:drawing>
          <wp:inline distT="0" distB="0" distL="0" distR="0" wp14:anchorId="4757C6F5" wp14:editId="32E14898">
            <wp:extent cx="5642043" cy="70528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6612" cy="7071077"/>
                    </a:xfrm>
                    <a:prstGeom prst="rect">
                      <a:avLst/>
                    </a:prstGeom>
                  </pic:spPr>
                </pic:pic>
              </a:graphicData>
            </a:graphic>
          </wp:inline>
        </w:drawing>
      </w:r>
    </w:p>
    <w:p w14:paraId="676FFD5F" w14:textId="25C7F1A1" w:rsidR="007C0572" w:rsidRPr="005B5812" w:rsidRDefault="00D455B9" w:rsidP="00882872">
      <w:r>
        <w:rPr>
          <w:b/>
        </w:rPr>
        <w:t>Figure 11</w:t>
      </w:r>
      <w:r w:rsidRPr="00C03498">
        <w:rPr>
          <w:b/>
        </w:rPr>
        <w:t>.</w:t>
      </w:r>
      <w:r>
        <w:t xml:space="preserve"> Plot of calculated addition barriers against partial charges of </w:t>
      </w:r>
      <m:oMath>
        <m:r>
          <w:rPr>
            <w:rFonts w:ascii="Cambria Math" w:hAnsi="Cambria Math"/>
          </w:rPr>
          <m:t>β</m:t>
        </m:r>
      </m:oMath>
      <w:r>
        <w:t xml:space="preserve">-carbon and </w:t>
      </w:r>
      <m:oMath>
        <m:r>
          <w:rPr>
            <w:rFonts w:ascii="Cambria Math" w:hAnsi="Cambria Math"/>
          </w:rPr>
          <m:t>ω</m:t>
        </m:r>
      </m:oMath>
      <w:r>
        <w:t xml:space="preserve"> of the Michael acceptors</w:t>
      </w:r>
      <w:r w:rsidRPr="007B1CEF">
        <w:t>.</w:t>
      </w:r>
    </w:p>
    <w:p w14:paraId="256AEF05" w14:textId="70012126" w:rsidR="002622B0" w:rsidRDefault="002622B0" w:rsidP="00EC0804">
      <w:pPr>
        <w:pStyle w:val="Heading2"/>
      </w:pPr>
      <w:bookmarkStart w:id="426" w:name="_Toc22161800"/>
      <w:r>
        <w:t>Details of MD Parameters Used</w:t>
      </w:r>
      <w:bookmarkEnd w:id="426"/>
    </w:p>
    <w:p w14:paraId="7661B1B4" w14:textId="651801B7" w:rsidR="002622B0" w:rsidRDefault="002622B0" w:rsidP="00882872">
      <w:pPr>
        <w:pStyle w:val="Heading3"/>
        <w:spacing w:before="0"/>
      </w:pPr>
      <w:bookmarkStart w:id="427" w:name="_Toc22161801"/>
      <w:r>
        <w:t>Preparation of GROMOS System</w:t>
      </w:r>
      <w:bookmarkEnd w:id="427"/>
    </w:p>
    <w:p w14:paraId="6506AA49" w14:textId="2B5C6A4F" w:rsidR="00341E1F" w:rsidRDefault="00341E1F" w:rsidP="00B151C9">
      <w:pPr>
        <w:pStyle w:val="Paragraph"/>
      </w:pPr>
      <w:r>
        <w:lastRenderedPageBreak/>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13672607" w14:textId="29420822" w:rsidR="000B703B" w:rsidRDefault="000B703B" w:rsidP="00B151C9">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B151C9">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392ED620" w14:textId="00786077" w:rsidR="0094332A" w:rsidRDefault="00AA32D1" w:rsidP="00B151C9">
      <w:pPr>
        <w:pStyle w:val="Paragraph"/>
      </w:pPr>
      <w:r>
        <w:t xml:space="preserve">A </w:t>
      </w:r>
      <w:proofErr w:type="spellStart"/>
      <w:r>
        <w:t>cutoff</w:t>
      </w:r>
      <w:proofErr w:type="spellEnd"/>
      <w:r>
        <w:t xml:space="preserve">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w:t>
      </w:r>
      <w:proofErr w:type="gramStart"/>
      <w:r>
        <w:t>exactly the same</w:t>
      </w:r>
      <w:proofErr w:type="gramEnd"/>
      <w:r>
        <w:t xml:space="preserve"> coordinates as the first ion. The reason for the phenomenon was not investigated due to time constraint.</w:t>
      </w:r>
    </w:p>
    <w:p w14:paraId="0BD03D33" w14:textId="4601969A" w:rsidR="00B40523" w:rsidRPr="00AA32D1" w:rsidRDefault="00AA32D1" w:rsidP="00882872">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w:t>
      </w:r>
      <w:r w:rsidR="00882872">
        <w:t>ions of specified solute atoms.</w:t>
      </w:r>
    </w:p>
    <w:p w14:paraId="27A396FF" w14:textId="41C6B783" w:rsidR="002622B0" w:rsidRDefault="002622B0" w:rsidP="00EC0804">
      <w:pPr>
        <w:pStyle w:val="Heading3"/>
      </w:pPr>
      <w:bookmarkStart w:id="428" w:name="_Toc22161802"/>
      <w:r>
        <w:t>Simulation of AMBER System</w:t>
      </w:r>
      <w:bookmarkEnd w:id="428"/>
    </w:p>
    <w:p w14:paraId="1A85CCC9" w14:textId="265EC652" w:rsidR="007C0572" w:rsidRDefault="004037DE" w:rsidP="00882872">
      <w:pPr>
        <w:pStyle w:val="Paragraph"/>
      </w:pPr>
      <w:r>
        <w:t>Apart from the first NVT simulation during equilibration phase and production phase</w:t>
      </w:r>
      <w:r w:rsidR="004E4307">
        <w:t xml:space="preserve">, the initial velocity of all simulations </w:t>
      </w:r>
      <w:proofErr w:type="gramStart"/>
      <w:r w:rsidR="004E4307">
        <w:t>were</w:t>
      </w:r>
      <w:proofErr w:type="gramEnd"/>
      <w:r w:rsidR="004E4307">
        <w:t xml:space="preserv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w:t>
      </w:r>
      <w:proofErr w:type="spellStart"/>
      <w:r w:rsidR="004E4307">
        <w:t>center</w:t>
      </w:r>
      <w:proofErr w:type="spellEnd"/>
      <w:r w:rsidR="004E4307">
        <w:t xml:space="preserve"> of mass motion was </w:t>
      </w:r>
      <w:r w:rsidR="004E4307">
        <w:lastRenderedPageBreak/>
        <w:t xml:space="preserve">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 xml:space="preserve">No continuum correction was applied to energy and pressure in </w:t>
      </w:r>
      <w:proofErr w:type="spellStart"/>
      <w:r w:rsidR="004E4307">
        <w:t>vdW</w:t>
      </w:r>
      <w:proofErr w:type="spellEnd"/>
      <w:r w:rsidR="004E4307">
        <w:t xml:space="preserve">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3A830A7F" w14:textId="77777777" w:rsidR="00334E8B" w:rsidRDefault="00334E8B" w:rsidP="00EC0804">
      <w:pPr>
        <w:pStyle w:val="Heading2"/>
      </w:pPr>
      <w:bookmarkStart w:id="429" w:name="_Toc22161803"/>
      <w:r>
        <w:t>Plotted Figures from Distance Analyses</w:t>
      </w:r>
      <w:bookmarkEnd w:id="429"/>
    </w:p>
    <w:p w14:paraId="503675E3" w14:textId="77777777" w:rsidR="00334E8B" w:rsidRPr="00003B81" w:rsidRDefault="00334E8B" w:rsidP="00B151C9">
      <w:pPr>
        <w:pStyle w:val="Paragraph"/>
      </w:pPr>
      <w:proofErr w:type="gramStart"/>
      <w:r>
        <w:t>In an effort to</w:t>
      </w:r>
      <w:proofErr w:type="gramEnd"/>
      <w:r>
        <w:t xml:space="preserve">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S9 and S10 showed the trajectories of the charged residues that have approached the protons of interest to within 10 Å at any point of the simulations.</w:t>
      </w:r>
    </w:p>
    <w:p w14:paraId="35788F08" w14:textId="77777777" w:rsidR="00D41B08" w:rsidRDefault="00D41B08" w:rsidP="00D41B08">
      <w:pPr>
        <w:pStyle w:val="Heading3"/>
      </w:pPr>
      <w:bookmarkStart w:id="430" w:name="_Toc22161805"/>
      <w:bookmarkStart w:id="431" w:name="_Toc22161804"/>
      <w:r>
        <w:t>Potential Base for Thiol Additions</w:t>
      </w:r>
      <w:bookmarkEnd w:id="430"/>
    </w:p>
    <w:p w14:paraId="6D1406F0" w14:textId="77777777" w:rsidR="00D41B08" w:rsidRDefault="00D41B08" w:rsidP="00D41B08">
      <w:r w:rsidRPr="0032174E">
        <w:rPr>
          <w:noProof/>
          <w:lang w:val="en-AU"/>
        </w:rPr>
        <w:lastRenderedPageBreak/>
        <mc:AlternateContent>
          <mc:Choice Requires="wps">
            <w:drawing>
              <wp:anchor distT="0" distB="0" distL="114300" distR="114300" simplePos="0" relativeHeight="251814912" behindDoc="0" locked="0" layoutInCell="1" allowOverlap="1" wp14:anchorId="126F458A" wp14:editId="51CB89D6">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02D97D6" w14:textId="77777777" w:rsidR="004C0F3B" w:rsidRDefault="004C0F3B" w:rsidP="00D41B08">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26F458A"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" filled="f" stroked="f">
                <v:textbox>
                  <w:txbxContent>
                    <w:p w14:paraId="202D97D6" w14:textId="77777777" w:rsidR="004C0F3B" w:rsidRDefault="004C0F3B" w:rsidP="00D41B08">
                      <w:r>
                        <w:rPr>
                          <w:lang w:val="en-AU"/>
                        </w:rPr>
                        <w:t>(a)</w:t>
                      </w:r>
                    </w:p>
                  </w:txbxContent>
                </v:textbox>
                <w10:wrap anchorx="margin"/>
              </v:shape>
            </w:pict>
          </mc:Fallback>
        </mc:AlternateContent>
      </w:r>
      <w:r w:rsidRPr="002529A8">
        <w:rPr>
          <w:noProof/>
          <w:lang w:val="en-AU"/>
        </w:rPr>
        <w:drawing>
          <wp:inline distT="0" distB="0" distL="0" distR="0" wp14:anchorId="0873B442" wp14:editId="59D6EF76">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345B07A5" w14:textId="77777777" w:rsidR="00D41B08" w:rsidRDefault="00D41B08" w:rsidP="00D41B08">
      <w:r w:rsidRPr="0032174E">
        <w:rPr>
          <w:noProof/>
          <w:lang w:val="en-AU"/>
        </w:rPr>
        <w:lastRenderedPageBreak/>
        <mc:AlternateContent>
          <mc:Choice Requires="wps">
            <w:drawing>
              <wp:anchor distT="0" distB="0" distL="114300" distR="114300" simplePos="0" relativeHeight="251813888" behindDoc="0" locked="0" layoutInCell="1" allowOverlap="1" wp14:anchorId="25AD7782" wp14:editId="0ACE7073">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026A444" w14:textId="77777777" w:rsidR="004C0F3B" w:rsidRDefault="004C0F3B" w:rsidP="00D41B08">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AD7782" id="_x0000_s1027" type="#_x0000_t202" style="position:absolute;left:0;text-align:left;margin-left:-8.25pt;margin-top:-5.3pt;width:30.65pt;height:22.2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" filled="f" stroked="f">
                <v:textbox>
                  <w:txbxContent>
                    <w:p w14:paraId="1026A444" w14:textId="77777777" w:rsidR="004C0F3B" w:rsidRDefault="004C0F3B" w:rsidP="00D41B08">
                      <w:r>
                        <w:rPr>
                          <w:lang w:val="en-AU"/>
                        </w:rPr>
                        <w:t>(b)</w:t>
                      </w:r>
                    </w:p>
                  </w:txbxContent>
                </v:textbox>
                <w10:wrap anchorx="margin"/>
              </v:shape>
            </w:pict>
          </mc:Fallback>
        </mc:AlternateContent>
      </w:r>
      <w:r w:rsidRPr="002529A8">
        <w:rPr>
          <w:noProof/>
          <w:lang w:val="en-AU"/>
        </w:rPr>
        <w:drawing>
          <wp:inline distT="0" distB="0" distL="0" distR="0" wp14:anchorId="2CBCA46D" wp14:editId="5BFCA95C">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204"/>
                    <a:stretch/>
                  </pic:blipFill>
                  <pic:spPr bwMode="auto">
                    <a:xfrm>
                      <a:off x="0" y="0"/>
                      <a:ext cx="5711825" cy="6497436"/>
                    </a:xfrm>
                    <a:prstGeom prst="rect">
                      <a:avLst/>
                    </a:prstGeom>
                    <a:ln>
                      <a:noFill/>
                    </a:ln>
                    <a:extLst>
                      <a:ext uri="{53640926-AAD7-44D8-BBD7-CCE9431645EC}">
                        <a14:shadowObscured xmlns:a14="http://schemas.microsoft.com/office/drawing/2010/main"/>
                      </a:ext>
                    </a:extLst>
                  </pic:spPr>
                </pic:pic>
              </a:graphicData>
            </a:graphic>
          </wp:inline>
        </w:drawing>
      </w:r>
    </w:p>
    <w:p w14:paraId="2341127F" w14:textId="52342950" w:rsidR="00D41B08" w:rsidRDefault="00D41B08" w:rsidP="00D41B08">
      <w:r>
        <w:rPr>
          <w:b/>
        </w:rPr>
        <w:t>Figure S10</w:t>
      </w:r>
      <w:r w:rsidRPr="00C03498">
        <w:rPr>
          <w:b/>
        </w:rPr>
        <w:t>.</w:t>
      </w:r>
      <w:r>
        <w:t xml:space="preserve"> Distance between charged residues of interest and the thiol proton of the unreacted Cys481 of the noncovalently bound BTK containing inhibitors </w:t>
      </w:r>
      <w:r>
        <w:rPr>
          <w:b/>
        </w:rPr>
        <w:t>3</w:t>
      </w:r>
      <w:r w:rsidR="000548FD">
        <w:rPr>
          <w:b/>
        </w:rPr>
        <w:t xml:space="preserve"> </w:t>
      </w:r>
      <w:r w:rsidR="000548FD" w:rsidRPr="000548FD">
        <w:t xml:space="preserve">in replicates </w:t>
      </w:r>
      <w:r w:rsidR="000548FD">
        <w:t xml:space="preserve">(a) </w:t>
      </w:r>
      <w:r w:rsidR="000548FD" w:rsidRPr="000548FD">
        <w:t xml:space="preserve">1 and </w:t>
      </w:r>
      <w:r w:rsidR="000548FD">
        <w:t xml:space="preserve">(2) </w:t>
      </w:r>
      <w:r w:rsidR="000548FD" w:rsidRPr="000548FD">
        <w:t>2</w:t>
      </w:r>
      <w:r w:rsidRPr="007B1CEF">
        <w:t>.</w:t>
      </w:r>
    </w:p>
    <w:p w14:paraId="545577CE" w14:textId="77777777" w:rsidR="00334E8B" w:rsidRPr="00393B7B" w:rsidRDefault="00334E8B" w:rsidP="00EC0804">
      <w:pPr>
        <w:pStyle w:val="Heading3"/>
      </w:pPr>
      <w:r>
        <w:t>Potential Base for Thiol Eliminations</w:t>
      </w:r>
      <w:bookmarkEnd w:id="431"/>
    </w:p>
    <w:p w14:paraId="6DE1FAB7" w14:textId="77777777" w:rsidR="00334E8B" w:rsidRDefault="00334E8B" w:rsidP="00882872">
      <w:pPr>
        <w:pStyle w:val="Paragraph"/>
        <w:ind w:firstLine="0"/>
        <w:jc w:val="center"/>
      </w:pPr>
      <w:r w:rsidRPr="0032174E">
        <w:rPr>
          <w:noProof/>
          <w:lang w:val="en-AU"/>
        </w:rPr>
        <w:lastRenderedPageBreak/>
        <mc:AlternateContent>
          <mc:Choice Requires="wps">
            <w:drawing>
              <wp:anchor distT="0" distB="0" distL="114300" distR="114300" simplePos="0" relativeHeight="251754496" behindDoc="0" locked="0" layoutInCell="1" allowOverlap="1" wp14:anchorId="68051CD6" wp14:editId="2730225F">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63FF913" w14:textId="77777777" w:rsidR="004C0F3B" w:rsidRDefault="004C0F3B" w:rsidP="00B151C9">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051CD6" id="_x0000_s1028" type="#_x0000_t202" style="position:absolute;left:0;text-align:left;margin-left:-8.3pt;margin-top:-2.95pt;width:30.65pt;height:22.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DV7BBt&#10;ngEAACoDAAAOAAAAAAAAAAAAAAAAAC4CAABkcnMvZTJvRG9jLnhtbFBLAQItABQABgAIAAAAIQD+&#10;oEnB3gAAAAgBAAAPAAAAAAAAAAAAAAAAAPgDAABkcnMvZG93bnJldi54bWxQSwUGAAAAAAQABADz&#10;AAAAAwUAAAAA&#10;" filled="f" stroked="f">
                <v:textbox>
                  <w:txbxContent>
                    <w:p w14:paraId="063FF913" w14:textId="77777777" w:rsidR="004C0F3B" w:rsidRDefault="004C0F3B" w:rsidP="00B151C9">
                      <w:r>
                        <w:rPr>
                          <w:lang w:val="en-AU"/>
                        </w:rPr>
                        <w:t>(a)</w:t>
                      </w:r>
                    </w:p>
                  </w:txbxContent>
                </v:textbox>
                <w10:wrap anchorx="margin"/>
              </v:shape>
            </w:pict>
          </mc:Fallback>
        </mc:AlternateContent>
      </w:r>
      <w:r w:rsidRPr="00173D24">
        <w:rPr>
          <w:noProof/>
          <w:lang w:val="en-AU"/>
        </w:rPr>
        <w:drawing>
          <wp:inline distT="0" distB="0" distL="0" distR="0" wp14:anchorId="7CA36E2D" wp14:editId="4E26E455">
            <wp:extent cx="5719864" cy="65384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740"/>
                    <a:stretch/>
                  </pic:blipFill>
                  <pic:spPr bwMode="auto">
                    <a:xfrm>
                      <a:off x="0" y="0"/>
                      <a:ext cx="5776157" cy="6602818"/>
                    </a:xfrm>
                    <a:prstGeom prst="rect">
                      <a:avLst/>
                    </a:prstGeom>
                    <a:ln>
                      <a:noFill/>
                    </a:ln>
                    <a:extLst>
                      <a:ext uri="{53640926-AAD7-44D8-BBD7-CCE9431645EC}">
                        <a14:shadowObscured xmlns:a14="http://schemas.microsoft.com/office/drawing/2010/main"/>
                      </a:ext>
                    </a:extLst>
                  </pic:spPr>
                </pic:pic>
              </a:graphicData>
            </a:graphic>
          </wp:inline>
        </w:drawing>
      </w:r>
    </w:p>
    <w:p w14:paraId="115C395E" w14:textId="77777777" w:rsidR="00334E8B" w:rsidRDefault="00334E8B" w:rsidP="00882872">
      <w:pPr>
        <w:pStyle w:val="Paragraph"/>
        <w:ind w:firstLine="0"/>
        <w:jc w:val="center"/>
      </w:pPr>
      <w:r w:rsidRPr="0032174E">
        <w:rPr>
          <w:noProof/>
          <w:lang w:val="en-AU"/>
        </w:rPr>
        <w:lastRenderedPageBreak/>
        <mc:AlternateContent>
          <mc:Choice Requires="wps">
            <w:drawing>
              <wp:anchor distT="0" distB="0" distL="114300" distR="114300" simplePos="0" relativeHeight="251755520" behindDoc="0" locked="0" layoutInCell="1" allowOverlap="1" wp14:anchorId="734636C8" wp14:editId="67B08759">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5F430160" w14:textId="77777777" w:rsidR="004C0F3B" w:rsidRDefault="004C0F3B" w:rsidP="00B151C9">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4636C8" id="_x0000_s1029"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JqBNU6e&#10;AQAAKgMAAA4AAAAAAAAAAAAAAAAALgIAAGRycy9lMm9Eb2MueG1sUEsBAi0AFAAGAAgAAAAhALvl&#10;yvDdAAAACQEAAA8AAAAAAAAAAAAAAAAA+AMAAGRycy9kb3ducmV2LnhtbFBLBQYAAAAABAAEAPMA&#10;AAACBQAAAAA=&#10;" filled="f" stroked="f">
                <v:textbox>
                  <w:txbxContent>
                    <w:p w14:paraId="5F430160" w14:textId="77777777" w:rsidR="004C0F3B" w:rsidRDefault="004C0F3B" w:rsidP="00B151C9">
                      <w:r>
                        <w:rPr>
                          <w:lang w:val="en-AU"/>
                        </w:rPr>
                        <w:t>(b)</w:t>
                      </w:r>
                    </w:p>
                  </w:txbxContent>
                </v:textbox>
                <w10:wrap anchorx="margin"/>
              </v:shape>
            </w:pict>
          </mc:Fallback>
        </mc:AlternateContent>
      </w:r>
      <w:r w:rsidRPr="00E33F25">
        <w:rPr>
          <w:noProof/>
          <w:lang w:val="en-AU"/>
        </w:rPr>
        <w:drawing>
          <wp:inline distT="0" distB="0" distL="0" distR="0" wp14:anchorId="7A45425C" wp14:editId="2DBF9D4F">
            <wp:extent cx="5651770" cy="429490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010"/>
                    <a:stretch/>
                  </pic:blipFill>
                  <pic:spPr bwMode="auto">
                    <a:xfrm>
                      <a:off x="0" y="0"/>
                      <a:ext cx="5720228" cy="4346929"/>
                    </a:xfrm>
                    <a:prstGeom prst="rect">
                      <a:avLst/>
                    </a:prstGeom>
                    <a:ln>
                      <a:noFill/>
                    </a:ln>
                    <a:extLst>
                      <a:ext uri="{53640926-AAD7-44D8-BBD7-CCE9431645EC}">
                        <a14:shadowObscured xmlns:a14="http://schemas.microsoft.com/office/drawing/2010/main"/>
                      </a:ext>
                    </a:extLst>
                  </pic:spPr>
                </pic:pic>
              </a:graphicData>
            </a:graphic>
          </wp:inline>
        </w:drawing>
      </w:r>
    </w:p>
    <w:p w14:paraId="2B92990A" w14:textId="084DF399" w:rsidR="00334E8B" w:rsidRDefault="00334E8B" w:rsidP="00B151C9">
      <w:r>
        <w:rPr>
          <w:b/>
        </w:rPr>
        <w:t>Figure S9</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41F0B63D" w14:textId="35F44D2A" w:rsidR="00C1363E" w:rsidRDefault="00C1363E" w:rsidP="00EC0804">
      <w:pPr>
        <w:pStyle w:val="Heading2"/>
      </w:pPr>
      <w:bookmarkStart w:id="432" w:name="_Toc22161806"/>
      <w:r>
        <w:t>Energy Barriers for Different Thiol Elimination M</w:t>
      </w:r>
      <w:r w:rsidRPr="00723853">
        <w:t>echanisms</w:t>
      </w:r>
      <w:bookmarkEnd w:id="432"/>
    </w:p>
    <w:p w14:paraId="571C6241" w14:textId="77777777" w:rsidR="00C1363E" w:rsidRDefault="00C1363E" w:rsidP="00C1363E">
      <w:pPr>
        <w:pStyle w:val="TableHeading"/>
      </w:pPr>
      <w:r w:rsidRPr="007934B9">
        <w:t xml:space="preserve">Chart </w:t>
      </w:r>
      <w:r>
        <w:t>3.1</w:t>
      </w:r>
      <w:r w:rsidRPr="007934B9">
        <w:t xml:space="preserve">. </w:t>
      </w:r>
      <w:r>
        <w:t>Activation Barriers for Different Thiol Elimination M</w:t>
      </w:r>
      <w:r w:rsidRPr="00723853">
        <w:t>echanisms</w:t>
      </w:r>
    </w:p>
    <w:p w14:paraId="3A07F879" w14:textId="5AF57092" w:rsidR="00C1363E" w:rsidRPr="00C1363E" w:rsidRDefault="00C1363E" w:rsidP="00C1363E">
      <w:pPr>
        <w:jc w:val="center"/>
      </w:pPr>
      <w:r w:rsidRPr="00474B9F">
        <w:rPr>
          <w:noProof/>
          <w:lang w:val="en-AU"/>
        </w:rPr>
        <w:lastRenderedPageBreak/>
        <w:drawing>
          <wp:inline distT="0" distB="0" distL="0" distR="0" wp14:anchorId="14EC767F" wp14:editId="46100284">
            <wp:extent cx="5544766" cy="415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4634" cy="4173476"/>
                    </a:xfrm>
                    <a:prstGeom prst="rect">
                      <a:avLst/>
                    </a:prstGeom>
                  </pic:spPr>
                </pic:pic>
              </a:graphicData>
            </a:graphic>
          </wp:inline>
        </w:drawing>
      </w:r>
    </w:p>
    <w:p w14:paraId="61D99265" w14:textId="6A7FBFDF" w:rsidR="00253EFE" w:rsidRDefault="00253EFE" w:rsidP="00EC0804">
      <w:pPr>
        <w:pStyle w:val="Heading2"/>
      </w:pPr>
      <w:bookmarkStart w:id="433" w:name="_Toc22161807"/>
      <w:r>
        <w:t>Programming Scripts Written</w:t>
      </w:r>
      <w:bookmarkEnd w:id="433"/>
    </w:p>
    <w:p w14:paraId="72D2215A" w14:textId="77777777" w:rsidR="00253EFE" w:rsidRPr="0075626A" w:rsidRDefault="00253EFE" w:rsidP="00B151C9">
      <w:pPr>
        <w:pStyle w:val="Paragraph"/>
      </w:pPr>
      <w:r>
        <w:t xml:space="preserve">All codes written by the author for the project were made publicly available on GitHub at </w:t>
      </w:r>
      <w:hyperlink r:id="rId64" w:history="1">
        <w:r>
          <w:rPr>
            <w:rStyle w:val="Hyperlink"/>
          </w:rPr>
          <w:t>https://github.com/Jon-Ting/Honours</w:t>
        </w:r>
      </w:hyperlink>
      <w:r>
        <w:t>.</w:t>
      </w:r>
    </w:p>
    <w:p w14:paraId="025672C9" w14:textId="77777777" w:rsidR="00253EFE" w:rsidRDefault="00253EFE" w:rsidP="00EC0804">
      <w:pPr>
        <w:pStyle w:val="Heading3"/>
      </w:pPr>
      <w:bookmarkStart w:id="434" w:name="_Toc22161808"/>
      <w:r>
        <w:t>Gaussian Job Generation and Submission</w:t>
      </w:r>
      <w:bookmarkEnd w:id="434"/>
    </w:p>
    <w:p w14:paraId="497E2A83" w14:textId="77777777" w:rsidR="00253EFE" w:rsidRPr="00BD2A5C" w:rsidRDefault="00253EFE" w:rsidP="00B151C9">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831C4DA" w14:textId="77777777" w:rsidR="00253EFE" w:rsidRDefault="00253EFE" w:rsidP="00EC0804">
      <w:pPr>
        <w:pStyle w:val="Heading3"/>
      </w:pPr>
      <w:bookmarkStart w:id="435" w:name="_Toc22161809"/>
      <w:r>
        <w:t>Management and Modification of Files and Directories</w:t>
      </w:r>
      <w:bookmarkEnd w:id="435"/>
    </w:p>
    <w:p w14:paraId="7859A0D4" w14:textId="77777777" w:rsidR="00253EFE" w:rsidRDefault="00253EFE" w:rsidP="00B151C9">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w:t>
      </w:r>
      <w:r>
        <w:lastRenderedPageBreak/>
        <w:t xml:space="preserve">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217BE9B7" w14:textId="77777777" w:rsidR="00253EFE" w:rsidRDefault="00253EFE" w:rsidP="00EC0804">
      <w:pPr>
        <w:pStyle w:val="Heading3"/>
      </w:pPr>
      <w:bookmarkStart w:id="436" w:name="_Toc22161810"/>
      <w:r>
        <w:t>Post-Calculation Correction, Tabulation, and Visualisation of QM Calculation Results</w:t>
      </w:r>
      <w:bookmarkEnd w:id="436"/>
    </w:p>
    <w:p w14:paraId="29C1DF55" w14:textId="77777777" w:rsidR="00253EFE" w:rsidRPr="00D63A02" w:rsidRDefault="00253EFE" w:rsidP="00B151C9">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EC0804">
      <w:pPr>
        <w:pStyle w:val="Heading3"/>
      </w:pPr>
      <w:bookmarkStart w:id="437" w:name="_Toc22161811"/>
      <w:r>
        <w:t>Automated Analysis of MD Trajectories</w:t>
      </w:r>
      <w:bookmarkEnd w:id="437"/>
    </w:p>
    <w:p w14:paraId="09FDABC1" w14:textId="77777777" w:rsidR="00253EFE" w:rsidRPr="00174BEB" w:rsidRDefault="00253EFE" w:rsidP="00B151C9">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3B2C3C2" w14:textId="77777777" w:rsidR="00253EFE" w:rsidRDefault="00253EFE" w:rsidP="00EC0804">
      <w:pPr>
        <w:pStyle w:val="Heading3"/>
      </w:pPr>
      <w:bookmarkStart w:id="438" w:name="_Toc22161812"/>
      <w:r>
        <w:t>Preparation of MD Systems and Visualisation of MD Trajectory Analysis Results</w:t>
      </w:r>
      <w:bookmarkEnd w:id="438"/>
    </w:p>
    <w:p w14:paraId="5C0CCF9A" w14:textId="64E46AA3" w:rsidR="00253EFE" w:rsidRDefault="00253EFE" w:rsidP="00B151C9">
      <w:pPr>
        <w:pStyle w:val="Paragraph"/>
      </w:pPr>
      <w:r>
        <w:lastRenderedPageBreak/>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439"/>
      <w:r w:rsidRPr="00CB35B4">
        <w:t xml:space="preserve">using </w:t>
      </w:r>
      <w:commentRangeEnd w:id="439"/>
      <w:r w:rsidR="00910567">
        <w:rPr>
          <w:rStyle w:val="CommentReference"/>
        </w:rPr>
        <w:commentReference w:id="439"/>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B151C9">
      <w:pPr>
        <w:pStyle w:val="Paragraph"/>
      </w:pPr>
    </w:p>
    <w:p w14:paraId="45A69D7C" w14:textId="5730E9F7" w:rsidR="00253EFE" w:rsidRDefault="00E325D4" w:rsidP="00B151C9">
      <w:r>
        <w:fldChar w:fldCharType="begin"/>
      </w:r>
      <w:r>
        <w:instrText xml:space="preserve"> ADDIN </w:instrText>
      </w:r>
      <w:r>
        <w:fldChar w:fldCharType="end"/>
      </w:r>
    </w:p>
    <w:p w14:paraId="07856190" w14:textId="77777777" w:rsidR="00000000" w:rsidRDefault="00B107C1"/>
    <w:sectPr w:rsidR="00000000" w:rsidSect="00C047B8">
      <w:footerReference w:type="default" r:id="rId65"/>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10-10T22:19:00Z" w:initials="JT">
    <w:p w14:paraId="6F82DD44" w14:textId="77777777" w:rsidR="004C0F3B" w:rsidRDefault="004C0F3B" w:rsidP="00B151C9">
      <w:pPr>
        <w:pStyle w:val="CommentText"/>
      </w:pPr>
      <w:r>
        <w:rPr>
          <w:rStyle w:val="CommentReference"/>
        </w:rPr>
        <w:annotationRef/>
      </w:r>
      <w:r>
        <w:t>Seminar questions to prepare:</w:t>
      </w:r>
    </w:p>
    <w:p w14:paraId="494E1440" w14:textId="77777777" w:rsidR="004C0F3B" w:rsidRDefault="004C0F3B" w:rsidP="00B151C9">
      <w:pPr>
        <w:pStyle w:val="CommentText"/>
        <w:numPr>
          <w:ilvl w:val="0"/>
          <w:numId w:val="44"/>
        </w:numPr>
      </w:pPr>
      <w:r>
        <w:t xml:space="preserve">Why do MA favours thiol over </w:t>
      </w:r>
      <w:proofErr w:type="gramStart"/>
      <w:r>
        <w:t>other</w:t>
      </w:r>
      <w:proofErr w:type="gramEnd"/>
      <w:r>
        <w:t xml:space="preserve"> Nu?</w:t>
      </w:r>
    </w:p>
    <w:p w14:paraId="196C08E1" w14:textId="0F20D00F" w:rsidR="004C0F3B" w:rsidRDefault="004C0F3B" w:rsidP="00B151C9">
      <w:pPr>
        <w:pStyle w:val="CommentText"/>
        <w:numPr>
          <w:ilvl w:val="0"/>
          <w:numId w:val="44"/>
        </w:numPr>
      </w:pPr>
      <w:r>
        <w:t>Usage of aspirin, penicillin, Fosfomycin</w:t>
      </w:r>
    </w:p>
    <w:p w14:paraId="63497486" w14:textId="0DC2A24D" w:rsidR="004C0F3B" w:rsidRDefault="004C0F3B" w:rsidP="00B151C9">
      <w:pPr>
        <w:pStyle w:val="CommentText"/>
        <w:numPr>
          <w:ilvl w:val="0"/>
          <w:numId w:val="44"/>
        </w:numPr>
      </w:pPr>
      <w:r>
        <w:t xml:space="preserve">What do </w:t>
      </w:r>
      <w:proofErr w:type="gramStart"/>
      <w:r>
        <w:t>all of</w:t>
      </w:r>
      <w:proofErr w:type="gramEnd"/>
      <w:r>
        <w:t xml:space="preserve"> these settings you chose for your MD simulations mean? (I.e. do you know what you were doing, or were you just doing what somebody instructed you to do)</w:t>
      </w:r>
    </w:p>
  </w:comment>
  <w:comment w:id="1" w:author="Microsoft Office User" w:date="2019-10-17T19:02:00Z" w:initials="MOU">
    <w:p w14:paraId="365D1F52" w14:textId="45BCA8BF" w:rsidR="004C0F3B" w:rsidRDefault="004C0F3B">
      <w:pPr>
        <w:pStyle w:val="CommentText"/>
      </w:pPr>
      <w:r>
        <w:rPr>
          <w:rStyle w:val="CommentReference"/>
        </w:rPr>
        <w:annotationRef/>
      </w:r>
      <w:bookmarkStart w:id="2" w:name="_Hlk22242241"/>
      <w:r>
        <w:t>Jon, can you make a note to talk with me about this section please? (Before you submit)</w:t>
      </w:r>
      <w:bookmarkEnd w:id="2"/>
    </w:p>
  </w:comment>
  <w:comment w:id="4" w:author="Jon Ting" w:date="2019-10-16T23:37:00Z" w:initials="JT">
    <w:p w14:paraId="11EF37A3" w14:textId="49CDFBAD" w:rsidR="004C0F3B" w:rsidRDefault="004C0F3B">
      <w:pPr>
        <w:pStyle w:val="CommentText"/>
      </w:pPr>
      <w:r>
        <w:rPr>
          <w:rStyle w:val="CommentReference"/>
        </w:rPr>
        <w:annotationRef/>
      </w:r>
      <w:r>
        <w:t>To be completed</w:t>
      </w:r>
    </w:p>
  </w:comment>
  <w:comment w:id="6" w:author="Microsoft Office User" w:date="2019-10-17T19:03:00Z" w:initials="MOU">
    <w:p w14:paraId="5ADF03B0" w14:textId="042C04CE" w:rsidR="004C0F3B" w:rsidRDefault="004C0F3B">
      <w:pPr>
        <w:pStyle w:val="CommentText"/>
      </w:pPr>
      <w:r>
        <w:rPr>
          <w:rStyle w:val="CommentReference"/>
        </w:rPr>
        <w:annotationRef/>
      </w:r>
      <w:r>
        <w:t xml:space="preserve">Do you really have to number every page up until the start of the report proper? Please check. I am wondering if you can choose to start page numbering with your introduction on page 1, while numbering the preceding pages </w:t>
      </w:r>
      <w:proofErr w:type="spellStart"/>
      <w:proofErr w:type="gramStart"/>
      <w:r>
        <w:t>i,ii</w:t>
      </w:r>
      <w:proofErr w:type="gramEnd"/>
      <w:r>
        <w:t>,iii</w:t>
      </w:r>
      <w:proofErr w:type="spellEnd"/>
      <w:r>
        <w:t xml:space="preserve"> etc </w:t>
      </w:r>
    </w:p>
  </w:comment>
  <w:comment w:id="10" w:author="Jon Ting" w:date="2019-10-12T11:44:00Z" w:initials="JT">
    <w:p w14:paraId="63E65469" w14:textId="40071086" w:rsidR="004C0F3B" w:rsidRDefault="004C0F3B" w:rsidP="00B151C9">
      <w:pPr>
        <w:pStyle w:val="CommentText"/>
      </w:pPr>
      <w:r>
        <w:rPr>
          <w:rStyle w:val="CommentReference"/>
        </w:rPr>
        <w:annotationRef/>
      </w:r>
      <w:r>
        <w:t>Check Abbrev (both ways) and Ref before submitting</w:t>
      </w:r>
    </w:p>
    <w:p w14:paraId="6A11C64F" w14:textId="2A247068" w:rsidR="004C0F3B" w:rsidRDefault="004C0F3B" w:rsidP="00B151C9">
      <w:pPr>
        <w:pStyle w:val="CommentText"/>
      </w:pPr>
    </w:p>
    <w:p w14:paraId="1C1DE8C0" w14:textId="77777777" w:rsidR="004C0F3B" w:rsidRDefault="004C0F3B" w:rsidP="00B151C9">
      <w:pPr>
        <w:pStyle w:val="CommentText"/>
      </w:pPr>
      <w:r>
        <w:t>Put captions on the same page</w:t>
      </w:r>
    </w:p>
    <w:p w14:paraId="62A5CB4F" w14:textId="77777777" w:rsidR="004C0F3B" w:rsidRDefault="004C0F3B" w:rsidP="00B151C9">
      <w:pPr>
        <w:pStyle w:val="CommentText"/>
      </w:pPr>
    </w:p>
    <w:p w14:paraId="1346BC30" w14:textId="036EB2F0" w:rsidR="004C0F3B" w:rsidRDefault="004C0F3B" w:rsidP="004F5F84">
      <w:pPr>
        <w:pStyle w:val="CommentText"/>
      </w:pPr>
      <w:r>
        <w:t>Check fig table chart numbers</w:t>
      </w:r>
    </w:p>
    <w:p w14:paraId="5E179018" w14:textId="77777777" w:rsidR="004C0F3B" w:rsidRDefault="004C0F3B" w:rsidP="004F5F84">
      <w:pPr>
        <w:pStyle w:val="CommentText"/>
      </w:pPr>
    </w:p>
    <w:p w14:paraId="40625DC8" w14:textId="77777777" w:rsidR="004C0F3B" w:rsidRDefault="004C0F3B" w:rsidP="00AB0AFA">
      <w:pPr>
        <w:pStyle w:val="CommentText"/>
      </w:pPr>
      <w:r>
        <w:t>Be specific</w:t>
      </w:r>
    </w:p>
    <w:p w14:paraId="12772B12" w14:textId="18B4A3E4" w:rsidR="004C0F3B" w:rsidRDefault="004C0F3B" w:rsidP="00AB0AFA">
      <w:pPr>
        <w:pStyle w:val="CommentText"/>
      </w:pPr>
      <w:r>
        <w:t>Plot of Y against X…</w:t>
      </w:r>
    </w:p>
    <w:p w14:paraId="56F8CE5A" w14:textId="3CBF5573" w:rsidR="004C0F3B" w:rsidRDefault="004C0F3B" w:rsidP="004F5F84">
      <w:pPr>
        <w:pStyle w:val="CommentText"/>
      </w:pPr>
    </w:p>
    <w:p w14:paraId="133DFFD6" w14:textId="10419B79" w:rsidR="004C0F3B" w:rsidRDefault="004C0F3B" w:rsidP="004F5F84">
      <w:pPr>
        <w:pStyle w:val="CommentText"/>
      </w:pPr>
      <w:r>
        <w:t>Change the order of methods regarding benchmarking</w:t>
      </w:r>
    </w:p>
    <w:p w14:paraId="3FF61A18" w14:textId="557E8D02" w:rsidR="004C0F3B" w:rsidRDefault="004C0F3B" w:rsidP="004F5F84">
      <w:pPr>
        <w:pStyle w:val="CommentText"/>
      </w:pPr>
    </w:p>
    <w:p w14:paraId="7DCFC554" w14:textId="1A7B0FB9" w:rsidR="004C0F3B" w:rsidRDefault="004C0F3B" w:rsidP="00DA6B51">
      <w:pPr>
        <w:pStyle w:val="CommentText"/>
      </w:pPr>
      <w:r>
        <w:t xml:space="preserve">prepare a slide for your seminar listing </w:t>
      </w:r>
      <w:proofErr w:type="gramStart"/>
      <w:r>
        <w:t>all of</w:t>
      </w:r>
      <w:proofErr w:type="gramEnd"/>
      <w:r>
        <w:t xml:space="preserve"> the different software you used</w:t>
      </w:r>
    </w:p>
    <w:p w14:paraId="72F4724B" w14:textId="28B25FB8" w:rsidR="004C0F3B" w:rsidRDefault="004C0F3B" w:rsidP="00DA6B51">
      <w:pPr>
        <w:pStyle w:val="CommentText"/>
      </w:pPr>
    </w:p>
  </w:comment>
  <w:comment w:id="16" w:author="Jon Ting" w:date="2019-10-10T22:49:00Z" w:initials="JT">
    <w:p w14:paraId="32AB9B25" w14:textId="68EC0634" w:rsidR="004C0F3B" w:rsidRDefault="004C0F3B" w:rsidP="00B151C9">
      <w:pPr>
        <w:pStyle w:val="CommentText"/>
      </w:pPr>
      <w:r>
        <w:rPr>
          <w:rStyle w:val="CommentReference"/>
        </w:rPr>
        <w:annotationRef/>
      </w:r>
      <w:r>
        <w:t xml:space="preserve">Better scheme, use colour, annotate </w:t>
      </w:r>
      <w:r>
        <w:rPr>
          <w:noProof/>
        </w:rPr>
        <w:t>with keywords (e.g. cysteine, thiolate, conjugate addition, rate-limiting step...)</w:t>
      </w:r>
    </w:p>
    <w:p w14:paraId="39F2B9C3" w14:textId="372F7516" w:rsidR="004C0F3B" w:rsidRDefault="004C0F3B" w:rsidP="00B151C9">
      <w:pPr>
        <w:pStyle w:val="CommentText"/>
      </w:pPr>
    </w:p>
  </w:comment>
  <w:comment w:id="20" w:author="Jon Ting" w:date="2019-10-10T22:49:00Z" w:initials="JT">
    <w:p w14:paraId="32070B11" w14:textId="77777777" w:rsidR="004C0F3B" w:rsidRDefault="004C0F3B" w:rsidP="00B151C9">
      <w:pPr>
        <w:pStyle w:val="CommentText"/>
      </w:pPr>
      <w:r>
        <w:rPr>
          <w:rStyle w:val="CommentReference"/>
        </w:rPr>
        <w:annotationRef/>
      </w:r>
      <w:r>
        <w:t xml:space="preserve">Jon – In some places below, I felt that it might read better to say RTs than RT (when you are referring to the plural). Could you give some thought to this and see if you wish to make any modifications? </w:t>
      </w:r>
    </w:p>
    <w:p w14:paraId="2D5742CD" w14:textId="07AA7995" w:rsidR="004C0F3B" w:rsidRDefault="004C0F3B" w:rsidP="00B151C9">
      <w:pPr>
        <w:pStyle w:val="CommentText"/>
      </w:pPr>
    </w:p>
  </w:comment>
  <w:comment w:id="24" w:author="Jonathan Ting" w:date="2019-10-14T16:35:00Z" w:initials="JT">
    <w:p w14:paraId="21AD3DA4" w14:textId="4E58A4EE" w:rsidR="004C0F3B" w:rsidRDefault="004C0F3B" w:rsidP="00B151C9">
      <w:pPr>
        <w:pStyle w:val="CommentText"/>
      </w:pPr>
      <w:r>
        <w:rPr>
          <w:rStyle w:val="CommentReference"/>
        </w:rPr>
        <w:annotationRef/>
      </w:r>
      <w:r>
        <w:t>Are the cuts across the bonds appropriate?</w:t>
      </w:r>
    </w:p>
  </w:comment>
  <w:comment w:id="25" w:author="Microsoft Office User" w:date="2019-10-17T19:06:00Z" w:initials="MOU">
    <w:p w14:paraId="31671065" w14:textId="0959D34B" w:rsidR="004C0F3B" w:rsidRDefault="004C0F3B">
      <w:pPr>
        <w:pStyle w:val="CommentText"/>
      </w:pPr>
      <w:r>
        <w:rPr>
          <w:rStyle w:val="CommentReference"/>
        </w:rPr>
        <w:annotationRef/>
      </w:r>
      <w:r>
        <w:t>Yes</w:t>
      </w:r>
    </w:p>
  </w:comment>
  <w:comment w:id="30" w:author="Jon Ting" w:date="2019-10-11T14:42:00Z" w:initials="JT">
    <w:p w14:paraId="4ED4E7AC" w14:textId="77777777" w:rsidR="004C0F3B" w:rsidRDefault="004C0F3B" w:rsidP="00B151C9">
      <w:pPr>
        <w:pStyle w:val="CommentText"/>
      </w:pPr>
      <w:r>
        <w:rPr>
          <w:rStyle w:val="CommentReference"/>
        </w:rPr>
        <w:annotationRef/>
      </w:r>
      <w:r>
        <w:t>This does not quite make sense as written. Couldn’t the base be an external one, which has ready access to the solvent-exposed hydrogen? Better clarify what you mean here.</w:t>
      </w:r>
    </w:p>
  </w:comment>
  <w:comment w:id="48" w:author="Microsoft Office User" w:date="2019-10-17T19:09:00Z" w:initials="MOU">
    <w:p w14:paraId="25C7641B" w14:textId="16C83EB6" w:rsidR="004C0F3B" w:rsidRDefault="004C0F3B">
      <w:pPr>
        <w:pStyle w:val="CommentText"/>
      </w:pPr>
      <w:r>
        <w:rPr>
          <w:rStyle w:val="CommentReference"/>
        </w:rPr>
        <w:annotationRef/>
      </w:r>
      <w:r>
        <w:t>Make the compound numbers bigger</w:t>
      </w:r>
    </w:p>
  </w:comment>
  <w:comment w:id="49" w:author="Microsoft Office User" w:date="2019-10-17T19:10:00Z" w:initials="MOU">
    <w:p w14:paraId="5BE0A791" w14:textId="30E3564A" w:rsidR="004C0F3B" w:rsidRDefault="004C0F3B">
      <w:pPr>
        <w:pStyle w:val="CommentText"/>
      </w:pPr>
      <w:r>
        <w:rPr>
          <w:rStyle w:val="CommentReference"/>
        </w:rPr>
        <w:annotationRef/>
      </w:r>
      <w:r>
        <w:t>?</w:t>
      </w:r>
    </w:p>
  </w:comment>
  <w:comment w:id="52" w:author="Jonathan Ting" w:date="2019-10-14T18:24:00Z" w:initials="JT">
    <w:p w14:paraId="2B88F22C" w14:textId="77777777" w:rsidR="004C0F3B" w:rsidRDefault="004C0F3B" w:rsidP="009B571E">
      <w:pPr>
        <w:pStyle w:val="CommentText"/>
      </w:pPr>
      <w:r>
        <w:rPr>
          <w:rStyle w:val="CommentReference"/>
        </w:rPr>
        <w:annotationRef/>
      </w:r>
      <w:r>
        <w:rPr>
          <w:rStyle w:val="CommentReference"/>
        </w:rPr>
        <w:annotationRef/>
      </w:r>
      <w:r>
        <w:t xml:space="preserve">In </w:t>
      </w:r>
      <w:proofErr w:type="gramStart"/>
      <w:r>
        <w:t>general</w:t>
      </w:r>
      <w:proofErr w:type="gramEnd"/>
      <w:r>
        <w:t xml:space="preserve"> I think your methods section could be shortened. This section </w:t>
      </w:r>
      <w:proofErr w:type="gramStart"/>
      <w:r>
        <w:t>in particular would</w:t>
      </w:r>
      <w:proofErr w:type="gramEnd"/>
      <w:r>
        <w:t xml:space="preserve"> be good to cut down. You could always place details into the appendix.</w:t>
      </w:r>
    </w:p>
    <w:p w14:paraId="2FA730EE" w14:textId="3C0CDFEC" w:rsidR="004C0F3B" w:rsidRDefault="004C0F3B">
      <w:pPr>
        <w:pStyle w:val="CommentText"/>
      </w:pPr>
    </w:p>
  </w:comment>
  <w:comment w:id="53" w:author="Jon Ting" w:date="2019-10-17T09:13:00Z" w:initials="JT">
    <w:p w14:paraId="3C7B9BB9" w14:textId="3D4A92EE" w:rsidR="004C0F3B" w:rsidRDefault="004C0F3B">
      <w:pPr>
        <w:pStyle w:val="CommentText"/>
      </w:pPr>
      <w:r>
        <w:rPr>
          <w:rStyle w:val="CommentReference"/>
        </w:rPr>
        <w:annotationRef/>
      </w:r>
      <w:r>
        <w:t>Do you think I need to put more at the back? Or rather, what else do you think could go to the back?</w:t>
      </w:r>
    </w:p>
  </w:comment>
  <w:comment w:id="64" w:author="Microsoft Office User" w:date="2019-10-17T19:20:00Z" w:initials="MOU">
    <w:p w14:paraId="6B92A6F7" w14:textId="1817FC47" w:rsidR="004C0F3B" w:rsidRDefault="004C0F3B">
      <w:pPr>
        <w:pStyle w:val="CommentText"/>
      </w:pPr>
      <w:r>
        <w:rPr>
          <w:rStyle w:val="CommentReference"/>
        </w:rPr>
        <w:annotationRef/>
      </w:r>
      <w:r>
        <w:t>Do you need to say this here? You are going to say the same thing again below</w:t>
      </w:r>
    </w:p>
  </w:comment>
  <w:comment w:id="74" w:author="Microsoft Office User" w:date="2019-10-17T19:21:00Z" w:initials="MOU">
    <w:p w14:paraId="1C8AF083" w14:textId="5BA65BAE" w:rsidR="004C0F3B" w:rsidRDefault="004C0F3B">
      <w:pPr>
        <w:pStyle w:val="CommentText"/>
      </w:pPr>
      <w:r>
        <w:rPr>
          <w:rStyle w:val="CommentReference"/>
        </w:rPr>
        <w:annotationRef/>
      </w:r>
      <w:r>
        <w:t>This whole paragraph would fit better in your previous section wouldn’t it?</w:t>
      </w:r>
    </w:p>
  </w:comment>
  <w:comment w:id="76" w:author="Microsoft Office User" w:date="2019-10-17T19:22:00Z" w:initials="MOU">
    <w:p w14:paraId="6B35F001" w14:textId="16647844" w:rsidR="004C0F3B" w:rsidRDefault="004C0F3B">
      <w:pPr>
        <w:pStyle w:val="CommentText"/>
      </w:pPr>
      <w:r>
        <w:rPr>
          <w:rStyle w:val="CommentReference"/>
        </w:rPr>
        <w:annotationRef/>
      </w:r>
      <w:r>
        <w:t>Features of…</w:t>
      </w:r>
    </w:p>
  </w:comment>
  <w:comment w:id="78" w:author="Jonathan Ting" w:date="2019-10-14T18:28:00Z" w:initials="JT">
    <w:p w14:paraId="768C9DAC" w14:textId="77777777" w:rsidR="004C0F3B" w:rsidRDefault="004C0F3B" w:rsidP="005938E2">
      <w:pPr>
        <w:pStyle w:val="CommentText"/>
      </w:pPr>
      <w:r>
        <w:rPr>
          <w:rStyle w:val="CommentReference"/>
        </w:rPr>
        <w:annotationRef/>
      </w:r>
      <w:r>
        <w:rPr>
          <w:rStyle w:val="CommentReference"/>
        </w:rPr>
        <w:annotationRef/>
      </w:r>
      <w:r>
        <w:t>Start by saying what conformation (s-cis/s-trans) is preferred for each inhibitor. What is the main trend? Are some molecules unusual (e.g. the 90deg ones)? Then go on to talk about the interesting failure of MacroModel to find the s-cis R1</w:t>
      </w:r>
    </w:p>
    <w:p w14:paraId="6A4D5FB6" w14:textId="355DAEB9" w:rsidR="004C0F3B" w:rsidRDefault="004C0F3B">
      <w:pPr>
        <w:pStyle w:val="CommentText"/>
      </w:pPr>
    </w:p>
  </w:comment>
  <w:comment w:id="80" w:author="Microsoft Office User" w:date="2019-10-17T19:24:00Z" w:initials="MOU">
    <w:p w14:paraId="480B3BC8" w14:textId="11198B29" w:rsidR="004C0F3B" w:rsidRDefault="004C0F3B">
      <w:pPr>
        <w:pStyle w:val="CommentText"/>
      </w:pPr>
      <w:r>
        <w:rPr>
          <w:rStyle w:val="CommentReference"/>
        </w:rPr>
        <w:annotationRef/>
      </w:r>
      <w:r>
        <w:t>What exactly does an order of magnitude mean here? Couldn’t you just say 1.4 kcal/mol?</w:t>
      </w:r>
    </w:p>
  </w:comment>
  <w:comment w:id="83" w:author="Microsoft Office User" w:date="2019-10-17T19:27:00Z" w:initials="MOU">
    <w:p w14:paraId="380615DD" w14:textId="665F06E3" w:rsidR="004C0F3B" w:rsidRDefault="004C0F3B">
      <w:pPr>
        <w:pStyle w:val="CommentText"/>
      </w:pPr>
      <w:r>
        <w:rPr>
          <w:rStyle w:val="CommentReference"/>
        </w:rPr>
        <w:annotationRef/>
      </w:r>
      <w:bookmarkStart w:id="84" w:name="_Hlk22245140"/>
      <w:r>
        <w:t>This did not quite make sense to me. Do you mean the different conformers are similar in energy to each other? That would mean mixtures would be present for these species too wouldn’t it?</w:t>
      </w:r>
      <w:bookmarkEnd w:id="84"/>
    </w:p>
  </w:comment>
  <w:comment w:id="85" w:author="Microsoft Office User" w:date="2019-10-17T19:28:00Z" w:initials="MOU">
    <w:p w14:paraId="66980D47" w14:textId="17A21C5A" w:rsidR="004C0F3B" w:rsidRDefault="004C0F3B">
      <w:pPr>
        <w:pStyle w:val="CommentText"/>
      </w:pPr>
      <w:r>
        <w:rPr>
          <w:rStyle w:val="CommentReference"/>
        </w:rPr>
        <w:annotationRef/>
      </w:r>
      <w:r>
        <w:t>Do all form mixtures? If so, you can reiterate that here</w:t>
      </w:r>
    </w:p>
  </w:comment>
  <w:comment w:id="86" w:author="Microsoft Office User" w:date="2019-10-17T19:29:00Z" w:initials="MOU">
    <w:p w14:paraId="412677BF" w14:textId="45CDCC51" w:rsidR="004C0F3B" w:rsidRDefault="004C0F3B">
      <w:pPr>
        <w:pStyle w:val="CommentText"/>
      </w:pPr>
      <w:r>
        <w:rPr>
          <w:rStyle w:val="CommentReference"/>
        </w:rPr>
        <w:annotationRef/>
      </w:r>
      <w:r>
        <w:t>Give some careful thought now to whether to include this in appendix or just leave it (i.e. move it to your supplementary info record that you won’t submit)</w:t>
      </w:r>
    </w:p>
  </w:comment>
  <w:comment w:id="87" w:author="Microsoft Office User" w:date="2019-10-17T19:29:00Z" w:initials="MOU">
    <w:p w14:paraId="03241A9E" w14:textId="7201DADA" w:rsidR="004C0F3B" w:rsidRDefault="004C0F3B">
      <w:pPr>
        <w:pStyle w:val="CommentText"/>
      </w:pPr>
      <w:r>
        <w:rPr>
          <w:rStyle w:val="CommentReference"/>
        </w:rPr>
        <w:annotationRef/>
      </w:r>
      <w:r>
        <w:t>define</w:t>
      </w:r>
    </w:p>
  </w:comment>
  <w:comment w:id="93" w:author="Microsoft Office User" w:date="2019-10-17T19:31:00Z" w:initials="MOU">
    <w:p w14:paraId="192DFDE2" w14:textId="66372F98" w:rsidR="004C0F3B" w:rsidRDefault="004C0F3B">
      <w:pPr>
        <w:pStyle w:val="CommentText"/>
      </w:pPr>
      <w:r>
        <w:rPr>
          <w:rStyle w:val="CommentReference"/>
        </w:rPr>
        <w:annotationRef/>
      </w:r>
      <w:r>
        <w:t>Do you mean s-trans conformer?</w:t>
      </w:r>
    </w:p>
  </w:comment>
  <w:comment w:id="96" w:author="Microsoft Office User" w:date="2019-10-17T19:32:00Z" w:initials="MOU">
    <w:p w14:paraId="78B96A78" w14:textId="77777777" w:rsidR="004C0F3B" w:rsidRDefault="004C0F3B">
      <w:pPr>
        <w:pStyle w:val="CommentText"/>
      </w:pPr>
      <w:r>
        <w:rPr>
          <w:rStyle w:val="CommentReference"/>
        </w:rPr>
        <w:annotationRef/>
      </w:r>
      <w:bookmarkStart w:id="98" w:name="_Hlk22245894"/>
      <w:r>
        <w:t>TS1 looks like a proton transfer TS – perhaps reorient it.</w:t>
      </w:r>
    </w:p>
    <w:p w14:paraId="56B5D284" w14:textId="15C532A9" w:rsidR="004C0F3B" w:rsidRDefault="004C0F3B">
      <w:pPr>
        <w:pStyle w:val="CommentText"/>
      </w:pPr>
      <w:r>
        <w:t>You might be able to make the structures bigger but not make the picture take up any more space by spreading the TSs out into a zigzag pattern, enlarging each one a bit?</w:t>
      </w:r>
    </w:p>
    <w:bookmarkEnd w:id="98"/>
  </w:comment>
  <w:comment w:id="97" w:author="Microsoft Office User" w:date="2019-10-17T19:34:00Z" w:initials="MOU">
    <w:p w14:paraId="085DB0D0" w14:textId="313E7DC8" w:rsidR="004C0F3B" w:rsidRDefault="004C0F3B">
      <w:pPr>
        <w:pStyle w:val="CommentText"/>
      </w:pPr>
      <w:r>
        <w:rPr>
          <w:rStyle w:val="CommentReference"/>
        </w:rPr>
        <w:annotationRef/>
      </w:r>
      <w:bookmarkStart w:id="99" w:name="_Hlk22245962"/>
      <w:r>
        <w:t>Add reference to figure</w:t>
      </w:r>
      <w:bookmarkEnd w:id="99"/>
    </w:p>
  </w:comment>
  <w:comment w:id="100" w:author="Microsoft Office User" w:date="2019-10-17T19:33:00Z" w:initials="MOU">
    <w:p w14:paraId="49354507" w14:textId="305D5A4B" w:rsidR="004C0F3B" w:rsidRDefault="004C0F3B">
      <w:pPr>
        <w:pStyle w:val="CommentText"/>
      </w:pPr>
      <w:r>
        <w:rPr>
          <w:rStyle w:val="CommentReference"/>
        </w:rPr>
        <w:annotationRef/>
      </w:r>
      <w:r>
        <w:t>Are you still going to call it 4(7)? Check over for consistency</w:t>
      </w:r>
    </w:p>
  </w:comment>
  <w:comment w:id="102" w:author="Microsoft Office User" w:date="2019-10-17T19:36:00Z" w:initials="MOU">
    <w:p w14:paraId="6FD61C1C" w14:textId="24862977" w:rsidR="004C0F3B" w:rsidRDefault="004C0F3B">
      <w:pPr>
        <w:pStyle w:val="CommentText"/>
      </w:pPr>
      <w:r>
        <w:rPr>
          <w:rStyle w:val="CommentReference"/>
        </w:rPr>
        <w:annotationRef/>
      </w:r>
      <w:r>
        <w:t>Point to figure</w:t>
      </w:r>
    </w:p>
  </w:comment>
  <w:comment w:id="113" w:author="Microsoft Office User" w:date="2019-10-17T19:37:00Z" w:initials="MOU">
    <w:p w14:paraId="65322809" w14:textId="1EF5B93D" w:rsidR="004C0F3B" w:rsidRDefault="004C0F3B">
      <w:pPr>
        <w:pStyle w:val="CommentText"/>
      </w:pPr>
      <w:r>
        <w:rPr>
          <w:rStyle w:val="CommentReference"/>
        </w:rPr>
        <w:annotationRef/>
      </w:r>
      <w:bookmarkStart w:id="114" w:name="_Hlk22246549"/>
      <w:r>
        <w:t>Can you add a sentence about how many different conformations there are for each adduct? I.e. there are numerous conformations, not just these ones, which would be present in solution?</w:t>
      </w:r>
    </w:p>
    <w:bookmarkEnd w:id="114"/>
  </w:comment>
  <w:comment w:id="116" w:author="Microsoft Office User" w:date="2019-10-17T19:38:00Z" w:initials="MOU">
    <w:p w14:paraId="53D01C85" w14:textId="174C9E7F" w:rsidR="004C0F3B" w:rsidRDefault="004C0F3B">
      <w:pPr>
        <w:pStyle w:val="CommentText"/>
      </w:pPr>
      <w:r>
        <w:rPr>
          <w:rStyle w:val="CommentReference"/>
        </w:rPr>
        <w:annotationRef/>
      </w:r>
      <w:r>
        <w:t>Add ref to paper</w:t>
      </w:r>
    </w:p>
  </w:comment>
  <w:comment w:id="117" w:author="Microsoft Office User" w:date="2019-10-17T19:39:00Z" w:initials="MOU">
    <w:p w14:paraId="22DCAD69" w14:textId="3A1825DE" w:rsidR="004C0F3B" w:rsidRDefault="004C0F3B">
      <w:pPr>
        <w:pStyle w:val="CommentText"/>
      </w:pPr>
      <w:r>
        <w:rPr>
          <w:rStyle w:val="CommentReference"/>
        </w:rPr>
        <w:annotationRef/>
      </w:r>
      <w:r>
        <w:t>Add ref to figure</w:t>
      </w:r>
    </w:p>
  </w:comment>
  <w:comment w:id="120" w:author="Microsoft Office User" w:date="2019-10-17T19:40:00Z" w:initials="MOU">
    <w:p w14:paraId="55ECCAE0" w14:textId="78AEA184" w:rsidR="004C0F3B" w:rsidRDefault="004C0F3B">
      <w:pPr>
        <w:pStyle w:val="CommentText"/>
      </w:pPr>
      <w:bookmarkStart w:id="121" w:name="_Hlk22246513"/>
      <w:r>
        <w:rPr>
          <w:rStyle w:val="CommentReference"/>
        </w:rPr>
        <w:annotationRef/>
      </w:r>
      <w:r>
        <w:t>Is this statement backed up by your MD simulations? Maybe it would be better to simply point out that there is a difference here, and then come back to investigate it further in the next chapter</w:t>
      </w:r>
    </w:p>
    <w:bookmarkEnd w:id="121"/>
  </w:comment>
  <w:comment w:id="122" w:author="Microsoft Office User" w:date="2019-10-17T19:40:00Z" w:initials="MOU">
    <w:p w14:paraId="5E774DFF" w14:textId="4B7FC724" w:rsidR="004C0F3B" w:rsidRDefault="004C0F3B">
      <w:pPr>
        <w:pStyle w:val="CommentText"/>
      </w:pPr>
      <w:r>
        <w:rPr>
          <w:rStyle w:val="CommentReference"/>
        </w:rPr>
        <w:annotationRef/>
      </w:r>
      <w:r>
        <w:t>Couldn’t you just say these are the core of 3? Would save a line.</w:t>
      </w:r>
    </w:p>
  </w:comment>
  <w:comment w:id="124" w:author="Microsoft Office User" w:date="2019-10-17T19:47:00Z" w:initials="MOU">
    <w:p w14:paraId="4ABB1D6E" w14:textId="675F6400" w:rsidR="004C0F3B" w:rsidRDefault="004C0F3B">
      <w:pPr>
        <w:pStyle w:val="CommentText"/>
      </w:pPr>
      <w:r>
        <w:rPr>
          <w:rStyle w:val="CommentReference"/>
        </w:rPr>
        <w:annotationRef/>
      </w:r>
      <w:r>
        <w:t>Come to think of it, do you think this would be the best section to start your Results and Discussion section with? (Given that your conformer results rely on your chosen DFT method.)</w:t>
      </w:r>
    </w:p>
  </w:comment>
  <w:comment w:id="148" w:author="Microsoft Office User" w:date="2019-10-17T19:43:00Z" w:initials="MOU">
    <w:p w14:paraId="628B84D6" w14:textId="6824180A" w:rsidR="004C0F3B" w:rsidRDefault="004C0F3B">
      <w:pPr>
        <w:pStyle w:val="CommentText"/>
      </w:pPr>
      <w:r>
        <w:rPr>
          <w:rStyle w:val="CommentReference"/>
        </w:rPr>
        <w:annotationRef/>
      </w:r>
      <w:bookmarkStart w:id="150" w:name="_Hlk22247071"/>
      <w:r>
        <w:t>Make this sentence short – you can simply say determined by NMR</w:t>
      </w:r>
      <w:bookmarkEnd w:id="150"/>
    </w:p>
  </w:comment>
  <w:comment w:id="151" w:author="Microsoft Office User" w:date="2019-10-17T19:44:00Z" w:initials="MOU">
    <w:p w14:paraId="26636B52" w14:textId="57475711" w:rsidR="004C0F3B" w:rsidRDefault="004C0F3B">
      <w:pPr>
        <w:pStyle w:val="CommentText"/>
      </w:pPr>
      <w:r>
        <w:rPr>
          <w:rStyle w:val="CommentReference"/>
        </w:rPr>
        <w:annotationRef/>
      </w:r>
      <w:r>
        <w:t>Place Table 3 right here</w:t>
      </w:r>
    </w:p>
  </w:comment>
  <w:comment w:id="154" w:author="Microsoft Office User" w:date="2019-10-17T19:45:00Z" w:initials="MOU">
    <w:p w14:paraId="66E410F9" w14:textId="2E6ADCA2" w:rsidR="004C0F3B" w:rsidRDefault="004C0F3B">
      <w:pPr>
        <w:pStyle w:val="CommentText"/>
      </w:pPr>
      <w:r>
        <w:rPr>
          <w:rStyle w:val="CommentReference"/>
        </w:rPr>
        <w:annotationRef/>
      </w:r>
      <w:r>
        <w:t>What is this? MAD? RMSD? Max. error?</w:t>
      </w:r>
    </w:p>
  </w:comment>
  <w:comment w:id="160" w:author="Microsoft Office User" w:date="2019-10-17T19:46:00Z" w:initials="MOU">
    <w:p w14:paraId="09926DD6" w14:textId="1CA1A7A1" w:rsidR="004C0F3B" w:rsidRDefault="004C0F3B">
      <w:pPr>
        <w:pStyle w:val="CommentText"/>
      </w:pPr>
      <w:r>
        <w:rPr>
          <w:rStyle w:val="CommentReference"/>
        </w:rPr>
        <w:annotationRef/>
      </w:r>
      <w:r>
        <w:t>You should have already told the reader that CPU times are listed in the table by the time you discuss this result</w:t>
      </w:r>
    </w:p>
  </w:comment>
  <w:comment w:id="162" w:author="Microsoft Office User" w:date="2019-10-17T19:48:00Z" w:initials="MOU">
    <w:p w14:paraId="1CCCF954" w14:textId="7FABFCE1" w:rsidR="004C0F3B" w:rsidRDefault="004C0F3B">
      <w:pPr>
        <w:pStyle w:val="CommentText"/>
      </w:pPr>
      <w:r>
        <w:rPr>
          <w:rStyle w:val="CommentReference"/>
        </w:rPr>
        <w:annotationRef/>
      </w:r>
      <w:r>
        <w:t xml:space="preserve">Table 4? Or Table 2.4? Check </w:t>
      </w:r>
      <w:proofErr w:type="gramStart"/>
      <w:r>
        <w:t>all of</w:t>
      </w:r>
      <w:proofErr w:type="gramEnd"/>
      <w:r>
        <w:t xml:space="preserve"> your table numbers/figure numbers etc before you submit</w:t>
      </w:r>
    </w:p>
  </w:comment>
  <w:comment w:id="167" w:author="Microsoft Office User" w:date="2019-10-17T19:50:00Z" w:initials="MOU">
    <w:p w14:paraId="6E2EF137" w14:textId="32F6ED27" w:rsidR="004C0F3B" w:rsidRDefault="004C0F3B">
      <w:pPr>
        <w:pStyle w:val="CommentText"/>
      </w:pPr>
      <w:r>
        <w:rPr>
          <w:rStyle w:val="CommentReference"/>
        </w:rPr>
        <w:annotationRef/>
      </w:r>
      <w:r>
        <w:t>What happened to your paragraph here?</w:t>
      </w:r>
    </w:p>
  </w:comment>
  <w:comment w:id="168" w:author="Jonathan Ting" w:date="2019-10-17T12:18:00Z" w:initials="JT">
    <w:p w14:paraId="0E5593E3" w14:textId="3A2A8F4D" w:rsidR="004C0F3B" w:rsidRDefault="004C0F3B">
      <w:pPr>
        <w:pStyle w:val="CommentText"/>
      </w:pPr>
      <w:r>
        <w:rPr>
          <w:rStyle w:val="CommentReference"/>
        </w:rPr>
        <w:annotationRef/>
      </w:r>
      <w:r>
        <w:t>Not sure how should I specify that this is a facing page</w:t>
      </w:r>
    </w:p>
  </w:comment>
  <w:comment w:id="169" w:author="Microsoft Office User" w:date="2019-10-17T19:49:00Z" w:initials="MOU">
    <w:p w14:paraId="140BC3BF" w14:textId="15335ACC" w:rsidR="004C0F3B" w:rsidRDefault="004C0F3B">
      <w:pPr>
        <w:pStyle w:val="CommentText"/>
      </w:pPr>
      <w:r>
        <w:rPr>
          <w:rStyle w:val="CommentReference"/>
        </w:rPr>
        <w:annotationRef/>
      </w:r>
      <w:r>
        <w:t>It might be better just to move it up to where I suggested, and keep it on a non-facing page</w:t>
      </w:r>
    </w:p>
  </w:comment>
  <w:comment w:id="174" w:author="Microsoft Office User" w:date="2019-10-17T19:51:00Z" w:initials="MOU">
    <w:p w14:paraId="0D33FED4" w14:textId="675D4E32" w:rsidR="004C0F3B" w:rsidRDefault="004C0F3B">
      <w:pPr>
        <w:pStyle w:val="CommentText"/>
      </w:pPr>
      <w:r>
        <w:rPr>
          <w:rStyle w:val="CommentReference"/>
        </w:rPr>
        <w:annotationRef/>
      </w:r>
      <w:bookmarkStart w:id="176" w:name="_Hlk22247757"/>
      <w:r>
        <w:t>Flag that this will be considered further in your next chapter</w:t>
      </w:r>
      <w:bookmarkEnd w:id="176"/>
    </w:p>
  </w:comment>
  <w:comment w:id="178" w:author="Microsoft Office User" w:date="2019-10-17T19:52:00Z" w:initials="MOU">
    <w:p w14:paraId="3DA74E92" w14:textId="5B4944FA" w:rsidR="004C0F3B" w:rsidRDefault="004C0F3B">
      <w:pPr>
        <w:pStyle w:val="CommentText"/>
      </w:pPr>
      <w:r>
        <w:rPr>
          <w:rStyle w:val="CommentReference"/>
        </w:rPr>
        <w:annotationRef/>
      </w:r>
      <w:r>
        <w:t>Experimental?</w:t>
      </w:r>
    </w:p>
  </w:comment>
  <w:comment w:id="181" w:author="Microsoft Office User" w:date="2019-10-17T19:53:00Z" w:initials="MOU">
    <w:p w14:paraId="6411874E" w14:textId="45D4BB28" w:rsidR="004C0F3B" w:rsidRDefault="004C0F3B">
      <w:pPr>
        <w:pStyle w:val="CommentText"/>
      </w:pPr>
      <w:r>
        <w:rPr>
          <w:rStyle w:val="CommentReference"/>
        </w:rPr>
        <w:annotationRef/>
      </w:r>
      <w:bookmarkStart w:id="182" w:name="_Hlk22248250"/>
      <w:r>
        <w:t>Could add a sentence: 3,5,9 have big barriers, 4,7 have medium barriers, and 1 has small barrier (put in your own words)</w:t>
      </w:r>
    </w:p>
    <w:bookmarkEnd w:id="182"/>
  </w:comment>
  <w:comment w:id="183" w:author="Microsoft Office User" w:date="2019-10-17T19:55:00Z" w:initials="MOU">
    <w:p w14:paraId="0AA1EAA5" w14:textId="4E078543" w:rsidR="004C0F3B" w:rsidRDefault="004C0F3B">
      <w:pPr>
        <w:pStyle w:val="CommentText"/>
      </w:pPr>
      <w:r>
        <w:rPr>
          <w:rStyle w:val="CommentReference"/>
        </w:rPr>
        <w:annotationRef/>
      </w:r>
      <w:r>
        <w:t>Point to Figure 2.6</w:t>
      </w:r>
    </w:p>
  </w:comment>
  <w:comment w:id="185" w:author="Microsoft Office User" w:date="2019-10-17T19:54:00Z" w:initials="MOU">
    <w:p w14:paraId="6A783C95" w14:textId="77777777" w:rsidR="004C0F3B" w:rsidRDefault="004C0F3B">
      <w:pPr>
        <w:pStyle w:val="CommentText"/>
      </w:pPr>
      <w:r>
        <w:rPr>
          <w:rStyle w:val="CommentReference"/>
        </w:rPr>
        <w:annotationRef/>
      </w:r>
      <w:bookmarkStart w:id="186" w:name="_Hlk22248140"/>
      <w:bookmarkStart w:id="187" w:name="_Hlk22248241"/>
      <w:r>
        <w:t>Add a sentence saying that what is important in the calculations is the relative magnitude (small/medium/large) and the rank, not the absolute barriers.</w:t>
      </w:r>
    </w:p>
    <w:p w14:paraId="6D3F1CA1" w14:textId="2F0C00B3" w:rsidR="004C0F3B" w:rsidRDefault="004C0F3B">
      <w:pPr>
        <w:pStyle w:val="CommentText"/>
      </w:pPr>
      <w:r>
        <w:t>Could then add a sentence about how X/Y have biggest barriers, in agreement with experiment</w:t>
      </w:r>
      <w:bookmarkEnd w:id="186"/>
    </w:p>
    <w:bookmarkEnd w:id="187"/>
  </w:comment>
  <w:comment w:id="188" w:author="Microsoft Office User" w:date="2019-10-17T19:57:00Z" w:initials="MOU">
    <w:p w14:paraId="77F1AA80" w14:textId="772DDF83" w:rsidR="004C0F3B" w:rsidRDefault="004C0F3B">
      <w:pPr>
        <w:pStyle w:val="CommentText"/>
      </w:pPr>
      <w:r>
        <w:rPr>
          <w:rStyle w:val="CommentReference"/>
        </w:rPr>
        <w:annotationRef/>
      </w:r>
      <w:r>
        <w:t>Do you mean expected?</w:t>
      </w:r>
    </w:p>
  </w:comment>
  <w:comment w:id="189" w:author="Microsoft Office User" w:date="2019-10-17T20:00:00Z" w:initials="MOU">
    <w:p w14:paraId="6A2F5291" w14:textId="15CFB154" w:rsidR="004C0F3B" w:rsidRDefault="004C0F3B">
      <w:pPr>
        <w:pStyle w:val="CommentText"/>
      </w:pPr>
      <w:r>
        <w:rPr>
          <w:rStyle w:val="CommentReference"/>
        </w:rPr>
        <w:annotationRef/>
      </w:r>
      <w:r>
        <w:t>?</w:t>
      </w:r>
    </w:p>
  </w:comment>
  <w:comment w:id="190" w:author="Microsoft Office User" w:date="2019-10-17T19:57:00Z" w:initials="MOU">
    <w:p w14:paraId="35E4AC83" w14:textId="59591159" w:rsidR="004C0F3B" w:rsidRDefault="004C0F3B">
      <w:pPr>
        <w:pStyle w:val="CommentText"/>
      </w:pPr>
      <w:r>
        <w:rPr>
          <w:rStyle w:val="CommentReference"/>
        </w:rPr>
        <w:annotationRef/>
      </w:r>
      <w:r>
        <w:t>The ranks?</w:t>
      </w:r>
    </w:p>
  </w:comment>
  <w:comment w:id="191" w:author="" w:initials="">
    <w:p w14:paraId="48FB5BAC" w14:textId="7B5E4F7D" w:rsidR="004C0F3B" w:rsidRDefault="00B107C1">
      <w:pPr>
        <w:pStyle w:val="CommentText"/>
      </w:pPr>
      <w:r>
        <w:rPr>
          <w:rStyle w:val="CommentReference"/>
        </w:rPr>
        <w:annotationRef/>
      </w:r>
      <w:r w:rsidR="004C0F3B">
        <w:rPr>
          <w:rStyle w:val="CommentReference"/>
        </w:rPr>
        <w:annotationRef/>
      </w:r>
      <w:r w:rsidR="004C0F3B">
        <w:t>State how you constructed this plot. I.e. why is the point at 16.8 higher than the one at 26.5, for example.</w:t>
      </w:r>
    </w:p>
    <w:p w14:paraId="55E79362" w14:textId="77777777" w:rsidR="00000000" w:rsidRDefault="00B107C1">
      <w:pPr>
        <w:pStyle w:val="CommentText"/>
      </w:pPr>
    </w:p>
  </w:comment>
  <w:comment w:id="195" w:author="" w:initials="">
    <w:p w14:paraId="1430157C" w14:textId="77777777" w:rsidR="00000000" w:rsidRDefault="00B107C1">
      <w:pPr>
        <w:pStyle w:val="CommentText"/>
      </w:pPr>
      <w:r>
        <w:rPr>
          <w:rStyle w:val="CommentReference"/>
        </w:rPr>
        <w:annotationRef/>
      </w:r>
    </w:p>
  </w:comment>
  <w:comment w:id="198" w:author="" w:initials="">
    <w:p w14:paraId="53F92125" w14:textId="77777777" w:rsidR="00000000" w:rsidRDefault="00B107C1">
      <w:pPr>
        <w:pStyle w:val="CommentText"/>
      </w:pPr>
      <w:r>
        <w:rPr>
          <w:rStyle w:val="CommentReference"/>
        </w:rPr>
        <w:annotationRef/>
      </w:r>
    </w:p>
  </w:comment>
  <w:comment w:id="199" w:author="" w:initials="">
    <w:p w14:paraId="05F8FEB3" w14:textId="77777777" w:rsidR="00000000" w:rsidRDefault="00B107C1">
      <w:pPr>
        <w:pStyle w:val="CommentText"/>
      </w:pPr>
      <w:r>
        <w:rPr>
          <w:rStyle w:val="CommentReference"/>
        </w:rPr>
        <w:annotationRef/>
      </w:r>
    </w:p>
  </w:comment>
  <w:comment w:id="203" w:author="" w:initials="">
    <w:p w14:paraId="76DA38A3" w14:textId="77777777" w:rsidR="00000000" w:rsidRDefault="00B107C1">
      <w:pPr>
        <w:pStyle w:val="CommentText"/>
      </w:pPr>
      <w:r>
        <w:rPr>
          <w:rStyle w:val="CommentReference"/>
        </w:rPr>
        <w:annotationRef/>
      </w:r>
    </w:p>
  </w:comment>
  <w:comment w:id="204" w:author="" w:initials="">
    <w:p w14:paraId="2CBBABF1" w14:textId="77777777" w:rsidR="00000000" w:rsidRDefault="00B107C1">
      <w:pPr>
        <w:pStyle w:val="CommentText"/>
      </w:pPr>
      <w:r>
        <w:rPr>
          <w:rStyle w:val="CommentReference"/>
        </w:rPr>
        <w:annotationRef/>
      </w:r>
    </w:p>
  </w:comment>
  <w:comment w:id="205" w:author="" w:initials="">
    <w:p w14:paraId="36C01797" w14:textId="77777777" w:rsidR="00000000" w:rsidRDefault="00B107C1">
      <w:pPr>
        <w:pStyle w:val="CommentText"/>
      </w:pPr>
      <w:r>
        <w:rPr>
          <w:rStyle w:val="CommentReference"/>
        </w:rPr>
        <w:annotationRef/>
      </w:r>
    </w:p>
  </w:comment>
  <w:comment w:id="212" w:author="" w:initials="">
    <w:p w14:paraId="48E48B7C" w14:textId="77777777" w:rsidR="00000000" w:rsidRDefault="00B107C1">
      <w:pPr>
        <w:pStyle w:val="CommentText"/>
      </w:pPr>
      <w:r>
        <w:rPr>
          <w:rStyle w:val="CommentReference"/>
        </w:rPr>
        <w:annotationRef/>
      </w:r>
    </w:p>
  </w:comment>
  <w:comment w:id="214" w:author="" w:initials="">
    <w:p w14:paraId="31190BB9" w14:textId="77777777" w:rsidR="00000000" w:rsidRDefault="00B107C1">
      <w:pPr>
        <w:pStyle w:val="CommentText"/>
      </w:pPr>
      <w:r>
        <w:rPr>
          <w:rStyle w:val="CommentReference"/>
        </w:rPr>
        <w:annotationRef/>
      </w:r>
    </w:p>
  </w:comment>
  <w:comment w:id="215" w:author="" w:initials="">
    <w:p w14:paraId="28E38F5A" w14:textId="77777777" w:rsidR="00000000" w:rsidRDefault="00B107C1">
      <w:pPr>
        <w:pStyle w:val="CommentText"/>
      </w:pPr>
      <w:r>
        <w:rPr>
          <w:rStyle w:val="CommentReference"/>
        </w:rPr>
        <w:annotationRef/>
      </w:r>
    </w:p>
  </w:comment>
  <w:comment w:id="216" w:author="" w:initials="">
    <w:p w14:paraId="22D56D50" w14:textId="77777777" w:rsidR="00000000" w:rsidRDefault="00B107C1">
      <w:pPr>
        <w:pStyle w:val="CommentText"/>
      </w:pPr>
      <w:r>
        <w:rPr>
          <w:rStyle w:val="CommentReference"/>
        </w:rPr>
        <w:annotationRef/>
      </w:r>
    </w:p>
  </w:comment>
  <w:comment w:id="223" w:author="" w:initials="">
    <w:p w14:paraId="70CF61D0" w14:textId="77777777" w:rsidR="00000000" w:rsidRDefault="00B107C1">
      <w:pPr>
        <w:pStyle w:val="CommentText"/>
      </w:pPr>
      <w:r>
        <w:rPr>
          <w:rStyle w:val="CommentReference"/>
        </w:rPr>
        <w:annotationRef/>
      </w:r>
    </w:p>
  </w:comment>
  <w:comment w:id="217" w:author="" w:initials="">
    <w:p w14:paraId="5EE85AE7" w14:textId="77777777" w:rsidR="00000000" w:rsidRDefault="00B107C1">
      <w:pPr>
        <w:pStyle w:val="CommentText"/>
      </w:pPr>
      <w:r>
        <w:rPr>
          <w:rStyle w:val="CommentReference"/>
        </w:rPr>
        <w:annotationRef/>
      </w:r>
    </w:p>
  </w:comment>
  <w:comment w:id="235" w:author="" w:initials="">
    <w:p w14:paraId="021CFB08" w14:textId="77777777" w:rsidR="00000000" w:rsidRDefault="00B107C1">
      <w:pPr>
        <w:pStyle w:val="CommentText"/>
      </w:pPr>
      <w:r>
        <w:rPr>
          <w:rStyle w:val="CommentReference"/>
        </w:rPr>
        <w:annotationRef/>
      </w:r>
    </w:p>
  </w:comment>
  <w:comment w:id="238" w:author="" w:initials="">
    <w:p w14:paraId="22291975" w14:textId="77777777" w:rsidR="00000000" w:rsidRDefault="00B107C1">
      <w:pPr>
        <w:pStyle w:val="CommentText"/>
      </w:pPr>
      <w:r>
        <w:rPr>
          <w:rStyle w:val="CommentReference"/>
        </w:rPr>
        <w:annotationRef/>
      </w:r>
    </w:p>
  </w:comment>
  <w:comment w:id="239" w:author="" w:initials="">
    <w:p w14:paraId="1DC255C7" w14:textId="77777777" w:rsidR="00000000" w:rsidRDefault="00B107C1">
      <w:pPr>
        <w:pStyle w:val="CommentText"/>
      </w:pPr>
      <w:r>
        <w:rPr>
          <w:rStyle w:val="CommentReference"/>
        </w:rPr>
        <w:annotationRef/>
      </w:r>
    </w:p>
  </w:comment>
  <w:comment w:id="240" w:author="" w:initials="">
    <w:p w14:paraId="43617694" w14:textId="77777777" w:rsidR="00000000" w:rsidRDefault="00B107C1">
      <w:pPr>
        <w:pStyle w:val="CommentText"/>
      </w:pPr>
      <w:r>
        <w:rPr>
          <w:rStyle w:val="CommentReference"/>
        </w:rPr>
        <w:annotationRef/>
      </w:r>
    </w:p>
  </w:comment>
  <w:comment w:id="241" w:author="" w:initials="">
    <w:p w14:paraId="0D0EE9F4" w14:textId="77777777" w:rsidR="00000000" w:rsidRDefault="00B107C1">
      <w:pPr>
        <w:pStyle w:val="CommentText"/>
      </w:pPr>
      <w:r>
        <w:rPr>
          <w:rStyle w:val="CommentReference"/>
        </w:rPr>
        <w:annotationRef/>
      </w:r>
    </w:p>
  </w:comment>
  <w:comment w:id="242" w:author="" w:initials="">
    <w:p w14:paraId="1031F57C" w14:textId="77777777" w:rsidR="00000000" w:rsidRDefault="00B107C1">
      <w:pPr>
        <w:pStyle w:val="CommentText"/>
      </w:pPr>
      <w:r>
        <w:rPr>
          <w:rStyle w:val="CommentReference"/>
        </w:rPr>
        <w:annotationRef/>
      </w:r>
    </w:p>
  </w:comment>
  <w:comment w:id="243" w:author="" w:initials="">
    <w:p w14:paraId="67A3403B" w14:textId="77777777" w:rsidR="00000000" w:rsidRDefault="00B107C1">
      <w:pPr>
        <w:pStyle w:val="CommentText"/>
      </w:pPr>
      <w:r>
        <w:rPr>
          <w:rStyle w:val="CommentReference"/>
        </w:rPr>
        <w:annotationRef/>
      </w:r>
    </w:p>
  </w:comment>
  <w:comment w:id="244" w:author="" w:initials="">
    <w:p w14:paraId="15576F8E" w14:textId="77777777" w:rsidR="00000000" w:rsidRDefault="00B107C1">
      <w:pPr>
        <w:pStyle w:val="CommentText"/>
      </w:pPr>
      <w:r>
        <w:rPr>
          <w:rStyle w:val="CommentReference"/>
        </w:rPr>
        <w:annotationRef/>
      </w:r>
    </w:p>
  </w:comment>
  <w:comment w:id="245" w:author="" w:initials="">
    <w:p w14:paraId="7B3469B3" w14:textId="77777777" w:rsidR="00000000" w:rsidRDefault="00B107C1">
      <w:pPr>
        <w:pStyle w:val="CommentText"/>
      </w:pPr>
      <w:r>
        <w:rPr>
          <w:rStyle w:val="CommentReference"/>
        </w:rPr>
        <w:annotationRef/>
      </w:r>
    </w:p>
  </w:comment>
  <w:comment w:id="246" w:author="" w:initials="">
    <w:p w14:paraId="24C7E281" w14:textId="77777777" w:rsidR="00000000" w:rsidRDefault="00B107C1">
      <w:pPr>
        <w:pStyle w:val="CommentText"/>
      </w:pPr>
      <w:r>
        <w:rPr>
          <w:rStyle w:val="CommentReference"/>
        </w:rPr>
        <w:annotationRef/>
      </w:r>
    </w:p>
  </w:comment>
  <w:comment w:id="248" w:author="" w:initials="">
    <w:p w14:paraId="234926B0" w14:textId="77777777" w:rsidR="00000000" w:rsidRDefault="00B107C1">
      <w:pPr>
        <w:pStyle w:val="CommentText"/>
      </w:pPr>
      <w:r>
        <w:rPr>
          <w:rStyle w:val="CommentReference"/>
        </w:rPr>
        <w:annotationRef/>
      </w:r>
    </w:p>
  </w:comment>
  <w:comment w:id="249" w:author="" w:initials="">
    <w:p w14:paraId="485DEDC7" w14:textId="77777777" w:rsidR="00000000" w:rsidRDefault="00B107C1">
      <w:pPr>
        <w:pStyle w:val="CommentText"/>
      </w:pPr>
      <w:r>
        <w:rPr>
          <w:rStyle w:val="CommentReference"/>
        </w:rPr>
        <w:annotationRef/>
      </w:r>
    </w:p>
  </w:comment>
  <w:comment w:id="250" w:author="" w:initials="">
    <w:p w14:paraId="5677BBD7" w14:textId="77777777" w:rsidR="00000000" w:rsidRDefault="00B107C1">
      <w:pPr>
        <w:pStyle w:val="CommentText"/>
      </w:pPr>
      <w:r>
        <w:rPr>
          <w:rStyle w:val="CommentReference"/>
        </w:rPr>
        <w:annotationRef/>
      </w:r>
    </w:p>
  </w:comment>
  <w:comment w:id="251" w:author="" w:initials="">
    <w:p w14:paraId="4A6E0B0F" w14:textId="77777777" w:rsidR="00000000" w:rsidRDefault="00B107C1">
      <w:pPr>
        <w:pStyle w:val="CommentText"/>
      </w:pPr>
      <w:r>
        <w:rPr>
          <w:rStyle w:val="CommentReference"/>
        </w:rPr>
        <w:annotationRef/>
      </w:r>
    </w:p>
  </w:comment>
  <w:comment w:id="252" w:author="" w:initials="">
    <w:p w14:paraId="7AAB2420" w14:textId="77777777" w:rsidR="00000000" w:rsidRDefault="00B107C1">
      <w:pPr>
        <w:pStyle w:val="CommentText"/>
      </w:pPr>
      <w:r>
        <w:rPr>
          <w:rStyle w:val="CommentReference"/>
        </w:rPr>
        <w:annotationRef/>
      </w:r>
    </w:p>
  </w:comment>
  <w:comment w:id="254" w:author="" w:initials="">
    <w:p w14:paraId="1295CC20" w14:textId="77777777" w:rsidR="00000000" w:rsidRDefault="00B107C1">
      <w:pPr>
        <w:pStyle w:val="CommentText"/>
      </w:pPr>
      <w:r>
        <w:rPr>
          <w:rStyle w:val="CommentReference"/>
        </w:rPr>
        <w:annotationRef/>
      </w:r>
    </w:p>
  </w:comment>
  <w:comment w:id="253" w:author="" w:initials="">
    <w:p w14:paraId="17C49BB4" w14:textId="77777777" w:rsidR="00000000" w:rsidRDefault="00B107C1">
      <w:pPr>
        <w:pStyle w:val="CommentText"/>
      </w:pPr>
      <w:r>
        <w:rPr>
          <w:rStyle w:val="CommentReference"/>
        </w:rPr>
        <w:annotationRef/>
      </w:r>
    </w:p>
  </w:comment>
  <w:comment w:id="256" w:author="" w:initials="">
    <w:p w14:paraId="6C960515" w14:textId="77777777" w:rsidR="00000000" w:rsidRDefault="00B107C1">
      <w:pPr>
        <w:pStyle w:val="CommentText"/>
      </w:pPr>
      <w:r>
        <w:rPr>
          <w:rStyle w:val="CommentReference"/>
        </w:rPr>
        <w:annotationRef/>
      </w:r>
    </w:p>
  </w:comment>
  <w:comment w:id="257" w:author="" w:initials="">
    <w:p w14:paraId="524DD56A" w14:textId="77777777" w:rsidR="00000000" w:rsidRDefault="00B107C1">
      <w:pPr>
        <w:pStyle w:val="CommentText"/>
      </w:pPr>
      <w:r>
        <w:rPr>
          <w:rStyle w:val="CommentReference"/>
        </w:rPr>
        <w:annotationRef/>
      </w:r>
    </w:p>
  </w:comment>
  <w:comment w:id="258" w:author="" w:initials="">
    <w:p w14:paraId="0F0114CF" w14:textId="77777777" w:rsidR="00000000" w:rsidRDefault="00B107C1">
      <w:pPr>
        <w:pStyle w:val="CommentText"/>
      </w:pPr>
      <w:r>
        <w:rPr>
          <w:rStyle w:val="CommentReference"/>
        </w:rPr>
        <w:annotationRef/>
      </w:r>
    </w:p>
  </w:comment>
  <w:comment w:id="259" w:author="" w:initials="">
    <w:p w14:paraId="3787FFBF" w14:textId="77777777" w:rsidR="00000000" w:rsidRDefault="00B107C1">
      <w:pPr>
        <w:pStyle w:val="CommentText"/>
      </w:pPr>
      <w:r>
        <w:rPr>
          <w:rStyle w:val="CommentReference"/>
        </w:rPr>
        <w:annotationRef/>
      </w:r>
    </w:p>
  </w:comment>
  <w:comment w:id="263" w:author="" w:initials="">
    <w:p w14:paraId="776B2537" w14:textId="77777777" w:rsidR="00000000" w:rsidRDefault="00B107C1">
      <w:pPr>
        <w:pStyle w:val="CommentText"/>
      </w:pPr>
      <w:r>
        <w:rPr>
          <w:rStyle w:val="CommentReference"/>
        </w:rPr>
        <w:annotationRef/>
      </w:r>
    </w:p>
  </w:comment>
  <w:comment w:id="421" w:author="" w:initials="">
    <w:p w14:paraId="0F0C2B72" w14:textId="77777777" w:rsidR="00000000" w:rsidRDefault="00B107C1">
      <w:pPr>
        <w:pStyle w:val="CommentText"/>
      </w:pPr>
      <w:r>
        <w:rPr>
          <w:rStyle w:val="CommentReference"/>
        </w:rPr>
        <w:annotationRef/>
      </w:r>
    </w:p>
  </w:comment>
  <w:comment w:id="439" w:author="" w:initials="">
    <w:p w14:paraId="01EAEB33" w14:textId="77777777" w:rsidR="00000000" w:rsidRDefault="00B107C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97486" w15:done="0"/>
  <w15:commentEx w15:paraId="365D1F52" w15:done="1"/>
  <w15:commentEx w15:paraId="11EF37A3" w15:done="0"/>
  <w15:commentEx w15:paraId="5ADF03B0" w15:done="1"/>
  <w15:commentEx w15:paraId="72F4724B" w15:done="0"/>
  <w15:commentEx w15:paraId="39F2B9C3" w15:done="1"/>
  <w15:commentEx w15:paraId="2D5742CD" w15:done="1"/>
  <w15:commentEx w15:paraId="21AD3DA4" w15:done="1"/>
  <w15:commentEx w15:paraId="31671065" w15:paraIdParent="21AD3DA4" w15:done="1"/>
  <w15:commentEx w15:paraId="4ED4E7AC" w15:done="1"/>
  <w15:commentEx w15:paraId="25C7641B" w15:done="1"/>
  <w15:commentEx w15:paraId="5BE0A791" w15:done="1"/>
  <w15:commentEx w15:paraId="2FA730EE" w15:done="1"/>
  <w15:commentEx w15:paraId="3C7B9BB9" w15:paraIdParent="2FA730EE" w15:done="1"/>
  <w15:commentEx w15:paraId="6B92A6F7" w15:done="1"/>
  <w15:commentEx w15:paraId="1C8AF083" w15:done="1"/>
  <w15:commentEx w15:paraId="6B35F001" w15:done="1"/>
  <w15:commentEx w15:paraId="6A4D5FB6" w15:done="1"/>
  <w15:commentEx w15:paraId="480B3BC8" w15:done="1"/>
  <w15:commentEx w15:paraId="380615DD" w15:done="1"/>
  <w15:commentEx w15:paraId="66980D47" w15:done="1"/>
  <w15:commentEx w15:paraId="412677BF" w15:done="1"/>
  <w15:commentEx w15:paraId="03241A9E" w15:done="1"/>
  <w15:commentEx w15:paraId="192DFDE2" w15:done="1"/>
  <w15:commentEx w15:paraId="56B5D284" w15:done="1"/>
  <w15:commentEx w15:paraId="085DB0D0" w15:done="1"/>
  <w15:commentEx w15:paraId="49354507" w15:done="1"/>
  <w15:commentEx w15:paraId="6FD61C1C" w15:done="1"/>
  <w15:commentEx w15:paraId="65322809" w15:done="1"/>
  <w15:commentEx w15:paraId="53D01C85" w15:done="1"/>
  <w15:commentEx w15:paraId="22DCAD69" w15:done="1"/>
  <w15:commentEx w15:paraId="55ECCAE0" w15:done="1"/>
  <w15:commentEx w15:paraId="5E774DFF" w15:done="1"/>
  <w15:commentEx w15:paraId="4ABB1D6E" w15:done="1"/>
  <w15:commentEx w15:paraId="628B84D6" w15:done="1"/>
  <w15:commentEx w15:paraId="26636B52" w15:done="1"/>
  <w15:commentEx w15:paraId="66E410F9" w15:done="1"/>
  <w15:commentEx w15:paraId="09926DD6" w15:done="1"/>
  <w15:commentEx w15:paraId="1CCCF954" w15:done="1"/>
  <w15:commentEx w15:paraId="6E2EF137" w15:done="1"/>
  <w15:commentEx w15:paraId="0E5593E3" w15:done="1"/>
  <w15:commentEx w15:paraId="140BC3BF" w15:paraIdParent="0E5593E3" w15:done="1"/>
  <w15:commentEx w15:paraId="0D33FED4" w15:done="1"/>
  <w15:commentEx w15:paraId="3DA74E92" w15:done="1"/>
  <w15:commentEx w15:paraId="6411874E" w15:done="1"/>
  <w15:commentEx w15:paraId="0AA1EAA5" w15:done="1"/>
  <w15:commentEx w15:paraId="6D3F1CA1" w15:done="1"/>
  <w15:commentEx w15:paraId="77F1AA80" w15:done="1"/>
  <w15:commentEx w15:paraId="6A2F5291" w15:done="1"/>
  <w15:commentEx w15:paraId="35E4AC83" w15:done="1"/>
  <w15:commentEx w15:paraId="55E79362" w15:done="0"/>
  <w15:commentEx w15:paraId="1430157C" w15:done="0"/>
  <w15:commentEx w15:paraId="53F92125" w15:done="0"/>
  <w15:commentEx w15:paraId="05F8FEB3" w15:done="0"/>
  <w15:commentEx w15:paraId="76DA38A3" w15:done="0"/>
  <w15:commentEx w15:paraId="2CBBABF1" w15:done="0"/>
  <w15:commentEx w15:paraId="36C01797" w15:done="0"/>
  <w15:commentEx w15:paraId="48E48B7C" w15:done="0"/>
  <w15:commentEx w15:paraId="31190BB9" w15:done="0"/>
  <w15:commentEx w15:paraId="28E38F5A" w15:done="0"/>
  <w15:commentEx w15:paraId="22D56D50" w15:done="0"/>
  <w15:commentEx w15:paraId="70CF61D0" w15:done="0"/>
  <w15:commentEx w15:paraId="5EE85AE7" w15:done="0"/>
  <w15:commentEx w15:paraId="021CFB08" w15:done="0"/>
  <w15:commentEx w15:paraId="22291975" w15:done="0"/>
  <w15:commentEx w15:paraId="1DC255C7" w15:done="0"/>
  <w15:commentEx w15:paraId="43617694" w15:done="0"/>
  <w15:commentEx w15:paraId="0D0EE9F4" w15:done="0"/>
  <w15:commentEx w15:paraId="1031F57C" w15:done="0"/>
  <w15:commentEx w15:paraId="67A3403B" w15:done="0"/>
  <w15:commentEx w15:paraId="15576F8E" w15:done="0"/>
  <w15:commentEx w15:paraId="7B3469B3" w15:done="0"/>
  <w15:commentEx w15:paraId="24C7E281" w15:done="0"/>
  <w15:commentEx w15:paraId="234926B0" w15:done="0"/>
  <w15:commentEx w15:paraId="485DEDC7" w15:done="0"/>
  <w15:commentEx w15:paraId="5677BBD7" w15:done="0"/>
  <w15:commentEx w15:paraId="4A6E0B0F" w15:done="0"/>
  <w15:commentEx w15:paraId="7AAB2420" w15:done="0"/>
  <w15:commentEx w15:paraId="1295CC20" w15:done="0"/>
  <w15:commentEx w15:paraId="17C49BB4" w15:done="0"/>
  <w15:commentEx w15:paraId="6C960515" w15:done="0"/>
  <w15:commentEx w15:paraId="524DD56A" w15:done="0"/>
  <w15:commentEx w15:paraId="0F0114CF" w15:done="0"/>
  <w15:commentEx w15:paraId="3787FFBF" w15:done="0"/>
  <w15:commentEx w15:paraId="776B2537" w15:done="0"/>
  <w15:commentEx w15:paraId="0F0C2B72" w15:done="0"/>
  <w15:commentEx w15:paraId="01EAEB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4F6C5D"/>
  <w16cid:commentId w16cid:paraId="365D1F52" w16cid:durableId="2153393B"/>
  <w16cid:commentId w16cid:paraId="11EF37A3" w16cid:durableId="2152284B"/>
  <w16cid:commentId w16cid:paraId="5ADF03B0" w16cid:durableId="2153396F"/>
  <w16cid:commentId w16cid:paraId="72F4724B" w16cid:durableId="2151F724"/>
  <w16cid:commentId w16cid:paraId="39F2B9C3" w16cid:durableId="214F6C62"/>
  <w16cid:commentId w16cid:paraId="2D5742CD" w16cid:durableId="214F6C63"/>
  <w16cid:commentId w16cid:paraId="21AD3DA4" w16cid:durableId="214F6C64"/>
  <w16cid:commentId w16cid:paraId="31671065" w16cid:durableId="21533A1E"/>
  <w16cid:commentId w16cid:paraId="4ED4E7AC" w16cid:durableId="214F6C66"/>
  <w16cid:commentId w16cid:paraId="25C7641B" w16cid:durableId="21533AD5"/>
  <w16cid:commentId w16cid:paraId="5BE0A791" w16cid:durableId="21533B0D"/>
  <w16cid:commentId w16cid:paraId="2FA730EE" w16cid:durableId="214F6C67"/>
  <w16cid:commentId w16cid:paraId="3C7B9BB9" w16cid:durableId="2152AF52"/>
  <w16cid:commentId w16cid:paraId="6B92A6F7" w16cid:durableId="21533D82"/>
  <w16cid:commentId w16cid:paraId="1C8AF083" w16cid:durableId="21533DB0"/>
  <w16cid:commentId w16cid:paraId="6B35F001" w16cid:durableId="21533E02"/>
  <w16cid:commentId w16cid:paraId="6A4D5FB6" w16cid:durableId="214F6C76"/>
  <w16cid:commentId w16cid:paraId="480B3BC8" w16cid:durableId="21533E89"/>
  <w16cid:commentId w16cid:paraId="380615DD" w16cid:durableId="21533F11"/>
  <w16cid:commentId w16cid:paraId="66980D47" w16cid:durableId="21533F42"/>
  <w16cid:commentId w16cid:paraId="412677BF" w16cid:durableId="21533F89"/>
  <w16cid:commentId w16cid:paraId="03241A9E" w16cid:durableId="21533FB5"/>
  <w16cid:commentId w16cid:paraId="192DFDE2" w16cid:durableId="2153402B"/>
  <w16cid:commentId w16cid:paraId="56B5D284" w16cid:durableId="21534044"/>
  <w16cid:commentId w16cid:paraId="085DB0D0" w16cid:durableId="215340C9"/>
  <w16cid:commentId w16cid:paraId="49354507" w16cid:durableId="21534090"/>
  <w16cid:commentId w16cid:paraId="6FD61C1C" w16cid:durableId="2153412B"/>
  <w16cid:commentId w16cid:paraId="65322809" w16cid:durableId="21534197"/>
  <w16cid:commentId w16cid:paraId="53D01C85" w16cid:durableId="215341C8"/>
  <w16cid:commentId w16cid:paraId="22DCAD69" w16cid:durableId="215341D5"/>
  <w16cid:commentId w16cid:paraId="55ECCAE0" w16cid:durableId="21534212"/>
  <w16cid:commentId w16cid:paraId="5E774DFF" w16cid:durableId="21534245"/>
  <w16cid:commentId w16cid:paraId="4ABB1D6E" w16cid:durableId="215343BA"/>
  <w16cid:commentId w16cid:paraId="628B84D6" w16cid:durableId="215342FF"/>
  <w16cid:commentId w16cid:paraId="26636B52" w16cid:durableId="21534318"/>
  <w16cid:commentId w16cid:paraId="66E410F9" w16cid:durableId="21534342"/>
  <w16cid:commentId w16cid:paraId="09926DD6" w16cid:durableId="21534386"/>
  <w16cid:commentId w16cid:paraId="1CCCF954" w16cid:durableId="21534400"/>
  <w16cid:commentId w16cid:paraId="6E2EF137" w16cid:durableId="21534477"/>
  <w16cid:commentId w16cid:paraId="0E5593E3" w16cid:durableId="2152FF5C"/>
  <w16cid:commentId w16cid:paraId="140BC3BF" w16cid:durableId="21534457"/>
  <w16cid:commentId w16cid:paraId="0D33FED4" w16cid:durableId="215344A5"/>
  <w16cid:commentId w16cid:paraId="3DA74E92" w16cid:durableId="2153450F"/>
  <w16cid:commentId w16cid:paraId="6411874E" w16cid:durableId="21534529"/>
  <w16cid:commentId w16cid:paraId="0AA1EAA5" w16cid:durableId="215345C4"/>
  <w16cid:commentId w16cid:paraId="6D3F1CA1" w16cid:durableId="21534578"/>
  <w16cid:commentId w16cid:paraId="77F1AA80" w16cid:durableId="21534612"/>
  <w16cid:commentId w16cid:paraId="6A2F5291" w16cid:durableId="215346DA"/>
  <w16cid:commentId w16cid:paraId="35E4AC83" w16cid:durableId="21534624"/>
  <w16cid:commentId w16cid:paraId="55E79362" w16cid:durableId="2153F56A"/>
  <w16cid:commentId w16cid:paraId="1430157C" w16cid:durableId="2153F56B"/>
  <w16cid:commentId w16cid:paraId="53F92125" w16cid:durableId="2153F56C"/>
  <w16cid:commentId w16cid:paraId="05F8FEB3" w16cid:durableId="2153F56D"/>
  <w16cid:commentId w16cid:paraId="76DA38A3" w16cid:durableId="2153F56E"/>
  <w16cid:commentId w16cid:paraId="2CBBABF1" w16cid:durableId="2153F56F"/>
  <w16cid:commentId w16cid:paraId="36C01797" w16cid:durableId="2153F570"/>
  <w16cid:commentId w16cid:paraId="48E48B7C" w16cid:durableId="2153F571"/>
  <w16cid:commentId w16cid:paraId="31190BB9" w16cid:durableId="2153F572"/>
  <w16cid:commentId w16cid:paraId="28E38F5A" w16cid:durableId="2153F573"/>
  <w16cid:commentId w16cid:paraId="22D56D50" w16cid:durableId="2153F574"/>
  <w16cid:commentId w16cid:paraId="70CF61D0" w16cid:durableId="2153F575"/>
  <w16cid:commentId w16cid:paraId="5EE85AE7" w16cid:durableId="2153F576"/>
  <w16cid:commentId w16cid:paraId="021CFB08" w16cid:durableId="2153F577"/>
  <w16cid:commentId w16cid:paraId="22291975" w16cid:durableId="2153F578"/>
  <w16cid:commentId w16cid:paraId="1DC255C7" w16cid:durableId="2153F579"/>
  <w16cid:commentId w16cid:paraId="43617694" w16cid:durableId="2153F57A"/>
  <w16cid:commentId w16cid:paraId="0D0EE9F4" w16cid:durableId="2153F57B"/>
  <w16cid:commentId w16cid:paraId="1031F57C" w16cid:durableId="2153F57C"/>
  <w16cid:commentId w16cid:paraId="67A3403B" w16cid:durableId="2153F57D"/>
  <w16cid:commentId w16cid:paraId="15576F8E" w16cid:durableId="2153F57E"/>
  <w16cid:commentId w16cid:paraId="7B3469B3" w16cid:durableId="2153F57F"/>
  <w16cid:commentId w16cid:paraId="24C7E281" w16cid:durableId="2153F580"/>
  <w16cid:commentId w16cid:paraId="234926B0" w16cid:durableId="2153F581"/>
  <w16cid:commentId w16cid:paraId="485DEDC7" w16cid:durableId="2153F582"/>
  <w16cid:commentId w16cid:paraId="5677BBD7" w16cid:durableId="2153F583"/>
  <w16cid:commentId w16cid:paraId="4A6E0B0F" w16cid:durableId="2153F584"/>
  <w16cid:commentId w16cid:paraId="7AAB2420" w16cid:durableId="2153F585"/>
  <w16cid:commentId w16cid:paraId="1295CC20" w16cid:durableId="2153F586"/>
  <w16cid:commentId w16cid:paraId="17C49BB4" w16cid:durableId="2153F587"/>
  <w16cid:commentId w16cid:paraId="6C960515" w16cid:durableId="2153F588"/>
  <w16cid:commentId w16cid:paraId="524DD56A" w16cid:durableId="2153F589"/>
  <w16cid:commentId w16cid:paraId="0F0114CF" w16cid:durableId="2153F58A"/>
  <w16cid:commentId w16cid:paraId="3787FFBF" w16cid:durableId="2153F58B"/>
  <w16cid:commentId w16cid:paraId="776B2537" w16cid:durableId="2153F58C"/>
  <w16cid:commentId w16cid:paraId="0F0C2B72" w16cid:durableId="2153F58D"/>
  <w16cid:commentId w16cid:paraId="01EAEB33" w16cid:durableId="2153F5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1A883" w14:textId="77777777" w:rsidR="00000000" w:rsidRDefault="00B107C1">
      <w:pPr>
        <w:spacing w:line="240" w:lineRule="auto"/>
      </w:pPr>
      <w:r>
        <w:separator/>
      </w:r>
    </w:p>
  </w:endnote>
  <w:endnote w:type="continuationSeparator" w:id="0">
    <w:p w14:paraId="0412A4FB" w14:textId="77777777" w:rsidR="00000000" w:rsidRDefault="00B10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223704"/>
      <w:docPartObj>
        <w:docPartGallery w:val="Page Numbers (Bottom of Page)"/>
        <w:docPartUnique/>
      </w:docPartObj>
    </w:sdtPr>
    <w:sdtEndPr>
      <w:rPr>
        <w:noProof/>
      </w:rPr>
    </w:sdtEndPr>
    <w:sdtContent>
      <w:p w14:paraId="2039FACB" w14:textId="5ED4BC73" w:rsidR="004C0F3B" w:rsidRDefault="004C0F3B" w:rsidP="00B151C9">
        <w:pPr>
          <w:pStyle w:val="Footer"/>
        </w:pPr>
        <w:r>
          <w:fldChar w:fldCharType="begin"/>
        </w:r>
        <w:r>
          <w:instrText xml:space="preserve"> PAGE   \* MERGEFORMAT </w:instrText>
        </w:r>
        <w:r>
          <w:fldChar w:fldCharType="separate"/>
        </w:r>
        <w:r>
          <w:rPr>
            <w:noProof/>
          </w:rPr>
          <w:t>48</w:t>
        </w:r>
        <w:r>
          <w:rPr>
            <w:noProof/>
          </w:rPr>
          <w:fldChar w:fldCharType="end"/>
        </w:r>
      </w:p>
    </w:sdtContent>
  </w:sdt>
  <w:p w14:paraId="0E598DA2" w14:textId="77777777" w:rsidR="004C0F3B" w:rsidRDefault="004C0F3B"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6E3A0A92" w:rsidR="004C0F3B" w:rsidRDefault="004C0F3B" w:rsidP="00B151C9">
        <w:pPr>
          <w:pStyle w:val="Footer"/>
        </w:pPr>
        <w:r>
          <w:fldChar w:fldCharType="begin"/>
        </w:r>
        <w:r>
          <w:instrText xml:space="preserve"> PAGE   \* MERGEFORMAT </w:instrText>
        </w:r>
        <w:r>
          <w:fldChar w:fldCharType="separate"/>
        </w:r>
        <w:r>
          <w:rPr>
            <w:noProof/>
          </w:rPr>
          <w:t>92</w:t>
        </w:r>
        <w:r>
          <w:rPr>
            <w:noProof/>
          </w:rPr>
          <w:fldChar w:fldCharType="end"/>
        </w:r>
      </w:p>
    </w:sdtContent>
  </w:sdt>
  <w:p w14:paraId="064E40E1" w14:textId="77777777" w:rsidR="004C0F3B" w:rsidRDefault="004C0F3B" w:rsidP="00B15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45DC1" w14:textId="77777777" w:rsidR="00000000" w:rsidRDefault="00B107C1">
      <w:pPr>
        <w:spacing w:line="240" w:lineRule="auto"/>
      </w:pPr>
      <w:r>
        <w:separator/>
      </w:r>
    </w:p>
  </w:footnote>
  <w:footnote w:type="continuationSeparator" w:id="0">
    <w:p w14:paraId="07115C8A" w14:textId="77777777" w:rsidR="00000000" w:rsidRDefault="00B107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Microsoft Office User">
    <w15:presenceInfo w15:providerId="None" w15:userId="Microsoft Office User"/>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6145"/>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4&lt;/item&gt;&lt;item&gt;345&lt;/item&gt;&lt;item&gt;346&lt;/item&gt;&lt;item&gt;347&lt;/item&gt;&lt;item&gt;348&lt;/item&gt;&lt;item&gt;349&lt;/item&gt;&lt;item&gt;351&lt;/item&gt;&lt;item&gt;352&lt;/item&gt;&lt;item&gt;353&lt;/item&gt;&lt;/record-ids&gt;&lt;/item&gt;&lt;/Libraries&gt;"/>
  </w:docVars>
  <w:rsids>
    <w:rsidRoot w:val="003D0B05"/>
    <w:rsid w:val="0000065B"/>
    <w:rsid w:val="00002A01"/>
    <w:rsid w:val="00003B8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431"/>
    <w:rsid w:val="00034A80"/>
    <w:rsid w:val="00034F5F"/>
    <w:rsid w:val="000414CD"/>
    <w:rsid w:val="00041917"/>
    <w:rsid w:val="00041924"/>
    <w:rsid w:val="00043AE0"/>
    <w:rsid w:val="00046387"/>
    <w:rsid w:val="00046A21"/>
    <w:rsid w:val="000548FD"/>
    <w:rsid w:val="0005495E"/>
    <w:rsid w:val="0005508C"/>
    <w:rsid w:val="00055F39"/>
    <w:rsid w:val="0005650D"/>
    <w:rsid w:val="0006063C"/>
    <w:rsid w:val="00062804"/>
    <w:rsid w:val="0006498C"/>
    <w:rsid w:val="0006674F"/>
    <w:rsid w:val="00067F0A"/>
    <w:rsid w:val="00075C82"/>
    <w:rsid w:val="00076853"/>
    <w:rsid w:val="000805EE"/>
    <w:rsid w:val="0008538E"/>
    <w:rsid w:val="00085AE0"/>
    <w:rsid w:val="0008773A"/>
    <w:rsid w:val="0009027D"/>
    <w:rsid w:val="00091D47"/>
    <w:rsid w:val="00092A8A"/>
    <w:rsid w:val="0009397D"/>
    <w:rsid w:val="000939CB"/>
    <w:rsid w:val="00093D26"/>
    <w:rsid w:val="0009534D"/>
    <w:rsid w:val="00096346"/>
    <w:rsid w:val="000A01DC"/>
    <w:rsid w:val="000A10E1"/>
    <w:rsid w:val="000A328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5A80"/>
    <w:rsid w:val="000D6119"/>
    <w:rsid w:val="000D621D"/>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48A"/>
    <w:rsid w:val="0010052A"/>
    <w:rsid w:val="001017AD"/>
    <w:rsid w:val="00101EFE"/>
    <w:rsid w:val="001025D6"/>
    <w:rsid w:val="0010288A"/>
    <w:rsid w:val="001062A5"/>
    <w:rsid w:val="00106887"/>
    <w:rsid w:val="00106D37"/>
    <w:rsid w:val="00107BAB"/>
    <w:rsid w:val="00114BC5"/>
    <w:rsid w:val="00116399"/>
    <w:rsid w:val="0011789A"/>
    <w:rsid w:val="00120230"/>
    <w:rsid w:val="0012157E"/>
    <w:rsid w:val="00121944"/>
    <w:rsid w:val="00122AB2"/>
    <w:rsid w:val="00122AC8"/>
    <w:rsid w:val="00123143"/>
    <w:rsid w:val="00123A70"/>
    <w:rsid w:val="00126D7A"/>
    <w:rsid w:val="00127A3A"/>
    <w:rsid w:val="001304C9"/>
    <w:rsid w:val="00130533"/>
    <w:rsid w:val="00131B5A"/>
    <w:rsid w:val="00132246"/>
    <w:rsid w:val="00132C9B"/>
    <w:rsid w:val="00136637"/>
    <w:rsid w:val="00136ED9"/>
    <w:rsid w:val="001370A9"/>
    <w:rsid w:val="00137148"/>
    <w:rsid w:val="00141EE0"/>
    <w:rsid w:val="00142DC0"/>
    <w:rsid w:val="0014540E"/>
    <w:rsid w:val="00145E0C"/>
    <w:rsid w:val="001463B1"/>
    <w:rsid w:val="001466AC"/>
    <w:rsid w:val="001466DA"/>
    <w:rsid w:val="001517D4"/>
    <w:rsid w:val="00153933"/>
    <w:rsid w:val="0015606B"/>
    <w:rsid w:val="00156D1A"/>
    <w:rsid w:val="001631E8"/>
    <w:rsid w:val="001673EA"/>
    <w:rsid w:val="00167AEE"/>
    <w:rsid w:val="001707F5"/>
    <w:rsid w:val="001715C4"/>
    <w:rsid w:val="00171ADE"/>
    <w:rsid w:val="00173D24"/>
    <w:rsid w:val="00174BEB"/>
    <w:rsid w:val="00177BF7"/>
    <w:rsid w:val="00180C2D"/>
    <w:rsid w:val="00181338"/>
    <w:rsid w:val="001814A2"/>
    <w:rsid w:val="00183836"/>
    <w:rsid w:val="001853E2"/>
    <w:rsid w:val="001854EB"/>
    <w:rsid w:val="00185D27"/>
    <w:rsid w:val="00186A36"/>
    <w:rsid w:val="001902F1"/>
    <w:rsid w:val="00192154"/>
    <w:rsid w:val="00193211"/>
    <w:rsid w:val="00193894"/>
    <w:rsid w:val="001958F9"/>
    <w:rsid w:val="001968AC"/>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6C2"/>
    <w:rsid w:val="00222BCC"/>
    <w:rsid w:val="002239DB"/>
    <w:rsid w:val="00223A0B"/>
    <w:rsid w:val="00226167"/>
    <w:rsid w:val="002262E9"/>
    <w:rsid w:val="002266E3"/>
    <w:rsid w:val="00226864"/>
    <w:rsid w:val="002270AD"/>
    <w:rsid w:val="002327DD"/>
    <w:rsid w:val="00232ED9"/>
    <w:rsid w:val="002338FD"/>
    <w:rsid w:val="00234AFA"/>
    <w:rsid w:val="00235164"/>
    <w:rsid w:val="002367C7"/>
    <w:rsid w:val="00236A53"/>
    <w:rsid w:val="00236B3E"/>
    <w:rsid w:val="00240268"/>
    <w:rsid w:val="002451E8"/>
    <w:rsid w:val="002460B6"/>
    <w:rsid w:val="00246DD4"/>
    <w:rsid w:val="00247250"/>
    <w:rsid w:val="00251EC4"/>
    <w:rsid w:val="002529A8"/>
    <w:rsid w:val="00253EFE"/>
    <w:rsid w:val="00254065"/>
    <w:rsid w:val="00254D15"/>
    <w:rsid w:val="002550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340"/>
    <w:rsid w:val="00295C7E"/>
    <w:rsid w:val="0029620D"/>
    <w:rsid w:val="002962A4"/>
    <w:rsid w:val="00296D7D"/>
    <w:rsid w:val="002A2C3E"/>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E138A"/>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69A6"/>
    <w:rsid w:val="0031793B"/>
    <w:rsid w:val="00317F8A"/>
    <w:rsid w:val="003205F2"/>
    <w:rsid w:val="0032174E"/>
    <w:rsid w:val="003218A8"/>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47AB1"/>
    <w:rsid w:val="00350242"/>
    <w:rsid w:val="00352788"/>
    <w:rsid w:val="00352C8B"/>
    <w:rsid w:val="0035300C"/>
    <w:rsid w:val="0035380D"/>
    <w:rsid w:val="00353D4A"/>
    <w:rsid w:val="003552F3"/>
    <w:rsid w:val="00356C05"/>
    <w:rsid w:val="003579EC"/>
    <w:rsid w:val="003639FD"/>
    <w:rsid w:val="00365438"/>
    <w:rsid w:val="00366FDA"/>
    <w:rsid w:val="00367F38"/>
    <w:rsid w:val="00371B49"/>
    <w:rsid w:val="00371CAF"/>
    <w:rsid w:val="00372C91"/>
    <w:rsid w:val="00374E7D"/>
    <w:rsid w:val="00375AD8"/>
    <w:rsid w:val="00384051"/>
    <w:rsid w:val="00385B2C"/>
    <w:rsid w:val="0038776D"/>
    <w:rsid w:val="003912FE"/>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6430"/>
    <w:rsid w:val="003B6A51"/>
    <w:rsid w:val="003B72EA"/>
    <w:rsid w:val="003C025D"/>
    <w:rsid w:val="003C2725"/>
    <w:rsid w:val="003C419B"/>
    <w:rsid w:val="003C434F"/>
    <w:rsid w:val="003C506E"/>
    <w:rsid w:val="003C73E6"/>
    <w:rsid w:val="003C765E"/>
    <w:rsid w:val="003D0295"/>
    <w:rsid w:val="003D0B05"/>
    <w:rsid w:val="003D3115"/>
    <w:rsid w:val="003D3401"/>
    <w:rsid w:val="003D3E86"/>
    <w:rsid w:val="003D464B"/>
    <w:rsid w:val="003D59B9"/>
    <w:rsid w:val="003D5AD8"/>
    <w:rsid w:val="003E0FD7"/>
    <w:rsid w:val="003E1F22"/>
    <w:rsid w:val="003E24A3"/>
    <w:rsid w:val="003E2991"/>
    <w:rsid w:val="003E4D16"/>
    <w:rsid w:val="003E6E1A"/>
    <w:rsid w:val="003F39A9"/>
    <w:rsid w:val="003F54AD"/>
    <w:rsid w:val="003F5B24"/>
    <w:rsid w:val="003F643C"/>
    <w:rsid w:val="003F7208"/>
    <w:rsid w:val="003F7655"/>
    <w:rsid w:val="00402F11"/>
    <w:rsid w:val="00403442"/>
    <w:rsid w:val="004037DE"/>
    <w:rsid w:val="0040462B"/>
    <w:rsid w:val="0040704A"/>
    <w:rsid w:val="0040794D"/>
    <w:rsid w:val="00410625"/>
    <w:rsid w:val="00414E0C"/>
    <w:rsid w:val="0041588F"/>
    <w:rsid w:val="00415D68"/>
    <w:rsid w:val="004166FF"/>
    <w:rsid w:val="00416C02"/>
    <w:rsid w:val="00416EBF"/>
    <w:rsid w:val="004224A2"/>
    <w:rsid w:val="00422A8B"/>
    <w:rsid w:val="00424C2B"/>
    <w:rsid w:val="004255D9"/>
    <w:rsid w:val="004258CF"/>
    <w:rsid w:val="00427F94"/>
    <w:rsid w:val="004340F5"/>
    <w:rsid w:val="00434758"/>
    <w:rsid w:val="00434BC8"/>
    <w:rsid w:val="00435468"/>
    <w:rsid w:val="00437906"/>
    <w:rsid w:val="00440C39"/>
    <w:rsid w:val="00440D18"/>
    <w:rsid w:val="00442485"/>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798"/>
    <w:rsid w:val="00490D40"/>
    <w:rsid w:val="0049125C"/>
    <w:rsid w:val="0049159A"/>
    <w:rsid w:val="004915A9"/>
    <w:rsid w:val="00491823"/>
    <w:rsid w:val="00491EC7"/>
    <w:rsid w:val="00493811"/>
    <w:rsid w:val="004967EA"/>
    <w:rsid w:val="004A03FE"/>
    <w:rsid w:val="004A0806"/>
    <w:rsid w:val="004A11D7"/>
    <w:rsid w:val="004A2F97"/>
    <w:rsid w:val="004A4380"/>
    <w:rsid w:val="004A67DE"/>
    <w:rsid w:val="004A6D3A"/>
    <w:rsid w:val="004A6E27"/>
    <w:rsid w:val="004B2CB5"/>
    <w:rsid w:val="004B5426"/>
    <w:rsid w:val="004B5A89"/>
    <w:rsid w:val="004B7F39"/>
    <w:rsid w:val="004C0F3B"/>
    <w:rsid w:val="004C3BBE"/>
    <w:rsid w:val="004C7147"/>
    <w:rsid w:val="004D0CBC"/>
    <w:rsid w:val="004D2F2E"/>
    <w:rsid w:val="004D4280"/>
    <w:rsid w:val="004D48DF"/>
    <w:rsid w:val="004D4BCD"/>
    <w:rsid w:val="004D5C35"/>
    <w:rsid w:val="004D6AA1"/>
    <w:rsid w:val="004E264D"/>
    <w:rsid w:val="004E2D29"/>
    <w:rsid w:val="004E3DD6"/>
    <w:rsid w:val="004E412F"/>
    <w:rsid w:val="004E4307"/>
    <w:rsid w:val="004F0BF9"/>
    <w:rsid w:val="004F0CC3"/>
    <w:rsid w:val="004F0E80"/>
    <w:rsid w:val="004F137F"/>
    <w:rsid w:val="004F2E3F"/>
    <w:rsid w:val="004F38D2"/>
    <w:rsid w:val="004F3C1F"/>
    <w:rsid w:val="004F5F84"/>
    <w:rsid w:val="004F678A"/>
    <w:rsid w:val="004F7663"/>
    <w:rsid w:val="00500A0D"/>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4CB4"/>
    <w:rsid w:val="00534E50"/>
    <w:rsid w:val="005367D8"/>
    <w:rsid w:val="0053784E"/>
    <w:rsid w:val="00537E92"/>
    <w:rsid w:val="00541919"/>
    <w:rsid w:val="00543E57"/>
    <w:rsid w:val="00543F93"/>
    <w:rsid w:val="00544D78"/>
    <w:rsid w:val="0054607E"/>
    <w:rsid w:val="00546107"/>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92B1F"/>
    <w:rsid w:val="0059324F"/>
    <w:rsid w:val="005938E2"/>
    <w:rsid w:val="005941CD"/>
    <w:rsid w:val="005943A8"/>
    <w:rsid w:val="005970A4"/>
    <w:rsid w:val="005A0BA3"/>
    <w:rsid w:val="005A31E7"/>
    <w:rsid w:val="005A485B"/>
    <w:rsid w:val="005A4E99"/>
    <w:rsid w:val="005A5B54"/>
    <w:rsid w:val="005A6E5F"/>
    <w:rsid w:val="005B057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7379"/>
    <w:rsid w:val="005F0994"/>
    <w:rsid w:val="005F0F08"/>
    <w:rsid w:val="005F2385"/>
    <w:rsid w:val="005F3F36"/>
    <w:rsid w:val="005F5297"/>
    <w:rsid w:val="00602CE9"/>
    <w:rsid w:val="006037EA"/>
    <w:rsid w:val="0060612C"/>
    <w:rsid w:val="0060645A"/>
    <w:rsid w:val="006064F7"/>
    <w:rsid w:val="006066F0"/>
    <w:rsid w:val="00607E97"/>
    <w:rsid w:val="00616CC5"/>
    <w:rsid w:val="006210D7"/>
    <w:rsid w:val="00621A8D"/>
    <w:rsid w:val="00622D0B"/>
    <w:rsid w:val="00624030"/>
    <w:rsid w:val="00625DF9"/>
    <w:rsid w:val="0062732E"/>
    <w:rsid w:val="00627C8C"/>
    <w:rsid w:val="00631AA1"/>
    <w:rsid w:val="00633656"/>
    <w:rsid w:val="00634195"/>
    <w:rsid w:val="00635FAB"/>
    <w:rsid w:val="00636969"/>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671"/>
    <w:rsid w:val="006710F1"/>
    <w:rsid w:val="006722F5"/>
    <w:rsid w:val="0067276C"/>
    <w:rsid w:val="006735A6"/>
    <w:rsid w:val="00673964"/>
    <w:rsid w:val="00673BAD"/>
    <w:rsid w:val="006754CF"/>
    <w:rsid w:val="0067610C"/>
    <w:rsid w:val="00676D9B"/>
    <w:rsid w:val="00676F43"/>
    <w:rsid w:val="0067799F"/>
    <w:rsid w:val="006806F5"/>
    <w:rsid w:val="00680AA7"/>
    <w:rsid w:val="0068295D"/>
    <w:rsid w:val="00682E68"/>
    <w:rsid w:val="006833B8"/>
    <w:rsid w:val="006838F6"/>
    <w:rsid w:val="006845D4"/>
    <w:rsid w:val="00684E6F"/>
    <w:rsid w:val="006861BB"/>
    <w:rsid w:val="006926C2"/>
    <w:rsid w:val="00695625"/>
    <w:rsid w:val="006A39B9"/>
    <w:rsid w:val="006A4ED2"/>
    <w:rsid w:val="006A7711"/>
    <w:rsid w:val="006B0BF9"/>
    <w:rsid w:val="006B0CEC"/>
    <w:rsid w:val="006B1E55"/>
    <w:rsid w:val="006B22F2"/>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7242"/>
    <w:rsid w:val="006F7330"/>
    <w:rsid w:val="00700952"/>
    <w:rsid w:val="00702278"/>
    <w:rsid w:val="00706934"/>
    <w:rsid w:val="00706EB6"/>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6D2"/>
    <w:rsid w:val="0078295A"/>
    <w:rsid w:val="00783CC5"/>
    <w:rsid w:val="00785651"/>
    <w:rsid w:val="00787630"/>
    <w:rsid w:val="00787D8A"/>
    <w:rsid w:val="007903D8"/>
    <w:rsid w:val="0079152B"/>
    <w:rsid w:val="00791F83"/>
    <w:rsid w:val="007934B9"/>
    <w:rsid w:val="00795A0D"/>
    <w:rsid w:val="007A01A7"/>
    <w:rsid w:val="007A0DAA"/>
    <w:rsid w:val="007A1161"/>
    <w:rsid w:val="007A1DFB"/>
    <w:rsid w:val="007A3DAA"/>
    <w:rsid w:val="007A440C"/>
    <w:rsid w:val="007A44BE"/>
    <w:rsid w:val="007A4816"/>
    <w:rsid w:val="007A5030"/>
    <w:rsid w:val="007A575D"/>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F01EF"/>
    <w:rsid w:val="007F1FA6"/>
    <w:rsid w:val="007F53EC"/>
    <w:rsid w:val="007F5CDE"/>
    <w:rsid w:val="007F6355"/>
    <w:rsid w:val="007F69D6"/>
    <w:rsid w:val="007F6D3F"/>
    <w:rsid w:val="007F7734"/>
    <w:rsid w:val="007F7CC4"/>
    <w:rsid w:val="007F7F8C"/>
    <w:rsid w:val="008002D1"/>
    <w:rsid w:val="00800561"/>
    <w:rsid w:val="00800E55"/>
    <w:rsid w:val="00800F9C"/>
    <w:rsid w:val="00802D6C"/>
    <w:rsid w:val="00803295"/>
    <w:rsid w:val="008042A3"/>
    <w:rsid w:val="00805E2B"/>
    <w:rsid w:val="00806978"/>
    <w:rsid w:val="00807A6F"/>
    <w:rsid w:val="0081099D"/>
    <w:rsid w:val="00810C58"/>
    <w:rsid w:val="00810CFA"/>
    <w:rsid w:val="0081327D"/>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413E7"/>
    <w:rsid w:val="0084156F"/>
    <w:rsid w:val="00844AFC"/>
    <w:rsid w:val="008453D3"/>
    <w:rsid w:val="0085128B"/>
    <w:rsid w:val="00851EF0"/>
    <w:rsid w:val="00852321"/>
    <w:rsid w:val="00852839"/>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7396E"/>
    <w:rsid w:val="008740C5"/>
    <w:rsid w:val="00874BD2"/>
    <w:rsid w:val="00876A03"/>
    <w:rsid w:val="00877B2A"/>
    <w:rsid w:val="0088000E"/>
    <w:rsid w:val="00880F10"/>
    <w:rsid w:val="00881473"/>
    <w:rsid w:val="00882872"/>
    <w:rsid w:val="00882B2A"/>
    <w:rsid w:val="00885947"/>
    <w:rsid w:val="008879C8"/>
    <w:rsid w:val="008926B3"/>
    <w:rsid w:val="00894C1C"/>
    <w:rsid w:val="00894EA5"/>
    <w:rsid w:val="00897328"/>
    <w:rsid w:val="008A3DB2"/>
    <w:rsid w:val="008A4D1F"/>
    <w:rsid w:val="008A6439"/>
    <w:rsid w:val="008B296D"/>
    <w:rsid w:val="008B40AC"/>
    <w:rsid w:val="008B59AC"/>
    <w:rsid w:val="008B5AD4"/>
    <w:rsid w:val="008B6200"/>
    <w:rsid w:val="008B6749"/>
    <w:rsid w:val="008C029A"/>
    <w:rsid w:val="008C0D97"/>
    <w:rsid w:val="008C3CE1"/>
    <w:rsid w:val="008C50E0"/>
    <w:rsid w:val="008C55DA"/>
    <w:rsid w:val="008C57C8"/>
    <w:rsid w:val="008C5CCD"/>
    <w:rsid w:val="008D200C"/>
    <w:rsid w:val="008D49D8"/>
    <w:rsid w:val="008D51B3"/>
    <w:rsid w:val="008E0994"/>
    <w:rsid w:val="008E1539"/>
    <w:rsid w:val="008E3B2A"/>
    <w:rsid w:val="008F0E5F"/>
    <w:rsid w:val="008F2404"/>
    <w:rsid w:val="008F3702"/>
    <w:rsid w:val="008F5AF0"/>
    <w:rsid w:val="008F7663"/>
    <w:rsid w:val="009003F5"/>
    <w:rsid w:val="009007D4"/>
    <w:rsid w:val="009010D4"/>
    <w:rsid w:val="00905324"/>
    <w:rsid w:val="009076CA"/>
    <w:rsid w:val="00907B96"/>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1AE"/>
    <w:rsid w:val="0095170C"/>
    <w:rsid w:val="00955581"/>
    <w:rsid w:val="00956BDB"/>
    <w:rsid w:val="00962307"/>
    <w:rsid w:val="00964021"/>
    <w:rsid w:val="009646EE"/>
    <w:rsid w:val="00964A0B"/>
    <w:rsid w:val="00965A42"/>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0BE"/>
    <w:rsid w:val="00984BA4"/>
    <w:rsid w:val="00986BA6"/>
    <w:rsid w:val="0098784C"/>
    <w:rsid w:val="00987F95"/>
    <w:rsid w:val="00994BA6"/>
    <w:rsid w:val="00995044"/>
    <w:rsid w:val="00997BDF"/>
    <w:rsid w:val="00997F56"/>
    <w:rsid w:val="009A280C"/>
    <w:rsid w:val="009A4BCA"/>
    <w:rsid w:val="009A4F9E"/>
    <w:rsid w:val="009A680D"/>
    <w:rsid w:val="009A7830"/>
    <w:rsid w:val="009B06C3"/>
    <w:rsid w:val="009B198A"/>
    <w:rsid w:val="009B250B"/>
    <w:rsid w:val="009B571E"/>
    <w:rsid w:val="009C2ED6"/>
    <w:rsid w:val="009C342A"/>
    <w:rsid w:val="009C580A"/>
    <w:rsid w:val="009C78D9"/>
    <w:rsid w:val="009D1050"/>
    <w:rsid w:val="009D1157"/>
    <w:rsid w:val="009D1873"/>
    <w:rsid w:val="009D253C"/>
    <w:rsid w:val="009D3121"/>
    <w:rsid w:val="009D34AC"/>
    <w:rsid w:val="009D5954"/>
    <w:rsid w:val="009D5BBF"/>
    <w:rsid w:val="009D6E0A"/>
    <w:rsid w:val="009D6F58"/>
    <w:rsid w:val="009E00CA"/>
    <w:rsid w:val="009E24D5"/>
    <w:rsid w:val="009E2827"/>
    <w:rsid w:val="009E3494"/>
    <w:rsid w:val="009E4707"/>
    <w:rsid w:val="009E5BF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504A"/>
    <w:rsid w:val="00A176DC"/>
    <w:rsid w:val="00A200BE"/>
    <w:rsid w:val="00A2094C"/>
    <w:rsid w:val="00A21A08"/>
    <w:rsid w:val="00A225B8"/>
    <w:rsid w:val="00A22F80"/>
    <w:rsid w:val="00A230F2"/>
    <w:rsid w:val="00A24BCA"/>
    <w:rsid w:val="00A24CDC"/>
    <w:rsid w:val="00A25273"/>
    <w:rsid w:val="00A260F2"/>
    <w:rsid w:val="00A27FE5"/>
    <w:rsid w:val="00A31259"/>
    <w:rsid w:val="00A318B4"/>
    <w:rsid w:val="00A35266"/>
    <w:rsid w:val="00A36B50"/>
    <w:rsid w:val="00A37F61"/>
    <w:rsid w:val="00A44C69"/>
    <w:rsid w:val="00A44EB8"/>
    <w:rsid w:val="00A45674"/>
    <w:rsid w:val="00A456BC"/>
    <w:rsid w:val="00A456C3"/>
    <w:rsid w:val="00A47125"/>
    <w:rsid w:val="00A501E8"/>
    <w:rsid w:val="00A51E8E"/>
    <w:rsid w:val="00A54254"/>
    <w:rsid w:val="00A545C0"/>
    <w:rsid w:val="00A54726"/>
    <w:rsid w:val="00A54990"/>
    <w:rsid w:val="00A553A0"/>
    <w:rsid w:val="00A570E6"/>
    <w:rsid w:val="00A5752A"/>
    <w:rsid w:val="00A57B9C"/>
    <w:rsid w:val="00A6265B"/>
    <w:rsid w:val="00A633D2"/>
    <w:rsid w:val="00A64269"/>
    <w:rsid w:val="00A6703A"/>
    <w:rsid w:val="00A71032"/>
    <w:rsid w:val="00A71855"/>
    <w:rsid w:val="00A72D03"/>
    <w:rsid w:val="00A7342E"/>
    <w:rsid w:val="00A7369B"/>
    <w:rsid w:val="00A75344"/>
    <w:rsid w:val="00A80205"/>
    <w:rsid w:val="00A831A8"/>
    <w:rsid w:val="00A843F9"/>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B7E73"/>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269"/>
    <w:rsid w:val="00AF636A"/>
    <w:rsid w:val="00B000D6"/>
    <w:rsid w:val="00B02E04"/>
    <w:rsid w:val="00B02FCC"/>
    <w:rsid w:val="00B03161"/>
    <w:rsid w:val="00B03841"/>
    <w:rsid w:val="00B049D2"/>
    <w:rsid w:val="00B0644E"/>
    <w:rsid w:val="00B07835"/>
    <w:rsid w:val="00B10427"/>
    <w:rsid w:val="00B107C1"/>
    <w:rsid w:val="00B133D0"/>
    <w:rsid w:val="00B13485"/>
    <w:rsid w:val="00B151C9"/>
    <w:rsid w:val="00B16641"/>
    <w:rsid w:val="00B16D01"/>
    <w:rsid w:val="00B21506"/>
    <w:rsid w:val="00B21D9A"/>
    <w:rsid w:val="00B22374"/>
    <w:rsid w:val="00B23A99"/>
    <w:rsid w:val="00B23DAF"/>
    <w:rsid w:val="00B2424D"/>
    <w:rsid w:val="00B25856"/>
    <w:rsid w:val="00B25997"/>
    <w:rsid w:val="00B25B2F"/>
    <w:rsid w:val="00B2726D"/>
    <w:rsid w:val="00B27B94"/>
    <w:rsid w:val="00B30A92"/>
    <w:rsid w:val="00B315A6"/>
    <w:rsid w:val="00B33503"/>
    <w:rsid w:val="00B3556C"/>
    <w:rsid w:val="00B357A5"/>
    <w:rsid w:val="00B37C77"/>
    <w:rsid w:val="00B40523"/>
    <w:rsid w:val="00B408C0"/>
    <w:rsid w:val="00B41A20"/>
    <w:rsid w:val="00B434AF"/>
    <w:rsid w:val="00B450E3"/>
    <w:rsid w:val="00B4748F"/>
    <w:rsid w:val="00B50923"/>
    <w:rsid w:val="00B509A6"/>
    <w:rsid w:val="00B52BD8"/>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71C2"/>
    <w:rsid w:val="00B817C3"/>
    <w:rsid w:val="00B84470"/>
    <w:rsid w:val="00B855E5"/>
    <w:rsid w:val="00B85EA4"/>
    <w:rsid w:val="00B87AE1"/>
    <w:rsid w:val="00B90596"/>
    <w:rsid w:val="00B911E1"/>
    <w:rsid w:val="00B9155E"/>
    <w:rsid w:val="00B91836"/>
    <w:rsid w:val="00B92033"/>
    <w:rsid w:val="00B9300D"/>
    <w:rsid w:val="00B94CE2"/>
    <w:rsid w:val="00B95CA1"/>
    <w:rsid w:val="00BA02EA"/>
    <w:rsid w:val="00BA3A4E"/>
    <w:rsid w:val="00BA3F64"/>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816"/>
    <w:rsid w:val="00BD6961"/>
    <w:rsid w:val="00BD7344"/>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3872"/>
    <w:rsid w:val="00C16B48"/>
    <w:rsid w:val="00C214E0"/>
    <w:rsid w:val="00C2353A"/>
    <w:rsid w:val="00C23A7E"/>
    <w:rsid w:val="00C2428E"/>
    <w:rsid w:val="00C25A72"/>
    <w:rsid w:val="00C2608A"/>
    <w:rsid w:val="00C26A56"/>
    <w:rsid w:val="00C3108B"/>
    <w:rsid w:val="00C31AA1"/>
    <w:rsid w:val="00C36567"/>
    <w:rsid w:val="00C369F2"/>
    <w:rsid w:val="00C36A75"/>
    <w:rsid w:val="00C36EBD"/>
    <w:rsid w:val="00C37AE0"/>
    <w:rsid w:val="00C4423F"/>
    <w:rsid w:val="00C4549C"/>
    <w:rsid w:val="00C46936"/>
    <w:rsid w:val="00C529BD"/>
    <w:rsid w:val="00C52C6A"/>
    <w:rsid w:val="00C52D92"/>
    <w:rsid w:val="00C52F24"/>
    <w:rsid w:val="00C5476E"/>
    <w:rsid w:val="00C55C53"/>
    <w:rsid w:val="00C57437"/>
    <w:rsid w:val="00C62067"/>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3DF"/>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921"/>
    <w:rsid w:val="00D23B3B"/>
    <w:rsid w:val="00D26955"/>
    <w:rsid w:val="00D26DB7"/>
    <w:rsid w:val="00D27AC3"/>
    <w:rsid w:val="00D30D94"/>
    <w:rsid w:val="00D335B8"/>
    <w:rsid w:val="00D3393B"/>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982"/>
    <w:rsid w:val="00D60D34"/>
    <w:rsid w:val="00D62CD6"/>
    <w:rsid w:val="00D63A02"/>
    <w:rsid w:val="00D644AC"/>
    <w:rsid w:val="00D65D08"/>
    <w:rsid w:val="00D65D38"/>
    <w:rsid w:val="00D661C4"/>
    <w:rsid w:val="00D72AF1"/>
    <w:rsid w:val="00D72C6B"/>
    <w:rsid w:val="00D742A2"/>
    <w:rsid w:val="00D76B3B"/>
    <w:rsid w:val="00D76BEA"/>
    <w:rsid w:val="00D779C8"/>
    <w:rsid w:val="00D779CF"/>
    <w:rsid w:val="00D81DC1"/>
    <w:rsid w:val="00D82B2B"/>
    <w:rsid w:val="00D82DF1"/>
    <w:rsid w:val="00D82EBF"/>
    <w:rsid w:val="00D83981"/>
    <w:rsid w:val="00D87074"/>
    <w:rsid w:val="00D87C0B"/>
    <w:rsid w:val="00D94D5E"/>
    <w:rsid w:val="00D95A37"/>
    <w:rsid w:val="00D96CA6"/>
    <w:rsid w:val="00DA1133"/>
    <w:rsid w:val="00DA1463"/>
    <w:rsid w:val="00DA4CD6"/>
    <w:rsid w:val="00DA6709"/>
    <w:rsid w:val="00DA6B51"/>
    <w:rsid w:val="00DB3113"/>
    <w:rsid w:val="00DB4329"/>
    <w:rsid w:val="00DB65F7"/>
    <w:rsid w:val="00DB6DCF"/>
    <w:rsid w:val="00DB77BC"/>
    <w:rsid w:val="00DC00BC"/>
    <w:rsid w:val="00DC1344"/>
    <w:rsid w:val="00DC35F5"/>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61CE"/>
    <w:rsid w:val="00E070EE"/>
    <w:rsid w:val="00E07470"/>
    <w:rsid w:val="00E07D68"/>
    <w:rsid w:val="00E1064B"/>
    <w:rsid w:val="00E125AE"/>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38E7"/>
    <w:rsid w:val="00E44E95"/>
    <w:rsid w:val="00E457B8"/>
    <w:rsid w:val="00E46D03"/>
    <w:rsid w:val="00E47C9E"/>
    <w:rsid w:val="00E50654"/>
    <w:rsid w:val="00E51097"/>
    <w:rsid w:val="00E5160B"/>
    <w:rsid w:val="00E51B0D"/>
    <w:rsid w:val="00E54611"/>
    <w:rsid w:val="00E5505C"/>
    <w:rsid w:val="00E55DB0"/>
    <w:rsid w:val="00E57BE4"/>
    <w:rsid w:val="00E61053"/>
    <w:rsid w:val="00E63E96"/>
    <w:rsid w:val="00E6497F"/>
    <w:rsid w:val="00E66CFE"/>
    <w:rsid w:val="00E70395"/>
    <w:rsid w:val="00E7128F"/>
    <w:rsid w:val="00E7190F"/>
    <w:rsid w:val="00E71F83"/>
    <w:rsid w:val="00E72276"/>
    <w:rsid w:val="00E758DE"/>
    <w:rsid w:val="00E75AEF"/>
    <w:rsid w:val="00E809D4"/>
    <w:rsid w:val="00E80BA6"/>
    <w:rsid w:val="00E81139"/>
    <w:rsid w:val="00E81705"/>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A591A"/>
    <w:rsid w:val="00EB0BEC"/>
    <w:rsid w:val="00EB115D"/>
    <w:rsid w:val="00EB1459"/>
    <w:rsid w:val="00EB18CA"/>
    <w:rsid w:val="00EB6183"/>
    <w:rsid w:val="00EB64F7"/>
    <w:rsid w:val="00EC0663"/>
    <w:rsid w:val="00EC0804"/>
    <w:rsid w:val="00EC142D"/>
    <w:rsid w:val="00ED1850"/>
    <w:rsid w:val="00ED1DC8"/>
    <w:rsid w:val="00ED2AB6"/>
    <w:rsid w:val="00ED354D"/>
    <w:rsid w:val="00ED3C43"/>
    <w:rsid w:val="00ED5BF4"/>
    <w:rsid w:val="00ED7FED"/>
    <w:rsid w:val="00EE1B29"/>
    <w:rsid w:val="00EE1D8F"/>
    <w:rsid w:val="00EE2107"/>
    <w:rsid w:val="00EE2A33"/>
    <w:rsid w:val="00EE354F"/>
    <w:rsid w:val="00EE44EB"/>
    <w:rsid w:val="00EE7614"/>
    <w:rsid w:val="00EE7A10"/>
    <w:rsid w:val="00EF13C7"/>
    <w:rsid w:val="00EF2170"/>
    <w:rsid w:val="00EF6B52"/>
    <w:rsid w:val="00F0294B"/>
    <w:rsid w:val="00F02E03"/>
    <w:rsid w:val="00F04778"/>
    <w:rsid w:val="00F1056E"/>
    <w:rsid w:val="00F13EF2"/>
    <w:rsid w:val="00F14869"/>
    <w:rsid w:val="00F15C17"/>
    <w:rsid w:val="00F16F19"/>
    <w:rsid w:val="00F20542"/>
    <w:rsid w:val="00F2059D"/>
    <w:rsid w:val="00F21BB3"/>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69F8"/>
    <w:rsid w:val="00F479D0"/>
    <w:rsid w:val="00F535B5"/>
    <w:rsid w:val="00F53E8A"/>
    <w:rsid w:val="00F6146E"/>
    <w:rsid w:val="00F62B56"/>
    <w:rsid w:val="00F62D88"/>
    <w:rsid w:val="00F63537"/>
    <w:rsid w:val="00F63694"/>
    <w:rsid w:val="00F65100"/>
    <w:rsid w:val="00F65A4D"/>
    <w:rsid w:val="00F660E5"/>
    <w:rsid w:val="00F6661D"/>
    <w:rsid w:val="00F6753E"/>
    <w:rsid w:val="00F70887"/>
    <w:rsid w:val="00F713AE"/>
    <w:rsid w:val="00F75318"/>
    <w:rsid w:val="00F7595F"/>
    <w:rsid w:val="00F76BB9"/>
    <w:rsid w:val="00F778B9"/>
    <w:rsid w:val="00F82AB8"/>
    <w:rsid w:val="00F83119"/>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E95DDB0"/>
  <w15:chartTrackingRefBased/>
  <w15:docId w15:val="{195531D6-F031-4670-8DBF-4BC514D4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10">
    <w:name w:val="Unresolved Mention10"/>
    <w:basedOn w:val="DefaultParagraphFont"/>
    <w:uiPriority w:val="99"/>
    <w:semiHidden/>
    <w:unhideWhenUsed/>
    <w:rsid w:val="00880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tiff"/><Relationship Id="rId26" Type="http://schemas.openxmlformats.org/officeDocument/2006/relationships/image" Target="media/image12.tif"/><Relationship Id="rId39" Type="http://schemas.openxmlformats.org/officeDocument/2006/relationships/image" Target="media/image24.emf"/><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6.tiff"/><Relationship Id="rId47" Type="http://schemas.openxmlformats.org/officeDocument/2006/relationships/image" Target="media/image31.png"/><Relationship Id="rId50" Type="http://schemas.openxmlformats.org/officeDocument/2006/relationships/footer" Target="footer1.xml"/><Relationship Id="rId55" Type="http://schemas.openxmlformats.org/officeDocument/2006/relationships/image" Target="media/image36.tiff"/><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tiff"/><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oleObject" Target="embeddings/oleObject5.bin"/><Relationship Id="rId45" Type="http://schemas.openxmlformats.org/officeDocument/2006/relationships/image" Target="media/image29.tiff"/><Relationship Id="rId53" Type="http://schemas.openxmlformats.org/officeDocument/2006/relationships/image" Target="media/image34.emf"/><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tiff"/><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image" Target="media/image33.tiff"/><Relationship Id="rId57" Type="http://schemas.openxmlformats.org/officeDocument/2006/relationships/image" Target="media/image38.tif"/><Relationship Id="rId61" Type="http://schemas.openxmlformats.org/officeDocument/2006/relationships/image" Target="media/image42.png"/><Relationship Id="rId10" Type="http://schemas.microsoft.com/office/2011/relationships/commentsExtended" Target="commentsExtended.xml"/><Relationship Id="rId19" Type="http://schemas.openxmlformats.org/officeDocument/2006/relationships/image" Target="media/image6.tif"/><Relationship Id="rId31" Type="http://schemas.openxmlformats.org/officeDocument/2006/relationships/image" Target="media/image17.emf"/><Relationship Id="rId44" Type="http://schemas.openxmlformats.org/officeDocument/2006/relationships/image" Target="media/image28.tiff"/><Relationship Id="rId52" Type="http://schemas.openxmlformats.org/officeDocument/2006/relationships/hyperlink" Target="https://doi.org/10.7554/eLife.06074" TargetMode="External"/><Relationship Id="rId60" Type="http://schemas.openxmlformats.org/officeDocument/2006/relationships/image" Target="media/image4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image" Target="media/image37.tiff"/><Relationship Id="rId64" Type="http://schemas.openxmlformats.org/officeDocument/2006/relationships/hyperlink" Target="https://github.com/Jon-Ting/Honours" TargetMode="External"/><Relationship Id="rId8" Type="http://schemas.openxmlformats.org/officeDocument/2006/relationships/image" Target="media/image1.jpeg"/><Relationship Id="rId51" Type="http://schemas.openxmlformats.org/officeDocument/2006/relationships/hyperlink" Target="http://dx.doi.org/10.1155/2013/580456"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1.tiff"/><Relationship Id="rId33" Type="http://schemas.openxmlformats.org/officeDocument/2006/relationships/chart" Target="charts/chart1.xml"/><Relationship Id="rId38" Type="http://schemas.openxmlformats.org/officeDocument/2006/relationships/image" Target="media/image23.tiff"/><Relationship Id="rId46" Type="http://schemas.openxmlformats.org/officeDocument/2006/relationships/image" Target="media/image30.png"/><Relationship Id="rId59" Type="http://schemas.openxmlformats.org/officeDocument/2006/relationships/image" Target="media/image40.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5.tiff"/><Relationship Id="rId54" Type="http://schemas.openxmlformats.org/officeDocument/2006/relationships/image" Target="media/image35.tiff"/><Relationship Id="rId62"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dLbl>
              <c:idx val="0"/>
              <c:layout>
                <c:manualLayout>
                  <c:x val="1.0990190472001055E-2"/>
                  <c:y val="2.0325203252032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C31-4B09-B5DF-E420934A0E3C}"/>
                </c:ext>
              </c:extLst>
            </c:dLbl>
            <c:dLbl>
              <c:idx val="1"/>
              <c:layout>
                <c:manualLayout>
                  <c:x val="-2.9082733373412124E-2"/>
                  <c:y val="-5.284552845528462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C31-4B09-B5DF-E420934A0E3C}"/>
                </c:ext>
              </c:extLst>
            </c:dLbl>
            <c:dLbl>
              <c:idx val="2"/>
              <c:layout>
                <c:manualLayout>
                  <c:x val="-8.0878214245565669E-2"/>
                  <c:y val="3.658536585365853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C31-4B09-B5DF-E420934A0E3C}"/>
                </c:ext>
              </c:extLst>
            </c:dLbl>
            <c:dLbl>
              <c:idx val="3"/>
              <c:layout>
                <c:manualLayout>
                  <c:x val="-0.10108769923312659"/>
                  <c:y val="-8.1300813008130263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C31-4B09-B5DF-E420934A0E3C}"/>
                </c:ext>
              </c:extLst>
            </c:dLbl>
            <c:dLbl>
              <c:idx val="4"/>
              <c:layout>
                <c:manualLayout>
                  <c:x val="-5.8877891660190522E-2"/>
                  <c:y val="5.28455284552844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C31-4B09-B5DF-E420934A0E3C}"/>
                </c:ext>
              </c:extLst>
            </c:dLbl>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CE59-4A6E-ADC7-6756EA5CC823}"/>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7.6970825574177532E-2"/>
                  <c:y val="-8.53658536585365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C31-4B09-B5DF-E420934A0E3C}"/>
                </c:ext>
              </c:extLst>
            </c:dLbl>
            <c:dLbl>
              <c:idx val="1"/>
              <c:layout>
                <c:manualLayout>
                  <c:x val="-8.1936685288640593E-2"/>
                  <c:y val="-5.28455284552845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C31-4B09-B5DF-E420934A0E3C}"/>
                </c:ext>
              </c:extLst>
            </c:dLbl>
            <c:dLbl>
              <c:idx val="2"/>
              <c:layout>
                <c:manualLayout>
                  <c:x val="-6.2073246430788327E-2"/>
                  <c:y val="6.504065040650407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C31-4B09-B5DF-E420934A0E3C}"/>
                </c:ext>
              </c:extLst>
            </c:dLbl>
            <c:dLbl>
              <c:idx val="3"/>
              <c:layout>
                <c:manualLayout>
                  <c:x val="-3.9726877715704621E-2"/>
                  <c:y val="0.1056910569105691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C31-4B09-B5DF-E420934A0E3C}"/>
                </c:ext>
              </c:extLst>
            </c:dLbl>
            <c:dLbl>
              <c:idx val="4"/>
              <c:layout>
                <c:manualLayout>
                  <c:x val="-7.4487895716946001E-2"/>
                  <c:y val="5.6910569105691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C31-4B09-B5DF-E420934A0E3C}"/>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CE59-4A6E-ADC7-6756EA5CC823}"/>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17.5"/>
          <c:min val="6.5"/>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630F0-60C0-4F76-963B-09A392B2F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4979</TotalTime>
  <Pages>93</Pages>
  <Words>38615</Words>
  <Characters>220111</Characters>
  <Application>Microsoft Office Word</Application>
  <DocSecurity>0</DocSecurity>
  <Lines>1834</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 Ting</cp:lastModifiedBy>
  <cp:revision>1</cp:revision>
  <cp:lastPrinted>2019-05-29T00:55:00Z</cp:lastPrinted>
  <dcterms:created xsi:type="dcterms:W3CDTF">2019-10-07T01:30:00Z</dcterms:created>
  <dcterms:modified xsi:type="dcterms:W3CDTF">2019-10-17T22:24:00Z</dcterms:modified>
</cp:coreProperties>
</file>