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528BA" w14:textId="3D89F198" w:rsidR="009E24D5" w:rsidRPr="00820F2D" w:rsidRDefault="009E24D5" w:rsidP="009E24D5">
      <w:pPr>
        <w:jc w:val="center"/>
        <w:rPr>
          <w:rFonts w:cs="Arial"/>
          <w:lang w:eastAsia="en-AU"/>
        </w:rPr>
      </w:pPr>
      <w:r w:rsidRPr="00820F2D">
        <w:rPr>
          <w:rFonts w:cs="Arial"/>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3D464B">
      <w:pPr>
        <w:rPr>
          <w:lang w:eastAsia="en-AU"/>
        </w:rPr>
      </w:pPr>
    </w:p>
    <w:p w14:paraId="58C0C63B" w14:textId="77777777" w:rsidR="009E24D5" w:rsidRPr="00820F2D" w:rsidRDefault="009E24D5" w:rsidP="003D464B">
      <w:pPr>
        <w:rPr>
          <w:lang w:eastAsia="en-AU"/>
        </w:rPr>
      </w:pPr>
    </w:p>
    <w:p w14:paraId="4F9313C1" w14:textId="77777777" w:rsidR="009E24D5" w:rsidRPr="003A06A3" w:rsidRDefault="009E24D5" w:rsidP="003D464B">
      <w:pPr>
        <w:jc w:val="center"/>
        <w:rPr>
          <w:rFonts w:asciiTheme="minorBidi" w:hAnsiTheme="minorBidi" w:cstheme="minorBidi"/>
          <w:b/>
          <w:bCs/>
          <w:sz w:val="28"/>
          <w:szCs w:val="28"/>
        </w:rPr>
      </w:pPr>
      <w:r w:rsidRPr="003A06A3">
        <w:rPr>
          <w:rFonts w:asciiTheme="minorBidi" w:hAnsiTheme="minorBidi" w:cstheme="minorBidi"/>
          <w:b/>
          <w:bCs/>
          <w:sz w:val="28"/>
          <w:szCs w:val="28"/>
        </w:rPr>
        <w:t>Molecular Modelling of Covalent Inhibition of Bruton’s Tyrosine Kinase by Cyanoacrylamides</w:t>
      </w:r>
    </w:p>
    <w:p w14:paraId="6A291FAA" w14:textId="4F16EC4A" w:rsidR="009E24D5" w:rsidRPr="003A06A3" w:rsidRDefault="009E24D5" w:rsidP="003D464B">
      <w:pPr>
        <w:jc w:val="center"/>
        <w:rPr>
          <w:rFonts w:asciiTheme="minorBidi" w:hAnsiTheme="minorBidi" w:cstheme="minorBidi"/>
        </w:rPr>
      </w:pPr>
      <w:r w:rsidRPr="003A06A3">
        <w:rPr>
          <w:rFonts w:asciiTheme="minorBidi" w:hAnsiTheme="minorBidi" w:cstheme="minorBidi"/>
        </w:rPr>
        <w:t xml:space="preserve">Jonathan </w:t>
      </w:r>
      <w:proofErr w:type="spellStart"/>
      <w:r w:rsidRPr="003A06A3">
        <w:rPr>
          <w:rFonts w:asciiTheme="minorBidi" w:hAnsiTheme="minorBidi" w:cstheme="minorBidi"/>
        </w:rPr>
        <w:t>Yik</w:t>
      </w:r>
      <w:proofErr w:type="spellEnd"/>
      <w:r w:rsidRPr="003A06A3">
        <w:rPr>
          <w:rFonts w:asciiTheme="minorBidi" w:hAnsiTheme="minorBidi" w:cstheme="minorBidi"/>
        </w:rPr>
        <w:t xml:space="preserve"> Chang Ting</w:t>
      </w:r>
    </w:p>
    <w:p w14:paraId="0018370D" w14:textId="77777777" w:rsidR="009E24D5" w:rsidRPr="00820F2D" w:rsidRDefault="009E24D5" w:rsidP="009E24D5">
      <w:pPr>
        <w:rPr>
          <w:lang w:eastAsia="en-AU"/>
        </w:rPr>
      </w:pPr>
    </w:p>
    <w:p w14:paraId="3C049AC1" w14:textId="77777777" w:rsidR="009E24D5" w:rsidRPr="00820F2D" w:rsidRDefault="009E24D5" w:rsidP="009E24D5">
      <w:pPr>
        <w:rPr>
          <w:lang w:eastAsia="en-AU"/>
        </w:rPr>
      </w:pPr>
    </w:p>
    <w:p w14:paraId="17B1BE53" w14:textId="77777777" w:rsidR="009E24D5" w:rsidRPr="00820F2D" w:rsidRDefault="009E24D5" w:rsidP="009E24D5">
      <w:pPr>
        <w:rPr>
          <w:lang w:eastAsia="en-AU"/>
        </w:rPr>
      </w:pPr>
    </w:p>
    <w:p w14:paraId="18DF3FF6" w14:textId="77777777" w:rsidR="009E24D5" w:rsidRPr="00820F2D" w:rsidRDefault="009E24D5" w:rsidP="009E24D5">
      <w:pPr>
        <w:rPr>
          <w:lang w:eastAsia="en-AU"/>
        </w:rPr>
      </w:pPr>
    </w:p>
    <w:p w14:paraId="47A5709F" w14:textId="77777777" w:rsidR="009E24D5" w:rsidRPr="00820F2D" w:rsidRDefault="009E24D5" w:rsidP="009E24D5">
      <w:pPr>
        <w:rPr>
          <w:lang w:eastAsia="en-AU"/>
        </w:rPr>
      </w:pPr>
    </w:p>
    <w:p w14:paraId="30DE5CB4" w14:textId="77777777" w:rsidR="009E24D5" w:rsidRPr="00820F2D" w:rsidRDefault="009E24D5" w:rsidP="009E24D5">
      <w:pPr>
        <w:rPr>
          <w:lang w:eastAsia="en-AU"/>
        </w:rPr>
      </w:pPr>
    </w:p>
    <w:p w14:paraId="5D97302B" w14:textId="77777777" w:rsidR="009E24D5" w:rsidRPr="00820F2D" w:rsidRDefault="009E24D5" w:rsidP="009E24D5">
      <w:pPr>
        <w:rPr>
          <w:lang w:eastAsia="en-AU"/>
        </w:rPr>
      </w:pPr>
    </w:p>
    <w:p w14:paraId="0C1FC61A" w14:textId="77777777" w:rsidR="009E24D5" w:rsidRPr="00820F2D" w:rsidRDefault="009E24D5" w:rsidP="009E24D5">
      <w:pPr>
        <w:rPr>
          <w:lang w:eastAsia="en-AU"/>
        </w:rPr>
      </w:pPr>
    </w:p>
    <w:p w14:paraId="39FF9D2D" w14:textId="77777777" w:rsidR="009E24D5" w:rsidRPr="00820F2D" w:rsidRDefault="009E24D5" w:rsidP="009E24D5">
      <w:pPr>
        <w:rPr>
          <w:lang w:eastAsia="en-AU"/>
        </w:rPr>
      </w:pPr>
    </w:p>
    <w:p w14:paraId="1E3D9700" w14:textId="033D3F0C" w:rsidR="009E24D5" w:rsidRPr="00820F2D" w:rsidRDefault="009E24D5" w:rsidP="009E24D5">
      <w:pPr>
        <w:jc w:val="center"/>
        <w:rPr>
          <w:rFonts w:cs="Arial"/>
          <w:i/>
          <w:iCs/>
          <w:lang w:eastAsia="en-AU"/>
        </w:rPr>
      </w:pPr>
      <w:r w:rsidRPr="00820F2D">
        <w:rPr>
          <w:rFonts w:cs="Arial"/>
          <w:i/>
          <w:iCs/>
          <w:lang w:eastAsia="en-AU"/>
        </w:rPr>
        <w:t xml:space="preserve">A </w:t>
      </w:r>
      <w:r w:rsidR="00E251D2">
        <w:rPr>
          <w:rFonts w:cs="Arial"/>
          <w:i/>
          <w:iCs/>
          <w:lang w:eastAsia="en-AU"/>
        </w:rPr>
        <w:t>Research Report</w:t>
      </w:r>
      <w:r w:rsidRPr="00820F2D">
        <w:rPr>
          <w:rFonts w:cs="Arial"/>
          <w:i/>
          <w:iCs/>
          <w:lang w:eastAsia="en-AU"/>
        </w:rPr>
        <w:t xml:space="preserve"> submitted for the degree of </w:t>
      </w:r>
      <w:r>
        <w:rPr>
          <w:rFonts w:cs="Arial"/>
          <w:i/>
          <w:iCs/>
          <w:lang w:eastAsia="en-AU"/>
        </w:rPr>
        <w:t>Bachelor of Advanced Science (Honours)</w:t>
      </w:r>
      <w:r w:rsidRPr="00820F2D">
        <w:rPr>
          <w:rFonts w:cs="Arial"/>
          <w:i/>
          <w:iCs/>
          <w:lang w:eastAsia="en-AU"/>
        </w:rPr>
        <w:t xml:space="preserve"> at</w:t>
      </w:r>
    </w:p>
    <w:p w14:paraId="3BD691B3" w14:textId="2FA89DAC" w:rsidR="009E24D5" w:rsidRPr="00820F2D" w:rsidRDefault="009E24D5" w:rsidP="009E24D5">
      <w:pPr>
        <w:jc w:val="center"/>
        <w:rPr>
          <w:rFonts w:cs="Arial"/>
          <w:lang w:eastAsia="en-AU"/>
        </w:rPr>
      </w:pPr>
      <w:r w:rsidRPr="00820F2D">
        <w:rPr>
          <w:rFonts w:cs="Arial"/>
          <w:i/>
          <w:iCs/>
          <w:lang w:eastAsia="en-AU"/>
        </w:rPr>
        <w:t xml:space="preserve">The University of Queensland in </w:t>
      </w:r>
      <w:r w:rsidR="00E251D2">
        <w:rPr>
          <w:rFonts w:cs="Arial"/>
          <w:i/>
          <w:iCs/>
          <w:lang w:eastAsia="en-AU"/>
        </w:rPr>
        <w:t xml:space="preserve">November </w:t>
      </w:r>
      <w:r>
        <w:rPr>
          <w:rFonts w:cs="Arial"/>
          <w:i/>
          <w:iCs/>
          <w:lang w:eastAsia="en-AU"/>
        </w:rPr>
        <w:t>2019</w:t>
      </w:r>
    </w:p>
    <w:p w14:paraId="6405FF35" w14:textId="05FD00B6" w:rsidR="00476E18" w:rsidRPr="00E251D2" w:rsidRDefault="003A06A3" w:rsidP="00E251D2">
      <w:pPr>
        <w:jc w:val="center"/>
        <w:rPr>
          <w:rFonts w:cs="Arial"/>
          <w:lang w:eastAsia="en-AU"/>
        </w:rPr>
      </w:pPr>
      <w:r w:rsidRPr="003A06A3">
        <w:rPr>
          <w:rFonts w:cs="Arial"/>
          <w:lang w:eastAsia="en-AU"/>
        </w:rPr>
        <w:t>School of Chemistry &amp; Molecular Biosciences</w:t>
      </w:r>
      <w:r w:rsidR="00476E18" w:rsidRPr="00F2059D">
        <w:rPr>
          <w:b/>
          <w:u w:val="single"/>
          <w:lang w:eastAsia="en-AU"/>
        </w:rPr>
        <w:br w:type="page"/>
      </w:r>
    </w:p>
    <w:p w14:paraId="009E84BA" w14:textId="49E933FF" w:rsidR="00476E18" w:rsidRPr="00F2059D" w:rsidRDefault="00476E18" w:rsidP="00476E18">
      <w:pPr>
        <w:rPr>
          <w:b/>
          <w:u w:val="single"/>
          <w:lang w:eastAsia="en-AU"/>
        </w:rPr>
      </w:pPr>
      <w:r w:rsidRPr="00F2059D">
        <w:rPr>
          <w:b/>
          <w:u w:val="single"/>
          <w:lang w:eastAsia="en-AU"/>
        </w:rPr>
        <w:lastRenderedPageBreak/>
        <w:t>Declaration by author</w:t>
      </w:r>
    </w:p>
    <w:p w14:paraId="7E3C33D7" w14:textId="77777777" w:rsidR="00E251D2" w:rsidRDefault="00E251D2" w:rsidP="00E251D2">
      <w:pPr>
        <w:ind w:firstLine="720"/>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E251D2">
      <w:pPr>
        <w:ind w:firstLine="720"/>
      </w:pPr>
      <w:r>
        <w:t xml:space="preserve">I have clearly stated the contribution of others to my research </w:t>
      </w:r>
      <w:proofErr w:type="gramStart"/>
      <w:r>
        <w:t>report as a whole, including</w:t>
      </w:r>
      <w:proofErr w:type="gramEnd"/>
      <w:r>
        <w:t xml:space="preserve">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E251D2">
      <w:pPr>
        <w:ind w:firstLine="720"/>
      </w:pPr>
      <w:r>
        <w:t>I acknowledge that copyright of all material contained in my research report resides with the copyright holder(s) of that material.</w:t>
      </w:r>
    </w:p>
    <w:p w14:paraId="7C0BAB55" w14:textId="77777777" w:rsidR="00E251D2" w:rsidRDefault="00E251D2" w:rsidP="00476E18">
      <w:pPr>
        <w:rPr>
          <w:b/>
          <w:u w:val="single"/>
        </w:rPr>
      </w:pPr>
    </w:p>
    <w:p w14:paraId="2364893D" w14:textId="35BF0410" w:rsidR="00476E18" w:rsidRPr="00F2059D" w:rsidRDefault="00E251D2" w:rsidP="00476E18">
      <w:pPr>
        <w:rPr>
          <w:b/>
          <w:u w:val="single"/>
        </w:rPr>
      </w:pPr>
      <w:r w:rsidRPr="00E251D2">
        <w:rPr>
          <w:b/>
          <w:u w:val="single"/>
        </w:rPr>
        <w:t>Statement of Contributions to Jointly Authored Works Co</w:t>
      </w:r>
      <w:r>
        <w:rPr>
          <w:b/>
          <w:u w:val="single"/>
        </w:rPr>
        <w:t xml:space="preserve">ntained in the Research Report </w:t>
      </w:r>
    </w:p>
    <w:p w14:paraId="1C5A1F47" w14:textId="5121EFE6" w:rsidR="00476E18" w:rsidRDefault="00E251D2" w:rsidP="00476E18">
      <w:r>
        <w:t>No jointly-authored works.</w:t>
      </w:r>
      <w:r w:rsidR="00476E18" w:rsidRPr="00F2059D">
        <w:t xml:space="preserve"> </w:t>
      </w:r>
    </w:p>
    <w:p w14:paraId="1DFD37BA" w14:textId="77777777" w:rsidR="00E251D2" w:rsidRPr="00E251D2" w:rsidRDefault="00E251D2" w:rsidP="00476E18"/>
    <w:p w14:paraId="6AD57E4E" w14:textId="77777777" w:rsidR="00E251D2" w:rsidRDefault="00E251D2" w:rsidP="00476E18">
      <w:pPr>
        <w:autoSpaceDE w:val="0"/>
        <w:autoSpaceDN w:val="0"/>
        <w:rPr>
          <w:b/>
          <w:u w:val="single"/>
        </w:rPr>
      </w:pPr>
      <w:r w:rsidRPr="00E251D2">
        <w:rPr>
          <w:b/>
          <w:u w:val="single"/>
        </w:rPr>
        <w:t>Statement of Contributions by Others to the Research Report as a Whole</w:t>
      </w:r>
    </w:p>
    <w:p w14:paraId="1F5CAF88" w14:textId="77777777" w:rsidR="007A01A7" w:rsidRPr="007A01A7" w:rsidRDefault="007A01A7" w:rsidP="007A01A7">
      <w:pPr>
        <w:autoSpaceDE w:val="0"/>
        <w:autoSpaceDN w:val="0"/>
        <w:rPr>
          <w:iCs/>
          <w:color w:val="FF0000"/>
        </w:rPr>
      </w:pPr>
      <w:r w:rsidRPr="007A01A7">
        <w:rPr>
          <w:iCs/>
          <w:color w:val="FF0000"/>
        </w:rPr>
        <w:t>List the significant and substantial inputs made by others to the research, work and writing</w:t>
      </w:r>
    </w:p>
    <w:p w14:paraId="41C6B06D" w14:textId="77777777" w:rsidR="007A01A7" w:rsidRPr="007A01A7" w:rsidRDefault="007A01A7" w:rsidP="007A01A7">
      <w:pPr>
        <w:autoSpaceDE w:val="0"/>
        <w:autoSpaceDN w:val="0"/>
        <w:rPr>
          <w:iCs/>
          <w:color w:val="FF0000"/>
        </w:rPr>
      </w:pPr>
      <w:r w:rsidRPr="007A01A7">
        <w:rPr>
          <w:iCs/>
          <w:color w:val="FF0000"/>
        </w:rPr>
        <w:t>represented and/or reported in the research report. These would include significant</w:t>
      </w:r>
    </w:p>
    <w:p w14:paraId="7E6B0C07" w14:textId="77777777" w:rsidR="007A01A7" w:rsidRPr="007A01A7" w:rsidRDefault="007A01A7" w:rsidP="007A01A7">
      <w:pPr>
        <w:autoSpaceDE w:val="0"/>
        <w:autoSpaceDN w:val="0"/>
        <w:rPr>
          <w:iCs/>
          <w:color w:val="FF0000"/>
        </w:rPr>
      </w:pPr>
      <w:r w:rsidRPr="007A01A7">
        <w:rPr>
          <w:iCs/>
          <w:color w:val="FF0000"/>
        </w:rPr>
        <w:t>contributions to: the conception and design of the project; non-routine technical work; analysis</w:t>
      </w:r>
    </w:p>
    <w:p w14:paraId="6BB95EDA" w14:textId="77777777" w:rsidR="007A01A7" w:rsidRPr="007A01A7" w:rsidRDefault="007A01A7" w:rsidP="007A01A7">
      <w:pPr>
        <w:autoSpaceDE w:val="0"/>
        <w:autoSpaceDN w:val="0"/>
        <w:rPr>
          <w:iCs/>
          <w:color w:val="FF0000"/>
        </w:rPr>
      </w:pPr>
      <w:r w:rsidRPr="007A01A7">
        <w:rPr>
          <w:iCs/>
          <w:color w:val="FF0000"/>
        </w:rPr>
        <w:t>and interpretation of research data; drafting significant parts of the work or critically revising it</w:t>
      </w:r>
    </w:p>
    <w:p w14:paraId="2D67413F" w14:textId="4178CA34" w:rsidR="007A01A7" w:rsidRPr="007A01A7" w:rsidRDefault="007A01A7" w:rsidP="007A01A7">
      <w:pPr>
        <w:autoSpaceDE w:val="0"/>
        <w:autoSpaceDN w:val="0"/>
        <w:rPr>
          <w:iCs/>
          <w:color w:val="FF0000"/>
        </w:rPr>
      </w:pPr>
      <w:proofErr w:type="gramStart"/>
      <w:r w:rsidRPr="007A01A7">
        <w:rPr>
          <w:iCs/>
          <w:color w:val="FF0000"/>
        </w:rPr>
        <w:t>so as to</w:t>
      </w:r>
      <w:proofErr w:type="gramEnd"/>
      <w:r w:rsidRPr="007A01A7">
        <w:rPr>
          <w:iCs/>
          <w:color w:val="FF0000"/>
        </w:rPr>
        <w:t xml:space="preserve"> contribute to the interpretation.</w:t>
      </w:r>
    </w:p>
    <w:p w14:paraId="42AEEBDE" w14:textId="7B5956E3" w:rsidR="003A06A3" w:rsidRDefault="003A06A3" w:rsidP="00476E18">
      <w:pPr>
        <w:autoSpaceDE w:val="0"/>
        <w:autoSpaceDN w:val="0"/>
        <w:rPr>
          <w:color w:val="000000" w:themeColor="text1"/>
        </w:rPr>
      </w:pPr>
      <w:r w:rsidRPr="003A06A3">
        <w:rPr>
          <w:i/>
          <w:iCs/>
          <w:color w:val="000000" w:themeColor="text1"/>
        </w:rPr>
        <w:t>Elizabeth Krenske</w:t>
      </w:r>
      <w:r>
        <w:rPr>
          <w:color w:val="000000" w:themeColor="text1"/>
        </w:rPr>
        <w:t>:</w:t>
      </w:r>
    </w:p>
    <w:p w14:paraId="0C0B67EB" w14:textId="08184642" w:rsidR="003A06A3" w:rsidRDefault="003A06A3" w:rsidP="00476E18">
      <w:pPr>
        <w:autoSpaceDE w:val="0"/>
        <w:autoSpaceDN w:val="0"/>
        <w:rPr>
          <w:color w:val="000000" w:themeColor="text1"/>
        </w:rPr>
      </w:pPr>
    </w:p>
    <w:p w14:paraId="264C05E7" w14:textId="6CE4CDAA" w:rsidR="005D2B87" w:rsidRDefault="005D2B87" w:rsidP="005D2B87">
      <w:pPr>
        <w:autoSpaceDE w:val="0"/>
        <w:autoSpaceDN w:val="0"/>
        <w:rPr>
          <w:color w:val="000000" w:themeColor="text1"/>
        </w:rPr>
      </w:pPr>
      <w:r>
        <w:rPr>
          <w:i/>
          <w:iCs/>
          <w:color w:val="000000" w:themeColor="text1"/>
        </w:rPr>
        <w:t>Alan Mark</w:t>
      </w:r>
      <w:r>
        <w:rPr>
          <w:color w:val="000000" w:themeColor="text1"/>
        </w:rPr>
        <w:t>:</w:t>
      </w:r>
    </w:p>
    <w:p w14:paraId="72BDF44B" w14:textId="77777777" w:rsidR="005D2B87" w:rsidRDefault="005D2B87" w:rsidP="00476E18">
      <w:pPr>
        <w:autoSpaceDE w:val="0"/>
        <w:autoSpaceDN w:val="0"/>
        <w:rPr>
          <w:color w:val="000000" w:themeColor="text1"/>
        </w:rPr>
      </w:pPr>
    </w:p>
    <w:p w14:paraId="61B87B84" w14:textId="0B8A1FD8" w:rsidR="003A06A3" w:rsidRDefault="003A06A3" w:rsidP="003A06A3">
      <w:pPr>
        <w:autoSpaceDE w:val="0"/>
        <w:autoSpaceDN w:val="0"/>
        <w:rPr>
          <w:color w:val="000000" w:themeColor="text1"/>
        </w:rPr>
      </w:pPr>
      <w:r>
        <w:rPr>
          <w:i/>
          <w:iCs/>
          <w:color w:val="000000" w:themeColor="text1"/>
        </w:rPr>
        <w:t>Thomas Lee</w:t>
      </w:r>
      <w:r>
        <w:rPr>
          <w:color w:val="000000" w:themeColor="text1"/>
        </w:rPr>
        <w:t>:</w:t>
      </w:r>
    </w:p>
    <w:p w14:paraId="4CF44B94" w14:textId="530449C0" w:rsidR="005D2B87" w:rsidRDefault="005D2B87" w:rsidP="003A06A3">
      <w:pPr>
        <w:autoSpaceDE w:val="0"/>
        <w:autoSpaceDN w:val="0"/>
        <w:rPr>
          <w:color w:val="000000" w:themeColor="text1"/>
        </w:rPr>
      </w:pPr>
    </w:p>
    <w:p w14:paraId="7882CAFA" w14:textId="67CECBA4" w:rsidR="005D2B87" w:rsidRDefault="005D2B87" w:rsidP="005D2B87">
      <w:pPr>
        <w:autoSpaceDE w:val="0"/>
        <w:autoSpaceDN w:val="0"/>
        <w:rPr>
          <w:color w:val="000000" w:themeColor="text1"/>
        </w:rPr>
      </w:pPr>
      <w:r>
        <w:rPr>
          <w:i/>
          <w:iCs/>
          <w:color w:val="000000" w:themeColor="text1"/>
        </w:rPr>
        <w:t>Martin Stroet</w:t>
      </w:r>
      <w:r>
        <w:rPr>
          <w:color w:val="000000" w:themeColor="text1"/>
        </w:rPr>
        <w:t>:</w:t>
      </w:r>
    </w:p>
    <w:p w14:paraId="668E348C" w14:textId="1014DD98" w:rsidR="005D2B87" w:rsidRDefault="005D2B87" w:rsidP="003A06A3">
      <w:pPr>
        <w:autoSpaceDE w:val="0"/>
        <w:autoSpaceDN w:val="0"/>
        <w:rPr>
          <w:color w:val="000000" w:themeColor="text1"/>
        </w:rPr>
      </w:pPr>
    </w:p>
    <w:p w14:paraId="265D9F97" w14:textId="0E4E95A4" w:rsidR="005D2B87" w:rsidRDefault="005D2B87" w:rsidP="005D2B87">
      <w:pPr>
        <w:autoSpaceDE w:val="0"/>
        <w:autoSpaceDN w:val="0"/>
        <w:rPr>
          <w:color w:val="000000" w:themeColor="text1"/>
        </w:rPr>
      </w:pPr>
      <w:r>
        <w:rPr>
          <w:i/>
          <w:iCs/>
          <w:color w:val="000000" w:themeColor="text1"/>
        </w:rPr>
        <w:t>Romain Lepage</w:t>
      </w:r>
      <w:r>
        <w:rPr>
          <w:color w:val="000000" w:themeColor="text1"/>
        </w:rPr>
        <w:t>:</w:t>
      </w:r>
    </w:p>
    <w:p w14:paraId="0B85C830" w14:textId="0E32D8CC" w:rsidR="005D2B87" w:rsidRDefault="005D2B87" w:rsidP="003A06A3">
      <w:pPr>
        <w:autoSpaceDE w:val="0"/>
        <w:autoSpaceDN w:val="0"/>
        <w:rPr>
          <w:color w:val="000000" w:themeColor="text1"/>
        </w:rPr>
      </w:pPr>
      <w:r>
        <w:rPr>
          <w:color w:val="000000" w:themeColor="text1"/>
        </w:rPr>
        <w:t xml:space="preserve">Romain provided </w:t>
      </w:r>
      <w:r w:rsidR="00A230F2">
        <w:rPr>
          <w:color w:val="000000" w:themeColor="text1"/>
        </w:rPr>
        <w:t>useful suggestions</w:t>
      </w:r>
      <w:r>
        <w:rPr>
          <w:color w:val="000000" w:themeColor="text1"/>
        </w:rPr>
        <w:t xml:space="preserve"> </w:t>
      </w:r>
      <w:r w:rsidR="00A230F2">
        <w:rPr>
          <w:color w:val="000000" w:themeColor="text1"/>
        </w:rPr>
        <w:t>to aid in the location of some transition state structures</w:t>
      </w:r>
      <w:r>
        <w:rPr>
          <w:color w:val="000000" w:themeColor="text1"/>
        </w:rPr>
        <w:t>.</w:t>
      </w:r>
    </w:p>
    <w:p w14:paraId="1F381F5F" w14:textId="77777777" w:rsidR="005D2B87" w:rsidRDefault="005D2B87" w:rsidP="003A06A3">
      <w:pPr>
        <w:autoSpaceDE w:val="0"/>
        <w:autoSpaceDN w:val="0"/>
        <w:rPr>
          <w:color w:val="000000" w:themeColor="text1"/>
        </w:rPr>
      </w:pPr>
    </w:p>
    <w:p w14:paraId="2834A412" w14:textId="2E6BB9E5" w:rsidR="005D2B87" w:rsidRPr="005D2B87" w:rsidRDefault="005D2B87" w:rsidP="005D2B87">
      <w:pPr>
        <w:autoSpaceDE w:val="0"/>
        <w:autoSpaceDN w:val="0"/>
        <w:rPr>
          <w:color w:val="000000" w:themeColor="text1"/>
        </w:rPr>
      </w:pPr>
      <w:r>
        <w:rPr>
          <w:i/>
          <w:iCs/>
          <w:color w:val="000000" w:themeColor="text1"/>
        </w:rPr>
        <w:t>Yuk Ping Chin</w:t>
      </w:r>
      <w:r>
        <w:rPr>
          <w:color w:val="000000" w:themeColor="text1"/>
        </w:rPr>
        <w:t>:</w:t>
      </w:r>
    </w:p>
    <w:p w14:paraId="47D3ACED" w14:textId="76CA0B0B" w:rsidR="005D2B87" w:rsidRDefault="005D2B87" w:rsidP="003A06A3">
      <w:pPr>
        <w:autoSpaceDE w:val="0"/>
        <w:autoSpaceDN w:val="0"/>
        <w:rPr>
          <w:color w:val="000000" w:themeColor="text1"/>
        </w:rPr>
      </w:pPr>
      <w:r>
        <w:rPr>
          <w:color w:val="000000" w:themeColor="text1"/>
        </w:rPr>
        <w:t xml:space="preserve">Yuk Ping introduced convenient ways for conversion of molecular coordinate file formats and </w:t>
      </w:r>
      <w:r w:rsidR="00A230F2">
        <w:rPr>
          <w:color w:val="000000" w:themeColor="text1"/>
        </w:rPr>
        <w:t>provided tutorial for some functionalities of GaussView, MacroModel and NCIPLOT programs</w:t>
      </w:r>
      <w:r>
        <w:rPr>
          <w:color w:val="000000" w:themeColor="text1"/>
        </w:rPr>
        <w:t>.</w:t>
      </w:r>
    </w:p>
    <w:p w14:paraId="6D1B4A6A" w14:textId="77777777" w:rsidR="005D2B87" w:rsidRDefault="005D2B87" w:rsidP="003A06A3">
      <w:pPr>
        <w:autoSpaceDE w:val="0"/>
        <w:autoSpaceDN w:val="0"/>
        <w:rPr>
          <w:color w:val="000000" w:themeColor="text1"/>
        </w:rPr>
      </w:pPr>
    </w:p>
    <w:p w14:paraId="44514389" w14:textId="029E0402" w:rsidR="005D2B87" w:rsidRDefault="005D2B87" w:rsidP="005D2B87">
      <w:pPr>
        <w:autoSpaceDE w:val="0"/>
        <w:autoSpaceDN w:val="0"/>
        <w:rPr>
          <w:color w:val="000000" w:themeColor="text1"/>
        </w:rPr>
      </w:pPr>
      <w:r>
        <w:rPr>
          <w:i/>
          <w:iCs/>
          <w:color w:val="000000" w:themeColor="text1"/>
        </w:rPr>
        <w:t xml:space="preserve">David </w:t>
      </w:r>
      <w:proofErr w:type="spellStart"/>
      <w:r>
        <w:rPr>
          <w:i/>
          <w:iCs/>
          <w:color w:val="000000" w:themeColor="text1"/>
        </w:rPr>
        <w:t>Poger</w:t>
      </w:r>
      <w:proofErr w:type="spellEnd"/>
      <w:r>
        <w:rPr>
          <w:color w:val="000000" w:themeColor="text1"/>
        </w:rPr>
        <w:t>:</w:t>
      </w:r>
    </w:p>
    <w:p w14:paraId="52E2A566" w14:textId="4FB3D543" w:rsidR="003A06A3" w:rsidRPr="003A06A3" w:rsidRDefault="005D2B87" w:rsidP="00A230F2">
      <w:pPr>
        <w:autoSpaceDE w:val="0"/>
        <w:autoSpaceDN w:val="0"/>
        <w:rPr>
          <w:color w:val="000000" w:themeColor="text1"/>
        </w:rPr>
      </w:pPr>
      <w:r>
        <w:rPr>
          <w:color w:val="000000" w:themeColor="text1"/>
        </w:rPr>
        <w:t xml:space="preserve">David provided critical advices regarding the construction of missing residues in X-ray crystal structures of proteins for simulations and specification of simulation parameters for molecular dynamics studies of proteins under biological condition. </w:t>
      </w:r>
    </w:p>
    <w:p w14:paraId="15973FB0" w14:textId="489235D8" w:rsidR="003A06A3" w:rsidRDefault="003A06A3" w:rsidP="00476E18">
      <w:pPr>
        <w:autoSpaceDE w:val="0"/>
        <w:autoSpaceDN w:val="0"/>
        <w:rPr>
          <w:color w:val="FF0000"/>
        </w:rPr>
      </w:pPr>
    </w:p>
    <w:p w14:paraId="292FACF3" w14:textId="77777777" w:rsidR="007A01A7" w:rsidRPr="00F2059D" w:rsidRDefault="007A01A7" w:rsidP="007A01A7">
      <w:r w:rsidRPr="00F2059D">
        <w:t>This research was supported by a University of Queensland School of Chemistry and Molecular Biosciences Honours Scholarship.</w:t>
      </w:r>
    </w:p>
    <w:p w14:paraId="2C2882D3" w14:textId="77777777" w:rsidR="007A01A7" w:rsidRDefault="007A01A7" w:rsidP="00476E18">
      <w:pPr>
        <w:autoSpaceDE w:val="0"/>
        <w:autoSpaceDN w:val="0"/>
        <w:rPr>
          <w:color w:val="FF0000"/>
        </w:rPr>
      </w:pPr>
    </w:p>
    <w:p w14:paraId="039CCED9" w14:textId="77CF7011" w:rsidR="00476E18" w:rsidRPr="00F2059D" w:rsidRDefault="00476E18" w:rsidP="005D2B87">
      <w:pPr>
        <w:autoSpaceDE w:val="0"/>
        <w:autoSpaceDN w:val="0"/>
        <w:rPr>
          <w:color w:val="FF0000"/>
        </w:rPr>
      </w:pPr>
      <w:r w:rsidRPr="00F2059D">
        <w:rPr>
          <w:color w:val="FF0000"/>
        </w:rPr>
        <w:t>List the significant and substantial inputs made by others to the research, work and writing represented and/or reported in the thesis. These could include significant contri</w:t>
      </w:r>
      <w:r w:rsidRPr="00F2059D">
        <w:rPr>
          <w:color w:val="FF0000"/>
          <w:lang w:eastAsia="en-AU"/>
        </w:rPr>
        <w:t xml:space="preserve">butions to: the </w:t>
      </w:r>
      <w:r w:rsidRPr="00F2059D">
        <w:rPr>
          <w:color w:val="FF0000"/>
          <w:lang w:eastAsia="en-AU"/>
        </w:rPr>
        <w:lastRenderedPageBreak/>
        <w:t xml:space="preserve">conception and design of the project; non-routine technical work; analysis and interpretation of research data; drafting significant parts of the work or critically revising it </w:t>
      </w:r>
      <w:proofErr w:type="gramStart"/>
      <w:r w:rsidRPr="00F2059D">
        <w:rPr>
          <w:color w:val="FF0000"/>
          <w:lang w:eastAsia="en-AU"/>
        </w:rPr>
        <w:t>so as to</w:t>
      </w:r>
      <w:proofErr w:type="gramEnd"/>
      <w:r w:rsidRPr="00F2059D">
        <w:rPr>
          <w:color w:val="FF0000"/>
          <w:lang w:eastAsia="en-AU"/>
        </w:rPr>
        <w:t xml:space="preserve"> contribute to the interpretation. </w:t>
      </w:r>
    </w:p>
    <w:p w14:paraId="31B8083D" w14:textId="77777777" w:rsidR="00476E18" w:rsidRPr="00F2059D" w:rsidRDefault="00476E18" w:rsidP="00476E18">
      <w:pPr>
        <w:rPr>
          <w:b/>
          <w:u w:val="single"/>
        </w:rPr>
      </w:pPr>
    </w:p>
    <w:p w14:paraId="340693AB" w14:textId="77777777" w:rsidR="00E251D2" w:rsidRPr="00E251D2" w:rsidRDefault="00E251D2" w:rsidP="00E251D2">
      <w:pPr>
        <w:rPr>
          <w:b/>
          <w:u w:val="single"/>
        </w:rPr>
      </w:pPr>
      <w:r w:rsidRPr="00E251D2">
        <w:rPr>
          <w:b/>
          <w:u w:val="single"/>
        </w:rPr>
        <w:t>Statement of Parts of the Research Report or Submitted to Qualify for the Award of Another</w:t>
      </w:r>
    </w:p>
    <w:p w14:paraId="6B777653" w14:textId="77777777" w:rsidR="00E251D2" w:rsidRDefault="00E251D2" w:rsidP="00E251D2">
      <w:pPr>
        <w:rPr>
          <w:b/>
          <w:u w:val="single"/>
        </w:rPr>
      </w:pPr>
      <w:r w:rsidRPr="00E251D2">
        <w:rPr>
          <w:b/>
          <w:u w:val="single"/>
        </w:rPr>
        <w:t>Degree</w:t>
      </w:r>
    </w:p>
    <w:p w14:paraId="48FE041D" w14:textId="6FCECC10" w:rsidR="00476E18" w:rsidRPr="00F2059D" w:rsidRDefault="00476E18" w:rsidP="00E251D2">
      <w:r w:rsidRPr="00F2059D">
        <w:t>None.</w:t>
      </w:r>
    </w:p>
    <w:p w14:paraId="549586BE" w14:textId="77777777" w:rsidR="00476E18" w:rsidRPr="00F2059D" w:rsidRDefault="00476E18" w:rsidP="00476E18"/>
    <w:p w14:paraId="5630D516" w14:textId="77777777" w:rsidR="00E251D2" w:rsidRDefault="00E251D2" w:rsidP="00476E18">
      <w:pPr>
        <w:rPr>
          <w:rFonts w:eastAsia="Calibri"/>
          <w:b/>
          <w:bCs/>
          <w:color w:val="000000"/>
          <w:u w:val="single"/>
          <w:lang w:val="en-AU" w:eastAsia="en-US"/>
        </w:rPr>
      </w:pPr>
      <w:r w:rsidRPr="00E251D2">
        <w:rPr>
          <w:rFonts w:eastAsia="Calibri"/>
          <w:b/>
          <w:bCs/>
          <w:color w:val="000000"/>
          <w:u w:val="single"/>
          <w:lang w:val="en-AU" w:eastAsia="en-US"/>
        </w:rPr>
        <w:t>Published Works by the Author Incorporated into the Research</w:t>
      </w:r>
    </w:p>
    <w:p w14:paraId="1A2FADC0" w14:textId="223FE03E" w:rsidR="00476E18" w:rsidRDefault="00E251D2" w:rsidP="00476E18">
      <w:r>
        <w:t>None</w:t>
      </w:r>
      <w:r w:rsidR="00476E18" w:rsidRPr="00F2059D">
        <w:t>.</w:t>
      </w:r>
    </w:p>
    <w:p w14:paraId="078A712F" w14:textId="6524D690" w:rsidR="00E251D2" w:rsidRDefault="00E251D2" w:rsidP="00476E18"/>
    <w:p w14:paraId="51483EE2" w14:textId="4EF6DA8F" w:rsidR="00E251D2" w:rsidRDefault="00E251D2" w:rsidP="00476E18">
      <w:pPr>
        <w:rPr>
          <w:b/>
          <w:u w:val="single"/>
        </w:rPr>
      </w:pPr>
      <w:r w:rsidRPr="00E251D2">
        <w:rPr>
          <w:b/>
          <w:u w:val="single"/>
        </w:rPr>
        <w:t>Additional Published Works by the Author Relevant to the Research Report or but not Forming Part of it</w:t>
      </w:r>
    </w:p>
    <w:p w14:paraId="6F2B7A4F" w14:textId="0BC22FF6" w:rsidR="00E251D2" w:rsidRPr="00E251D2" w:rsidRDefault="00E251D2" w:rsidP="00476E18">
      <w:r>
        <w:t>None</w:t>
      </w:r>
    </w:p>
    <w:p w14:paraId="3ECCE88C" w14:textId="77777777" w:rsidR="007A01A7" w:rsidRDefault="007A01A7" w:rsidP="00476E18">
      <w:pPr>
        <w:rPr>
          <w:b/>
          <w:u w:val="single"/>
        </w:rPr>
      </w:pPr>
    </w:p>
    <w:p w14:paraId="0D646889" w14:textId="6E689FF2" w:rsidR="00476E18" w:rsidRPr="00F2059D" w:rsidRDefault="00476E18" w:rsidP="00476E18">
      <w:pPr>
        <w:rPr>
          <w:b/>
          <w:u w:val="single"/>
        </w:rPr>
      </w:pPr>
      <w:commentRangeStart w:id="0"/>
      <w:r w:rsidRPr="00F2059D">
        <w:rPr>
          <w:b/>
          <w:u w:val="single"/>
        </w:rPr>
        <w:t>Acknowledgements</w:t>
      </w:r>
      <w:commentRangeEnd w:id="0"/>
      <w:r w:rsidRPr="00F2059D">
        <w:rPr>
          <w:rStyle w:val="CommentReference"/>
        </w:rPr>
        <w:commentReference w:id="0"/>
      </w:r>
    </w:p>
    <w:p w14:paraId="415B829B" w14:textId="330550D1" w:rsidR="00F2059D" w:rsidRDefault="00F2059D" w:rsidP="00476E18">
      <w:r w:rsidRPr="00F2059D">
        <w:t xml:space="preserve">I thank Associate Professor Elizabeth Krenske and Professor Alan Mark for the supervisions throughout the year. I also wish to thank </w:t>
      </w:r>
      <w:proofErr w:type="spellStart"/>
      <w:r w:rsidRPr="00F2059D">
        <w:t>Dr.</w:t>
      </w:r>
      <w:proofErr w:type="spellEnd"/>
      <w:r w:rsidRPr="00F2059D">
        <w:t xml:space="preserve"> Martin Stroet and </w:t>
      </w:r>
      <w:proofErr w:type="spellStart"/>
      <w:r w:rsidRPr="00F2059D">
        <w:t>Dr.</w:t>
      </w:r>
      <w:proofErr w:type="spellEnd"/>
      <w:r w:rsidRPr="00F2059D">
        <w:t xml:space="preserve"> Thomas Lee for their guidance in MD simulations on Wiener, providence of codes that enables the setup of systems containing non-standard amino acids and simulation of GROMOS systems using graphics processing unit-accelerated AMBER machineries. We are grateful to Jack Taunton and his colleagues for making the co-crystal structure of BTK with inhibitor molecule 3 from their experimental work publicly available. Computer resources were provided by the National Facility of the National Computational Infrastructure (Australia) through the National Computational Merit Allocation Scheme and by the University of Queensland Research Computing Centre.</w:t>
      </w:r>
    </w:p>
    <w:p w14:paraId="6DFA3D43" w14:textId="5287392A" w:rsidR="007A01A7" w:rsidRPr="007A01A7" w:rsidRDefault="007A01A7" w:rsidP="00476E18">
      <w:pPr>
        <w:rPr>
          <w:b/>
        </w:rPr>
      </w:pPr>
      <w:r w:rsidRPr="007A01A7">
        <w:rPr>
          <w:b/>
        </w:rPr>
        <w:t>Signature of Author: _____________________________ Date: ____________</w:t>
      </w:r>
    </w:p>
    <w:p w14:paraId="600B0A70" w14:textId="03707C6C" w:rsidR="00476E18" w:rsidRDefault="00476E18" w:rsidP="00476E18">
      <w:pPr>
        <w:rPr>
          <w:color w:val="FF0000"/>
        </w:rPr>
      </w:pPr>
      <w:r w:rsidRPr="00F2059D">
        <w:rPr>
          <w:color w:val="FF0000"/>
        </w:rPr>
        <w:lastRenderedPageBreak/>
        <w:t>Acknowledgements recognise those who have been instrumental in the completion of the project.  Acknowledgements should include any professional editorial advice received including the name of the editor and a brief description of the service rendered.</w:t>
      </w:r>
    </w:p>
    <w:p w14:paraId="02B5E70B" w14:textId="77777777" w:rsidR="007A01A7" w:rsidRPr="007A01A7" w:rsidRDefault="007A01A7" w:rsidP="007A01A7">
      <w:pPr>
        <w:rPr>
          <w:color w:val="FF0000"/>
        </w:rPr>
      </w:pPr>
      <w:r w:rsidRPr="007A01A7">
        <w:rPr>
          <w:color w:val="FF0000"/>
        </w:rPr>
        <w:t>free text section for you to record your acknowledgment and gratitude for the more general</w:t>
      </w:r>
    </w:p>
    <w:p w14:paraId="176D4A78" w14:textId="77777777" w:rsidR="007A01A7" w:rsidRPr="007A01A7" w:rsidRDefault="007A01A7" w:rsidP="007A01A7">
      <w:pPr>
        <w:rPr>
          <w:color w:val="FF0000"/>
        </w:rPr>
      </w:pPr>
      <w:r w:rsidRPr="007A01A7">
        <w:rPr>
          <w:color w:val="FF0000"/>
        </w:rPr>
        <w:t>academic input and support of your supervisor and colleagues; financial support from grants and</w:t>
      </w:r>
    </w:p>
    <w:p w14:paraId="56CE9D49" w14:textId="77777777" w:rsidR="007A01A7" w:rsidRPr="007A01A7" w:rsidRDefault="007A01A7" w:rsidP="007A01A7">
      <w:pPr>
        <w:rPr>
          <w:color w:val="FF0000"/>
        </w:rPr>
      </w:pPr>
      <w:r w:rsidRPr="007A01A7">
        <w:rPr>
          <w:color w:val="FF0000"/>
        </w:rPr>
        <w:t xml:space="preserve">scholarships; and the non-academic support you have received </w:t>
      </w:r>
      <w:proofErr w:type="gramStart"/>
      <w:r w:rsidRPr="007A01A7">
        <w:rPr>
          <w:color w:val="FF0000"/>
        </w:rPr>
        <w:t>during the course of</w:t>
      </w:r>
      <w:proofErr w:type="gramEnd"/>
      <w:r w:rsidRPr="007A01A7">
        <w:rPr>
          <w:color w:val="FF0000"/>
        </w:rPr>
        <w:t xml:space="preserve"> your</w:t>
      </w:r>
    </w:p>
    <w:p w14:paraId="0D61E593" w14:textId="4F74D322" w:rsidR="007A01A7" w:rsidRPr="00F2059D" w:rsidRDefault="007A01A7" w:rsidP="007A01A7">
      <w:pPr>
        <w:rPr>
          <w:color w:val="FF0000"/>
        </w:rPr>
      </w:pPr>
      <w:r w:rsidRPr="007A01A7">
        <w:rPr>
          <w:color w:val="FF0000"/>
        </w:rPr>
        <w:t>candidature</w:t>
      </w:r>
    </w:p>
    <w:p w14:paraId="229C4D25" w14:textId="77777777" w:rsidR="00476E18" w:rsidRPr="00F2059D" w:rsidRDefault="00476E18" w:rsidP="00476E18"/>
    <w:p w14:paraId="3034523A" w14:textId="26F2D9C1" w:rsidR="007A01A7" w:rsidRDefault="007A01A7" w:rsidP="007A01A7">
      <w:pPr>
        <w:adjustRightInd/>
        <w:spacing w:line="259" w:lineRule="auto"/>
        <w:jc w:val="left"/>
        <w:rPr>
          <w:b/>
          <w:u w:val="single"/>
        </w:rPr>
      </w:pPr>
      <w:r w:rsidRPr="007A01A7">
        <w:rPr>
          <w:b/>
          <w:u w:val="single"/>
        </w:rPr>
        <w:t>Principal Supervisor Agreement</w:t>
      </w:r>
    </w:p>
    <w:p w14:paraId="750FE875" w14:textId="6A367CBC" w:rsidR="00476E18" w:rsidRDefault="007A01A7" w:rsidP="00476E18">
      <w:r>
        <w:t>I have read the final report and agree with the student’s declaration.</w:t>
      </w:r>
    </w:p>
    <w:p w14:paraId="475C17AE" w14:textId="77777777" w:rsidR="007A01A7" w:rsidRPr="007A01A7" w:rsidRDefault="007A01A7" w:rsidP="00476E18">
      <w:pPr>
        <w:rPr>
          <w:b/>
        </w:rPr>
      </w:pPr>
    </w:p>
    <w:p w14:paraId="561087F2" w14:textId="41B8D0FE" w:rsidR="007A01A7" w:rsidRPr="007A01A7" w:rsidRDefault="007A01A7" w:rsidP="00476E18">
      <w:pPr>
        <w:rPr>
          <w:b/>
        </w:rPr>
      </w:pPr>
      <w:r w:rsidRPr="007A01A7">
        <w:rPr>
          <w:b/>
        </w:rPr>
        <w:t>Signature of Principal Supervisor: ______________________________Date: _________</w:t>
      </w:r>
    </w:p>
    <w:p w14:paraId="486129DA" w14:textId="528F61CB" w:rsidR="007A01A7" w:rsidRDefault="007A01A7" w:rsidP="00476E18"/>
    <w:p w14:paraId="61A77B2A" w14:textId="77777777" w:rsidR="007A01A7" w:rsidRPr="00F2059D" w:rsidRDefault="007A01A7" w:rsidP="00476E18">
      <w:pPr>
        <w:rPr>
          <w:color w:val="000000"/>
        </w:rPr>
      </w:pPr>
    </w:p>
    <w:p w14:paraId="7E55C16B" w14:textId="77777777" w:rsidR="00476E18" w:rsidRPr="00F2059D" w:rsidRDefault="00476E18" w:rsidP="00476E18">
      <w:pPr>
        <w:rPr>
          <w:b/>
          <w:u w:val="single"/>
        </w:rPr>
      </w:pPr>
      <w:commentRangeStart w:id="1"/>
      <w:r w:rsidRPr="00F2059D">
        <w:rPr>
          <w:b/>
          <w:u w:val="single"/>
        </w:rPr>
        <w:t>Keywords</w:t>
      </w:r>
      <w:commentRangeEnd w:id="1"/>
      <w:r w:rsidR="007A01A7">
        <w:rPr>
          <w:rStyle w:val="CommentReference"/>
        </w:rPr>
        <w:commentReference w:id="1"/>
      </w:r>
    </w:p>
    <w:p w14:paraId="12661F20" w14:textId="59EC6CA7" w:rsidR="00476E18" w:rsidRPr="00F2059D" w:rsidRDefault="00476E18" w:rsidP="00476E18">
      <w:proofErr w:type="spellStart"/>
      <w:r w:rsidRPr="00F2059D">
        <w:t>bruton’s</w:t>
      </w:r>
      <w:proofErr w:type="spellEnd"/>
      <w:r w:rsidRPr="00F2059D">
        <w:t xml:space="preserve"> tyrosine kinase, kinetics, thermodynamics, reversible covalent inhibitors, </w:t>
      </w:r>
      <w:proofErr w:type="spellStart"/>
      <w:r w:rsidRPr="00F2059D">
        <w:t>michael</w:t>
      </w:r>
      <w:proofErr w:type="spellEnd"/>
      <w:r w:rsidRPr="00F2059D">
        <w:t xml:space="preserve"> acceptors, cyanoacrylamides, quantum mechanics, molecular dynamics, quantum mechanics/molecular mecha</w:t>
      </w:r>
      <w:r w:rsidR="007A01A7">
        <w:t>nics, density functional theory</w:t>
      </w:r>
    </w:p>
    <w:p w14:paraId="31EDEB41" w14:textId="77777777" w:rsidR="007A01A7" w:rsidRPr="00F2059D" w:rsidRDefault="00476E18" w:rsidP="007A01A7">
      <w:pPr>
        <w:pStyle w:val="Heading1"/>
        <w:rPr>
          <w:lang w:eastAsia="en-AU"/>
        </w:rPr>
      </w:pPr>
      <w:r w:rsidRPr="00F2059D">
        <w:rPr>
          <w:lang w:eastAsia="en-AU"/>
        </w:rPr>
        <w:br w:type="page"/>
      </w:r>
      <w:bookmarkStart w:id="2" w:name="_Toc20407229"/>
      <w:r w:rsidR="007A01A7">
        <w:rPr>
          <w:lang w:eastAsia="en-AU"/>
        </w:rPr>
        <w:lastRenderedPageBreak/>
        <w:t>SUMMARY</w:t>
      </w:r>
      <w:bookmarkEnd w:id="2"/>
    </w:p>
    <w:p w14:paraId="0F66E3CC" w14:textId="77777777" w:rsidR="007A01A7" w:rsidRDefault="007A01A7" w:rsidP="007A01A7">
      <w:pPr>
        <w:pStyle w:val="Paragraph"/>
        <w:rPr>
          <w:color w:val="000000"/>
        </w:rPr>
      </w:pPr>
      <w:r w:rsidRPr="00F2059D">
        <w:rPr>
          <w:color w:val="FF0000"/>
        </w:rPr>
        <w:t>The abstract should outline the main approach and findings of the thesis and must be between 300 and 800 words</w:t>
      </w:r>
      <w:r w:rsidRPr="00F2059D">
        <w:rPr>
          <w:color w:val="000000"/>
        </w:rPr>
        <w:t>.</w:t>
      </w:r>
    </w:p>
    <w:p w14:paraId="2F1CE517" w14:textId="5EB035C4" w:rsidR="007A01A7" w:rsidRDefault="007A01A7">
      <w:pPr>
        <w:adjustRightInd/>
        <w:spacing w:line="259" w:lineRule="auto"/>
        <w:jc w:val="left"/>
        <w:rPr>
          <w:lang w:eastAsia="en-AU"/>
        </w:rPr>
      </w:pPr>
      <w:r>
        <w:rPr>
          <w:lang w:eastAsia="en-AU"/>
        </w:rPr>
        <w:br w:type="page"/>
      </w:r>
    </w:p>
    <w:bookmarkStart w:id="3" w:name="_Toc20407230" w:displacedByCustomXml="next"/>
    <w:sdt>
      <w:sdtPr>
        <w:rPr>
          <w:rFonts w:eastAsiaTheme="minorEastAsia"/>
          <w:b w:val="0"/>
        </w:rPr>
        <w:id w:val="-94175864"/>
        <w:docPartObj>
          <w:docPartGallery w:val="Table of Contents"/>
          <w:docPartUnique/>
        </w:docPartObj>
      </w:sdtPr>
      <w:sdtEndPr>
        <w:rPr>
          <w:bCs/>
          <w:noProof/>
        </w:rPr>
      </w:sdtEndPr>
      <w:sdtContent>
        <w:p w14:paraId="76E298AF" w14:textId="1668CA08" w:rsidR="004D4BCD" w:rsidRPr="005C0A36" w:rsidRDefault="007A01A7" w:rsidP="007A01A7">
          <w:pPr>
            <w:pStyle w:val="Heading1"/>
          </w:pPr>
          <w:r>
            <w:t>TABLE OF CONTENTS</w:t>
          </w:r>
          <w:bookmarkEnd w:id="3"/>
        </w:p>
        <w:p w14:paraId="131003B5" w14:textId="30868CD5" w:rsidR="00F969EC" w:rsidRDefault="001F4FEC">
          <w:pPr>
            <w:pStyle w:val="TOC1"/>
            <w:tabs>
              <w:tab w:val="left" w:pos="480"/>
              <w:tab w:val="right" w:leader="dot" w:pos="9350"/>
            </w:tabs>
            <w:rPr>
              <w:rFonts w:cstheme="minorBidi"/>
              <w:b w:val="0"/>
              <w:bCs w:val="0"/>
              <w:caps w:val="0"/>
              <w:noProof/>
              <w:sz w:val="22"/>
              <w:szCs w:val="22"/>
              <w:lang w:val="en-AU"/>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0407229" w:history="1">
            <w:r w:rsidR="00F969EC" w:rsidRPr="00076B30">
              <w:rPr>
                <w:rStyle w:val="Hyperlink"/>
                <w:noProof/>
                <w:lang w:eastAsia="en-AU"/>
              </w:rPr>
              <w:t>1</w:t>
            </w:r>
            <w:r w:rsidR="00F969EC">
              <w:rPr>
                <w:rFonts w:cstheme="minorBidi"/>
                <w:b w:val="0"/>
                <w:bCs w:val="0"/>
                <w:caps w:val="0"/>
                <w:noProof/>
                <w:sz w:val="22"/>
                <w:szCs w:val="22"/>
                <w:lang w:val="en-AU"/>
              </w:rPr>
              <w:tab/>
            </w:r>
            <w:r w:rsidR="00F969EC" w:rsidRPr="00076B30">
              <w:rPr>
                <w:rStyle w:val="Hyperlink"/>
                <w:noProof/>
                <w:lang w:eastAsia="en-AU"/>
              </w:rPr>
              <w:t>SUMMARY</w:t>
            </w:r>
            <w:r w:rsidR="00F969EC">
              <w:rPr>
                <w:noProof/>
                <w:webHidden/>
              </w:rPr>
              <w:tab/>
            </w:r>
            <w:r w:rsidR="00F969EC">
              <w:rPr>
                <w:noProof/>
                <w:webHidden/>
              </w:rPr>
              <w:fldChar w:fldCharType="begin"/>
            </w:r>
            <w:r w:rsidR="00F969EC">
              <w:rPr>
                <w:noProof/>
                <w:webHidden/>
              </w:rPr>
              <w:instrText xml:space="preserve"> PAGEREF _Toc20407229 \h </w:instrText>
            </w:r>
            <w:r w:rsidR="00F969EC">
              <w:rPr>
                <w:noProof/>
                <w:webHidden/>
              </w:rPr>
            </w:r>
            <w:r w:rsidR="00F969EC">
              <w:rPr>
                <w:noProof/>
                <w:webHidden/>
              </w:rPr>
              <w:fldChar w:fldCharType="separate"/>
            </w:r>
            <w:r w:rsidR="00F969EC">
              <w:rPr>
                <w:noProof/>
                <w:webHidden/>
              </w:rPr>
              <w:t>6</w:t>
            </w:r>
            <w:r w:rsidR="00F969EC">
              <w:rPr>
                <w:noProof/>
                <w:webHidden/>
              </w:rPr>
              <w:fldChar w:fldCharType="end"/>
            </w:r>
          </w:hyperlink>
        </w:p>
        <w:p w14:paraId="686AF35E" w14:textId="03B22F2A" w:rsidR="00F969EC" w:rsidRDefault="00F61077">
          <w:pPr>
            <w:pStyle w:val="TOC1"/>
            <w:tabs>
              <w:tab w:val="left" w:pos="480"/>
              <w:tab w:val="right" w:leader="dot" w:pos="9350"/>
            </w:tabs>
            <w:rPr>
              <w:rFonts w:cstheme="minorBidi"/>
              <w:b w:val="0"/>
              <w:bCs w:val="0"/>
              <w:caps w:val="0"/>
              <w:noProof/>
              <w:sz w:val="22"/>
              <w:szCs w:val="22"/>
              <w:lang w:val="en-AU"/>
            </w:rPr>
          </w:pPr>
          <w:hyperlink w:anchor="_Toc20407230" w:history="1">
            <w:r w:rsidR="00F969EC" w:rsidRPr="00076B30">
              <w:rPr>
                <w:rStyle w:val="Hyperlink"/>
                <w:noProof/>
              </w:rPr>
              <w:t>2</w:t>
            </w:r>
            <w:r w:rsidR="00F969EC">
              <w:rPr>
                <w:rFonts w:cstheme="minorBidi"/>
                <w:b w:val="0"/>
                <w:bCs w:val="0"/>
                <w:caps w:val="0"/>
                <w:noProof/>
                <w:sz w:val="22"/>
                <w:szCs w:val="22"/>
                <w:lang w:val="en-AU"/>
              </w:rPr>
              <w:tab/>
            </w:r>
            <w:r w:rsidR="00F969EC" w:rsidRPr="00076B30">
              <w:rPr>
                <w:rStyle w:val="Hyperlink"/>
                <w:noProof/>
              </w:rPr>
              <w:t>TABLE OF CONTENTS</w:t>
            </w:r>
            <w:r w:rsidR="00F969EC">
              <w:rPr>
                <w:noProof/>
                <w:webHidden/>
              </w:rPr>
              <w:tab/>
            </w:r>
            <w:r w:rsidR="00F969EC">
              <w:rPr>
                <w:noProof/>
                <w:webHidden/>
              </w:rPr>
              <w:fldChar w:fldCharType="begin"/>
            </w:r>
            <w:r w:rsidR="00F969EC">
              <w:rPr>
                <w:noProof/>
                <w:webHidden/>
              </w:rPr>
              <w:instrText xml:space="preserve"> PAGEREF _Toc20407230 \h </w:instrText>
            </w:r>
            <w:r w:rsidR="00F969EC">
              <w:rPr>
                <w:noProof/>
                <w:webHidden/>
              </w:rPr>
            </w:r>
            <w:r w:rsidR="00F969EC">
              <w:rPr>
                <w:noProof/>
                <w:webHidden/>
              </w:rPr>
              <w:fldChar w:fldCharType="separate"/>
            </w:r>
            <w:r w:rsidR="00F969EC">
              <w:rPr>
                <w:noProof/>
                <w:webHidden/>
              </w:rPr>
              <w:t>7</w:t>
            </w:r>
            <w:r w:rsidR="00F969EC">
              <w:rPr>
                <w:noProof/>
                <w:webHidden/>
              </w:rPr>
              <w:fldChar w:fldCharType="end"/>
            </w:r>
          </w:hyperlink>
        </w:p>
        <w:p w14:paraId="6A075B53" w14:textId="38B77DA2" w:rsidR="00F969EC" w:rsidRDefault="00F61077">
          <w:pPr>
            <w:pStyle w:val="TOC1"/>
            <w:tabs>
              <w:tab w:val="left" w:pos="480"/>
              <w:tab w:val="right" w:leader="dot" w:pos="9350"/>
            </w:tabs>
            <w:rPr>
              <w:rFonts w:cstheme="minorBidi"/>
              <w:b w:val="0"/>
              <w:bCs w:val="0"/>
              <w:caps w:val="0"/>
              <w:noProof/>
              <w:sz w:val="22"/>
              <w:szCs w:val="22"/>
              <w:lang w:val="en-AU"/>
            </w:rPr>
          </w:pPr>
          <w:hyperlink w:anchor="_Toc20407231" w:history="1">
            <w:r w:rsidR="00F969EC" w:rsidRPr="00076B30">
              <w:rPr>
                <w:rStyle w:val="Hyperlink"/>
                <w:noProof/>
              </w:rPr>
              <w:t>3</w:t>
            </w:r>
            <w:r w:rsidR="00F969EC">
              <w:rPr>
                <w:rFonts w:cstheme="minorBidi"/>
                <w:b w:val="0"/>
                <w:bCs w:val="0"/>
                <w:caps w:val="0"/>
                <w:noProof/>
                <w:sz w:val="22"/>
                <w:szCs w:val="22"/>
                <w:lang w:val="en-AU"/>
              </w:rPr>
              <w:tab/>
            </w:r>
            <w:r w:rsidR="00F969EC" w:rsidRPr="00076B30">
              <w:rPr>
                <w:rStyle w:val="Hyperlink"/>
                <w:noProof/>
              </w:rPr>
              <w:t>LIST OF ABBREVIATIONS</w:t>
            </w:r>
            <w:r w:rsidR="00F969EC">
              <w:rPr>
                <w:noProof/>
                <w:webHidden/>
              </w:rPr>
              <w:tab/>
            </w:r>
            <w:r w:rsidR="00F969EC">
              <w:rPr>
                <w:noProof/>
                <w:webHidden/>
              </w:rPr>
              <w:fldChar w:fldCharType="begin"/>
            </w:r>
            <w:r w:rsidR="00F969EC">
              <w:rPr>
                <w:noProof/>
                <w:webHidden/>
              </w:rPr>
              <w:instrText xml:space="preserve"> PAGEREF _Toc20407231 \h </w:instrText>
            </w:r>
            <w:r w:rsidR="00F969EC">
              <w:rPr>
                <w:noProof/>
                <w:webHidden/>
              </w:rPr>
            </w:r>
            <w:r w:rsidR="00F969EC">
              <w:rPr>
                <w:noProof/>
                <w:webHidden/>
              </w:rPr>
              <w:fldChar w:fldCharType="separate"/>
            </w:r>
            <w:r w:rsidR="00F969EC">
              <w:rPr>
                <w:noProof/>
                <w:webHidden/>
              </w:rPr>
              <w:t>10</w:t>
            </w:r>
            <w:r w:rsidR="00F969EC">
              <w:rPr>
                <w:noProof/>
                <w:webHidden/>
              </w:rPr>
              <w:fldChar w:fldCharType="end"/>
            </w:r>
          </w:hyperlink>
        </w:p>
        <w:p w14:paraId="37477ADC" w14:textId="069EF723" w:rsidR="00F969EC" w:rsidRDefault="00F61077">
          <w:pPr>
            <w:pStyle w:val="TOC1"/>
            <w:tabs>
              <w:tab w:val="left" w:pos="480"/>
              <w:tab w:val="right" w:leader="dot" w:pos="9350"/>
            </w:tabs>
            <w:rPr>
              <w:rFonts w:cstheme="minorBidi"/>
              <w:b w:val="0"/>
              <w:bCs w:val="0"/>
              <w:caps w:val="0"/>
              <w:noProof/>
              <w:sz w:val="22"/>
              <w:szCs w:val="22"/>
              <w:lang w:val="en-AU"/>
            </w:rPr>
          </w:pPr>
          <w:hyperlink w:anchor="_Toc20407232" w:history="1">
            <w:r w:rsidR="00F969EC" w:rsidRPr="00076B30">
              <w:rPr>
                <w:rStyle w:val="Hyperlink"/>
                <w:noProof/>
              </w:rPr>
              <w:t>4</w:t>
            </w:r>
            <w:r w:rsidR="00F969EC">
              <w:rPr>
                <w:rFonts w:cstheme="minorBidi"/>
                <w:b w:val="0"/>
                <w:bCs w:val="0"/>
                <w:caps w:val="0"/>
                <w:noProof/>
                <w:sz w:val="22"/>
                <w:szCs w:val="22"/>
                <w:lang w:val="en-AU"/>
              </w:rPr>
              <w:tab/>
            </w:r>
            <w:r w:rsidR="00F969EC" w:rsidRPr="00076B30">
              <w:rPr>
                <w:rStyle w:val="Hyperlink"/>
                <w:noProof/>
              </w:rPr>
              <w:t>INTRODUCTION</w:t>
            </w:r>
            <w:r w:rsidR="00F969EC">
              <w:rPr>
                <w:noProof/>
                <w:webHidden/>
              </w:rPr>
              <w:tab/>
            </w:r>
            <w:r w:rsidR="00F969EC">
              <w:rPr>
                <w:noProof/>
                <w:webHidden/>
              </w:rPr>
              <w:fldChar w:fldCharType="begin"/>
            </w:r>
            <w:r w:rsidR="00F969EC">
              <w:rPr>
                <w:noProof/>
                <w:webHidden/>
              </w:rPr>
              <w:instrText xml:space="preserve"> PAGEREF _Toc20407232 \h </w:instrText>
            </w:r>
            <w:r w:rsidR="00F969EC">
              <w:rPr>
                <w:noProof/>
                <w:webHidden/>
              </w:rPr>
            </w:r>
            <w:r w:rsidR="00F969EC">
              <w:rPr>
                <w:noProof/>
                <w:webHidden/>
              </w:rPr>
              <w:fldChar w:fldCharType="separate"/>
            </w:r>
            <w:r w:rsidR="00F969EC">
              <w:rPr>
                <w:noProof/>
                <w:webHidden/>
              </w:rPr>
              <w:t>12</w:t>
            </w:r>
            <w:r w:rsidR="00F969EC">
              <w:rPr>
                <w:noProof/>
                <w:webHidden/>
              </w:rPr>
              <w:fldChar w:fldCharType="end"/>
            </w:r>
          </w:hyperlink>
        </w:p>
        <w:p w14:paraId="4C411F7D" w14:textId="3C52637F" w:rsidR="00F969EC" w:rsidRDefault="00F61077">
          <w:pPr>
            <w:pStyle w:val="TOC2"/>
            <w:tabs>
              <w:tab w:val="left" w:pos="720"/>
              <w:tab w:val="right" w:leader="dot" w:pos="9350"/>
            </w:tabs>
            <w:rPr>
              <w:rFonts w:cstheme="minorBidi"/>
              <w:smallCaps w:val="0"/>
              <w:noProof/>
              <w:sz w:val="22"/>
              <w:szCs w:val="22"/>
              <w:lang w:val="en-AU"/>
            </w:rPr>
          </w:pPr>
          <w:hyperlink w:anchor="_Toc20407233" w:history="1">
            <w:r w:rsidR="00F969EC" w:rsidRPr="00076B30">
              <w:rPr>
                <w:rStyle w:val="Hyperlink"/>
                <w:noProof/>
              </w:rPr>
              <w:t>4.1</w:t>
            </w:r>
            <w:r w:rsidR="00F969EC">
              <w:rPr>
                <w:rFonts w:cstheme="minorBidi"/>
                <w:smallCaps w:val="0"/>
                <w:noProof/>
                <w:sz w:val="22"/>
                <w:szCs w:val="22"/>
                <w:lang w:val="en-AU"/>
              </w:rPr>
              <w:tab/>
            </w:r>
            <w:r w:rsidR="00F969EC" w:rsidRPr="00076B30">
              <w:rPr>
                <w:rStyle w:val="Hyperlink"/>
                <w:noProof/>
              </w:rPr>
              <w:t>Background and Significance</w:t>
            </w:r>
            <w:r w:rsidR="00F969EC">
              <w:rPr>
                <w:noProof/>
                <w:webHidden/>
              </w:rPr>
              <w:tab/>
            </w:r>
            <w:r w:rsidR="00F969EC">
              <w:rPr>
                <w:noProof/>
                <w:webHidden/>
              </w:rPr>
              <w:fldChar w:fldCharType="begin"/>
            </w:r>
            <w:r w:rsidR="00F969EC">
              <w:rPr>
                <w:noProof/>
                <w:webHidden/>
              </w:rPr>
              <w:instrText xml:space="preserve"> PAGEREF _Toc20407233 \h </w:instrText>
            </w:r>
            <w:r w:rsidR="00F969EC">
              <w:rPr>
                <w:noProof/>
                <w:webHidden/>
              </w:rPr>
            </w:r>
            <w:r w:rsidR="00F969EC">
              <w:rPr>
                <w:noProof/>
                <w:webHidden/>
              </w:rPr>
              <w:fldChar w:fldCharType="separate"/>
            </w:r>
            <w:r w:rsidR="00F969EC">
              <w:rPr>
                <w:noProof/>
                <w:webHidden/>
              </w:rPr>
              <w:t>12</w:t>
            </w:r>
            <w:r w:rsidR="00F969EC">
              <w:rPr>
                <w:noProof/>
                <w:webHidden/>
              </w:rPr>
              <w:fldChar w:fldCharType="end"/>
            </w:r>
          </w:hyperlink>
        </w:p>
        <w:p w14:paraId="7961E8E1" w14:textId="16C2F75E" w:rsidR="00F969EC" w:rsidRDefault="00F61077">
          <w:pPr>
            <w:pStyle w:val="TOC3"/>
            <w:tabs>
              <w:tab w:val="left" w:pos="1200"/>
              <w:tab w:val="right" w:leader="dot" w:pos="9350"/>
            </w:tabs>
            <w:rPr>
              <w:rFonts w:cstheme="minorBidi"/>
              <w:i w:val="0"/>
              <w:iCs w:val="0"/>
              <w:noProof/>
              <w:sz w:val="22"/>
              <w:szCs w:val="22"/>
              <w:lang w:val="en-AU"/>
            </w:rPr>
          </w:pPr>
          <w:hyperlink w:anchor="_Toc20407234" w:history="1">
            <w:r w:rsidR="00F969EC" w:rsidRPr="00076B30">
              <w:rPr>
                <w:rStyle w:val="Hyperlink"/>
                <w:noProof/>
              </w:rPr>
              <w:t>4.1.1</w:t>
            </w:r>
            <w:r w:rsidR="00F969EC">
              <w:rPr>
                <w:rFonts w:cstheme="minorBidi"/>
                <w:i w:val="0"/>
                <w:iCs w:val="0"/>
                <w:noProof/>
                <w:sz w:val="22"/>
                <w:szCs w:val="22"/>
                <w:lang w:val="en-AU"/>
              </w:rPr>
              <w:tab/>
            </w:r>
            <w:r w:rsidR="00F969EC" w:rsidRPr="00076B30">
              <w:rPr>
                <w:rStyle w:val="Hyperlink"/>
                <w:noProof/>
              </w:rPr>
              <w:t>Covalent Drugs.</w:t>
            </w:r>
            <w:r w:rsidR="00F969EC">
              <w:rPr>
                <w:noProof/>
                <w:webHidden/>
              </w:rPr>
              <w:tab/>
            </w:r>
            <w:r w:rsidR="00F969EC">
              <w:rPr>
                <w:noProof/>
                <w:webHidden/>
              </w:rPr>
              <w:fldChar w:fldCharType="begin"/>
            </w:r>
            <w:r w:rsidR="00F969EC">
              <w:rPr>
                <w:noProof/>
                <w:webHidden/>
              </w:rPr>
              <w:instrText xml:space="preserve"> PAGEREF _Toc20407234 \h </w:instrText>
            </w:r>
            <w:r w:rsidR="00F969EC">
              <w:rPr>
                <w:noProof/>
                <w:webHidden/>
              </w:rPr>
            </w:r>
            <w:r w:rsidR="00F969EC">
              <w:rPr>
                <w:noProof/>
                <w:webHidden/>
              </w:rPr>
              <w:fldChar w:fldCharType="separate"/>
            </w:r>
            <w:r w:rsidR="00F969EC">
              <w:rPr>
                <w:noProof/>
                <w:webHidden/>
              </w:rPr>
              <w:t>12</w:t>
            </w:r>
            <w:r w:rsidR="00F969EC">
              <w:rPr>
                <w:noProof/>
                <w:webHidden/>
              </w:rPr>
              <w:fldChar w:fldCharType="end"/>
            </w:r>
          </w:hyperlink>
        </w:p>
        <w:p w14:paraId="3C300436" w14:textId="22927F2D" w:rsidR="00F969EC" w:rsidRDefault="00F61077">
          <w:pPr>
            <w:pStyle w:val="TOC3"/>
            <w:tabs>
              <w:tab w:val="left" w:pos="1200"/>
              <w:tab w:val="right" w:leader="dot" w:pos="9350"/>
            </w:tabs>
            <w:rPr>
              <w:rFonts w:cstheme="minorBidi"/>
              <w:i w:val="0"/>
              <w:iCs w:val="0"/>
              <w:noProof/>
              <w:sz w:val="22"/>
              <w:szCs w:val="22"/>
              <w:lang w:val="en-AU"/>
            </w:rPr>
          </w:pPr>
          <w:hyperlink w:anchor="_Toc20407235" w:history="1">
            <w:r w:rsidR="00F969EC" w:rsidRPr="00076B30">
              <w:rPr>
                <w:rStyle w:val="Hyperlink"/>
                <w:noProof/>
              </w:rPr>
              <w:t>4.1.2</w:t>
            </w:r>
            <w:r w:rsidR="00F969EC">
              <w:rPr>
                <w:rFonts w:cstheme="minorBidi"/>
                <w:i w:val="0"/>
                <w:iCs w:val="0"/>
                <w:noProof/>
                <w:sz w:val="22"/>
                <w:szCs w:val="22"/>
                <w:lang w:val="en-AU"/>
              </w:rPr>
              <w:tab/>
            </w:r>
            <w:r w:rsidR="00F969EC" w:rsidRPr="00076B30">
              <w:rPr>
                <w:rStyle w:val="Hyperlink"/>
                <w:noProof/>
              </w:rPr>
              <w:t>Residence Time and its Relationship to Pharmacological Effects.</w:t>
            </w:r>
            <w:r w:rsidR="00F969EC">
              <w:rPr>
                <w:noProof/>
                <w:webHidden/>
              </w:rPr>
              <w:tab/>
            </w:r>
            <w:r w:rsidR="00F969EC">
              <w:rPr>
                <w:noProof/>
                <w:webHidden/>
              </w:rPr>
              <w:fldChar w:fldCharType="begin"/>
            </w:r>
            <w:r w:rsidR="00F969EC">
              <w:rPr>
                <w:noProof/>
                <w:webHidden/>
              </w:rPr>
              <w:instrText xml:space="preserve"> PAGEREF _Toc20407235 \h </w:instrText>
            </w:r>
            <w:r w:rsidR="00F969EC">
              <w:rPr>
                <w:noProof/>
                <w:webHidden/>
              </w:rPr>
            </w:r>
            <w:r w:rsidR="00F969EC">
              <w:rPr>
                <w:noProof/>
                <w:webHidden/>
              </w:rPr>
              <w:fldChar w:fldCharType="separate"/>
            </w:r>
            <w:r w:rsidR="00F969EC">
              <w:rPr>
                <w:noProof/>
                <w:webHidden/>
              </w:rPr>
              <w:t>13</w:t>
            </w:r>
            <w:r w:rsidR="00F969EC">
              <w:rPr>
                <w:noProof/>
                <w:webHidden/>
              </w:rPr>
              <w:fldChar w:fldCharType="end"/>
            </w:r>
          </w:hyperlink>
        </w:p>
        <w:p w14:paraId="191E6ADB" w14:textId="5161FD3E" w:rsidR="00F969EC" w:rsidRDefault="00F61077">
          <w:pPr>
            <w:pStyle w:val="TOC3"/>
            <w:tabs>
              <w:tab w:val="left" w:pos="1200"/>
              <w:tab w:val="right" w:leader="dot" w:pos="9350"/>
            </w:tabs>
            <w:rPr>
              <w:rFonts w:cstheme="minorBidi"/>
              <w:i w:val="0"/>
              <w:iCs w:val="0"/>
              <w:noProof/>
              <w:sz w:val="22"/>
              <w:szCs w:val="22"/>
              <w:lang w:val="en-AU"/>
            </w:rPr>
          </w:pPr>
          <w:hyperlink w:anchor="_Toc20407236" w:history="1">
            <w:r w:rsidR="00F969EC" w:rsidRPr="00076B30">
              <w:rPr>
                <w:rStyle w:val="Hyperlink"/>
                <w:noProof/>
              </w:rPr>
              <w:t>4.1.3</w:t>
            </w:r>
            <w:r w:rsidR="00F969EC">
              <w:rPr>
                <w:rFonts w:cstheme="minorBidi"/>
                <w:i w:val="0"/>
                <w:iCs w:val="0"/>
                <w:noProof/>
                <w:sz w:val="22"/>
                <w:szCs w:val="22"/>
                <w:lang w:val="en-AU"/>
              </w:rPr>
              <w:tab/>
            </w:r>
            <w:r w:rsidR="00F969EC" w:rsidRPr="00076B30">
              <w:rPr>
                <w:rStyle w:val="Hyperlink"/>
                <w:noProof/>
              </w:rPr>
              <w:t>Discovery of Reversible Covalent Inhibitors of Bruton’s Tyrosine Kinase.</w:t>
            </w:r>
            <w:r w:rsidR="00F969EC">
              <w:rPr>
                <w:noProof/>
                <w:webHidden/>
              </w:rPr>
              <w:tab/>
            </w:r>
            <w:r w:rsidR="00F969EC">
              <w:rPr>
                <w:noProof/>
                <w:webHidden/>
              </w:rPr>
              <w:fldChar w:fldCharType="begin"/>
            </w:r>
            <w:r w:rsidR="00F969EC">
              <w:rPr>
                <w:noProof/>
                <w:webHidden/>
              </w:rPr>
              <w:instrText xml:space="preserve"> PAGEREF _Toc20407236 \h </w:instrText>
            </w:r>
            <w:r w:rsidR="00F969EC">
              <w:rPr>
                <w:noProof/>
                <w:webHidden/>
              </w:rPr>
            </w:r>
            <w:r w:rsidR="00F969EC">
              <w:rPr>
                <w:noProof/>
                <w:webHidden/>
              </w:rPr>
              <w:fldChar w:fldCharType="separate"/>
            </w:r>
            <w:r w:rsidR="00F969EC">
              <w:rPr>
                <w:noProof/>
                <w:webHidden/>
              </w:rPr>
              <w:t>14</w:t>
            </w:r>
            <w:r w:rsidR="00F969EC">
              <w:rPr>
                <w:noProof/>
                <w:webHidden/>
              </w:rPr>
              <w:fldChar w:fldCharType="end"/>
            </w:r>
          </w:hyperlink>
        </w:p>
        <w:p w14:paraId="3EF601DD" w14:textId="5F0F08D1" w:rsidR="00F969EC" w:rsidRDefault="00F61077">
          <w:pPr>
            <w:pStyle w:val="TOC3"/>
            <w:tabs>
              <w:tab w:val="left" w:pos="1200"/>
              <w:tab w:val="right" w:leader="dot" w:pos="9350"/>
            </w:tabs>
            <w:rPr>
              <w:rFonts w:cstheme="minorBidi"/>
              <w:i w:val="0"/>
              <w:iCs w:val="0"/>
              <w:noProof/>
              <w:sz w:val="22"/>
              <w:szCs w:val="22"/>
              <w:lang w:val="en-AU"/>
            </w:rPr>
          </w:pPr>
          <w:hyperlink w:anchor="_Toc20407237" w:history="1">
            <w:r w:rsidR="00F969EC" w:rsidRPr="00076B30">
              <w:rPr>
                <w:rStyle w:val="Hyperlink"/>
                <w:noProof/>
              </w:rPr>
              <w:t>2.1.4</w:t>
            </w:r>
            <w:r w:rsidR="00F969EC">
              <w:rPr>
                <w:rFonts w:cstheme="minorBidi"/>
                <w:i w:val="0"/>
                <w:iCs w:val="0"/>
                <w:noProof/>
                <w:sz w:val="22"/>
                <w:szCs w:val="22"/>
                <w:lang w:val="en-AU"/>
              </w:rPr>
              <w:tab/>
            </w:r>
            <w:r w:rsidR="00F969EC" w:rsidRPr="00076B30">
              <w:rPr>
                <w:rStyle w:val="Hyperlink"/>
                <w:noProof/>
              </w:rPr>
              <w:t>Questions Emerging from Previous Work.</w:t>
            </w:r>
            <w:r w:rsidR="00F969EC">
              <w:rPr>
                <w:noProof/>
                <w:webHidden/>
              </w:rPr>
              <w:tab/>
            </w:r>
            <w:r w:rsidR="00F969EC">
              <w:rPr>
                <w:noProof/>
                <w:webHidden/>
              </w:rPr>
              <w:fldChar w:fldCharType="begin"/>
            </w:r>
            <w:r w:rsidR="00F969EC">
              <w:rPr>
                <w:noProof/>
                <w:webHidden/>
              </w:rPr>
              <w:instrText xml:space="preserve"> PAGEREF _Toc20407237 \h </w:instrText>
            </w:r>
            <w:r w:rsidR="00F969EC">
              <w:rPr>
                <w:noProof/>
                <w:webHidden/>
              </w:rPr>
            </w:r>
            <w:r w:rsidR="00F969EC">
              <w:rPr>
                <w:noProof/>
                <w:webHidden/>
              </w:rPr>
              <w:fldChar w:fldCharType="separate"/>
            </w:r>
            <w:r w:rsidR="00F969EC">
              <w:rPr>
                <w:noProof/>
                <w:webHidden/>
              </w:rPr>
              <w:t>18</w:t>
            </w:r>
            <w:r w:rsidR="00F969EC">
              <w:rPr>
                <w:noProof/>
                <w:webHidden/>
              </w:rPr>
              <w:fldChar w:fldCharType="end"/>
            </w:r>
          </w:hyperlink>
        </w:p>
        <w:p w14:paraId="7EB25EDD" w14:textId="77F28F82" w:rsidR="00F969EC" w:rsidRDefault="00F61077">
          <w:pPr>
            <w:pStyle w:val="TOC3"/>
            <w:tabs>
              <w:tab w:val="left" w:pos="1200"/>
              <w:tab w:val="right" w:leader="dot" w:pos="9350"/>
            </w:tabs>
            <w:rPr>
              <w:rFonts w:cstheme="minorBidi"/>
              <w:i w:val="0"/>
              <w:iCs w:val="0"/>
              <w:noProof/>
              <w:sz w:val="22"/>
              <w:szCs w:val="22"/>
              <w:lang w:val="en-AU"/>
            </w:rPr>
          </w:pPr>
          <w:hyperlink w:anchor="_Toc20407238" w:history="1">
            <w:r w:rsidR="00F969EC" w:rsidRPr="00076B30">
              <w:rPr>
                <w:rStyle w:val="Hyperlink"/>
                <w:noProof/>
              </w:rPr>
              <w:t>2.1.5</w:t>
            </w:r>
            <w:r w:rsidR="00F969EC">
              <w:rPr>
                <w:rFonts w:cstheme="minorBidi"/>
                <w:i w:val="0"/>
                <w:iCs w:val="0"/>
                <w:noProof/>
                <w:sz w:val="22"/>
                <w:szCs w:val="22"/>
                <w:lang w:val="en-AU"/>
              </w:rPr>
              <w:tab/>
            </w:r>
            <w:r w:rsidR="00F969EC" w:rsidRPr="00076B30">
              <w:rPr>
                <w:rStyle w:val="Hyperlink"/>
                <w:noProof/>
              </w:rPr>
              <w:t>Computational Studies of BTK.</w:t>
            </w:r>
            <w:r w:rsidR="00F969EC">
              <w:rPr>
                <w:noProof/>
                <w:webHidden/>
              </w:rPr>
              <w:tab/>
            </w:r>
            <w:r w:rsidR="00F969EC">
              <w:rPr>
                <w:noProof/>
                <w:webHidden/>
              </w:rPr>
              <w:fldChar w:fldCharType="begin"/>
            </w:r>
            <w:r w:rsidR="00F969EC">
              <w:rPr>
                <w:noProof/>
                <w:webHidden/>
              </w:rPr>
              <w:instrText xml:space="preserve"> PAGEREF _Toc20407238 \h </w:instrText>
            </w:r>
            <w:r w:rsidR="00F969EC">
              <w:rPr>
                <w:noProof/>
                <w:webHidden/>
              </w:rPr>
            </w:r>
            <w:r w:rsidR="00F969EC">
              <w:rPr>
                <w:noProof/>
                <w:webHidden/>
              </w:rPr>
              <w:fldChar w:fldCharType="separate"/>
            </w:r>
            <w:r w:rsidR="00F969EC">
              <w:rPr>
                <w:noProof/>
                <w:webHidden/>
              </w:rPr>
              <w:t>19</w:t>
            </w:r>
            <w:r w:rsidR="00F969EC">
              <w:rPr>
                <w:noProof/>
                <w:webHidden/>
              </w:rPr>
              <w:fldChar w:fldCharType="end"/>
            </w:r>
          </w:hyperlink>
        </w:p>
        <w:p w14:paraId="1BEE2D7D" w14:textId="112ABADF" w:rsidR="00F969EC" w:rsidRDefault="00F61077">
          <w:pPr>
            <w:pStyle w:val="TOC2"/>
            <w:tabs>
              <w:tab w:val="left" w:pos="720"/>
              <w:tab w:val="right" w:leader="dot" w:pos="9350"/>
            </w:tabs>
            <w:rPr>
              <w:rFonts w:cstheme="minorBidi"/>
              <w:smallCaps w:val="0"/>
              <w:noProof/>
              <w:sz w:val="22"/>
              <w:szCs w:val="22"/>
              <w:lang w:val="en-AU"/>
            </w:rPr>
          </w:pPr>
          <w:hyperlink w:anchor="_Toc20407239" w:history="1">
            <w:r w:rsidR="00F969EC" w:rsidRPr="00076B30">
              <w:rPr>
                <w:rStyle w:val="Hyperlink"/>
                <w:noProof/>
              </w:rPr>
              <w:t>4.2</w:t>
            </w:r>
            <w:r w:rsidR="00F969EC">
              <w:rPr>
                <w:rFonts w:cstheme="minorBidi"/>
                <w:smallCaps w:val="0"/>
                <w:noProof/>
                <w:sz w:val="22"/>
                <w:szCs w:val="22"/>
                <w:lang w:val="en-AU"/>
              </w:rPr>
              <w:tab/>
            </w:r>
            <w:r w:rsidR="00F969EC" w:rsidRPr="00076B30">
              <w:rPr>
                <w:rStyle w:val="Hyperlink"/>
                <w:noProof/>
              </w:rPr>
              <w:t>Objectives</w:t>
            </w:r>
            <w:r w:rsidR="00F969EC">
              <w:rPr>
                <w:noProof/>
                <w:webHidden/>
              </w:rPr>
              <w:tab/>
            </w:r>
            <w:r w:rsidR="00F969EC">
              <w:rPr>
                <w:noProof/>
                <w:webHidden/>
              </w:rPr>
              <w:fldChar w:fldCharType="begin"/>
            </w:r>
            <w:r w:rsidR="00F969EC">
              <w:rPr>
                <w:noProof/>
                <w:webHidden/>
              </w:rPr>
              <w:instrText xml:space="preserve"> PAGEREF _Toc20407239 \h </w:instrText>
            </w:r>
            <w:r w:rsidR="00F969EC">
              <w:rPr>
                <w:noProof/>
                <w:webHidden/>
              </w:rPr>
            </w:r>
            <w:r w:rsidR="00F969EC">
              <w:rPr>
                <w:noProof/>
                <w:webHidden/>
              </w:rPr>
              <w:fldChar w:fldCharType="separate"/>
            </w:r>
            <w:r w:rsidR="00F969EC">
              <w:rPr>
                <w:noProof/>
                <w:webHidden/>
              </w:rPr>
              <w:t>21</w:t>
            </w:r>
            <w:r w:rsidR="00F969EC">
              <w:rPr>
                <w:noProof/>
                <w:webHidden/>
              </w:rPr>
              <w:fldChar w:fldCharType="end"/>
            </w:r>
          </w:hyperlink>
        </w:p>
        <w:p w14:paraId="1B53C8CA" w14:textId="29BF04C1" w:rsidR="00F969EC" w:rsidRDefault="00F61077">
          <w:pPr>
            <w:pStyle w:val="TOC1"/>
            <w:tabs>
              <w:tab w:val="left" w:pos="480"/>
              <w:tab w:val="right" w:leader="dot" w:pos="9350"/>
            </w:tabs>
            <w:rPr>
              <w:rFonts w:cstheme="minorBidi"/>
              <w:b w:val="0"/>
              <w:bCs w:val="0"/>
              <w:caps w:val="0"/>
              <w:noProof/>
              <w:sz w:val="22"/>
              <w:szCs w:val="22"/>
              <w:lang w:val="en-AU"/>
            </w:rPr>
          </w:pPr>
          <w:hyperlink w:anchor="_Toc20407240" w:history="1">
            <w:r w:rsidR="00F969EC" w:rsidRPr="00076B30">
              <w:rPr>
                <w:rStyle w:val="Hyperlink"/>
                <w:noProof/>
              </w:rPr>
              <w:t>5</w:t>
            </w:r>
            <w:r w:rsidR="00F969EC">
              <w:rPr>
                <w:rFonts w:cstheme="minorBidi"/>
                <w:b w:val="0"/>
                <w:bCs w:val="0"/>
                <w:caps w:val="0"/>
                <w:noProof/>
                <w:sz w:val="22"/>
                <w:szCs w:val="22"/>
                <w:lang w:val="en-AU"/>
              </w:rPr>
              <w:tab/>
            </w:r>
            <w:r w:rsidR="00F969EC" w:rsidRPr="00076B30">
              <w:rPr>
                <w:rStyle w:val="Hyperlink"/>
                <w:noProof/>
              </w:rPr>
              <w:t>DETERMINATION OF THE INTRINSIC REACTIVITY OF THE COVALENT INHIBITORS.</w:t>
            </w:r>
            <w:r w:rsidR="00F969EC">
              <w:rPr>
                <w:noProof/>
                <w:webHidden/>
              </w:rPr>
              <w:tab/>
            </w:r>
            <w:r w:rsidR="00F969EC">
              <w:rPr>
                <w:noProof/>
                <w:webHidden/>
              </w:rPr>
              <w:fldChar w:fldCharType="begin"/>
            </w:r>
            <w:r w:rsidR="00F969EC">
              <w:rPr>
                <w:noProof/>
                <w:webHidden/>
              </w:rPr>
              <w:instrText xml:space="preserve"> PAGEREF _Toc20407240 \h </w:instrText>
            </w:r>
            <w:r w:rsidR="00F969EC">
              <w:rPr>
                <w:noProof/>
                <w:webHidden/>
              </w:rPr>
            </w:r>
            <w:r w:rsidR="00F969EC">
              <w:rPr>
                <w:noProof/>
                <w:webHidden/>
              </w:rPr>
              <w:fldChar w:fldCharType="separate"/>
            </w:r>
            <w:r w:rsidR="00F969EC">
              <w:rPr>
                <w:noProof/>
                <w:webHidden/>
              </w:rPr>
              <w:t>22</w:t>
            </w:r>
            <w:r w:rsidR="00F969EC">
              <w:rPr>
                <w:noProof/>
                <w:webHidden/>
              </w:rPr>
              <w:fldChar w:fldCharType="end"/>
            </w:r>
          </w:hyperlink>
        </w:p>
        <w:p w14:paraId="784A9F95" w14:textId="1CD1A1DB" w:rsidR="00F969EC" w:rsidRDefault="00F61077">
          <w:pPr>
            <w:pStyle w:val="TOC2"/>
            <w:tabs>
              <w:tab w:val="left" w:pos="720"/>
              <w:tab w:val="right" w:leader="dot" w:pos="9350"/>
            </w:tabs>
            <w:rPr>
              <w:rFonts w:cstheme="minorBidi"/>
              <w:smallCaps w:val="0"/>
              <w:noProof/>
              <w:sz w:val="22"/>
              <w:szCs w:val="22"/>
              <w:lang w:val="en-AU"/>
            </w:rPr>
          </w:pPr>
          <w:hyperlink w:anchor="_Toc20407241" w:history="1">
            <w:r w:rsidR="00F969EC" w:rsidRPr="00076B30">
              <w:rPr>
                <w:rStyle w:val="Hyperlink"/>
                <w:noProof/>
              </w:rPr>
              <w:t>5.1</w:t>
            </w:r>
            <w:r w:rsidR="00F969EC">
              <w:rPr>
                <w:rFonts w:cstheme="minorBidi"/>
                <w:smallCaps w:val="0"/>
                <w:noProof/>
                <w:sz w:val="22"/>
                <w:szCs w:val="22"/>
                <w:lang w:val="en-AU"/>
              </w:rPr>
              <w:tab/>
            </w:r>
            <w:r w:rsidR="00F969EC" w:rsidRPr="00076B30">
              <w:rPr>
                <w:rStyle w:val="Hyperlink"/>
                <w:noProof/>
              </w:rPr>
              <w:t>Methods</w:t>
            </w:r>
            <w:r w:rsidR="00F969EC">
              <w:rPr>
                <w:noProof/>
                <w:webHidden/>
              </w:rPr>
              <w:tab/>
            </w:r>
            <w:r w:rsidR="00F969EC">
              <w:rPr>
                <w:noProof/>
                <w:webHidden/>
              </w:rPr>
              <w:fldChar w:fldCharType="begin"/>
            </w:r>
            <w:r w:rsidR="00F969EC">
              <w:rPr>
                <w:noProof/>
                <w:webHidden/>
              </w:rPr>
              <w:instrText xml:space="preserve"> PAGEREF _Toc20407241 \h </w:instrText>
            </w:r>
            <w:r w:rsidR="00F969EC">
              <w:rPr>
                <w:noProof/>
                <w:webHidden/>
              </w:rPr>
            </w:r>
            <w:r w:rsidR="00F969EC">
              <w:rPr>
                <w:noProof/>
                <w:webHidden/>
              </w:rPr>
              <w:fldChar w:fldCharType="separate"/>
            </w:r>
            <w:r w:rsidR="00F969EC">
              <w:rPr>
                <w:noProof/>
                <w:webHidden/>
              </w:rPr>
              <w:t>22</w:t>
            </w:r>
            <w:r w:rsidR="00F969EC">
              <w:rPr>
                <w:noProof/>
                <w:webHidden/>
              </w:rPr>
              <w:fldChar w:fldCharType="end"/>
            </w:r>
          </w:hyperlink>
        </w:p>
        <w:p w14:paraId="61D90BCA" w14:textId="2861C3AB" w:rsidR="00F969EC" w:rsidRDefault="00F61077">
          <w:pPr>
            <w:pStyle w:val="TOC3"/>
            <w:tabs>
              <w:tab w:val="left" w:pos="1200"/>
              <w:tab w:val="right" w:leader="dot" w:pos="9350"/>
            </w:tabs>
            <w:rPr>
              <w:rFonts w:cstheme="minorBidi"/>
              <w:i w:val="0"/>
              <w:iCs w:val="0"/>
              <w:noProof/>
              <w:sz w:val="22"/>
              <w:szCs w:val="22"/>
              <w:lang w:val="en-AU"/>
            </w:rPr>
          </w:pPr>
          <w:hyperlink w:anchor="_Toc20407242" w:history="1">
            <w:r w:rsidR="00F969EC" w:rsidRPr="00076B30">
              <w:rPr>
                <w:rStyle w:val="Hyperlink"/>
                <w:noProof/>
              </w:rPr>
              <w:t>5.1.1</w:t>
            </w:r>
            <w:r w:rsidR="00F969EC">
              <w:rPr>
                <w:rFonts w:cstheme="minorBidi"/>
                <w:i w:val="0"/>
                <w:iCs w:val="0"/>
                <w:noProof/>
                <w:sz w:val="22"/>
                <w:szCs w:val="22"/>
                <w:lang w:val="en-AU"/>
              </w:rPr>
              <w:tab/>
            </w:r>
            <w:r w:rsidR="00F969EC" w:rsidRPr="00076B30">
              <w:rPr>
                <w:rStyle w:val="Hyperlink"/>
                <w:noProof/>
              </w:rPr>
              <w:t>Rationale for QM Methods Chosen</w:t>
            </w:r>
            <w:r w:rsidR="00F969EC">
              <w:rPr>
                <w:noProof/>
                <w:webHidden/>
              </w:rPr>
              <w:tab/>
            </w:r>
            <w:r w:rsidR="00F969EC">
              <w:rPr>
                <w:noProof/>
                <w:webHidden/>
              </w:rPr>
              <w:fldChar w:fldCharType="begin"/>
            </w:r>
            <w:r w:rsidR="00F969EC">
              <w:rPr>
                <w:noProof/>
                <w:webHidden/>
              </w:rPr>
              <w:instrText xml:space="preserve"> PAGEREF _Toc20407242 \h </w:instrText>
            </w:r>
            <w:r w:rsidR="00F969EC">
              <w:rPr>
                <w:noProof/>
                <w:webHidden/>
              </w:rPr>
            </w:r>
            <w:r w:rsidR="00F969EC">
              <w:rPr>
                <w:noProof/>
                <w:webHidden/>
              </w:rPr>
              <w:fldChar w:fldCharType="separate"/>
            </w:r>
            <w:r w:rsidR="00F969EC">
              <w:rPr>
                <w:noProof/>
                <w:webHidden/>
              </w:rPr>
              <w:t>22</w:t>
            </w:r>
            <w:r w:rsidR="00F969EC">
              <w:rPr>
                <w:noProof/>
                <w:webHidden/>
              </w:rPr>
              <w:fldChar w:fldCharType="end"/>
            </w:r>
          </w:hyperlink>
        </w:p>
        <w:p w14:paraId="5EA63D8A" w14:textId="121AB191" w:rsidR="00F969EC" w:rsidRDefault="00F61077">
          <w:pPr>
            <w:pStyle w:val="TOC3"/>
            <w:tabs>
              <w:tab w:val="left" w:pos="1200"/>
              <w:tab w:val="right" w:leader="dot" w:pos="9350"/>
            </w:tabs>
            <w:rPr>
              <w:rFonts w:cstheme="minorBidi"/>
              <w:i w:val="0"/>
              <w:iCs w:val="0"/>
              <w:noProof/>
              <w:sz w:val="22"/>
              <w:szCs w:val="22"/>
              <w:lang w:val="en-AU"/>
            </w:rPr>
          </w:pPr>
          <w:hyperlink w:anchor="_Toc20407243" w:history="1">
            <w:r w:rsidR="00F969EC" w:rsidRPr="00076B30">
              <w:rPr>
                <w:rStyle w:val="Hyperlink"/>
                <w:noProof/>
              </w:rPr>
              <w:t>5.1.2</w:t>
            </w:r>
            <w:r w:rsidR="00F969EC">
              <w:rPr>
                <w:rFonts w:cstheme="minorBidi"/>
                <w:i w:val="0"/>
                <w:iCs w:val="0"/>
                <w:noProof/>
                <w:sz w:val="22"/>
                <w:szCs w:val="22"/>
                <w:lang w:val="en-AU"/>
              </w:rPr>
              <w:tab/>
            </w:r>
            <w:r w:rsidR="00F969EC" w:rsidRPr="00076B30">
              <w:rPr>
                <w:rStyle w:val="Hyperlink"/>
                <w:noProof/>
              </w:rPr>
              <w:t>Relationship between Parameters of Interest</w:t>
            </w:r>
            <w:r w:rsidR="00F969EC">
              <w:rPr>
                <w:noProof/>
                <w:webHidden/>
              </w:rPr>
              <w:tab/>
            </w:r>
            <w:r w:rsidR="00F969EC">
              <w:rPr>
                <w:noProof/>
                <w:webHidden/>
              </w:rPr>
              <w:fldChar w:fldCharType="begin"/>
            </w:r>
            <w:r w:rsidR="00F969EC">
              <w:rPr>
                <w:noProof/>
                <w:webHidden/>
              </w:rPr>
              <w:instrText xml:space="preserve"> PAGEREF _Toc20407243 \h </w:instrText>
            </w:r>
            <w:r w:rsidR="00F969EC">
              <w:rPr>
                <w:noProof/>
                <w:webHidden/>
              </w:rPr>
            </w:r>
            <w:r w:rsidR="00F969EC">
              <w:rPr>
                <w:noProof/>
                <w:webHidden/>
              </w:rPr>
              <w:fldChar w:fldCharType="separate"/>
            </w:r>
            <w:r w:rsidR="00F969EC">
              <w:rPr>
                <w:noProof/>
                <w:webHidden/>
              </w:rPr>
              <w:t>23</w:t>
            </w:r>
            <w:r w:rsidR="00F969EC">
              <w:rPr>
                <w:noProof/>
                <w:webHidden/>
              </w:rPr>
              <w:fldChar w:fldCharType="end"/>
            </w:r>
          </w:hyperlink>
        </w:p>
        <w:p w14:paraId="2A93CC53" w14:textId="0169BA18" w:rsidR="00F969EC" w:rsidRDefault="00F61077">
          <w:pPr>
            <w:pStyle w:val="TOC3"/>
            <w:tabs>
              <w:tab w:val="left" w:pos="1200"/>
              <w:tab w:val="right" w:leader="dot" w:pos="9350"/>
            </w:tabs>
            <w:rPr>
              <w:rFonts w:cstheme="minorBidi"/>
              <w:i w:val="0"/>
              <w:iCs w:val="0"/>
              <w:noProof/>
              <w:sz w:val="22"/>
              <w:szCs w:val="22"/>
              <w:lang w:val="en-AU"/>
            </w:rPr>
          </w:pPr>
          <w:hyperlink w:anchor="_Toc20407244" w:history="1">
            <w:r w:rsidR="00F969EC" w:rsidRPr="00076B30">
              <w:rPr>
                <w:rStyle w:val="Hyperlink"/>
                <w:noProof/>
              </w:rPr>
              <w:t>5.1.3</w:t>
            </w:r>
            <w:r w:rsidR="00F969EC">
              <w:rPr>
                <w:rFonts w:cstheme="minorBidi"/>
                <w:i w:val="0"/>
                <w:iCs w:val="0"/>
                <w:noProof/>
                <w:sz w:val="22"/>
                <w:szCs w:val="22"/>
                <w:lang w:val="en-AU"/>
              </w:rPr>
              <w:tab/>
            </w:r>
            <w:r w:rsidR="00F969EC" w:rsidRPr="00076B30">
              <w:rPr>
                <w:rStyle w:val="Hyperlink"/>
                <w:noProof/>
              </w:rPr>
              <w:t>Conformational Sampling</w:t>
            </w:r>
            <w:r w:rsidR="00F969EC">
              <w:rPr>
                <w:noProof/>
                <w:webHidden/>
              </w:rPr>
              <w:tab/>
            </w:r>
            <w:r w:rsidR="00F969EC">
              <w:rPr>
                <w:noProof/>
                <w:webHidden/>
              </w:rPr>
              <w:fldChar w:fldCharType="begin"/>
            </w:r>
            <w:r w:rsidR="00F969EC">
              <w:rPr>
                <w:noProof/>
                <w:webHidden/>
              </w:rPr>
              <w:instrText xml:space="preserve"> PAGEREF _Toc20407244 \h </w:instrText>
            </w:r>
            <w:r w:rsidR="00F969EC">
              <w:rPr>
                <w:noProof/>
                <w:webHidden/>
              </w:rPr>
            </w:r>
            <w:r w:rsidR="00F969EC">
              <w:rPr>
                <w:noProof/>
                <w:webHidden/>
              </w:rPr>
              <w:fldChar w:fldCharType="separate"/>
            </w:r>
            <w:r w:rsidR="00F969EC">
              <w:rPr>
                <w:noProof/>
                <w:webHidden/>
              </w:rPr>
              <w:t>24</w:t>
            </w:r>
            <w:r w:rsidR="00F969EC">
              <w:rPr>
                <w:noProof/>
                <w:webHidden/>
              </w:rPr>
              <w:fldChar w:fldCharType="end"/>
            </w:r>
          </w:hyperlink>
        </w:p>
        <w:p w14:paraId="031242EE" w14:textId="295F3839" w:rsidR="00F969EC" w:rsidRDefault="00F61077">
          <w:pPr>
            <w:pStyle w:val="TOC3"/>
            <w:tabs>
              <w:tab w:val="left" w:pos="1200"/>
              <w:tab w:val="right" w:leader="dot" w:pos="9350"/>
            </w:tabs>
            <w:rPr>
              <w:rFonts w:cstheme="minorBidi"/>
              <w:i w:val="0"/>
              <w:iCs w:val="0"/>
              <w:noProof/>
              <w:sz w:val="22"/>
              <w:szCs w:val="22"/>
              <w:lang w:val="en-AU"/>
            </w:rPr>
          </w:pPr>
          <w:hyperlink w:anchor="_Toc20407245" w:history="1">
            <w:r w:rsidR="00F969EC" w:rsidRPr="00076B30">
              <w:rPr>
                <w:rStyle w:val="Hyperlink"/>
                <w:noProof/>
              </w:rPr>
              <w:t>5.1.4</w:t>
            </w:r>
            <w:r w:rsidR="00F969EC">
              <w:rPr>
                <w:rFonts w:cstheme="minorBidi"/>
                <w:i w:val="0"/>
                <w:iCs w:val="0"/>
                <w:noProof/>
                <w:sz w:val="22"/>
                <w:szCs w:val="22"/>
                <w:lang w:val="en-AU"/>
              </w:rPr>
              <w:tab/>
            </w:r>
            <w:r w:rsidR="00F969EC" w:rsidRPr="00076B30">
              <w:rPr>
                <w:rStyle w:val="Hyperlink"/>
                <w:noProof/>
              </w:rPr>
              <w:t>Calculation of Gibbs Free Energy</w:t>
            </w:r>
            <w:r w:rsidR="00F969EC">
              <w:rPr>
                <w:noProof/>
                <w:webHidden/>
              </w:rPr>
              <w:tab/>
            </w:r>
            <w:r w:rsidR="00F969EC">
              <w:rPr>
                <w:noProof/>
                <w:webHidden/>
              </w:rPr>
              <w:fldChar w:fldCharType="begin"/>
            </w:r>
            <w:r w:rsidR="00F969EC">
              <w:rPr>
                <w:noProof/>
                <w:webHidden/>
              </w:rPr>
              <w:instrText xml:space="preserve"> PAGEREF _Toc20407245 \h </w:instrText>
            </w:r>
            <w:r w:rsidR="00F969EC">
              <w:rPr>
                <w:noProof/>
                <w:webHidden/>
              </w:rPr>
            </w:r>
            <w:r w:rsidR="00F969EC">
              <w:rPr>
                <w:noProof/>
                <w:webHidden/>
              </w:rPr>
              <w:fldChar w:fldCharType="separate"/>
            </w:r>
            <w:r w:rsidR="00F969EC">
              <w:rPr>
                <w:noProof/>
                <w:webHidden/>
              </w:rPr>
              <w:t>25</w:t>
            </w:r>
            <w:r w:rsidR="00F969EC">
              <w:rPr>
                <w:noProof/>
                <w:webHidden/>
              </w:rPr>
              <w:fldChar w:fldCharType="end"/>
            </w:r>
          </w:hyperlink>
        </w:p>
        <w:p w14:paraId="6E9E4F78" w14:textId="14E0FD32" w:rsidR="00F969EC" w:rsidRDefault="00F61077">
          <w:pPr>
            <w:pStyle w:val="TOC3"/>
            <w:tabs>
              <w:tab w:val="left" w:pos="1200"/>
              <w:tab w:val="right" w:leader="dot" w:pos="9350"/>
            </w:tabs>
            <w:rPr>
              <w:rFonts w:cstheme="minorBidi"/>
              <w:i w:val="0"/>
              <w:iCs w:val="0"/>
              <w:noProof/>
              <w:sz w:val="22"/>
              <w:szCs w:val="22"/>
              <w:lang w:val="en-AU"/>
            </w:rPr>
          </w:pPr>
          <w:hyperlink w:anchor="_Toc20407246" w:history="1">
            <w:r w:rsidR="00F969EC" w:rsidRPr="00076B30">
              <w:rPr>
                <w:rStyle w:val="Hyperlink"/>
                <w:noProof/>
              </w:rPr>
              <w:t>5.1.5</w:t>
            </w:r>
            <w:r w:rsidR="00F969EC">
              <w:rPr>
                <w:rFonts w:cstheme="minorBidi"/>
                <w:i w:val="0"/>
                <w:iCs w:val="0"/>
                <w:noProof/>
                <w:sz w:val="22"/>
                <w:szCs w:val="22"/>
                <w:lang w:val="en-AU"/>
              </w:rPr>
              <w:tab/>
            </w:r>
            <w:r w:rsidR="00F969EC" w:rsidRPr="00076B30">
              <w:rPr>
                <w:rStyle w:val="Hyperlink"/>
                <w:noProof/>
              </w:rPr>
              <w:t>Noncovalent Interactions Analysis</w:t>
            </w:r>
            <w:r w:rsidR="00F969EC">
              <w:rPr>
                <w:noProof/>
                <w:webHidden/>
              </w:rPr>
              <w:tab/>
            </w:r>
            <w:r w:rsidR="00F969EC">
              <w:rPr>
                <w:noProof/>
                <w:webHidden/>
              </w:rPr>
              <w:fldChar w:fldCharType="begin"/>
            </w:r>
            <w:r w:rsidR="00F969EC">
              <w:rPr>
                <w:noProof/>
                <w:webHidden/>
              </w:rPr>
              <w:instrText xml:space="preserve"> PAGEREF _Toc20407246 \h </w:instrText>
            </w:r>
            <w:r w:rsidR="00F969EC">
              <w:rPr>
                <w:noProof/>
                <w:webHidden/>
              </w:rPr>
            </w:r>
            <w:r w:rsidR="00F969EC">
              <w:rPr>
                <w:noProof/>
                <w:webHidden/>
              </w:rPr>
              <w:fldChar w:fldCharType="separate"/>
            </w:r>
            <w:r w:rsidR="00F969EC">
              <w:rPr>
                <w:noProof/>
                <w:webHidden/>
              </w:rPr>
              <w:t>27</w:t>
            </w:r>
            <w:r w:rsidR="00F969EC">
              <w:rPr>
                <w:noProof/>
                <w:webHidden/>
              </w:rPr>
              <w:fldChar w:fldCharType="end"/>
            </w:r>
          </w:hyperlink>
        </w:p>
        <w:p w14:paraId="4A5B927A" w14:textId="6737690D" w:rsidR="00F969EC" w:rsidRDefault="00F61077">
          <w:pPr>
            <w:pStyle w:val="TOC2"/>
            <w:tabs>
              <w:tab w:val="left" w:pos="720"/>
              <w:tab w:val="right" w:leader="dot" w:pos="9350"/>
            </w:tabs>
            <w:rPr>
              <w:rFonts w:cstheme="minorBidi"/>
              <w:smallCaps w:val="0"/>
              <w:noProof/>
              <w:sz w:val="22"/>
              <w:szCs w:val="22"/>
              <w:lang w:val="en-AU"/>
            </w:rPr>
          </w:pPr>
          <w:hyperlink w:anchor="_Toc20407247" w:history="1">
            <w:r w:rsidR="00F969EC" w:rsidRPr="00076B30">
              <w:rPr>
                <w:rStyle w:val="Hyperlink"/>
                <w:noProof/>
              </w:rPr>
              <w:t>5.2</w:t>
            </w:r>
            <w:r w:rsidR="00F969EC">
              <w:rPr>
                <w:rFonts w:cstheme="minorBidi"/>
                <w:smallCaps w:val="0"/>
                <w:noProof/>
                <w:sz w:val="22"/>
                <w:szCs w:val="22"/>
                <w:lang w:val="en-AU"/>
              </w:rPr>
              <w:tab/>
            </w:r>
            <w:r w:rsidR="00F969EC" w:rsidRPr="00076B30">
              <w:rPr>
                <w:rStyle w:val="Hyperlink"/>
                <w:noProof/>
              </w:rPr>
              <w:t>Conformational Analysis</w:t>
            </w:r>
            <w:r w:rsidR="00F969EC">
              <w:rPr>
                <w:noProof/>
                <w:webHidden/>
              </w:rPr>
              <w:tab/>
            </w:r>
            <w:r w:rsidR="00F969EC">
              <w:rPr>
                <w:noProof/>
                <w:webHidden/>
              </w:rPr>
              <w:fldChar w:fldCharType="begin"/>
            </w:r>
            <w:r w:rsidR="00F969EC">
              <w:rPr>
                <w:noProof/>
                <w:webHidden/>
              </w:rPr>
              <w:instrText xml:space="preserve"> PAGEREF _Toc20407247 \h </w:instrText>
            </w:r>
            <w:r w:rsidR="00F969EC">
              <w:rPr>
                <w:noProof/>
                <w:webHidden/>
              </w:rPr>
            </w:r>
            <w:r w:rsidR="00F969EC">
              <w:rPr>
                <w:noProof/>
                <w:webHidden/>
              </w:rPr>
              <w:fldChar w:fldCharType="separate"/>
            </w:r>
            <w:r w:rsidR="00F969EC">
              <w:rPr>
                <w:noProof/>
                <w:webHidden/>
              </w:rPr>
              <w:t>29</w:t>
            </w:r>
            <w:r w:rsidR="00F969EC">
              <w:rPr>
                <w:noProof/>
                <w:webHidden/>
              </w:rPr>
              <w:fldChar w:fldCharType="end"/>
            </w:r>
          </w:hyperlink>
        </w:p>
        <w:p w14:paraId="360F21AC" w14:textId="79BB3075" w:rsidR="00F969EC" w:rsidRDefault="00F61077">
          <w:pPr>
            <w:pStyle w:val="TOC3"/>
            <w:tabs>
              <w:tab w:val="left" w:pos="1200"/>
              <w:tab w:val="right" w:leader="dot" w:pos="9350"/>
            </w:tabs>
            <w:rPr>
              <w:rFonts w:cstheme="minorBidi"/>
              <w:i w:val="0"/>
              <w:iCs w:val="0"/>
              <w:noProof/>
              <w:sz w:val="22"/>
              <w:szCs w:val="22"/>
              <w:lang w:val="en-AU"/>
            </w:rPr>
          </w:pPr>
          <w:hyperlink w:anchor="_Toc20407248" w:history="1">
            <w:r w:rsidR="00F969EC" w:rsidRPr="00076B30">
              <w:rPr>
                <w:rStyle w:val="Hyperlink"/>
                <w:noProof/>
              </w:rPr>
              <w:t>5.2.1</w:t>
            </w:r>
            <w:r w:rsidR="00F969EC">
              <w:rPr>
                <w:rFonts w:cstheme="minorBidi"/>
                <w:i w:val="0"/>
                <w:iCs w:val="0"/>
                <w:noProof/>
                <w:sz w:val="22"/>
                <w:szCs w:val="22"/>
                <w:lang w:val="en-AU"/>
              </w:rPr>
              <w:tab/>
            </w:r>
            <w:r w:rsidR="00F969EC" w:rsidRPr="00076B30">
              <w:rPr>
                <w:rStyle w:val="Hyperlink"/>
                <w:noProof/>
              </w:rPr>
              <w:t>Reactants</w:t>
            </w:r>
            <w:r w:rsidR="00F969EC">
              <w:rPr>
                <w:noProof/>
                <w:webHidden/>
              </w:rPr>
              <w:tab/>
            </w:r>
            <w:r w:rsidR="00F969EC">
              <w:rPr>
                <w:noProof/>
                <w:webHidden/>
              </w:rPr>
              <w:fldChar w:fldCharType="begin"/>
            </w:r>
            <w:r w:rsidR="00F969EC">
              <w:rPr>
                <w:noProof/>
                <w:webHidden/>
              </w:rPr>
              <w:instrText xml:space="preserve"> PAGEREF _Toc20407248 \h </w:instrText>
            </w:r>
            <w:r w:rsidR="00F969EC">
              <w:rPr>
                <w:noProof/>
                <w:webHidden/>
              </w:rPr>
            </w:r>
            <w:r w:rsidR="00F969EC">
              <w:rPr>
                <w:noProof/>
                <w:webHidden/>
              </w:rPr>
              <w:fldChar w:fldCharType="separate"/>
            </w:r>
            <w:r w:rsidR="00F969EC">
              <w:rPr>
                <w:noProof/>
                <w:webHidden/>
              </w:rPr>
              <w:t>29</w:t>
            </w:r>
            <w:r w:rsidR="00F969EC">
              <w:rPr>
                <w:noProof/>
                <w:webHidden/>
              </w:rPr>
              <w:fldChar w:fldCharType="end"/>
            </w:r>
          </w:hyperlink>
        </w:p>
        <w:p w14:paraId="7D8B84AB" w14:textId="2FA4CE05" w:rsidR="00F969EC" w:rsidRDefault="00F61077">
          <w:pPr>
            <w:pStyle w:val="TOC3"/>
            <w:tabs>
              <w:tab w:val="left" w:pos="1200"/>
              <w:tab w:val="right" w:leader="dot" w:pos="9350"/>
            </w:tabs>
            <w:rPr>
              <w:rFonts w:cstheme="minorBidi"/>
              <w:i w:val="0"/>
              <w:iCs w:val="0"/>
              <w:noProof/>
              <w:sz w:val="22"/>
              <w:szCs w:val="22"/>
              <w:lang w:val="en-AU"/>
            </w:rPr>
          </w:pPr>
          <w:hyperlink w:anchor="_Toc20407249" w:history="1">
            <w:r w:rsidR="00F969EC" w:rsidRPr="00076B30">
              <w:rPr>
                <w:rStyle w:val="Hyperlink"/>
                <w:noProof/>
              </w:rPr>
              <w:t>5.2.2</w:t>
            </w:r>
            <w:r w:rsidR="00F969EC">
              <w:rPr>
                <w:rFonts w:cstheme="minorBidi"/>
                <w:i w:val="0"/>
                <w:iCs w:val="0"/>
                <w:noProof/>
                <w:sz w:val="22"/>
                <w:szCs w:val="22"/>
                <w:lang w:val="en-AU"/>
              </w:rPr>
              <w:tab/>
            </w:r>
            <w:r w:rsidR="00F969EC" w:rsidRPr="00076B30">
              <w:rPr>
                <w:rStyle w:val="Hyperlink"/>
                <w:noProof/>
              </w:rPr>
              <w:t>Transition State Structures</w:t>
            </w:r>
            <w:r w:rsidR="00F969EC">
              <w:rPr>
                <w:noProof/>
                <w:webHidden/>
              </w:rPr>
              <w:tab/>
            </w:r>
            <w:r w:rsidR="00F969EC">
              <w:rPr>
                <w:noProof/>
                <w:webHidden/>
              </w:rPr>
              <w:fldChar w:fldCharType="begin"/>
            </w:r>
            <w:r w:rsidR="00F969EC">
              <w:rPr>
                <w:noProof/>
                <w:webHidden/>
              </w:rPr>
              <w:instrText xml:space="preserve"> PAGEREF _Toc20407249 \h </w:instrText>
            </w:r>
            <w:r w:rsidR="00F969EC">
              <w:rPr>
                <w:noProof/>
                <w:webHidden/>
              </w:rPr>
            </w:r>
            <w:r w:rsidR="00F969EC">
              <w:rPr>
                <w:noProof/>
                <w:webHidden/>
              </w:rPr>
              <w:fldChar w:fldCharType="separate"/>
            </w:r>
            <w:r w:rsidR="00F969EC">
              <w:rPr>
                <w:noProof/>
                <w:webHidden/>
              </w:rPr>
              <w:t>29</w:t>
            </w:r>
            <w:r w:rsidR="00F969EC">
              <w:rPr>
                <w:noProof/>
                <w:webHidden/>
              </w:rPr>
              <w:fldChar w:fldCharType="end"/>
            </w:r>
          </w:hyperlink>
        </w:p>
        <w:p w14:paraId="6C6D955F" w14:textId="2ABE8502" w:rsidR="00F969EC" w:rsidRDefault="00F61077">
          <w:pPr>
            <w:pStyle w:val="TOC3"/>
            <w:tabs>
              <w:tab w:val="left" w:pos="1200"/>
              <w:tab w:val="right" w:leader="dot" w:pos="9350"/>
            </w:tabs>
            <w:rPr>
              <w:rFonts w:cstheme="minorBidi"/>
              <w:i w:val="0"/>
              <w:iCs w:val="0"/>
              <w:noProof/>
              <w:sz w:val="22"/>
              <w:szCs w:val="22"/>
              <w:lang w:val="en-AU"/>
            </w:rPr>
          </w:pPr>
          <w:hyperlink w:anchor="_Toc20407250" w:history="1">
            <w:r w:rsidR="00F969EC" w:rsidRPr="00076B30">
              <w:rPr>
                <w:rStyle w:val="Hyperlink"/>
                <w:noProof/>
              </w:rPr>
              <w:t>5.2.3</w:t>
            </w:r>
            <w:r w:rsidR="00F969EC">
              <w:rPr>
                <w:rFonts w:cstheme="minorBidi"/>
                <w:i w:val="0"/>
                <w:iCs w:val="0"/>
                <w:noProof/>
                <w:sz w:val="22"/>
                <w:szCs w:val="22"/>
                <w:lang w:val="en-AU"/>
              </w:rPr>
              <w:tab/>
            </w:r>
            <w:r w:rsidR="00F969EC" w:rsidRPr="00076B30">
              <w:rPr>
                <w:rStyle w:val="Hyperlink"/>
                <w:noProof/>
              </w:rPr>
              <w:t>Products</w:t>
            </w:r>
            <w:r w:rsidR="00F969EC">
              <w:rPr>
                <w:noProof/>
                <w:webHidden/>
              </w:rPr>
              <w:tab/>
            </w:r>
            <w:r w:rsidR="00F969EC">
              <w:rPr>
                <w:noProof/>
                <w:webHidden/>
              </w:rPr>
              <w:fldChar w:fldCharType="begin"/>
            </w:r>
            <w:r w:rsidR="00F969EC">
              <w:rPr>
                <w:noProof/>
                <w:webHidden/>
              </w:rPr>
              <w:instrText xml:space="preserve"> PAGEREF _Toc20407250 \h </w:instrText>
            </w:r>
            <w:r w:rsidR="00F969EC">
              <w:rPr>
                <w:noProof/>
                <w:webHidden/>
              </w:rPr>
            </w:r>
            <w:r w:rsidR="00F969EC">
              <w:rPr>
                <w:noProof/>
                <w:webHidden/>
              </w:rPr>
              <w:fldChar w:fldCharType="separate"/>
            </w:r>
            <w:r w:rsidR="00F969EC">
              <w:rPr>
                <w:noProof/>
                <w:webHidden/>
              </w:rPr>
              <w:t>31</w:t>
            </w:r>
            <w:r w:rsidR="00F969EC">
              <w:rPr>
                <w:noProof/>
                <w:webHidden/>
              </w:rPr>
              <w:fldChar w:fldCharType="end"/>
            </w:r>
          </w:hyperlink>
        </w:p>
        <w:p w14:paraId="43084417" w14:textId="1F6E6201" w:rsidR="00F969EC" w:rsidRDefault="00F61077">
          <w:pPr>
            <w:pStyle w:val="TOC2"/>
            <w:tabs>
              <w:tab w:val="left" w:pos="720"/>
              <w:tab w:val="right" w:leader="dot" w:pos="9350"/>
            </w:tabs>
            <w:rPr>
              <w:rFonts w:cstheme="minorBidi"/>
              <w:smallCaps w:val="0"/>
              <w:noProof/>
              <w:sz w:val="22"/>
              <w:szCs w:val="22"/>
              <w:lang w:val="en-AU"/>
            </w:rPr>
          </w:pPr>
          <w:hyperlink w:anchor="_Toc20407251" w:history="1">
            <w:r w:rsidR="00F969EC" w:rsidRPr="00076B30">
              <w:rPr>
                <w:rStyle w:val="Hyperlink"/>
                <w:noProof/>
              </w:rPr>
              <w:t>5.3</w:t>
            </w:r>
            <w:r w:rsidR="00F969EC">
              <w:rPr>
                <w:rFonts w:cstheme="minorBidi"/>
                <w:smallCaps w:val="0"/>
                <w:noProof/>
                <w:sz w:val="22"/>
                <w:szCs w:val="22"/>
                <w:lang w:val="en-AU"/>
              </w:rPr>
              <w:tab/>
            </w:r>
            <w:r w:rsidR="00F969EC" w:rsidRPr="00076B30">
              <w:rPr>
                <w:rStyle w:val="Hyperlink"/>
                <w:noProof/>
              </w:rPr>
              <w:t>Benchmarking of Functionals and Basis Sets</w:t>
            </w:r>
            <w:r w:rsidR="00F969EC">
              <w:rPr>
                <w:noProof/>
                <w:webHidden/>
              </w:rPr>
              <w:tab/>
            </w:r>
            <w:r w:rsidR="00F969EC">
              <w:rPr>
                <w:noProof/>
                <w:webHidden/>
              </w:rPr>
              <w:fldChar w:fldCharType="begin"/>
            </w:r>
            <w:r w:rsidR="00F969EC">
              <w:rPr>
                <w:noProof/>
                <w:webHidden/>
              </w:rPr>
              <w:instrText xml:space="preserve"> PAGEREF _Toc20407251 \h </w:instrText>
            </w:r>
            <w:r w:rsidR="00F969EC">
              <w:rPr>
                <w:noProof/>
                <w:webHidden/>
              </w:rPr>
            </w:r>
            <w:r w:rsidR="00F969EC">
              <w:rPr>
                <w:noProof/>
                <w:webHidden/>
              </w:rPr>
              <w:fldChar w:fldCharType="separate"/>
            </w:r>
            <w:r w:rsidR="00F969EC">
              <w:rPr>
                <w:noProof/>
                <w:webHidden/>
              </w:rPr>
              <w:t>33</w:t>
            </w:r>
            <w:r w:rsidR="00F969EC">
              <w:rPr>
                <w:noProof/>
                <w:webHidden/>
              </w:rPr>
              <w:fldChar w:fldCharType="end"/>
            </w:r>
          </w:hyperlink>
        </w:p>
        <w:p w14:paraId="2F28F375" w14:textId="51F01E69" w:rsidR="00F969EC" w:rsidRDefault="00F61077">
          <w:pPr>
            <w:pStyle w:val="TOC2"/>
            <w:tabs>
              <w:tab w:val="left" w:pos="720"/>
              <w:tab w:val="right" w:leader="dot" w:pos="9350"/>
            </w:tabs>
            <w:rPr>
              <w:rFonts w:cstheme="minorBidi"/>
              <w:smallCaps w:val="0"/>
              <w:noProof/>
              <w:sz w:val="22"/>
              <w:szCs w:val="22"/>
              <w:lang w:val="en-AU"/>
            </w:rPr>
          </w:pPr>
          <w:hyperlink w:anchor="_Toc20407252" w:history="1">
            <w:r w:rsidR="00F969EC" w:rsidRPr="00076B30">
              <w:rPr>
                <w:rStyle w:val="Hyperlink"/>
                <w:noProof/>
              </w:rPr>
              <w:t>5.4</w:t>
            </w:r>
            <w:r w:rsidR="00F969EC">
              <w:rPr>
                <w:rFonts w:cstheme="minorBidi"/>
                <w:smallCaps w:val="0"/>
                <w:noProof/>
                <w:sz w:val="22"/>
                <w:szCs w:val="22"/>
                <w:lang w:val="en-AU"/>
              </w:rPr>
              <w:tab/>
            </w:r>
            <w:r w:rsidR="00F969EC" w:rsidRPr="00076B30">
              <w:rPr>
                <w:rStyle w:val="Hyperlink"/>
                <w:noProof/>
              </w:rPr>
              <w:t>Single Point Calculations</w:t>
            </w:r>
            <w:r w:rsidR="00F969EC">
              <w:rPr>
                <w:noProof/>
                <w:webHidden/>
              </w:rPr>
              <w:tab/>
            </w:r>
            <w:r w:rsidR="00F969EC">
              <w:rPr>
                <w:noProof/>
                <w:webHidden/>
              </w:rPr>
              <w:fldChar w:fldCharType="begin"/>
            </w:r>
            <w:r w:rsidR="00F969EC">
              <w:rPr>
                <w:noProof/>
                <w:webHidden/>
              </w:rPr>
              <w:instrText xml:space="preserve"> PAGEREF _Toc20407252 \h </w:instrText>
            </w:r>
            <w:r w:rsidR="00F969EC">
              <w:rPr>
                <w:noProof/>
                <w:webHidden/>
              </w:rPr>
            </w:r>
            <w:r w:rsidR="00F969EC">
              <w:rPr>
                <w:noProof/>
                <w:webHidden/>
              </w:rPr>
              <w:fldChar w:fldCharType="separate"/>
            </w:r>
            <w:r w:rsidR="00F969EC">
              <w:rPr>
                <w:noProof/>
                <w:webHidden/>
              </w:rPr>
              <w:t>37</w:t>
            </w:r>
            <w:r w:rsidR="00F969EC">
              <w:rPr>
                <w:noProof/>
                <w:webHidden/>
              </w:rPr>
              <w:fldChar w:fldCharType="end"/>
            </w:r>
          </w:hyperlink>
        </w:p>
        <w:p w14:paraId="5110A5D2" w14:textId="3AD88A37" w:rsidR="00F969EC" w:rsidRDefault="00F61077">
          <w:pPr>
            <w:pStyle w:val="TOC2"/>
            <w:tabs>
              <w:tab w:val="left" w:pos="720"/>
              <w:tab w:val="right" w:leader="dot" w:pos="9350"/>
            </w:tabs>
            <w:rPr>
              <w:rFonts w:cstheme="minorBidi"/>
              <w:smallCaps w:val="0"/>
              <w:noProof/>
              <w:sz w:val="22"/>
              <w:szCs w:val="22"/>
              <w:lang w:val="en-AU"/>
            </w:rPr>
          </w:pPr>
          <w:hyperlink w:anchor="_Toc20407253" w:history="1">
            <w:r w:rsidR="00F969EC" w:rsidRPr="00076B30">
              <w:rPr>
                <w:rStyle w:val="Hyperlink"/>
                <w:noProof/>
              </w:rPr>
              <w:t>5.5</w:t>
            </w:r>
            <w:r w:rsidR="00F969EC">
              <w:rPr>
                <w:rFonts w:cstheme="minorBidi"/>
                <w:smallCaps w:val="0"/>
                <w:noProof/>
                <w:sz w:val="22"/>
                <w:szCs w:val="22"/>
                <w:lang w:val="en-AU"/>
              </w:rPr>
              <w:tab/>
            </w:r>
            <w:r w:rsidR="00F969EC" w:rsidRPr="00076B30">
              <w:rPr>
                <w:rStyle w:val="Hyperlink"/>
                <w:noProof/>
              </w:rPr>
              <w:t>Rationalisation of the Predicted Intrinsic Reactivities</w:t>
            </w:r>
            <w:r w:rsidR="00F969EC">
              <w:rPr>
                <w:noProof/>
                <w:webHidden/>
              </w:rPr>
              <w:tab/>
            </w:r>
            <w:r w:rsidR="00F969EC">
              <w:rPr>
                <w:noProof/>
                <w:webHidden/>
              </w:rPr>
              <w:fldChar w:fldCharType="begin"/>
            </w:r>
            <w:r w:rsidR="00F969EC">
              <w:rPr>
                <w:noProof/>
                <w:webHidden/>
              </w:rPr>
              <w:instrText xml:space="preserve"> PAGEREF _Toc20407253 \h </w:instrText>
            </w:r>
            <w:r w:rsidR="00F969EC">
              <w:rPr>
                <w:noProof/>
                <w:webHidden/>
              </w:rPr>
            </w:r>
            <w:r w:rsidR="00F969EC">
              <w:rPr>
                <w:noProof/>
                <w:webHidden/>
              </w:rPr>
              <w:fldChar w:fldCharType="separate"/>
            </w:r>
            <w:r w:rsidR="00F969EC">
              <w:rPr>
                <w:noProof/>
                <w:webHidden/>
              </w:rPr>
              <w:t>39</w:t>
            </w:r>
            <w:r w:rsidR="00F969EC">
              <w:rPr>
                <w:noProof/>
                <w:webHidden/>
              </w:rPr>
              <w:fldChar w:fldCharType="end"/>
            </w:r>
          </w:hyperlink>
        </w:p>
        <w:p w14:paraId="06B64CB9" w14:textId="33E3CBCE" w:rsidR="00F969EC" w:rsidRDefault="00F61077">
          <w:pPr>
            <w:pStyle w:val="TOC3"/>
            <w:tabs>
              <w:tab w:val="left" w:pos="1200"/>
              <w:tab w:val="right" w:leader="dot" w:pos="9350"/>
            </w:tabs>
            <w:rPr>
              <w:rFonts w:cstheme="minorBidi"/>
              <w:i w:val="0"/>
              <w:iCs w:val="0"/>
              <w:noProof/>
              <w:sz w:val="22"/>
              <w:szCs w:val="22"/>
              <w:lang w:val="en-AU"/>
            </w:rPr>
          </w:pPr>
          <w:hyperlink w:anchor="_Toc20407254" w:history="1">
            <w:r w:rsidR="00F969EC" w:rsidRPr="00076B30">
              <w:rPr>
                <w:rStyle w:val="Hyperlink"/>
                <w:noProof/>
              </w:rPr>
              <w:t>5.5.1</w:t>
            </w:r>
            <w:r w:rsidR="00F969EC">
              <w:rPr>
                <w:rFonts w:cstheme="minorBidi"/>
                <w:i w:val="0"/>
                <w:iCs w:val="0"/>
                <w:noProof/>
                <w:sz w:val="22"/>
                <w:szCs w:val="22"/>
                <w:lang w:val="en-AU"/>
              </w:rPr>
              <w:tab/>
            </w:r>
            <w:r w:rsidR="00F969EC" w:rsidRPr="00076B30">
              <w:rPr>
                <w:rStyle w:val="Hyperlink"/>
                <w:noProof/>
              </w:rPr>
              <w:t>Reactant Lowest Unoccupied Molecular Orbital Energies</w:t>
            </w:r>
            <w:r w:rsidR="00F969EC">
              <w:rPr>
                <w:noProof/>
                <w:webHidden/>
              </w:rPr>
              <w:tab/>
            </w:r>
            <w:r w:rsidR="00F969EC">
              <w:rPr>
                <w:noProof/>
                <w:webHidden/>
              </w:rPr>
              <w:fldChar w:fldCharType="begin"/>
            </w:r>
            <w:r w:rsidR="00F969EC">
              <w:rPr>
                <w:noProof/>
                <w:webHidden/>
              </w:rPr>
              <w:instrText xml:space="preserve"> PAGEREF _Toc20407254 \h </w:instrText>
            </w:r>
            <w:r w:rsidR="00F969EC">
              <w:rPr>
                <w:noProof/>
                <w:webHidden/>
              </w:rPr>
            </w:r>
            <w:r w:rsidR="00F969EC">
              <w:rPr>
                <w:noProof/>
                <w:webHidden/>
              </w:rPr>
              <w:fldChar w:fldCharType="separate"/>
            </w:r>
            <w:r w:rsidR="00F969EC">
              <w:rPr>
                <w:noProof/>
                <w:webHidden/>
              </w:rPr>
              <w:t>39</w:t>
            </w:r>
            <w:r w:rsidR="00F969EC">
              <w:rPr>
                <w:noProof/>
                <w:webHidden/>
              </w:rPr>
              <w:fldChar w:fldCharType="end"/>
            </w:r>
          </w:hyperlink>
        </w:p>
        <w:p w14:paraId="1AAA0A1C" w14:textId="576A9DEF" w:rsidR="00F969EC" w:rsidRDefault="00F61077">
          <w:pPr>
            <w:pStyle w:val="TOC3"/>
            <w:tabs>
              <w:tab w:val="left" w:pos="1200"/>
              <w:tab w:val="right" w:leader="dot" w:pos="9350"/>
            </w:tabs>
            <w:rPr>
              <w:rFonts w:cstheme="minorBidi"/>
              <w:i w:val="0"/>
              <w:iCs w:val="0"/>
              <w:noProof/>
              <w:sz w:val="22"/>
              <w:szCs w:val="22"/>
              <w:lang w:val="en-AU"/>
            </w:rPr>
          </w:pPr>
          <w:hyperlink w:anchor="_Toc20407255" w:history="1">
            <w:r w:rsidR="00F969EC" w:rsidRPr="00076B30">
              <w:rPr>
                <w:rStyle w:val="Hyperlink"/>
                <w:noProof/>
              </w:rPr>
              <w:t>5.5.2</w:t>
            </w:r>
            <w:r w:rsidR="00F969EC">
              <w:rPr>
                <w:rFonts w:cstheme="minorBidi"/>
                <w:i w:val="0"/>
                <w:iCs w:val="0"/>
                <w:noProof/>
                <w:sz w:val="22"/>
                <w:szCs w:val="22"/>
                <w:lang w:val="en-AU"/>
              </w:rPr>
              <w:tab/>
            </w:r>
            <m:oMath>
              <m:r>
                <w:rPr>
                  <w:rStyle w:val="Hyperlink"/>
                  <w:rFonts w:ascii="Cambria Math" w:hAnsi="Cambria Math"/>
                  <w:noProof/>
                </w:rPr>
                <m:t>β</m:t>
              </m:r>
            </m:oMath>
            <w:r w:rsidR="00F969EC" w:rsidRPr="00076B30">
              <w:rPr>
                <w:rStyle w:val="Hyperlink"/>
                <w:noProof/>
              </w:rPr>
              <w:t>-Carbon Charges</w:t>
            </w:r>
            <w:r w:rsidR="00F969EC">
              <w:rPr>
                <w:noProof/>
                <w:webHidden/>
              </w:rPr>
              <w:tab/>
            </w:r>
            <w:r w:rsidR="00F969EC">
              <w:rPr>
                <w:noProof/>
                <w:webHidden/>
              </w:rPr>
              <w:fldChar w:fldCharType="begin"/>
            </w:r>
            <w:r w:rsidR="00F969EC">
              <w:rPr>
                <w:noProof/>
                <w:webHidden/>
              </w:rPr>
              <w:instrText xml:space="preserve"> PAGEREF _Toc20407255 \h </w:instrText>
            </w:r>
            <w:r w:rsidR="00F969EC">
              <w:rPr>
                <w:noProof/>
                <w:webHidden/>
              </w:rPr>
            </w:r>
            <w:r w:rsidR="00F969EC">
              <w:rPr>
                <w:noProof/>
                <w:webHidden/>
              </w:rPr>
              <w:fldChar w:fldCharType="separate"/>
            </w:r>
            <w:r w:rsidR="00F969EC">
              <w:rPr>
                <w:noProof/>
                <w:webHidden/>
              </w:rPr>
              <w:t>39</w:t>
            </w:r>
            <w:r w:rsidR="00F969EC">
              <w:rPr>
                <w:noProof/>
                <w:webHidden/>
              </w:rPr>
              <w:fldChar w:fldCharType="end"/>
            </w:r>
          </w:hyperlink>
        </w:p>
        <w:p w14:paraId="085290CB" w14:textId="686C7C25" w:rsidR="00F969EC" w:rsidRDefault="00F61077">
          <w:pPr>
            <w:pStyle w:val="TOC3"/>
            <w:tabs>
              <w:tab w:val="left" w:pos="1200"/>
              <w:tab w:val="right" w:leader="dot" w:pos="9350"/>
            </w:tabs>
            <w:rPr>
              <w:rFonts w:cstheme="minorBidi"/>
              <w:i w:val="0"/>
              <w:iCs w:val="0"/>
              <w:noProof/>
              <w:sz w:val="22"/>
              <w:szCs w:val="22"/>
              <w:lang w:val="en-AU"/>
            </w:rPr>
          </w:pPr>
          <w:hyperlink w:anchor="_Toc20407256" w:history="1">
            <w:r w:rsidR="00F969EC" w:rsidRPr="00076B30">
              <w:rPr>
                <w:rStyle w:val="Hyperlink"/>
                <w:noProof/>
              </w:rPr>
              <w:t>5.5.3</w:t>
            </w:r>
            <w:r w:rsidR="00F969EC">
              <w:rPr>
                <w:rFonts w:cstheme="minorBidi"/>
                <w:i w:val="0"/>
                <w:iCs w:val="0"/>
                <w:noProof/>
                <w:sz w:val="22"/>
                <w:szCs w:val="22"/>
                <w:lang w:val="en-AU"/>
              </w:rPr>
              <w:tab/>
            </w:r>
            <w:r w:rsidR="00F969EC" w:rsidRPr="00076B30">
              <w:rPr>
                <w:rStyle w:val="Hyperlink"/>
                <w:noProof/>
              </w:rPr>
              <w:t>Distortion/Interaction Analysis</w:t>
            </w:r>
            <w:r w:rsidR="00F969EC">
              <w:rPr>
                <w:noProof/>
                <w:webHidden/>
              </w:rPr>
              <w:tab/>
            </w:r>
            <w:r w:rsidR="00F969EC">
              <w:rPr>
                <w:noProof/>
                <w:webHidden/>
              </w:rPr>
              <w:fldChar w:fldCharType="begin"/>
            </w:r>
            <w:r w:rsidR="00F969EC">
              <w:rPr>
                <w:noProof/>
                <w:webHidden/>
              </w:rPr>
              <w:instrText xml:space="preserve"> PAGEREF _Toc20407256 \h </w:instrText>
            </w:r>
            <w:r w:rsidR="00F969EC">
              <w:rPr>
                <w:noProof/>
                <w:webHidden/>
              </w:rPr>
            </w:r>
            <w:r w:rsidR="00F969EC">
              <w:rPr>
                <w:noProof/>
                <w:webHidden/>
              </w:rPr>
              <w:fldChar w:fldCharType="separate"/>
            </w:r>
            <w:r w:rsidR="00F969EC">
              <w:rPr>
                <w:noProof/>
                <w:webHidden/>
              </w:rPr>
              <w:t>43</w:t>
            </w:r>
            <w:r w:rsidR="00F969EC">
              <w:rPr>
                <w:noProof/>
                <w:webHidden/>
              </w:rPr>
              <w:fldChar w:fldCharType="end"/>
            </w:r>
          </w:hyperlink>
        </w:p>
        <w:p w14:paraId="62896D32" w14:textId="1C882E25" w:rsidR="00F969EC" w:rsidRDefault="00F61077">
          <w:pPr>
            <w:pStyle w:val="TOC1"/>
            <w:tabs>
              <w:tab w:val="left" w:pos="480"/>
              <w:tab w:val="right" w:leader="dot" w:pos="9350"/>
            </w:tabs>
            <w:rPr>
              <w:rFonts w:cstheme="minorBidi"/>
              <w:b w:val="0"/>
              <w:bCs w:val="0"/>
              <w:caps w:val="0"/>
              <w:noProof/>
              <w:sz w:val="22"/>
              <w:szCs w:val="22"/>
              <w:lang w:val="en-AU"/>
            </w:rPr>
          </w:pPr>
          <w:hyperlink w:anchor="_Toc20407257" w:history="1">
            <w:r w:rsidR="00F969EC" w:rsidRPr="00076B30">
              <w:rPr>
                <w:rStyle w:val="Hyperlink"/>
                <w:noProof/>
              </w:rPr>
              <w:t>6</w:t>
            </w:r>
            <w:r w:rsidR="00F969EC">
              <w:rPr>
                <w:rFonts w:cstheme="minorBidi"/>
                <w:b w:val="0"/>
                <w:bCs w:val="0"/>
                <w:caps w:val="0"/>
                <w:noProof/>
                <w:sz w:val="22"/>
                <w:szCs w:val="22"/>
                <w:lang w:val="en-AU"/>
              </w:rPr>
              <w:tab/>
            </w:r>
            <w:r w:rsidR="00F969EC" w:rsidRPr="00076B30">
              <w:rPr>
                <w:rStyle w:val="Hyperlink"/>
                <w:noProof/>
              </w:rPr>
              <w:t>MOLECULAR DYNAMICS SIMULATIONS OF THE INHIBITED PROTEIN</w:t>
            </w:r>
            <w:r w:rsidR="00F969EC">
              <w:rPr>
                <w:noProof/>
                <w:webHidden/>
              </w:rPr>
              <w:tab/>
            </w:r>
            <w:r w:rsidR="00F969EC">
              <w:rPr>
                <w:noProof/>
                <w:webHidden/>
              </w:rPr>
              <w:fldChar w:fldCharType="begin"/>
            </w:r>
            <w:r w:rsidR="00F969EC">
              <w:rPr>
                <w:noProof/>
                <w:webHidden/>
              </w:rPr>
              <w:instrText xml:space="preserve"> PAGEREF _Toc20407257 \h </w:instrText>
            </w:r>
            <w:r w:rsidR="00F969EC">
              <w:rPr>
                <w:noProof/>
                <w:webHidden/>
              </w:rPr>
            </w:r>
            <w:r w:rsidR="00F969EC">
              <w:rPr>
                <w:noProof/>
                <w:webHidden/>
              </w:rPr>
              <w:fldChar w:fldCharType="separate"/>
            </w:r>
            <w:r w:rsidR="00F969EC">
              <w:rPr>
                <w:noProof/>
                <w:webHidden/>
              </w:rPr>
              <w:t>46</w:t>
            </w:r>
            <w:r w:rsidR="00F969EC">
              <w:rPr>
                <w:noProof/>
                <w:webHidden/>
              </w:rPr>
              <w:fldChar w:fldCharType="end"/>
            </w:r>
          </w:hyperlink>
        </w:p>
        <w:p w14:paraId="4D2F12DF" w14:textId="17DDB103" w:rsidR="00F969EC" w:rsidRDefault="00F61077">
          <w:pPr>
            <w:pStyle w:val="TOC2"/>
            <w:tabs>
              <w:tab w:val="left" w:pos="720"/>
              <w:tab w:val="right" w:leader="dot" w:pos="9350"/>
            </w:tabs>
            <w:rPr>
              <w:rFonts w:cstheme="minorBidi"/>
              <w:smallCaps w:val="0"/>
              <w:noProof/>
              <w:sz w:val="22"/>
              <w:szCs w:val="22"/>
              <w:lang w:val="en-AU"/>
            </w:rPr>
          </w:pPr>
          <w:hyperlink w:anchor="_Toc20407258" w:history="1">
            <w:r w:rsidR="00F969EC" w:rsidRPr="00076B30">
              <w:rPr>
                <w:rStyle w:val="Hyperlink"/>
                <w:noProof/>
              </w:rPr>
              <w:t>6.1</w:t>
            </w:r>
            <w:r w:rsidR="00F969EC">
              <w:rPr>
                <w:rFonts w:cstheme="minorBidi"/>
                <w:smallCaps w:val="0"/>
                <w:noProof/>
                <w:sz w:val="22"/>
                <w:szCs w:val="22"/>
                <w:lang w:val="en-AU"/>
              </w:rPr>
              <w:tab/>
            </w:r>
            <w:r w:rsidR="00F969EC" w:rsidRPr="00076B30">
              <w:rPr>
                <w:rStyle w:val="Hyperlink"/>
                <w:noProof/>
              </w:rPr>
              <w:t>Methods</w:t>
            </w:r>
            <w:r w:rsidR="00F969EC">
              <w:rPr>
                <w:noProof/>
                <w:webHidden/>
              </w:rPr>
              <w:tab/>
            </w:r>
            <w:r w:rsidR="00F969EC">
              <w:rPr>
                <w:noProof/>
                <w:webHidden/>
              </w:rPr>
              <w:fldChar w:fldCharType="begin"/>
            </w:r>
            <w:r w:rsidR="00F969EC">
              <w:rPr>
                <w:noProof/>
                <w:webHidden/>
              </w:rPr>
              <w:instrText xml:space="preserve"> PAGEREF _Toc20407258 \h </w:instrText>
            </w:r>
            <w:r w:rsidR="00F969EC">
              <w:rPr>
                <w:noProof/>
                <w:webHidden/>
              </w:rPr>
            </w:r>
            <w:r w:rsidR="00F969EC">
              <w:rPr>
                <w:noProof/>
                <w:webHidden/>
              </w:rPr>
              <w:fldChar w:fldCharType="separate"/>
            </w:r>
            <w:r w:rsidR="00F969EC">
              <w:rPr>
                <w:noProof/>
                <w:webHidden/>
              </w:rPr>
              <w:t>46</w:t>
            </w:r>
            <w:r w:rsidR="00F969EC">
              <w:rPr>
                <w:noProof/>
                <w:webHidden/>
              </w:rPr>
              <w:fldChar w:fldCharType="end"/>
            </w:r>
          </w:hyperlink>
        </w:p>
        <w:p w14:paraId="21F3CA95" w14:textId="73F20C1A" w:rsidR="00F969EC" w:rsidRDefault="00F61077">
          <w:pPr>
            <w:pStyle w:val="TOC3"/>
            <w:tabs>
              <w:tab w:val="left" w:pos="1200"/>
              <w:tab w:val="right" w:leader="dot" w:pos="9350"/>
            </w:tabs>
            <w:rPr>
              <w:rFonts w:cstheme="minorBidi"/>
              <w:i w:val="0"/>
              <w:iCs w:val="0"/>
              <w:noProof/>
              <w:sz w:val="22"/>
              <w:szCs w:val="22"/>
              <w:lang w:val="en-AU"/>
            </w:rPr>
          </w:pPr>
          <w:hyperlink w:anchor="_Toc20407259" w:history="1">
            <w:r w:rsidR="00F969EC" w:rsidRPr="00076B30">
              <w:rPr>
                <w:rStyle w:val="Hyperlink"/>
                <w:noProof/>
              </w:rPr>
              <w:t>6.1.1</w:t>
            </w:r>
            <w:r w:rsidR="00F969EC">
              <w:rPr>
                <w:rFonts w:cstheme="minorBidi"/>
                <w:i w:val="0"/>
                <w:iCs w:val="0"/>
                <w:noProof/>
                <w:sz w:val="22"/>
                <w:szCs w:val="22"/>
                <w:lang w:val="en-AU"/>
              </w:rPr>
              <w:tab/>
            </w:r>
            <w:r w:rsidR="00F969EC" w:rsidRPr="00076B30">
              <w:rPr>
                <w:rStyle w:val="Hyperlink"/>
                <w:noProof/>
              </w:rPr>
              <w:t>Structure Preparation</w:t>
            </w:r>
            <w:r w:rsidR="00F969EC">
              <w:rPr>
                <w:noProof/>
                <w:webHidden/>
              </w:rPr>
              <w:tab/>
            </w:r>
            <w:r w:rsidR="00F969EC">
              <w:rPr>
                <w:noProof/>
                <w:webHidden/>
              </w:rPr>
              <w:fldChar w:fldCharType="begin"/>
            </w:r>
            <w:r w:rsidR="00F969EC">
              <w:rPr>
                <w:noProof/>
                <w:webHidden/>
              </w:rPr>
              <w:instrText xml:space="preserve"> PAGEREF _Toc20407259 \h </w:instrText>
            </w:r>
            <w:r w:rsidR="00F969EC">
              <w:rPr>
                <w:noProof/>
                <w:webHidden/>
              </w:rPr>
            </w:r>
            <w:r w:rsidR="00F969EC">
              <w:rPr>
                <w:noProof/>
                <w:webHidden/>
              </w:rPr>
              <w:fldChar w:fldCharType="separate"/>
            </w:r>
            <w:r w:rsidR="00F969EC">
              <w:rPr>
                <w:noProof/>
                <w:webHidden/>
              </w:rPr>
              <w:t>46</w:t>
            </w:r>
            <w:r w:rsidR="00F969EC">
              <w:rPr>
                <w:noProof/>
                <w:webHidden/>
              </w:rPr>
              <w:fldChar w:fldCharType="end"/>
            </w:r>
          </w:hyperlink>
        </w:p>
        <w:p w14:paraId="20AF7A3E" w14:textId="00C77E93" w:rsidR="00F969EC" w:rsidRDefault="00F61077">
          <w:pPr>
            <w:pStyle w:val="TOC3"/>
            <w:tabs>
              <w:tab w:val="left" w:pos="1200"/>
              <w:tab w:val="right" w:leader="dot" w:pos="9350"/>
            </w:tabs>
            <w:rPr>
              <w:rFonts w:cstheme="minorBidi"/>
              <w:i w:val="0"/>
              <w:iCs w:val="0"/>
              <w:noProof/>
              <w:sz w:val="22"/>
              <w:szCs w:val="22"/>
              <w:lang w:val="en-AU"/>
            </w:rPr>
          </w:pPr>
          <w:hyperlink w:anchor="_Toc20407260" w:history="1">
            <w:r w:rsidR="00F969EC" w:rsidRPr="00076B30">
              <w:rPr>
                <w:rStyle w:val="Hyperlink"/>
                <w:noProof/>
              </w:rPr>
              <w:t>6.1.2</w:t>
            </w:r>
            <w:r w:rsidR="00F969EC">
              <w:rPr>
                <w:rFonts w:cstheme="minorBidi"/>
                <w:i w:val="0"/>
                <w:iCs w:val="0"/>
                <w:noProof/>
                <w:sz w:val="22"/>
                <w:szCs w:val="22"/>
                <w:lang w:val="en-AU"/>
              </w:rPr>
              <w:tab/>
            </w:r>
            <w:r w:rsidR="00F969EC" w:rsidRPr="00076B30">
              <w:rPr>
                <w:rStyle w:val="Hyperlink"/>
                <w:noProof/>
              </w:rPr>
              <w:t>Simulation Setup</w:t>
            </w:r>
            <w:r w:rsidR="00F969EC">
              <w:rPr>
                <w:noProof/>
                <w:webHidden/>
              </w:rPr>
              <w:tab/>
            </w:r>
            <w:r w:rsidR="00F969EC">
              <w:rPr>
                <w:noProof/>
                <w:webHidden/>
              </w:rPr>
              <w:fldChar w:fldCharType="begin"/>
            </w:r>
            <w:r w:rsidR="00F969EC">
              <w:rPr>
                <w:noProof/>
                <w:webHidden/>
              </w:rPr>
              <w:instrText xml:space="preserve"> PAGEREF _Toc20407260 \h </w:instrText>
            </w:r>
            <w:r w:rsidR="00F969EC">
              <w:rPr>
                <w:noProof/>
                <w:webHidden/>
              </w:rPr>
            </w:r>
            <w:r w:rsidR="00F969EC">
              <w:rPr>
                <w:noProof/>
                <w:webHidden/>
              </w:rPr>
              <w:fldChar w:fldCharType="separate"/>
            </w:r>
            <w:r w:rsidR="00F969EC">
              <w:rPr>
                <w:noProof/>
                <w:webHidden/>
              </w:rPr>
              <w:t>47</w:t>
            </w:r>
            <w:r w:rsidR="00F969EC">
              <w:rPr>
                <w:noProof/>
                <w:webHidden/>
              </w:rPr>
              <w:fldChar w:fldCharType="end"/>
            </w:r>
          </w:hyperlink>
        </w:p>
        <w:p w14:paraId="06F15446" w14:textId="09460A9F" w:rsidR="00F969EC" w:rsidRDefault="00F61077">
          <w:pPr>
            <w:pStyle w:val="TOC3"/>
            <w:tabs>
              <w:tab w:val="left" w:pos="1200"/>
              <w:tab w:val="right" w:leader="dot" w:pos="9350"/>
            </w:tabs>
            <w:rPr>
              <w:rFonts w:cstheme="minorBidi"/>
              <w:i w:val="0"/>
              <w:iCs w:val="0"/>
              <w:noProof/>
              <w:sz w:val="22"/>
              <w:szCs w:val="22"/>
              <w:lang w:val="en-AU"/>
            </w:rPr>
          </w:pPr>
          <w:hyperlink w:anchor="_Toc20407261" w:history="1">
            <w:r w:rsidR="00F969EC" w:rsidRPr="00076B30">
              <w:rPr>
                <w:rStyle w:val="Hyperlink"/>
                <w:noProof/>
              </w:rPr>
              <w:t>6.1.3</w:t>
            </w:r>
            <w:r w:rsidR="00F969EC">
              <w:rPr>
                <w:rFonts w:cstheme="minorBidi"/>
                <w:i w:val="0"/>
                <w:iCs w:val="0"/>
                <w:noProof/>
                <w:sz w:val="22"/>
                <w:szCs w:val="22"/>
                <w:lang w:val="en-AU"/>
              </w:rPr>
              <w:tab/>
            </w:r>
            <w:r w:rsidR="00F969EC" w:rsidRPr="00076B30">
              <w:rPr>
                <w:rStyle w:val="Hyperlink"/>
                <w:noProof/>
              </w:rPr>
              <w:t>Trajectory Analysis</w:t>
            </w:r>
            <w:r w:rsidR="00F969EC">
              <w:rPr>
                <w:noProof/>
                <w:webHidden/>
              </w:rPr>
              <w:tab/>
            </w:r>
            <w:r w:rsidR="00F969EC">
              <w:rPr>
                <w:noProof/>
                <w:webHidden/>
              </w:rPr>
              <w:fldChar w:fldCharType="begin"/>
            </w:r>
            <w:r w:rsidR="00F969EC">
              <w:rPr>
                <w:noProof/>
                <w:webHidden/>
              </w:rPr>
              <w:instrText xml:space="preserve"> PAGEREF _Toc20407261 \h </w:instrText>
            </w:r>
            <w:r w:rsidR="00F969EC">
              <w:rPr>
                <w:noProof/>
                <w:webHidden/>
              </w:rPr>
            </w:r>
            <w:r w:rsidR="00F969EC">
              <w:rPr>
                <w:noProof/>
                <w:webHidden/>
              </w:rPr>
              <w:fldChar w:fldCharType="separate"/>
            </w:r>
            <w:r w:rsidR="00F969EC">
              <w:rPr>
                <w:noProof/>
                <w:webHidden/>
              </w:rPr>
              <w:t>48</w:t>
            </w:r>
            <w:r w:rsidR="00F969EC">
              <w:rPr>
                <w:noProof/>
                <w:webHidden/>
              </w:rPr>
              <w:fldChar w:fldCharType="end"/>
            </w:r>
          </w:hyperlink>
        </w:p>
        <w:p w14:paraId="733ABA4C" w14:textId="14BECD1F" w:rsidR="00F969EC" w:rsidRDefault="00F61077">
          <w:pPr>
            <w:pStyle w:val="TOC2"/>
            <w:tabs>
              <w:tab w:val="left" w:pos="720"/>
              <w:tab w:val="right" w:leader="dot" w:pos="9350"/>
            </w:tabs>
            <w:rPr>
              <w:rFonts w:cstheme="minorBidi"/>
              <w:smallCaps w:val="0"/>
              <w:noProof/>
              <w:sz w:val="22"/>
              <w:szCs w:val="22"/>
              <w:lang w:val="en-AU"/>
            </w:rPr>
          </w:pPr>
          <w:hyperlink w:anchor="_Toc20407262" w:history="1">
            <w:r w:rsidR="00F969EC" w:rsidRPr="00076B30">
              <w:rPr>
                <w:rStyle w:val="Hyperlink"/>
                <w:noProof/>
              </w:rPr>
              <w:t>6.2</w:t>
            </w:r>
            <w:r w:rsidR="00F969EC">
              <w:rPr>
                <w:rFonts w:cstheme="minorBidi"/>
                <w:smallCaps w:val="0"/>
                <w:noProof/>
                <w:sz w:val="22"/>
                <w:szCs w:val="22"/>
                <w:lang w:val="en-AU"/>
              </w:rPr>
              <w:tab/>
            </w:r>
            <w:r w:rsidR="00F969EC" w:rsidRPr="00076B30">
              <w:rPr>
                <w:rStyle w:val="Hyperlink"/>
                <w:noProof/>
              </w:rPr>
              <w:t>Stability of Simulated BTK</w:t>
            </w:r>
            <w:r w:rsidR="00F969EC">
              <w:rPr>
                <w:noProof/>
                <w:webHidden/>
              </w:rPr>
              <w:tab/>
            </w:r>
            <w:r w:rsidR="00F969EC">
              <w:rPr>
                <w:noProof/>
                <w:webHidden/>
              </w:rPr>
              <w:fldChar w:fldCharType="begin"/>
            </w:r>
            <w:r w:rsidR="00F969EC">
              <w:rPr>
                <w:noProof/>
                <w:webHidden/>
              </w:rPr>
              <w:instrText xml:space="preserve"> PAGEREF _Toc20407262 \h </w:instrText>
            </w:r>
            <w:r w:rsidR="00F969EC">
              <w:rPr>
                <w:noProof/>
                <w:webHidden/>
              </w:rPr>
            </w:r>
            <w:r w:rsidR="00F969EC">
              <w:rPr>
                <w:noProof/>
                <w:webHidden/>
              </w:rPr>
              <w:fldChar w:fldCharType="separate"/>
            </w:r>
            <w:r w:rsidR="00F969EC">
              <w:rPr>
                <w:noProof/>
                <w:webHidden/>
              </w:rPr>
              <w:t>49</w:t>
            </w:r>
            <w:r w:rsidR="00F969EC">
              <w:rPr>
                <w:noProof/>
                <w:webHidden/>
              </w:rPr>
              <w:fldChar w:fldCharType="end"/>
            </w:r>
          </w:hyperlink>
        </w:p>
        <w:p w14:paraId="2F09F0A5" w14:textId="73272784" w:rsidR="00F969EC" w:rsidRDefault="00F61077">
          <w:pPr>
            <w:pStyle w:val="TOC3"/>
            <w:tabs>
              <w:tab w:val="left" w:pos="1200"/>
              <w:tab w:val="right" w:leader="dot" w:pos="9350"/>
            </w:tabs>
            <w:rPr>
              <w:rFonts w:cstheme="minorBidi"/>
              <w:i w:val="0"/>
              <w:iCs w:val="0"/>
              <w:noProof/>
              <w:sz w:val="22"/>
              <w:szCs w:val="22"/>
              <w:lang w:val="en-AU"/>
            </w:rPr>
          </w:pPr>
          <w:hyperlink w:anchor="_Toc20407263" w:history="1">
            <w:r w:rsidR="00F969EC" w:rsidRPr="00076B30">
              <w:rPr>
                <w:rStyle w:val="Hyperlink"/>
                <w:noProof/>
              </w:rPr>
              <w:t>6.2.1</w:t>
            </w:r>
            <w:r w:rsidR="00F969EC">
              <w:rPr>
                <w:rFonts w:cstheme="minorBidi"/>
                <w:i w:val="0"/>
                <w:iCs w:val="0"/>
                <w:noProof/>
                <w:sz w:val="22"/>
                <w:szCs w:val="22"/>
                <w:lang w:val="en-AU"/>
              </w:rPr>
              <w:tab/>
            </w:r>
            <w:r w:rsidR="00F969EC" w:rsidRPr="00076B30">
              <w:rPr>
                <w:rStyle w:val="Hyperlink"/>
                <w:noProof/>
              </w:rPr>
              <w:t>RMSD of Protein Backbones from X-ray Crystal Structure</w:t>
            </w:r>
            <w:r w:rsidR="00F969EC">
              <w:rPr>
                <w:noProof/>
                <w:webHidden/>
              </w:rPr>
              <w:tab/>
            </w:r>
            <w:r w:rsidR="00F969EC">
              <w:rPr>
                <w:noProof/>
                <w:webHidden/>
              </w:rPr>
              <w:fldChar w:fldCharType="begin"/>
            </w:r>
            <w:r w:rsidR="00F969EC">
              <w:rPr>
                <w:noProof/>
                <w:webHidden/>
              </w:rPr>
              <w:instrText xml:space="preserve"> PAGEREF _Toc20407263 \h </w:instrText>
            </w:r>
            <w:r w:rsidR="00F969EC">
              <w:rPr>
                <w:noProof/>
                <w:webHidden/>
              </w:rPr>
            </w:r>
            <w:r w:rsidR="00F969EC">
              <w:rPr>
                <w:noProof/>
                <w:webHidden/>
              </w:rPr>
              <w:fldChar w:fldCharType="separate"/>
            </w:r>
            <w:r w:rsidR="00F969EC">
              <w:rPr>
                <w:noProof/>
                <w:webHidden/>
              </w:rPr>
              <w:t>49</w:t>
            </w:r>
            <w:r w:rsidR="00F969EC">
              <w:rPr>
                <w:noProof/>
                <w:webHidden/>
              </w:rPr>
              <w:fldChar w:fldCharType="end"/>
            </w:r>
          </w:hyperlink>
        </w:p>
        <w:p w14:paraId="2B61A74F" w14:textId="29CB76D1" w:rsidR="00F969EC" w:rsidRDefault="00F61077">
          <w:pPr>
            <w:pStyle w:val="TOC3"/>
            <w:tabs>
              <w:tab w:val="left" w:pos="1200"/>
              <w:tab w:val="right" w:leader="dot" w:pos="9350"/>
            </w:tabs>
            <w:rPr>
              <w:rFonts w:cstheme="minorBidi"/>
              <w:i w:val="0"/>
              <w:iCs w:val="0"/>
              <w:noProof/>
              <w:sz w:val="22"/>
              <w:szCs w:val="22"/>
              <w:lang w:val="en-AU"/>
            </w:rPr>
          </w:pPr>
          <w:hyperlink w:anchor="_Toc20407264" w:history="1">
            <w:r w:rsidR="00F969EC" w:rsidRPr="00076B30">
              <w:rPr>
                <w:rStyle w:val="Hyperlink"/>
                <w:noProof/>
              </w:rPr>
              <w:t>6.2.2</w:t>
            </w:r>
            <w:r w:rsidR="00F969EC">
              <w:rPr>
                <w:rFonts w:cstheme="minorBidi"/>
                <w:i w:val="0"/>
                <w:iCs w:val="0"/>
                <w:noProof/>
                <w:sz w:val="22"/>
                <w:szCs w:val="22"/>
                <w:lang w:val="en-AU"/>
              </w:rPr>
              <w:tab/>
            </w:r>
            <w:r w:rsidR="00F969EC" w:rsidRPr="00076B30">
              <w:rPr>
                <w:rStyle w:val="Hyperlink"/>
                <w:noProof/>
              </w:rPr>
              <w:t>Hydrogen Bond Analysis</w:t>
            </w:r>
            <w:r w:rsidR="00F969EC">
              <w:rPr>
                <w:noProof/>
                <w:webHidden/>
              </w:rPr>
              <w:tab/>
            </w:r>
            <w:r w:rsidR="00F969EC">
              <w:rPr>
                <w:noProof/>
                <w:webHidden/>
              </w:rPr>
              <w:fldChar w:fldCharType="begin"/>
            </w:r>
            <w:r w:rsidR="00F969EC">
              <w:rPr>
                <w:noProof/>
                <w:webHidden/>
              </w:rPr>
              <w:instrText xml:space="preserve"> PAGEREF _Toc20407264 \h </w:instrText>
            </w:r>
            <w:r w:rsidR="00F969EC">
              <w:rPr>
                <w:noProof/>
                <w:webHidden/>
              </w:rPr>
            </w:r>
            <w:r w:rsidR="00F969EC">
              <w:rPr>
                <w:noProof/>
                <w:webHidden/>
              </w:rPr>
              <w:fldChar w:fldCharType="separate"/>
            </w:r>
            <w:r w:rsidR="00F969EC">
              <w:rPr>
                <w:noProof/>
                <w:webHidden/>
              </w:rPr>
              <w:t>50</w:t>
            </w:r>
            <w:r w:rsidR="00F969EC">
              <w:rPr>
                <w:noProof/>
                <w:webHidden/>
              </w:rPr>
              <w:fldChar w:fldCharType="end"/>
            </w:r>
          </w:hyperlink>
        </w:p>
        <w:p w14:paraId="5C5C5278" w14:textId="6C9B4FBF" w:rsidR="00F969EC" w:rsidRDefault="00F61077">
          <w:pPr>
            <w:pStyle w:val="TOC2"/>
            <w:tabs>
              <w:tab w:val="left" w:pos="720"/>
              <w:tab w:val="right" w:leader="dot" w:pos="9350"/>
            </w:tabs>
            <w:rPr>
              <w:rFonts w:cstheme="minorBidi"/>
              <w:smallCaps w:val="0"/>
              <w:noProof/>
              <w:sz w:val="22"/>
              <w:szCs w:val="22"/>
              <w:lang w:val="en-AU"/>
            </w:rPr>
          </w:pPr>
          <w:hyperlink w:anchor="_Toc20407265" w:history="1">
            <w:r w:rsidR="00F969EC" w:rsidRPr="00076B30">
              <w:rPr>
                <w:rStyle w:val="Hyperlink"/>
                <w:noProof/>
              </w:rPr>
              <w:t>6.3</w:t>
            </w:r>
            <w:r w:rsidR="00F969EC">
              <w:rPr>
                <w:rFonts w:cstheme="minorBidi"/>
                <w:smallCaps w:val="0"/>
                <w:noProof/>
                <w:sz w:val="22"/>
                <w:szCs w:val="22"/>
                <w:lang w:val="en-AU"/>
              </w:rPr>
              <w:tab/>
            </w:r>
            <w:r w:rsidR="00F969EC" w:rsidRPr="00076B30">
              <w:rPr>
                <w:rStyle w:val="Hyperlink"/>
                <w:noProof/>
              </w:rPr>
              <w:t>Interactions between Cyanoacrylamides Inhibitors and BTK Active Site Residues</w:t>
            </w:r>
            <w:r w:rsidR="00F969EC">
              <w:rPr>
                <w:noProof/>
                <w:webHidden/>
              </w:rPr>
              <w:tab/>
            </w:r>
            <w:r w:rsidR="00F969EC">
              <w:rPr>
                <w:noProof/>
                <w:webHidden/>
              </w:rPr>
              <w:fldChar w:fldCharType="begin"/>
            </w:r>
            <w:r w:rsidR="00F969EC">
              <w:rPr>
                <w:noProof/>
                <w:webHidden/>
              </w:rPr>
              <w:instrText xml:space="preserve"> PAGEREF _Toc20407265 \h </w:instrText>
            </w:r>
            <w:r w:rsidR="00F969EC">
              <w:rPr>
                <w:noProof/>
                <w:webHidden/>
              </w:rPr>
            </w:r>
            <w:r w:rsidR="00F969EC">
              <w:rPr>
                <w:noProof/>
                <w:webHidden/>
              </w:rPr>
              <w:fldChar w:fldCharType="separate"/>
            </w:r>
            <w:r w:rsidR="00F969EC">
              <w:rPr>
                <w:noProof/>
                <w:webHidden/>
              </w:rPr>
              <w:t>51</w:t>
            </w:r>
            <w:r w:rsidR="00F969EC">
              <w:rPr>
                <w:noProof/>
                <w:webHidden/>
              </w:rPr>
              <w:fldChar w:fldCharType="end"/>
            </w:r>
          </w:hyperlink>
        </w:p>
        <w:p w14:paraId="5CD4BE74" w14:textId="00262EE5" w:rsidR="00F969EC" w:rsidRDefault="00F61077">
          <w:pPr>
            <w:pStyle w:val="TOC3"/>
            <w:tabs>
              <w:tab w:val="left" w:pos="1200"/>
              <w:tab w:val="right" w:leader="dot" w:pos="9350"/>
            </w:tabs>
            <w:rPr>
              <w:rFonts w:cstheme="minorBidi"/>
              <w:i w:val="0"/>
              <w:iCs w:val="0"/>
              <w:noProof/>
              <w:sz w:val="22"/>
              <w:szCs w:val="22"/>
              <w:lang w:val="en-AU"/>
            </w:rPr>
          </w:pPr>
          <w:hyperlink w:anchor="_Toc20407266" w:history="1">
            <w:r w:rsidR="00F969EC" w:rsidRPr="00076B30">
              <w:rPr>
                <w:rStyle w:val="Hyperlink"/>
                <w:noProof/>
              </w:rPr>
              <w:t>6.3.1</w:t>
            </w:r>
            <w:r w:rsidR="00F969EC">
              <w:rPr>
                <w:rFonts w:cstheme="minorBidi"/>
                <w:i w:val="0"/>
                <w:iCs w:val="0"/>
                <w:noProof/>
                <w:sz w:val="22"/>
                <w:szCs w:val="22"/>
                <w:lang w:val="en-AU"/>
              </w:rPr>
              <w:tab/>
            </w:r>
            <w:r w:rsidR="00F969EC" w:rsidRPr="00076B30">
              <w:rPr>
                <w:rStyle w:val="Hyperlink"/>
                <w:noProof/>
              </w:rPr>
              <w:t>Distance of Cys481 Sulfur Atom from Electrophilic Carbon on Ligands</w:t>
            </w:r>
            <w:r w:rsidR="00F969EC">
              <w:rPr>
                <w:noProof/>
                <w:webHidden/>
              </w:rPr>
              <w:tab/>
            </w:r>
            <w:r w:rsidR="00F969EC">
              <w:rPr>
                <w:noProof/>
                <w:webHidden/>
              </w:rPr>
              <w:fldChar w:fldCharType="begin"/>
            </w:r>
            <w:r w:rsidR="00F969EC">
              <w:rPr>
                <w:noProof/>
                <w:webHidden/>
              </w:rPr>
              <w:instrText xml:space="preserve"> PAGEREF _Toc20407266 \h </w:instrText>
            </w:r>
            <w:r w:rsidR="00F969EC">
              <w:rPr>
                <w:noProof/>
                <w:webHidden/>
              </w:rPr>
            </w:r>
            <w:r w:rsidR="00F969EC">
              <w:rPr>
                <w:noProof/>
                <w:webHidden/>
              </w:rPr>
              <w:fldChar w:fldCharType="separate"/>
            </w:r>
            <w:r w:rsidR="00F969EC">
              <w:rPr>
                <w:noProof/>
                <w:webHidden/>
              </w:rPr>
              <w:t>51</w:t>
            </w:r>
            <w:r w:rsidR="00F969EC">
              <w:rPr>
                <w:noProof/>
                <w:webHidden/>
              </w:rPr>
              <w:fldChar w:fldCharType="end"/>
            </w:r>
          </w:hyperlink>
        </w:p>
        <w:p w14:paraId="689B4174" w14:textId="3A02F808" w:rsidR="00F969EC" w:rsidRDefault="00F61077">
          <w:pPr>
            <w:pStyle w:val="TOC3"/>
            <w:tabs>
              <w:tab w:val="left" w:pos="1200"/>
              <w:tab w:val="right" w:leader="dot" w:pos="9350"/>
            </w:tabs>
            <w:rPr>
              <w:rFonts w:cstheme="minorBidi"/>
              <w:i w:val="0"/>
              <w:iCs w:val="0"/>
              <w:noProof/>
              <w:sz w:val="22"/>
              <w:szCs w:val="22"/>
              <w:lang w:val="en-AU"/>
            </w:rPr>
          </w:pPr>
          <w:hyperlink w:anchor="_Toc20407267" w:history="1">
            <w:r w:rsidR="00F969EC" w:rsidRPr="00076B30">
              <w:rPr>
                <w:rStyle w:val="Hyperlink"/>
                <w:noProof/>
              </w:rPr>
              <w:t>6.3.2</w:t>
            </w:r>
            <w:r w:rsidR="00F969EC">
              <w:rPr>
                <w:rFonts w:cstheme="minorBidi"/>
                <w:i w:val="0"/>
                <w:iCs w:val="0"/>
                <w:noProof/>
                <w:sz w:val="22"/>
                <w:szCs w:val="22"/>
                <w:lang w:val="en-AU"/>
              </w:rPr>
              <w:tab/>
            </w:r>
            <w:r w:rsidR="00F969EC" w:rsidRPr="00076B30">
              <w:rPr>
                <w:rStyle w:val="Hyperlink"/>
                <w:noProof/>
              </w:rPr>
              <w:t>Dihedral Rotations about C=C-C=O Bonds</w:t>
            </w:r>
            <w:r w:rsidR="00F969EC">
              <w:rPr>
                <w:noProof/>
                <w:webHidden/>
              </w:rPr>
              <w:tab/>
            </w:r>
            <w:r w:rsidR="00F969EC">
              <w:rPr>
                <w:noProof/>
                <w:webHidden/>
              </w:rPr>
              <w:fldChar w:fldCharType="begin"/>
            </w:r>
            <w:r w:rsidR="00F969EC">
              <w:rPr>
                <w:noProof/>
                <w:webHidden/>
              </w:rPr>
              <w:instrText xml:space="preserve"> PAGEREF _Toc20407267 \h </w:instrText>
            </w:r>
            <w:r w:rsidR="00F969EC">
              <w:rPr>
                <w:noProof/>
                <w:webHidden/>
              </w:rPr>
            </w:r>
            <w:r w:rsidR="00F969EC">
              <w:rPr>
                <w:noProof/>
                <w:webHidden/>
              </w:rPr>
              <w:fldChar w:fldCharType="separate"/>
            </w:r>
            <w:r w:rsidR="00F969EC">
              <w:rPr>
                <w:noProof/>
                <w:webHidden/>
              </w:rPr>
              <w:t>53</w:t>
            </w:r>
            <w:r w:rsidR="00F969EC">
              <w:rPr>
                <w:noProof/>
                <w:webHidden/>
              </w:rPr>
              <w:fldChar w:fldCharType="end"/>
            </w:r>
          </w:hyperlink>
        </w:p>
        <w:p w14:paraId="272AECC3" w14:textId="3F7EDA5C" w:rsidR="00F969EC" w:rsidRDefault="00F61077">
          <w:pPr>
            <w:pStyle w:val="TOC3"/>
            <w:tabs>
              <w:tab w:val="left" w:pos="1200"/>
              <w:tab w:val="right" w:leader="dot" w:pos="9350"/>
            </w:tabs>
            <w:rPr>
              <w:rFonts w:cstheme="minorBidi"/>
              <w:i w:val="0"/>
              <w:iCs w:val="0"/>
              <w:noProof/>
              <w:sz w:val="22"/>
              <w:szCs w:val="22"/>
              <w:lang w:val="en-AU"/>
            </w:rPr>
          </w:pPr>
          <w:hyperlink w:anchor="_Toc20407268" w:history="1">
            <w:r w:rsidR="00F969EC" w:rsidRPr="00076B30">
              <w:rPr>
                <w:rStyle w:val="Hyperlink"/>
                <w:noProof/>
              </w:rPr>
              <w:t>6.3.3</w:t>
            </w:r>
            <w:r w:rsidR="00F969EC">
              <w:rPr>
                <w:rFonts w:cstheme="minorBidi"/>
                <w:i w:val="0"/>
                <w:iCs w:val="0"/>
                <w:noProof/>
                <w:sz w:val="22"/>
                <w:szCs w:val="22"/>
                <w:lang w:val="en-AU"/>
              </w:rPr>
              <w:tab/>
            </w:r>
            <w:r w:rsidR="00F969EC" w:rsidRPr="00076B30">
              <w:rPr>
                <w:rStyle w:val="Hyperlink"/>
                <w:noProof/>
              </w:rPr>
              <w:t>Hydrogen Bond Analysis</w:t>
            </w:r>
            <w:r w:rsidR="00F969EC">
              <w:rPr>
                <w:noProof/>
                <w:webHidden/>
              </w:rPr>
              <w:tab/>
            </w:r>
            <w:r w:rsidR="00F969EC">
              <w:rPr>
                <w:noProof/>
                <w:webHidden/>
              </w:rPr>
              <w:fldChar w:fldCharType="begin"/>
            </w:r>
            <w:r w:rsidR="00F969EC">
              <w:rPr>
                <w:noProof/>
                <w:webHidden/>
              </w:rPr>
              <w:instrText xml:space="preserve"> PAGEREF _Toc20407268 \h </w:instrText>
            </w:r>
            <w:r w:rsidR="00F969EC">
              <w:rPr>
                <w:noProof/>
                <w:webHidden/>
              </w:rPr>
            </w:r>
            <w:r w:rsidR="00F969EC">
              <w:rPr>
                <w:noProof/>
                <w:webHidden/>
              </w:rPr>
              <w:fldChar w:fldCharType="separate"/>
            </w:r>
            <w:r w:rsidR="00F969EC">
              <w:rPr>
                <w:noProof/>
                <w:webHidden/>
              </w:rPr>
              <w:t>54</w:t>
            </w:r>
            <w:r w:rsidR="00F969EC">
              <w:rPr>
                <w:noProof/>
                <w:webHidden/>
              </w:rPr>
              <w:fldChar w:fldCharType="end"/>
            </w:r>
          </w:hyperlink>
        </w:p>
        <w:p w14:paraId="34C9C4B7" w14:textId="5AC15601" w:rsidR="00F969EC" w:rsidRDefault="00F61077">
          <w:pPr>
            <w:pStyle w:val="TOC3"/>
            <w:tabs>
              <w:tab w:val="left" w:pos="1200"/>
              <w:tab w:val="right" w:leader="dot" w:pos="9350"/>
            </w:tabs>
            <w:rPr>
              <w:rFonts w:cstheme="minorBidi"/>
              <w:i w:val="0"/>
              <w:iCs w:val="0"/>
              <w:noProof/>
              <w:sz w:val="22"/>
              <w:szCs w:val="22"/>
              <w:lang w:val="en-AU"/>
            </w:rPr>
          </w:pPr>
          <w:hyperlink w:anchor="_Toc20407269" w:history="1">
            <w:r w:rsidR="00F969EC" w:rsidRPr="00076B30">
              <w:rPr>
                <w:rStyle w:val="Hyperlink"/>
                <w:noProof/>
              </w:rPr>
              <w:t>6.3.4</w:t>
            </w:r>
            <w:r w:rsidR="00F969EC">
              <w:rPr>
                <w:rFonts w:cstheme="minorBidi"/>
                <w:i w:val="0"/>
                <w:iCs w:val="0"/>
                <w:noProof/>
                <w:sz w:val="22"/>
                <w:szCs w:val="22"/>
                <w:lang w:val="en-AU"/>
              </w:rPr>
              <w:tab/>
            </w:r>
            <w:r w:rsidR="00F969EC" w:rsidRPr="00076B30">
              <w:rPr>
                <w:rStyle w:val="Hyperlink"/>
                <w:noProof/>
              </w:rPr>
              <w:t>Cluster Analysis</w:t>
            </w:r>
            <w:r w:rsidR="00F969EC">
              <w:rPr>
                <w:noProof/>
                <w:webHidden/>
              </w:rPr>
              <w:tab/>
            </w:r>
            <w:r w:rsidR="00F969EC">
              <w:rPr>
                <w:noProof/>
                <w:webHidden/>
              </w:rPr>
              <w:fldChar w:fldCharType="begin"/>
            </w:r>
            <w:r w:rsidR="00F969EC">
              <w:rPr>
                <w:noProof/>
                <w:webHidden/>
              </w:rPr>
              <w:instrText xml:space="preserve"> PAGEREF _Toc20407269 \h </w:instrText>
            </w:r>
            <w:r w:rsidR="00F969EC">
              <w:rPr>
                <w:noProof/>
                <w:webHidden/>
              </w:rPr>
            </w:r>
            <w:r w:rsidR="00F969EC">
              <w:rPr>
                <w:noProof/>
                <w:webHidden/>
              </w:rPr>
              <w:fldChar w:fldCharType="separate"/>
            </w:r>
            <w:r w:rsidR="00F969EC">
              <w:rPr>
                <w:noProof/>
                <w:webHidden/>
              </w:rPr>
              <w:t>54</w:t>
            </w:r>
            <w:r w:rsidR="00F969EC">
              <w:rPr>
                <w:noProof/>
                <w:webHidden/>
              </w:rPr>
              <w:fldChar w:fldCharType="end"/>
            </w:r>
          </w:hyperlink>
        </w:p>
        <w:p w14:paraId="3B8C6C15" w14:textId="4FB8790E" w:rsidR="00F969EC" w:rsidRDefault="00F61077">
          <w:pPr>
            <w:pStyle w:val="TOC2"/>
            <w:tabs>
              <w:tab w:val="left" w:pos="720"/>
              <w:tab w:val="right" w:leader="dot" w:pos="9350"/>
            </w:tabs>
            <w:rPr>
              <w:rFonts w:cstheme="minorBidi"/>
              <w:smallCaps w:val="0"/>
              <w:noProof/>
              <w:sz w:val="22"/>
              <w:szCs w:val="22"/>
              <w:lang w:val="en-AU"/>
            </w:rPr>
          </w:pPr>
          <w:hyperlink w:anchor="_Toc20407270" w:history="1">
            <w:r w:rsidR="00F969EC" w:rsidRPr="00076B30">
              <w:rPr>
                <w:rStyle w:val="Hyperlink"/>
                <w:noProof/>
              </w:rPr>
              <w:t>6.4</w:t>
            </w:r>
            <w:r w:rsidR="00F969EC">
              <w:rPr>
                <w:rFonts w:cstheme="minorBidi"/>
                <w:smallCaps w:val="0"/>
                <w:noProof/>
                <w:sz w:val="22"/>
                <w:szCs w:val="22"/>
                <w:lang w:val="en-AU"/>
              </w:rPr>
              <w:tab/>
            </w:r>
            <w:r w:rsidR="00F969EC" w:rsidRPr="00076B30">
              <w:rPr>
                <w:rStyle w:val="Hyperlink"/>
                <w:noProof/>
              </w:rPr>
              <w:t>Identification of Potential Base Species</w:t>
            </w:r>
            <w:r w:rsidR="00F969EC">
              <w:rPr>
                <w:noProof/>
                <w:webHidden/>
              </w:rPr>
              <w:tab/>
            </w:r>
            <w:r w:rsidR="00F969EC">
              <w:rPr>
                <w:noProof/>
                <w:webHidden/>
              </w:rPr>
              <w:fldChar w:fldCharType="begin"/>
            </w:r>
            <w:r w:rsidR="00F969EC">
              <w:rPr>
                <w:noProof/>
                <w:webHidden/>
              </w:rPr>
              <w:instrText xml:space="preserve"> PAGEREF _Toc20407270 \h </w:instrText>
            </w:r>
            <w:r w:rsidR="00F969EC">
              <w:rPr>
                <w:noProof/>
                <w:webHidden/>
              </w:rPr>
            </w:r>
            <w:r w:rsidR="00F969EC">
              <w:rPr>
                <w:noProof/>
                <w:webHidden/>
              </w:rPr>
              <w:fldChar w:fldCharType="separate"/>
            </w:r>
            <w:r w:rsidR="00F969EC">
              <w:rPr>
                <w:noProof/>
                <w:webHidden/>
              </w:rPr>
              <w:t>55</w:t>
            </w:r>
            <w:r w:rsidR="00F969EC">
              <w:rPr>
                <w:noProof/>
                <w:webHidden/>
              </w:rPr>
              <w:fldChar w:fldCharType="end"/>
            </w:r>
          </w:hyperlink>
        </w:p>
        <w:p w14:paraId="151B4609" w14:textId="47AB06D3" w:rsidR="00F969EC" w:rsidRDefault="00F61077">
          <w:pPr>
            <w:pStyle w:val="TOC3"/>
            <w:tabs>
              <w:tab w:val="left" w:pos="1200"/>
              <w:tab w:val="right" w:leader="dot" w:pos="9350"/>
            </w:tabs>
            <w:rPr>
              <w:rFonts w:cstheme="minorBidi"/>
              <w:i w:val="0"/>
              <w:iCs w:val="0"/>
              <w:noProof/>
              <w:sz w:val="22"/>
              <w:szCs w:val="22"/>
              <w:lang w:val="en-AU"/>
            </w:rPr>
          </w:pPr>
          <w:hyperlink w:anchor="_Toc20407271" w:history="1">
            <w:r w:rsidR="00F969EC" w:rsidRPr="00076B30">
              <w:rPr>
                <w:rStyle w:val="Hyperlink"/>
                <w:noProof/>
              </w:rPr>
              <w:t>6.4.1</w:t>
            </w:r>
            <w:r w:rsidR="00F969EC">
              <w:rPr>
                <w:rFonts w:cstheme="minorBidi"/>
                <w:i w:val="0"/>
                <w:iCs w:val="0"/>
                <w:noProof/>
                <w:sz w:val="22"/>
                <w:szCs w:val="22"/>
                <w:lang w:val="en-AU"/>
              </w:rPr>
              <w:tab/>
            </w:r>
            <w:r w:rsidR="00F969EC" w:rsidRPr="00076B30">
              <w:rPr>
                <w:rStyle w:val="Hyperlink"/>
                <w:noProof/>
              </w:rPr>
              <w:t>Distance from Charged Residues</w:t>
            </w:r>
            <w:r w:rsidR="00F969EC">
              <w:rPr>
                <w:noProof/>
                <w:webHidden/>
              </w:rPr>
              <w:tab/>
            </w:r>
            <w:r w:rsidR="00F969EC">
              <w:rPr>
                <w:noProof/>
                <w:webHidden/>
              </w:rPr>
              <w:fldChar w:fldCharType="begin"/>
            </w:r>
            <w:r w:rsidR="00F969EC">
              <w:rPr>
                <w:noProof/>
                <w:webHidden/>
              </w:rPr>
              <w:instrText xml:space="preserve"> PAGEREF _Toc20407271 \h </w:instrText>
            </w:r>
            <w:r w:rsidR="00F969EC">
              <w:rPr>
                <w:noProof/>
                <w:webHidden/>
              </w:rPr>
            </w:r>
            <w:r w:rsidR="00F969EC">
              <w:rPr>
                <w:noProof/>
                <w:webHidden/>
              </w:rPr>
              <w:fldChar w:fldCharType="separate"/>
            </w:r>
            <w:r w:rsidR="00F969EC">
              <w:rPr>
                <w:noProof/>
                <w:webHidden/>
              </w:rPr>
              <w:t>55</w:t>
            </w:r>
            <w:r w:rsidR="00F969EC">
              <w:rPr>
                <w:noProof/>
                <w:webHidden/>
              </w:rPr>
              <w:fldChar w:fldCharType="end"/>
            </w:r>
          </w:hyperlink>
        </w:p>
        <w:p w14:paraId="525A8A08" w14:textId="43D5D0A8" w:rsidR="00F969EC" w:rsidRDefault="00F61077">
          <w:pPr>
            <w:pStyle w:val="TOC3"/>
            <w:tabs>
              <w:tab w:val="left" w:pos="1200"/>
              <w:tab w:val="right" w:leader="dot" w:pos="9350"/>
            </w:tabs>
            <w:rPr>
              <w:rFonts w:cstheme="minorBidi"/>
              <w:i w:val="0"/>
              <w:iCs w:val="0"/>
              <w:noProof/>
              <w:sz w:val="22"/>
              <w:szCs w:val="22"/>
              <w:lang w:val="en-AU"/>
            </w:rPr>
          </w:pPr>
          <w:hyperlink w:anchor="_Toc20407272" w:history="1">
            <w:r w:rsidR="00F969EC" w:rsidRPr="00076B30">
              <w:rPr>
                <w:rStyle w:val="Hyperlink"/>
                <w:noProof/>
              </w:rPr>
              <w:t>6.4.2</w:t>
            </w:r>
            <w:r w:rsidR="00F969EC">
              <w:rPr>
                <w:rFonts w:cstheme="minorBidi"/>
                <w:i w:val="0"/>
                <w:iCs w:val="0"/>
                <w:noProof/>
                <w:sz w:val="22"/>
                <w:szCs w:val="22"/>
                <w:lang w:val="en-AU"/>
              </w:rPr>
              <w:tab/>
            </w:r>
            <w:r w:rsidR="00F969EC" w:rsidRPr="00076B30">
              <w:rPr>
                <w:rStyle w:val="Hyperlink"/>
                <w:noProof/>
              </w:rPr>
              <w:t>Intramolecular Proton Transfer</w:t>
            </w:r>
            <w:r w:rsidR="00F969EC">
              <w:rPr>
                <w:noProof/>
                <w:webHidden/>
              </w:rPr>
              <w:tab/>
            </w:r>
            <w:r w:rsidR="00F969EC">
              <w:rPr>
                <w:noProof/>
                <w:webHidden/>
              </w:rPr>
              <w:fldChar w:fldCharType="begin"/>
            </w:r>
            <w:r w:rsidR="00F969EC">
              <w:rPr>
                <w:noProof/>
                <w:webHidden/>
              </w:rPr>
              <w:instrText xml:space="preserve"> PAGEREF _Toc20407272 \h </w:instrText>
            </w:r>
            <w:r w:rsidR="00F969EC">
              <w:rPr>
                <w:noProof/>
                <w:webHidden/>
              </w:rPr>
            </w:r>
            <w:r w:rsidR="00F969EC">
              <w:rPr>
                <w:noProof/>
                <w:webHidden/>
              </w:rPr>
              <w:fldChar w:fldCharType="separate"/>
            </w:r>
            <w:r w:rsidR="00F969EC">
              <w:rPr>
                <w:noProof/>
                <w:webHidden/>
              </w:rPr>
              <w:t>55</w:t>
            </w:r>
            <w:r w:rsidR="00F969EC">
              <w:rPr>
                <w:noProof/>
                <w:webHidden/>
              </w:rPr>
              <w:fldChar w:fldCharType="end"/>
            </w:r>
          </w:hyperlink>
        </w:p>
        <w:p w14:paraId="766E28AC" w14:textId="71823767" w:rsidR="00F969EC" w:rsidRDefault="00F61077">
          <w:pPr>
            <w:pStyle w:val="TOC1"/>
            <w:tabs>
              <w:tab w:val="left" w:pos="480"/>
              <w:tab w:val="right" w:leader="dot" w:pos="9350"/>
            </w:tabs>
            <w:rPr>
              <w:rFonts w:cstheme="minorBidi"/>
              <w:b w:val="0"/>
              <w:bCs w:val="0"/>
              <w:caps w:val="0"/>
              <w:noProof/>
              <w:sz w:val="22"/>
              <w:szCs w:val="22"/>
              <w:lang w:val="en-AU"/>
            </w:rPr>
          </w:pPr>
          <w:hyperlink w:anchor="_Toc20407273" w:history="1">
            <w:r w:rsidR="00F969EC" w:rsidRPr="00076B30">
              <w:rPr>
                <w:rStyle w:val="Hyperlink"/>
                <w:noProof/>
              </w:rPr>
              <w:t>7</w:t>
            </w:r>
            <w:r w:rsidR="00F969EC">
              <w:rPr>
                <w:rFonts w:cstheme="minorBidi"/>
                <w:b w:val="0"/>
                <w:bCs w:val="0"/>
                <w:caps w:val="0"/>
                <w:noProof/>
                <w:sz w:val="22"/>
                <w:szCs w:val="22"/>
                <w:lang w:val="en-AU"/>
              </w:rPr>
              <w:tab/>
            </w:r>
            <w:r w:rsidR="00F969EC" w:rsidRPr="00076B30">
              <w:rPr>
                <w:rStyle w:val="Hyperlink"/>
                <w:noProof/>
              </w:rPr>
              <w:t>INVESTIGATION OF THE EFFECT OF BINDING SITE RESIDUES ON THE REACTIVITY.</w:t>
            </w:r>
            <w:r w:rsidR="00F969EC">
              <w:rPr>
                <w:noProof/>
                <w:webHidden/>
              </w:rPr>
              <w:tab/>
            </w:r>
            <w:r w:rsidR="00F969EC">
              <w:rPr>
                <w:noProof/>
                <w:webHidden/>
              </w:rPr>
              <w:fldChar w:fldCharType="begin"/>
            </w:r>
            <w:r w:rsidR="00F969EC">
              <w:rPr>
                <w:noProof/>
                <w:webHidden/>
              </w:rPr>
              <w:instrText xml:space="preserve"> PAGEREF _Toc20407273 \h </w:instrText>
            </w:r>
            <w:r w:rsidR="00F969EC">
              <w:rPr>
                <w:noProof/>
                <w:webHidden/>
              </w:rPr>
            </w:r>
            <w:r w:rsidR="00F969EC">
              <w:rPr>
                <w:noProof/>
                <w:webHidden/>
              </w:rPr>
              <w:fldChar w:fldCharType="separate"/>
            </w:r>
            <w:r w:rsidR="00F969EC">
              <w:rPr>
                <w:noProof/>
                <w:webHidden/>
              </w:rPr>
              <w:t>56</w:t>
            </w:r>
            <w:r w:rsidR="00F969EC">
              <w:rPr>
                <w:noProof/>
                <w:webHidden/>
              </w:rPr>
              <w:fldChar w:fldCharType="end"/>
            </w:r>
          </w:hyperlink>
        </w:p>
        <w:p w14:paraId="7B1B5188" w14:textId="0B1E64C3" w:rsidR="00F969EC" w:rsidRDefault="00F61077">
          <w:pPr>
            <w:pStyle w:val="TOC2"/>
            <w:tabs>
              <w:tab w:val="left" w:pos="720"/>
              <w:tab w:val="right" w:leader="dot" w:pos="9350"/>
            </w:tabs>
            <w:rPr>
              <w:rFonts w:cstheme="minorBidi"/>
              <w:smallCaps w:val="0"/>
              <w:noProof/>
              <w:sz w:val="22"/>
              <w:szCs w:val="22"/>
              <w:lang w:val="en-AU"/>
            </w:rPr>
          </w:pPr>
          <w:hyperlink w:anchor="_Toc20407274" w:history="1">
            <w:r w:rsidR="00F969EC" w:rsidRPr="00076B30">
              <w:rPr>
                <w:rStyle w:val="Hyperlink"/>
                <w:noProof/>
              </w:rPr>
              <w:t>7.1</w:t>
            </w:r>
            <w:r w:rsidR="00F969EC">
              <w:rPr>
                <w:rFonts w:cstheme="minorBidi"/>
                <w:smallCaps w:val="0"/>
                <w:noProof/>
                <w:sz w:val="22"/>
                <w:szCs w:val="22"/>
                <w:lang w:val="en-AU"/>
              </w:rPr>
              <w:tab/>
            </w:r>
            <w:r w:rsidR="00F969EC" w:rsidRPr="00076B30">
              <w:rPr>
                <w:rStyle w:val="Hyperlink"/>
                <w:noProof/>
              </w:rPr>
              <w:t>Concept of QM/MM</w:t>
            </w:r>
            <w:r w:rsidR="00F969EC">
              <w:rPr>
                <w:noProof/>
                <w:webHidden/>
              </w:rPr>
              <w:tab/>
            </w:r>
            <w:r w:rsidR="00F969EC">
              <w:rPr>
                <w:noProof/>
                <w:webHidden/>
              </w:rPr>
              <w:fldChar w:fldCharType="begin"/>
            </w:r>
            <w:r w:rsidR="00F969EC">
              <w:rPr>
                <w:noProof/>
                <w:webHidden/>
              </w:rPr>
              <w:instrText xml:space="preserve"> PAGEREF _Toc20407274 \h </w:instrText>
            </w:r>
            <w:r w:rsidR="00F969EC">
              <w:rPr>
                <w:noProof/>
                <w:webHidden/>
              </w:rPr>
            </w:r>
            <w:r w:rsidR="00F969EC">
              <w:rPr>
                <w:noProof/>
                <w:webHidden/>
              </w:rPr>
              <w:fldChar w:fldCharType="separate"/>
            </w:r>
            <w:r w:rsidR="00F969EC">
              <w:rPr>
                <w:noProof/>
                <w:webHidden/>
              </w:rPr>
              <w:t>56</w:t>
            </w:r>
            <w:r w:rsidR="00F969EC">
              <w:rPr>
                <w:noProof/>
                <w:webHidden/>
              </w:rPr>
              <w:fldChar w:fldCharType="end"/>
            </w:r>
          </w:hyperlink>
        </w:p>
        <w:p w14:paraId="6213C2C5" w14:textId="0985E592" w:rsidR="00F969EC" w:rsidRDefault="00F61077">
          <w:pPr>
            <w:pStyle w:val="TOC2"/>
            <w:tabs>
              <w:tab w:val="left" w:pos="720"/>
              <w:tab w:val="right" w:leader="dot" w:pos="9350"/>
            </w:tabs>
            <w:rPr>
              <w:rFonts w:cstheme="minorBidi"/>
              <w:smallCaps w:val="0"/>
              <w:noProof/>
              <w:sz w:val="22"/>
              <w:szCs w:val="22"/>
              <w:lang w:val="en-AU"/>
            </w:rPr>
          </w:pPr>
          <w:hyperlink w:anchor="_Toc20407275" w:history="1">
            <w:r w:rsidR="00F969EC" w:rsidRPr="00076B30">
              <w:rPr>
                <w:rStyle w:val="Hyperlink"/>
                <w:noProof/>
              </w:rPr>
              <w:t>7.2</w:t>
            </w:r>
            <w:r w:rsidR="00F969EC">
              <w:rPr>
                <w:rFonts w:cstheme="minorBidi"/>
                <w:smallCaps w:val="0"/>
                <w:noProof/>
                <w:sz w:val="22"/>
                <w:szCs w:val="22"/>
                <w:lang w:val="en-AU"/>
              </w:rPr>
              <w:tab/>
            </w:r>
            <w:r w:rsidR="00F969EC" w:rsidRPr="00076B30">
              <w:rPr>
                <w:rStyle w:val="Hyperlink"/>
                <w:noProof/>
              </w:rPr>
              <w:t>Hybrid QM/MM Studies of Different Kinases</w:t>
            </w:r>
            <w:r w:rsidR="00F969EC">
              <w:rPr>
                <w:noProof/>
                <w:webHidden/>
              </w:rPr>
              <w:tab/>
            </w:r>
            <w:r w:rsidR="00F969EC">
              <w:rPr>
                <w:noProof/>
                <w:webHidden/>
              </w:rPr>
              <w:fldChar w:fldCharType="begin"/>
            </w:r>
            <w:r w:rsidR="00F969EC">
              <w:rPr>
                <w:noProof/>
                <w:webHidden/>
              </w:rPr>
              <w:instrText xml:space="preserve"> PAGEREF _Toc20407275 \h </w:instrText>
            </w:r>
            <w:r w:rsidR="00F969EC">
              <w:rPr>
                <w:noProof/>
                <w:webHidden/>
              </w:rPr>
            </w:r>
            <w:r w:rsidR="00F969EC">
              <w:rPr>
                <w:noProof/>
                <w:webHidden/>
              </w:rPr>
              <w:fldChar w:fldCharType="separate"/>
            </w:r>
            <w:r w:rsidR="00F969EC">
              <w:rPr>
                <w:noProof/>
                <w:webHidden/>
              </w:rPr>
              <w:t>58</w:t>
            </w:r>
            <w:r w:rsidR="00F969EC">
              <w:rPr>
                <w:noProof/>
                <w:webHidden/>
              </w:rPr>
              <w:fldChar w:fldCharType="end"/>
            </w:r>
          </w:hyperlink>
        </w:p>
        <w:p w14:paraId="2B23DCDB" w14:textId="5DE14675" w:rsidR="00F969EC" w:rsidRDefault="00F61077">
          <w:pPr>
            <w:pStyle w:val="TOC2"/>
            <w:tabs>
              <w:tab w:val="left" w:pos="720"/>
              <w:tab w:val="right" w:leader="dot" w:pos="9350"/>
            </w:tabs>
            <w:rPr>
              <w:rFonts w:cstheme="minorBidi"/>
              <w:smallCaps w:val="0"/>
              <w:noProof/>
              <w:sz w:val="22"/>
              <w:szCs w:val="22"/>
              <w:lang w:val="en-AU"/>
            </w:rPr>
          </w:pPr>
          <w:hyperlink w:anchor="_Toc20407276" w:history="1">
            <w:r w:rsidR="00F969EC" w:rsidRPr="00076B30">
              <w:rPr>
                <w:rStyle w:val="Hyperlink"/>
                <w:noProof/>
              </w:rPr>
              <w:t>7.3</w:t>
            </w:r>
            <w:r w:rsidR="00F969EC">
              <w:rPr>
                <w:rFonts w:cstheme="minorBidi"/>
                <w:smallCaps w:val="0"/>
                <w:noProof/>
                <w:sz w:val="22"/>
                <w:szCs w:val="22"/>
                <w:lang w:val="en-AU"/>
              </w:rPr>
              <w:tab/>
            </w:r>
            <w:r w:rsidR="00F969EC" w:rsidRPr="00076B30">
              <w:rPr>
                <w:rStyle w:val="Hyperlink"/>
                <w:noProof/>
              </w:rPr>
              <w:t>Future Direction</w:t>
            </w:r>
            <w:r w:rsidR="00F969EC">
              <w:rPr>
                <w:noProof/>
                <w:webHidden/>
              </w:rPr>
              <w:tab/>
            </w:r>
            <w:r w:rsidR="00F969EC">
              <w:rPr>
                <w:noProof/>
                <w:webHidden/>
              </w:rPr>
              <w:fldChar w:fldCharType="begin"/>
            </w:r>
            <w:r w:rsidR="00F969EC">
              <w:rPr>
                <w:noProof/>
                <w:webHidden/>
              </w:rPr>
              <w:instrText xml:space="preserve"> PAGEREF _Toc20407276 \h </w:instrText>
            </w:r>
            <w:r w:rsidR="00F969EC">
              <w:rPr>
                <w:noProof/>
                <w:webHidden/>
              </w:rPr>
            </w:r>
            <w:r w:rsidR="00F969EC">
              <w:rPr>
                <w:noProof/>
                <w:webHidden/>
              </w:rPr>
              <w:fldChar w:fldCharType="separate"/>
            </w:r>
            <w:r w:rsidR="00F969EC">
              <w:rPr>
                <w:noProof/>
                <w:webHidden/>
              </w:rPr>
              <w:t>59</w:t>
            </w:r>
            <w:r w:rsidR="00F969EC">
              <w:rPr>
                <w:noProof/>
                <w:webHidden/>
              </w:rPr>
              <w:fldChar w:fldCharType="end"/>
            </w:r>
          </w:hyperlink>
        </w:p>
        <w:p w14:paraId="19DC7682" w14:textId="11E7506A" w:rsidR="00F969EC" w:rsidRDefault="00F61077">
          <w:pPr>
            <w:pStyle w:val="TOC1"/>
            <w:tabs>
              <w:tab w:val="left" w:pos="480"/>
              <w:tab w:val="right" w:leader="dot" w:pos="9350"/>
            </w:tabs>
            <w:rPr>
              <w:rFonts w:cstheme="minorBidi"/>
              <w:b w:val="0"/>
              <w:bCs w:val="0"/>
              <w:caps w:val="0"/>
              <w:noProof/>
              <w:sz w:val="22"/>
              <w:szCs w:val="22"/>
              <w:lang w:val="en-AU"/>
            </w:rPr>
          </w:pPr>
          <w:hyperlink w:anchor="_Toc20407277" w:history="1">
            <w:r w:rsidR="00F969EC" w:rsidRPr="00076B30">
              <w:rPr>
                <w:rStyle w:val="Hyperlink"/>
                <w:noProof/>
              </w:rPr>
              <w:t>8</w:t>
            </w:r>
            <w:r w:rsidR="00F969EC">
              <w:rPr>
                <w:rFonts w:cstheme="minorBidi"/>
                <w:b w:val="0"/>
                <w:bCs w:val="0"/>
                <w:caps w:val="0"/>
                <w:noProof/>
                <w:sz w:val="22"/>
                <w:szCs w:val="22"/>
                <w:lang w:val="en-AU"/>
              </w:rPr>
              <w:tab/>
            </w:r>
            <w:r w:rsidR="00F969EC" w:rsidRPr="00076B30">
              <w:rPr>
                <w:rStyle w:val="Hyperlink"/>
                <w:noProof/>
              </w:rPr>
              <w:t>CONCLUSION</w:t>
            </w:r>
            <w:r w:rsidR="00F969EC">
              <w:rPr>
                <w:noProof/>
                <w:webHidden/>
              </w:rPr>
              <w:tab/>
            </w:r>
            <w:r w:rsidR="00F969EC">
              <w:rPr>
                <w:noProof/>
                <w:webHidden/>
              </w:rPr>
              <w:fldChar w:fldCharType="begin"/>
            </w:r>
            <w:r w:rsidR="00F969EC">
              <w:rPr>
                <w:noProof/>
                <w:webHidden/>
              </w:rPr>
              <w:instrText xml:space="preserve"> PAGEREF _Toc20407277 \h </w:instrText>
            </w:r>
            <w:r w:rsidR="00F969EC">
              <w:rPr>
                <w:noProof/>
                <w:webHidden/>
              </w:rPr>
            </w:r>
            <w:r w:rsidR="00F969EC">
              <w:rPr>
                <w:noProof/>
                <w:webHidden/>
              </w:rPr>
              <w:fldChar w:fldCharType="separate"/>
            </w:r>
            <w:r w:rsidR="00F969EC">
              <w:rPr>
                <w:noProof/>
                <w:webHidden/>
              </w:rPr>
              <w:t>60</w:t>
            </w:r>
            <w:r w:rsidR="00F969EC">
              <w:rPr>
                <w:noProof/>
                <w:webHidden/>
              </w:rPr>
              <w:fldChar w:fldCharType="end"/>
            </w:r>
          </w:hyperlink>
        </w:p>
        <w:p w14:paraId="39BB0E80" w14:textId="32C49027" w:rsidR="00F969EC" w:rsidRDefault="00F61077">
          <w:pPr>
            <w:pStyle w:val="TOC1"/>
            <w:tabs>
              <w:tab w:val="left" w:pos="480"/>
              <w:tab w:val="right" w:leader="dot" w:pos="9350"/>
            </w:tabs>
            <w:rPr>
              <w:rFonts w:cstheme="minorBidi"/>
              <w:b w:val="0"/>
              <w:bCs w:val="0"/>
              <w:caps w:val="0"/>
              <w:noProof/>
              <w:sz w:val="22"/>
              <w:szCs w:val="22"/>
              <w:lang w:val="en-AU"/>
            </w:rPr>
          </w:pPr>
          <w:hyperlink w:anchor="_Toc20407278" w:history="1">
            <w:r w:rsidR="00F969EC" w:rsidRPr="00076B30">
              <w:rPr>
                <w:rStyle w:val="Hyperlink"/>
                <w:noProof/>
              </w:rPr>
              <w:t>9</w:t>
            </w:r>
            <w:r w:rsidR="00F969EC">
              <w:rPr>
                <w:rFonts w:cstheme="minorBidi"/>
                <w:b w:val="0"/>
                <w:bCs w:val="0"/>
                <w:caps w:val="0"/>
                <w:noProof/>
                <w:sz w:val="22"/>
                <w:szCs w:val="22"/>
                <w:lang w:val="en-AU"/>
              </w:rPr>
              <w:tab/>
            </w:r>
            <w:r w:rsidR="00F969EC" w:rsidRPr="00076B30">
              <w:rPr>
                <w:rStyle w:val="Hyperlink"/>
                <w:noProof/>
              </w:rPr>
              <w:t>REFERENCES</w:t>
            </w:r>
            <w:r w:rsidR="00F969EC">
              <w:rPr>
                <w:noProof/>
                <w:webHidden/>
              </w:rPr>
              <w:tab/>
            </w:r>
            <w:r w:rsidR="00F969EC">
              <w:rPr>
                <w:noProof/>
                <w:webHidden/>
              </w:rPr>
              <w:fldChar w:fldCharType="begin"/>
            </w:r>
            <w:r w:rsidR="00F969EC">
              <w:rPr>
                <w:noProof/>
                <w:webHidden/>
              </w:rPr>
              <w:instrText xml:space="preserve"> PAGEREF _Toc20407278 \h </w:instrText>
            </w:r>
            <w:r w:rsidR="00F969EC">
              <w:rPr>
                <w:noProof/>
                <w:webHidden/>
              </w:rPr>
            </w:r>
            <w:r w:rsidR="00F969EC">
              <w:rPr>
                <w:noProof/>
                <w:webHidden/>
              </w:rPr>
              <w:fldChar w:fldCharType="separate"/>
            </w:r>
            <w:r w:rsidR="00F969EC">
              <w:rPr>
                <w:noProof/>
                <w:webHidden/>
              </w:rPr>
              <w:t>62</w:t>
            </w:r>
            <w:r w:rsidR="00F969EC">
              <w:rPr>
                <w:noProof/>
                <w:webHidden/>
              </w:rPr>
              <w:fldChar w:fldCharType="end"/>
            </w:r>
          </w:hyperlink>
        </w:p>
        <w:p w14:paraId="582823F5" w14:textId="2FF8F96A" w:rsidR="00F969EC" w:rsidRDefault="00F61077">
          <w:pPr>
            <w:pStyle w:val="TOC1"/>
            <w:tabs>
              <w:tab w:val="left" w:pos="480"/>
              <w:tab w:val="right" w:leader="dot" w:pos="9350"/>
            </w:tabs>
            <w:rPr>
              <w:rFonts w:cstheme="minorBidi"/>
              <w:b w:val="0"/>
              <w:bCs w:val="0"/>
              <w:caps w:val="0"/>
              <w:noProof/>
              <w:sz w:val="22"/>
              <w:szCs w:val="22"/>
              <w:lang w:val="en-AU"/>
            </w:rPr>
          </w:pPr>
          <w:hyperlink w:anchor="_Toc20407279" w:history="1">
            <w:r w:rsidR="00F969EC" w:rsidRPr="00076B30">
              <w:rPr>
                <w:rStyle w:val="Hyperlink"/>
                <w:noProof/>
              </w:rPr>
              <w:t>10</w:t>
            </w:r>
            <w:r w:rsidR="00F969EC">
              <w:rPr>
                <w:rFonts w:cstheme="minorBidi"/>
                <w:b w:val="0"/>
                <w:bCs w:val="0"/>
                <w:caps w:val="0"/>
                <w:noProof/>
                <w:sz w:val="22"/>
                <w:szCs w:val="22"/>
                <w:lang w:val="en-AU"/>
              </w:rPr>
              <w:tab/>
            </w:r>
            <w:r w:rsidR="00F969EC" w:rsidRPr="00076B30">
              <w:rPr>
                <w:rStyle w:val="Hyperlink"/>
                <w:noProof/>
              </w:rPr>
              <w:t>APPENDIX</w:t>
            </w:r>
            <w:r w:rsidR="00F969EC">
              <w:rPr>
                <w:noProof/>
                <w:webHidden/>
              </w:rPr>
              <w:tab/>
            </w:r>
            <w:r w:rsidR="00F969EC">
              <w:rPr>
                <w:noProof/>
                <w:webHidden/>
              </w:rPr>
              <w:fldChar w:fldCharType="begin"/>
            </w:r>
            <w:r w:rsidR="00F969EC">
              <w:rPr>
                <w:noProof/>
                <w:webHidden/>
              </w:rPr>
              <w:instrText xml:space="preserve"> PAGEREF _Toc20407279 \h </w:instrText>
            </w:r>
            <w:r w:rsidR="00F969EC">
              <w:rPr>
                <w:noProof/>
                <w:webHidden/>
              </w:rPr>
            </w:r>
            <w:r w:rsidR="00F969EC">
              <w:rPr>
                <w:noProof/>
                <w:webHidden/>
              </w:rPr>
              <w:fldChar w:fldCharType="separate"/>
            </w:r>
            <w:r w:rsidR="00F969EC">
              <w:rPr>
                <w:noProof/>
                <w:webHidden/>
              </w:rPr>
              <w:t>71</w:t>
            </w:r>
            <w:r w:rsidR="00F969EC">
              <w:rPr>
                <w:noProof/>
                <w:webHidden/>
              </w:rPr>
              <w:fldChar w:fldCharType="end"/>
            </w:r>
          </w:hyperlink>
        </w:p>
        <w:p w14:paraId="16F85795" w14:textId="3A77569A" w:rsidR="00F969EC" w:rsidRDefault="00F61077">
          <w:pPr>
            <w:pStyle w:val="TOC2"/>
            <w:tabs>
              <w:tab w:val="left" w:pos="960"/>
              <w:tab w:val="right" w:leader="dot" w:pos="9350"/>
            </w:tabs>
            <w:rPr>
              <w:rFonts w:cstheme="minorBidi"/>
              <w:smallCaps w:val="0"/>
              <w:noProof/>
              <w:sz w:val="22"/>
              <w:szCs w:val="22"/>
              <w:lang w:val="en-AU"/>
            </w:rPr>
          </w:pPr>
          <w:hyperlink w:anchor="_Toc20407280" w:history="1">
            <w:r w:rsidR="00F969EC" w:rsidRPr="00076B30">
              <w:rPr>
                <w:rStyle w:val="Hyperlink"/>
                <w:noProof/>
              </w:rPr>
              <w:t>10.1</w:t>
            </w:r>
            <w:r w:rsidR="00F969EC">
              <w:rPr>
                <w:rFonts w:cstheme="minorBidi"/>
                <w:smallCaps w:val="0"/>
                <w:noProof/>
                <w:sz w:val="22"/>
                <w:szCs w:val="22"/>
                <w:lang w:val="en-AU"/>
              </w:rPr>
              <w:tab/>
            </w:r>
            <w:r w:rsidR="00F969EC" w:rsidRPr="00076B30">
              <w:rPr>
                <w:rStyle w:val="Hyperlink"/>
                <w:noProof/>
              </w:rPr>
              <w:t>Benchmarking of Force Fields for Conformational Sampling</w:t>
            </w:r>
            <w:r w:rsidR="00F969EC">
              <w:rPr>
                <w:noProof/>
                <w:webHidden/>
              </w:rPr>
              <w:tab/>
            </w:r>
            <w:r w:rsidR="00F969EC">
              <w:rPr>
                <w:noProof/>
                <w:webHidden/>
              </w:rPr>
              <w:fldChar w:fldCharType="begin"/>
            </w:r>
            <w:r w:rsidR="00F969EC">
              <w:rPr>
                <w:noProof/>
                <w:webHidden/>
              </w:rPr>
              <w:instrText xml:space="preserve"> PAGEREF _Toc20407280 \h </w:instrText>
            </w:r>
            <w:r w:rsidR="00F969EC">
              <w:rPr>
                <w:noProof/>
                <w:webHidden/>
              </w:rPr>
            </w:r>
            <w:r w:rsidR="00F969EC">
              <w:rPr>
                <w:noProof/>
                <w:webHidden/>
              </w:rPr>
              <w:fldChar w:fldCharType="separate"/>
            </w:r>
            <w:r w:rsidR="00F969EC">
              <w:rPr>
                <w:noProof/>
                <w:webHidden/>
              </w:rPr>
              <w:t>71</w:t>
            </w:r>
            <w:r w:rsidR="00F969EC">
              <w:rPr>
                <w:noProof/>
                <w:webHidden/>
              </w:rPr>
              <w:fldChar w:fldCharType="end"/>
            </w:r>
          </w:hyperlink>
        </w:p>
        <w:p w14:paraId="50449FFB" w14:textId="5274498F" w:rsidR="00F969EC" w:rsidRDefault="00F61077">
          <w:pPr>
            <w:pStyle w:val="TOC2"/>
            <w:tabs>
              <w:tab w:val="left" w:pos="960"/>
              <w:tab w:val="right" w:leader="dot" w:pos="9350"/>
            </w:tabs>
            <w:rPr>
              <w:rFonts w:cstheme="minorBidi"/>
              <w:smallCaps w:val="0"/>
              <w:noProof/>
              <w:sz w:val="22"/>
              <w:szCs w:val="22"/>
              <w:lang w:val="en-AU"/>
            </w:rPr>
          </w:pPr>
          <w:hyperlink w:anchor="_Toc20407281" w:history="1">
            <w:r w:rsidR="00F969EC" w:rsidRPr="00076B30">
              <w:rPr>
                <w:rStyle w:val="Hyperlink"/>
                <w:noProof/>
              </w:rPr>
              <w:t>10.2</w:t>
            </w:r>
            <w:r w:rsidR="00F969EC">
              <w:rPr>
                <w:rFonts w:cstheme="minorBidi"/>
                <w:smallCaps w:val="0"/>
                <w:noProof/>
                <w:sz w:val="22"/>
                <w:szCs w:val="22"/>
                <w:lang w:val="en-AU"/>
              </w:rPr>
              <w:tab/>
            </w:r>
            <w:r w:rsidR="00F969EC" w:rsidRPr="00076B30">
              <w:rPr>
                <w:rStyle w:val="Hyperlink"/>
                <w:noProof/>
              </w:rPr>
              <w:t>Failure of MacroModel to Locate Stable s-</w:t>
            </w:r>
            <w:r w:rsidR="00F969EC" w:rsidRPr="00076B30">
              <w:rPr>
                <w:rStyle w:val="Hyperlink"/>
                <w:i/>
                <w:noProof/>
              </w:rPr>
              <w:t>cis</w:t>
            </w:r>
            <w:r w:rsidR="00F969EC" w:rsidRPr="00076B30">
              <w:rPr>
                <w:rStyle w:val="Hyperlink"/>
                <w:noProof/>
              </w:rPr>
              <w:t xml:space="preserve"> Conformer</w:t>
            </w:r>
            <w:r w:rsidR="00F969EC">
              <w:rPr>
                <w:noProof/>
                <w:webHidden/>
              </w:rPr>
              <w:tab/>
            </w:r>
            <w:r w:rsidR="00F969EC">
              <w:rPr>
                <w:noProof/>
                <w:webHidden/>
              </w:rPr>
              <w:fldChar w:fldCharType="begin"/>
            </w:r>
            <w:r w:rsidR="00F969EC">
              <w:rPr>
                <w:noProof/>
                <w:webHidden/>
              </w:rPr>
              <w:instrText xml:space="preserve"> PAGEREF _Toc20407281 \h </w:instrText>
            </w:r>
            <w:r w:rsidR="00F969EC">
              <w:rPr>
                <w:noProof/>
                <w:webHidden/>
              </w:rPr>
            </w:r>
            <w:r w:rsidR="00F969EC">
              <w:rPr>
                <w:noProof/>
                <w:webHidden/>
              </w:rPr>
              <w:fldChar w:fldCharType="separate"/>
            </w:r>
            <w:r w:rsidR="00F969EC">
              <w:rPr>
                <w:noProof/>
                <w:webHidden/>
              </w:rPr>
              <w:t>71</w:t>
            </w:r>
            <w:r w:rsidR="00F969EC">
              <w:rPr>
                <w:noProof/>
                <w:webHidden/>
              </w:rPr>
              <w:fldChar w:fldCharType="end"/>
            </w:r>
          </w:hyperlink>
        </w:p>
        <w:p w14:paraId="73BA4A81" w14:textId="7EA3F3B5" w:rsidR="00F969EC" w:rsidRDefault="00F61077">
          <w:pPr>
            <w:pStyle w:val="TOC2"/>
            <w:tabs>
              <w:tab w:val="left" w:pos="960"/>
              <w:tab w:val="right" w:leader="dot" w:pos="9350"/>
            </w:tabs>
            <w:rPr>
              <w:rFonts w:cstheme="minorBidi"/>
              <w:smallCaps w:val="0"/>
              <w:noProof/>
              <w:sz w:val="22"/>
              <w:szCs w:val="22"/>
              <w:lang w:val="en-AU"/>
            </w:rPr>
          </w:pPr>
          <w:hyperlink w:anchor="_Toc20407282" w:history="1">
            <w:r w:rsidR="00F969EC" w:rsidRPr="00076B30">
              <w:rPr>
                <w:rStyle w:val="Hyperlink"/>
                <w:noProof/>
              </w:rPr>
              <w:t>10.3</w:t>
            </w:r>
            <w:r w:rsidR="00F969EC">
              <w:rPr>
                <w:rFonts w:cstheme="minorBidi"/>
                <w:smallCaps w:val="0"/>
                <w:noProof/>
                <w:sz w:val="22"/>
                <w:szCs w:val="22"/>
                <w:lang w:val="en-AU"/>
              </w:rPr>
              <w:tab/>
            </w:r>
            <w:r w:rsidR="00F969EC" w:rsidRPr="00076B30">
              <w:rPr>
                <w:rStyle w:val="Hyperlink"/>
                <w:noProof/>
              </w:rPr>
              <w:t>Comparison of CPU Time between Different Methods</w:t>
            </w:r>
            <w:r w:rsidR="00F969EC">
              <w:rPr>
                <w:noProof/>
                <w:webHidden/>
              </w:rPr>
              <w:tab/>
            </w:r>
            <w:r w:rsidR="00F969EC">
              <w:rPr>
                <w:noProof/>
                <w:webHidden/>
              </w:rPr>
              <w:fldChar w:fldCharType="begin"/>
            </w:r>
            <w:r w:rsidR="00F969EC">
              <w:rPr>
                <w:noProof/>
                <w:webHidden/>
              </w:rPr>
              <w:instrText xml:space="preserve"> PAGEREF _Toc20407282 \h </w:instrText>
            </w:r>
            <w:r w:rsidR="00F969EC">
              <w:rPr>
                <w:noProof/>
                <w:webHidden/>
              </w:rPr>
            </w:r>
            <w:r w:rsidR="00F969EC">
              <w:rPr>
                <w:noProof/>
                <w:webHidden/>
              </w:rPr>
              <w:fldChar w:fldCharType="separate"/>
            </w:r>
            <w:r w:rsidR="00F969EC">
              <w:rPr>
                <w:noProof/>
                <w:webHidden/>
              </w:rPr>
              <w:t>73</w:t>
            </w:r>
            <w:r w:rsidR="00F969EC">
              <w:rPr>
                <w:noProof/>
                <w:webHidden/>
              </w:rPr>
              <w:fldChar w:fldCharType="end"/>
            </w:r>
          </w:hyperlink>
        </w:p>
        <w:p w14:paraId="4CC92D66" w14:textId="4E4C9F65" w:rsidR="00F969EC" w:rsidRDefault="00F61077">
          <w:pPr>
            <w:pStyle w:val="TOC2"/>
            <w:tabs>
              <w:tab w:val="left" w:pos="960"/>
              <w:tab w:val="right" w:leader="dot" w:pos="9350"/>
            </w:tabs>
            <w:rPr>
              <w:rFonts w:cstheme="minorBidi"/>
              <w:smallCaps w:val="0"/>
              <w:noProof/>
              <w:sz w:val="22"/>
              <w:szCs w:val="22"/>
              <w:lang w:val="en-AU"/>
            </w:rPr>
          </w:pPr>
          <w:hyperlink w:anchor="_Toc20407283" w:history="1">
            <w:r w:rsidR="00F969EC" w:rsidRPr="00076B30">
              <w:rPr>
                <w:rStyle w:val="Hyperlink"/>
                <w:noProof/>
              </w:rPr>
              <w:t>10.4</w:t>
            </w:r>
            <w:r w:rsidR="00F969EC">
              <w:rPr>
                <w:rFonts w:cstheme="minorBidi"/>
                <w:smallCaps w:val="0"/>
                <w:noProof/>
                <w:sz w:val="22"/>
                <w:szCs w:val="22"/>
                <w:lang w:val="en-AU"/>
              </w:rPr>
              <w:tab/>
            </w:r>
            <w:r w:rsidR="00F969EC" w:rsidRPr="00076B30">
              <w:rPr>
                <w:rStyle w:val="Hyperlink"/>
                <w:noProof/>
              </w:rPr>
              <w:t>Identification of the Most Relevant HOMO for Electrophilicity Index Computation</w:t>
            </w:r>
            <w:r w:rsidR="00F969EC">
              <w:rPr>
                <w:noProof/>
                <w:webHidden/>
              </w:rPr>
              <w:tab/>
            </w:r>
            <w:r w:rsidR="00F969EC">
              <w:rPr>
                <w:noProof/>
                <w:webHidden/>
              </w:rPr>
              <w:fldChar w:fldCharType="begin"/>
            </w:r>
            <w:r w:rsidR="00F969EC">
              <w:rPr>
                <w:noProof/>
                <w:webHidden/>
              </w:rPr>
              <w:instrText xml:space="preserve"> PAGEREF _Toc20407283 \h </w:instrText>
            </w:r>
            <w:r w:rsidR="00F969EC">
              <w:rPr>
                <w:noProof/>
                <w:webHidden/>
              </w:rPr>
            </w:r>
            <w:r w:rsidR="00F969EC">
              <w:rPr>
                <w:noProof/>
                <w:webHidden/>
              </w:rPr>
              <w:fldChar w:fldCharType="separate"/>
            </w:r>
            <w:r w:rsidR="00F969EC">
              <w:rPr>
                <w:noProof/>
                <w:webHidden/>
              </w:rPr>
              <w:t>74</w:t>
            </w:r>
            <w:r w:rsidR="00F969EC">
              <w:rPr>
                <w:noProof/>
                <w:webHidden/>
              </w:rPr>
              <w:fldChar w:fldCharType="end"/>
            </w:r>
          </w:hyperlink>
        </w:p>
        <w:p w14:paraId="5CDF89AE" w14:textId="149BBB52" w:rsidR="00F969EC" w:rsidRDefault="00F61077">
          <w:pPr>
            <w:pStyle w:val="TOC2"/>
            <w:tabs>
              <w:tab w:val="left" w:pos="960"/>
              <w:tab w:val="right" w:leader="dot" w:pos="9350"/>
            </w:tabs>
            <w:rPr>
              <w:rFonts w:cstheme="minorBidi"/>
              <w:smallCaps w:val="0"/>
              <w:noProof/>
              <w:sz w:val="22"/>
              <w:szCs w:val="22"/>
              <w:lang w:val="en-AU"/>
            </w:rPr>
          </w:pPr>
          <w:hyperlink w:anchor="_Toc20407284" w:history="1">
            <w:r w:rsidR="00F969EC" w:rsidRPr="00076B30">
              <w:rPr>
                <w:rStyle w:val="Hyperlink"/>
                <w:noProof/>
              </w:rPr>
              <w:t>10.5</w:t>
            </w:r>
            <w:r w:rsidR="00F969EC">
              <w:rPr>
                <w:rFonts w:cstheme="minorBidi"/>
                <w:smallCaps w:val="0"/>
                <w:noProof/>
                <w:sz w:val="22"/>
                <w:szCs w:val="22"/>
                <w:lang w:val="en-AU"/>
              </w:rPr>
              <w:tab/>
            </w:r>
            <w:r w:rsidR="00F969EC" w:rsidRPr="00076B30">
              <w:rPr>
                <w:rStyle w:val="Hyperlink"/>
                <w:noProof/>
              </w:rPr>
              <w:t>Investigation on TS5 Methylthiolate Distortion</w:t>
            </w:r>
            <w:r w:rsidR="00F969EC">
              <w:rPr>
                <w:noProof/>
                <w:webHidden/>
              </w:rPr>
              <w:tab/>
            </w:r>
            <w:r w:rsidR="00F969EC">
              <w:rPr>
                <w:noProof/>
                <w:webHidden/>
              </w:rPr>
              <w:fldChar w:fldCharType="begin"/>
            </w:r>
            <w:r w:rsidR="00F969EC">
              <w:rPr>
                <w:noProof/>
                <w:webHidden/>
              </w:rPr>
              <w:instrText xml:space="preserve"> PAGEREF _Toc20407284 \h </w:instrText>
            </w:r>
            <w:r w:rsidR="00F969EC">
              <w:rPr>
                <w:noProof/>
                <w:webHidden/>
              </w:rPr>
            </w:r>
            <w:r w:rsidR="00F969EC">
              <w:rPr>
                <w:noProof/>
                <w:webHidden/>
              </w:rPr>
              <w:fldChar w:fldCharType="separate"/>
            </w:r>
            <w:r w:rsidR="00F969EC">
              <w:rPr>
                <w:noProof/>
                <w:webHidden/>
              </w:rPr>
              <w:t>76</w:t>
            </w:r>
            <w:r w:rsidR="00F969EC">
              <w:rPr>
                <w:noProof/>
                <w:webHidden/>
              </w:rPr>
              <w:fldChar w:fldCharType="end"/>
            </w:r>
          </w:hyperlink>
        </w:p>
        <w:p w14:paraId="06B1BA12" w14:textId="218751E3" w:rsidR="00F969EC" w:rsidRDefault="00F61077">
          <w:pPr>
            <w:pStyle w:val="TOC2"/>
            <w:tabs>
              <w:tab w:val="left" w:pos="960"/>
              <w:tab w:val="right" w:leader="dot" w:pos="9350"/>
            </w:tabs>
            <w:rPr>
              <w:rFonts w:cstheme="minorBidi"/>
              <w:smallCaps w:val="0"/>
              <w:noProof/>
              <w:sz w:val="22"/>
              <w:szCs w:val="22"/>
              <w:lang w:val="en-AU"/>
            </w:rPr>
          </w:pPr>
          <w:hyperlink w:anchor="_Toc20407285" w:history="1">
            <w:r w:rsidR="00F969EC" w:rsidRPr="00076B30">
              <w:rPr>
                <w:rStyle w:val="Hyperlink"/>
                <w:noProof/>
              </w:rPr>
              <w:t>10.6</w:t>
            </w:r>
            <w:r w:rsidR="00F969EC">
              <w:rPr>
                <w:rFonts w:cstheme="minorBidi"/>
                <w:smallCaps w:val="0"/>
                <w:noProof/>
                <w:sz w:val="22"/>
                <w:szCs w:val="22"/>
                <w:lang w:val="en-AU"/>
              </w:rPr>
              <w:tab/>
            </w:r>
            <w:r w:rsidR="00F969EC" w:rsidRPr="00076B30">
              <w:rPr>
                <w:rStyle w:val="Hyperlink"/>
                <w:noProof/>
              </w:rPr>
              <w:t>QM Conformational Analysis on Results from Method G</w:t>
            </w:r>
            <w:r w:rsidR="00F969EC">
              <w:rPr>
                <w:noProof/>
                <w:webHidden/>
              </w:rPr>
              <w:tab/>
            </w:r>
            <w:r w:rsidR="00F969EC">
              <w:rPr>
                <w:noProof/>
                <w:webHidden/>
              </w:rPr>
              <w:fldChar w:fldCharType="begin"/>
            </w:r>
            <w:r w:rsidR="00F969EC">
              <w:rPr>
                <w:noProof/>
                <w:webHidden/>
              </w:rPr>
              <w:instrText xml:space="preserve"> PAGEREF _Toc20407285 \h </w:instrText>
            </w:r>
            <w:r w:rsidR="00F969EC">
              <w:rPr>
                <w:noProof/>
                <w:webHidden/>
              </w:rPr>
            </w:r>
            <w:r w:rsidR="00F969EC">
              <w:rPr>
                <w:noProof/>
                <w:webHidden/>
              </w:rPr>
              <w:fldChar w:fldCharType="separate"/>
            </w:r>
            <w:r w:rsidR="00F969EC">
              <w:rPr>
                <w:noProof/>
                <w:webHidden/>
              </w:rPr>
              <w:t>77</w:t>
            </w:r>
            <w:r w:rsidR="00F969EC">
              <w:rPr>
                <w:noProof/>
                <w:webHidden/>
              </w:rPr>
              <w:fldChar w:fldCharType="end"/>
            </w:r>
          </w:hyperlink>
        </w:p>
        <w:p w14:paraId="6B3C008E" w14:textId="4C831178" w:rsidR="00F969EC" w:rsidRDefault="00F61077">
          <w:pPr>
            <w:pStyle w:val="TOC3"/>
            <w:tabs>
              <w:tab w:val="left" w:pos="1440"/>
              <w:tab w:val="right" w:leader="dot" w:pos="9350"/>
            </w:tabs>
            <w:rPr>
              <w:rFonts w:cstheme="minorBidi"/>
              <w:i w:val="0"/>
              <w:iCs w:val="0"/>
              <w:noProof/>
              <w:sz w:val="22"/>
              <w:szCs w:val="22"/>
              <w:lang w:val="en-AU"/>
            </w:rPr>
          </w:pPr>
          <w:hyperlink w:anchor="_Toc20407286" w:history="1">
            <w:r w:rsidR="00F969EC" w:rsidRPr="00076B30">
              <w:rPr>
                <w:rStyle w:val="Hyperlink"/>
                <w:noProof/>
              </w:rPr>
              <w:t>10.6.1</w:t>
            </w:r>
            <w:r w:rsidR="00F969EC">
              <w:rPr>
                <w:rFonts w:cstheme="minorBidi"/>
                <w:i w:val="0"/>
                <w:iCs w:val="0"/>
                <w:noProof/>
                <w:sz w:val="22"/>
                <w:szCs w:val="22"/>
                <w:lang w:val="en-AU"/>
              </w:rPr>
              <w:tab/>
            </w:r>
            <w:r w:rsidR="00F969EC" w:rsidRPr="00076B30">
              <w:rPr>
                <w:rStyle w:val="Hyperlink"/>
                <w:noProof/>
              </w:rPr>
              <w:t>Reactant LUMO Energies</w:t>
            </w:r>
            <w:r w:rsidR="00F969EC">
              <w:rPr>
                <w:noProof/>
                <w:webHidden/>
              </w:rPr>
              <w:tab/>
            </w:r>
            <w:r w:rsidR="00F969EC">
              <w:rPr>
                <w:noProof/>
                <w:webHidden/>
              </w:rPr>
              <w:fldChar w:fldCharType="begin"/>
            </w:r>
            <w:r w:rsidR="00F969EC">
              <w:rPr>
                <w:noProof/>
                <w:webHidden/>
              </w:rPr>
              <w:instrText xml:space="preserve"> PAGEREF _Toc20407286 \h </w:instrText>
            </w:r>
            <w:r w:rsidR="00F969EC">
              <w:rPr>
                <w:noProof/>
                <w:webHidden/>
              </w:rPr>
            </w:r>
            <w:r w:rsidR="00F969EC">
              <w:rPr>
                <w:noProof/>
                <w:webHidden/>
              </w:rPr>
              <w:fldChar w:fldCharType="separate"/>
            </w:r>
            <w:r w:rsidR="00F969EC">
              <w:rPr>
                <w:noProof/>
                <w:webHidden/>
              </w:rPr>
              <w:t>77</w:t>
            </w:r>
            <w:r w:rsidR="00F969EC">
              <w:rPr>
                <w:noProof/>
                <w:webHidden/>
              </w:rPr>
              <w:fldChar w:fldCharType="end"/>
            </w:r>
          </w:hyperlink>
        </w:p>
        <w:p w14:paraId="77EE3461" w14:textId="1762E85B" w:rsidR="00F969EC" w:rsidRDefault="00F61077">
          <w:pPr>
            <w:pStyle w:val="TOC3"/>
            <w:tabs>
              <w:tab w:val="left" w:pos="1440"/>
              <w:tab w:val="right" w:leader="dot" w:pos="9350"/>
            </w:tabs>
            <w:rPr>
              <w:rFonts w:cstheme="minorBidi"/>
              <w:i w:val="0"/>
              <w:iCs w:val="0"/>
              <w:noProof/>
              <w:sz w:val="22"/>
              <w:szCs w:val="22"/>
              <w:lang w:val="en-AU"/>
            </w:rPr>
          </w:pPr>
          <w:hyperlink w:anchor="_Toc20407287" w:history="1">
            <w:r w:rsidR="00F969EC" w:rsidRPr="00076B30">
              <w:rPr>
                <w:rStyle w:val="Hyperlink"/>
                <w:noProof/>
              </w:rPr>
              <w:t>10.6.2</w:t>
            </w:r>
            <w:r w:rsidR="00F969EC">
              <w:rPr>
                <w:rFonts w:cstheme="minorBidi"/>
                <w:i w:val="0"/>
                <w:iCs w:val="0"/>
                <w:noProof/>
                <w:sz w:val="22"/>
                <w:szCs w:val="22"/>
                <w:lang w:val="en-AU"/>
              </w:rPr>
              <w:tab/>
            </w:r>
            <m:oMath>
              <m:r>
                <w:rPr>
                  <w:rStyle w:val="Hyperlink"/>
                  <w:rFonts w:ascii="Cambria Math" w:hAnsi="Cambria Math"/>
                  <w:noProof/>
                </w:rPr>
                <m:t>β</m:t>
              </m:r>
            </m:oMath>
            <w:r w:rsidR="00F969EC" w:rsidRPr="00076B30">
              <w:rPr>
                <w:rStyle w:val="Hyperlink"/>
                <w:noProof/>
              </w:rPr>
              <w:t>-Carbon Charges</w:t>
            </w:r>
            <w:r w:rsidR="00F969EC">
              <w:rPr>
                <w:noProof/>
                <w:webHidden/>
              </w:rPr>
              <w:tab/>
            </w:r>
            <w:r w:rsidR="00F969EC">
              <w:rPr>
                <w:noProof/>
                <w:webHidden/>
              </w:rPr>
              <w:fldChar w:fldCharType="begin"/>
            </w:r>
            <w:r w:rsidR="00F969EC">
              <w:rPr>
                <w:noProof/>
                <w:webHidden/>
              </w:rPr>
              <w:instrText xml:space="preserve"> PAGEREF _Toc20407287 \h </w:instrText>
            </w:r>
            <w:r w:rsidR="00F969EC">
              <w:rPr>
                <w:noProof/>
                <w:webHidden/>
              </w:rPr>
            </w:r>
            <w:r w:rsidR="00F969EC">
              <w:rPr>
                <w:noProof/>
                <w:webHidden/>
              </w:rPr>
              <w:fldChar w:fldCharType="separate"/>
            </w:r>
            <w:r w:rsidR="00F969EC">
              <w:rPr>
                <w:noProof/>
                <w:webHidden/>
              </w:rPr>
              <w:t>77</w:t>
            </w:r>
            <w:r w:rsidR="00F969EC">
              <w:rPr>
                <w:noProof/>
                <w:webHidden/>
              </w:rPr>
              <w:fldChar w:fldCharType="end"/>
            </w:r>
          </w:hyperlink>
        </w:p>
        <w:p w14:paraId="085C638E" w14:textId="0FC0F3FA" w:rsidR="00F969EC" w:rsidRDefault="00F61077">
          <w:pPr>
            <w:pStyle w:val="TOC3"/>
            <w:tabs>
              <w:tab w:val="left" w:pos="1440"/>
              <w:tab w:val="right" w:leader="dot" w:pos="9350"/>
            </w:tabs>
            <w:rPr>
              <w:rFonts w:cstheme="minorBidi"/>
              <w:i w:val="0"/>
              <w:iCs w:val="0"/>
              <w:noProof/>
              <w:sz w:val="22"/>
              <w:szCs w:val="22"/>
              <w:lang w:val="en-AU"/>
            </w:rPr>
          </w:pPr>
          <w:hyperlink w:anchor="_Toc20407288" w:history="1">
            <w:r w:rsidR="00F969EC" w:rsidRPr="00076B30">
              <w:rPr>
                <w:rStyle w:val="Hyperlink"/>
                <w:noProof/>
              </w:rPr>
              <w:t>10.6.3</w:t>
            </w:r>
            <w:r w:rsidR="00F969EC">
              <w:rPr>
                <w:rFonts w:cstheme="minorBidi"/>
                <w:i w:val="0"/>
                <w:iCs w:val="0"/>
                <w:noProof/>
                <w:sz w:val="22"/>
                <w:szCs w:val="22"/>
                <w:lang w:val="en-AU"/>
              </w:rPr>
              <w:tab/>
            </w:r>
            <w:r w:rsidR="00F969EC" w:rsidRPr="00076B30">
              <w:rPr>
                <w:rStyle w:val="Hyperlink"/>
                <w:noProof/>
              </w:rPr>
              <w:t>Distortion/Interaction Analysis</w:t>
            </w:r>
            <w:r w:rsidR="00F969EC">
              <w:rPr>
                <w:noProof/>
                <w:webHidden/>
              </w:rPr>
              <w:tab/>
            </w:r>
            <w:r w:rsidR="00F969EC">
              <w:rPr>
                <w:noProof/>
                <w:webHidden/>
              </w:rPr>
              <w:fldChar w:fldCharType="begin"/>
            </w:r>
            <w:r w:rsidR="00F969EC">
              <w:rPr>
                <w:noProof/>
                <w:webHidden/>
              </w:rPr>
              <w:instrText xml:space="preserve"> PAGEREF _Toc20407288 \h </w:instrText>
            </w:r>
            <w:r w:rsidR="00F969EC">
              <w:rPr>
                <w:noProof/>
                <w:webHidden/>
              </w:rPr>
            </w:r>
            <w:r w:rsidR="00F969EC">
              <w:rPr>
                <w:noProof/>
                <w:webHidden/>
              </w:rPr>
              <w:fldChar w:fldCharType="separate"/>
            </w:r>
            <w:r w:rsidR="00F969EC">
              <w:rPr>
                <w:noProof/>
                <w:webHidden/>
              </w:rPr>
              <w:t>79</w:t>
            </w:r>
            <w:r w:rsidR="00F969EC">
              <w:rPr>
                <w:noProof/>
                <w:webHidden/>
              </w:rPr>
              <w:fldChar w:fldCharType="end"/>
            </w:r>
          </w:hyperlink>
        </w:p>
        <w:p w14:paraId="5B63EADE" w14:textId="035C152C" w:rsidR="00F969EC" w:rsidRDefault="00F61077">
          <w:pPr>
            <w:pStyle w:val="TOC2"/>
            <w:tabs>
              <w:tab w:val="left" w:pos="960"/>
              <w:tab w:val="right" w:leader="dot" w:pos="9350"/>
            </w:tabs>
            <w:rPr>
              <w:rFonts w:cstheme="minorBidi"/>
              <w:smallCaps w:val="0"/>
              <w:noProof/>
              <w:sz w:val="22"/>
              <w:szCs w:val="22"/>
              <w:lang w:val="en-AU"/>
            </w:rPr>
          </w:pPr>
          <w:hyperlink w:anchor="_Toc20407289" w:history="1">
            <w:r w:rsidR="00F969EC" w:rsidRPr="00076B30">
              <w:rPr>
                <w:rStyle w:val="Hyperlink"/>
                <w:noProof/>
              </w:rPr>
              <w:t>10.7</w:t>
            </w:r>
            <w:r w:rsidR="00F969EC">
              <w:rPr>
                <w:rFonts w:cstheme="minorBidi"/>
                <w:smallCaps w:val="0"/>
                <w:noProof/>
                <w:sz w:val="22"/>
                <w:szCs w:val="22"/>
                <w:lang w:val="en-AU"/>
              </w:rPr>
              <w:tab/>
            </w:r>
            <w:r w:rsidR="00F969EC" w:rsidRPr="00076B30">
              <w:rPr>
                <w:rStyle w:val="Hyperlink"/>
                <w:noProof/>
              </w:rPr>
              <w:t>Details of MD Parameters Used</w:t>
            </w:r>
            <w:r w:rsidR="00F969EC">
              <w:rPr>
                <w:noProof/>
                <w:webHidden/>
              </w:rPr>
              <w:tab/>
            </w:r>
            <w:r w:rsidR="00F969EC">
              <w:rPr>
                <w:noProof/>
                <w:webHidden/>
              </w:rPr>
              <w:fldChar w:fldCharType="begin"/>
            </w:r>
            <w:r w:rsidR="00F969EC">
              <w:rPr>
                <w:noProof/>
                <w:webHidden/>
              </w:rPr>
              <w:instrText xml:space="preserve"> PAGEREF _Toc20407289 \h </w:instrText>
            </w:r>
            <w:r w:rsidR="00F969EC">
              <w:rPr>
                <w:noProof/>
                <w:webHidden/>
              </w:rPr>
            </w:r>
            <w:r w:rsidR="00F969EC">
              <w:rPr>
                <w:noProof/>
                <w:webHidden/>
              </w:rPr>
              <w:fldChar w:fldCharType="separate"/>
            </w:r>
            <w:r w:rsidR="00F969EC">
              <w:rPr>
                <w:noProof/>
                <w:webHidden/>
              </w:rPr>
              <w:t>80</w:t>
            </w:r>
            <w:r w:rsidR="00F969EC">
              <w:rPr>
                <w:noProof/>
                <w:webHidden/>
              </w:rPr>
              <w:fldChar w:fldCharType="end"/>
            </w:r>
          </w:hyperlink>
        </w:p>
        <w:p w14:paraId="23362DE7" w14:textId="3120F0AA" w:rsidR="00F969EC" w:rsidRDefault="00F61077">
          <w:pPr>
            <w:pStyle w:val="TOC3"/>
            <w:tabs>
              <w:tab w:val="left" w:pos="1440"/>
              <w:tab w:val="right" w:leader="dot" w:pos="9350"/>
            </w:tabs>
            <w:rPr>
              <w:rFonts w:cstheme="minorBidi"/>
              <w:i w:val="0"/>
              <w:iCs w:val="0"/>
              <w:noProof/>
              <w:sz w:val="22"/>
              <w:szCs w:val="22"/>
              <w:lang w:val="en-AU"/>
            </w:rPr>
          </w:pPr>
          <w:hyperlink w:anchor="_Toc20407290" w:history="1">
            <w:r w:rsidR="00F969EC" w:rsidRPr="00076B30">
              <w:rPr>
                <w:rStyle w:val="Hyperlink"/>
                <w:noProof/>
              </w:rPr>
              <w:t>10.7.1</w:t>
            </w:r>
            <w:r w:rsidR="00F969EC">
              <w:rPr>
                <w:rFonts w:cstheme="minorBidi"/>
                <w:i w:val="0"/>
                <w:iCs w:val="0"/>
                <w:noProof/>
                <w:sz w:val="22"/>
                <w:szCs w:val="22"/>
                <w:lang w:val="en-AU"/>
              </w:rPr>
              <w:tab/>
            </w:r>
            <w:r w:rsidR="00F969EC" w:rsidRPr="00076B30">
              <w:rPr>
                <w:rStyle w:val="Hyperlink"/>
                <w:noProof/>
              </w:rPr>
              <w:t>Preparation of GROMOS System</w:t>
            </w:r>
            <w:r w:rsidR="00F969EC">
              <w:rPr>
                <w:noProof/>
                <w:webHidden/>
              </w:rPr>
              <w:tab/>
            </w:r>
            <w:r w:rsidR="00F969EC">
              <w:rPr>
                <w:noProof/>
                <w:webHidden/>
              </w:rPr>
              <w:fldChar w:fldCharType="begin"/>
            </w:r>
            <w:r w:rsidR="00F969EC">
              <w:rPr>
                <w:noProof/>
                <w:webHidden/>
              </w:rPr>
              <w:instrText xml:space="preserve"> PAGEREF _Toc20407290 \h </w:instrText>
            </w:r>
            <w:r w:rsidR="00F969EC">
              <w:rPr>
                <w:noProof/>
                <w:webHidden/>
              </w:rPr>
            </w:r>
            <w:r w:rsidR="00F969EC">
              <w:rPr>
                <w:noProof/>
                <w:webHidden/>
              </w:rPr>
              <w:fldChar w:fldCharType="separate"/>
            </w:r>
            <w:r w:rsidR="00F969EC">
              <w:rPr>
                <w:noProof/>
                <w:webHidden/>
              </w:rPr>
              <w:t>80</w:t>
            </w:r>
            <w:r w:rsidR="00F969EC">
              <w:rPr>
                <w:noProof/>
                <w:webHidden/>
              </w:rPr>
              <w:fldChar w:fldCharType="end"/>
            </w:r>
          </w:hyperlink>
        </w:p>
        <w:p w14:paraId="708BB5EE" w14:textId="55B7AB54" w:rsidR="00F969EC" w:rsidRDefault="00F61077">
          <w:pPr>
            <w:pStyle w:val="TOC3"/>
            <w:tabs>
              <w:tab w:val="left" w:pos="1440"/>
              <w:tab w:val="right" w:leader="dot" w:pos="9350"/>
            </w:tabs>
            <w:rPr>
              <w:rFonts w:cstheme="minorBidi"/>
              <w:i w:val="0"/>
              <w:iCs w:val="0"/>
              <w:noProof/>
              <w:sz w:val="22"/>
              <w:szCs w:val="22"/>
              <w:lang w:val="en-AU"/>
            </w:rPr>
          </w:pPr>
          <w:hyperlink w:anchor="_Toc20407291" w:history="1">
            <w:r w:rsidR="00F969EC" w:rsidRPr="00076B30">
              <w:rPr>
                <w:rStyle w:val="Hyperlink"/>
                <w:noProof/>
              </w:rPr>
              <w:t>10.7.2</w:t>
            </w:r>
            <w:r w:rsidR="00F969EC">
              <w:rPr>
                <w:rFonts w:cstheme="minorBidi"/>
                <w:i w:val="0"/>
                <w:iCs w:val="0"/>
                <w:noProof/>
                <w:sz w:val="22"/>
                <w:szCs w:val="22"/>
                <w:lang w:val="en-AU"/>
              </w:rPr>
              <w:tab/>
            </w:r>
            <w:r w:rsidR="00F969EC" w:rsidRPr="00076B30">
              <w:rPr>
                <w:rStyle w:val="Hyperlink"/>
                <w:noProof/>
              </w:rPr>
              <w:t>Simulation of AMBER System</w:t>
            </w:r>
            <w:r w:rsidR="00F969EC">
              <w:rPr>
                <w:noProof/>
                <w:webHidden/>
              </w:rPr>
              <w:tab/>
            </w:r>
            <w:r w:rsidR="00F969EC">
              <w:rPr>
                <w:noProof/>
                <w:webHidden/>
              </w:rPr>
              <w:fldChar w:fldCharType="begin"/>
            </w:r>
            <w:r w:rsidR="00F969EC">
              <w:rPr>
                <w:noProof/>
                <w:webHidden/>
              </w:rPr>
              <w:instrText xml:space="preserve"> PAGEREF _Toc20407291 \h </w:instrText>
            </w:r>
            <w:r w:rsidR="00F969EC">
              <w:rPr>
                <w:noProof/>
                <w:webHidden/>
              </w:rPr>
            </w:r>
            <w:r w:rsidR="00F969EC">
              <w:rPr>
                <w:noProof/>
                <w:webHidden/>
              </w:rPr>
              <w:fldChar w:fldCharType="separate"/>
            </w:r>
            <w:r w:rsidR="00F969EC">
              <w:rPr>
                <w:noProof/>
                <w:webHidden/>
              </w:rPr>
              <w:t>81</w:t>
            </w:r>
            <w:r w:rsidR="00F969EC">
              <w:rPr>
                <w:noProof/>
                <w:webHidden/>
              </w:rPr>
              <w:fldChar w:fldCharType="end"/>
            </w:r>
          </w:hyperlink>
        </w:p>
        <w:p w14:paraId="3ACF6273" w14:textId="5D166A9B" w:rsidR="00F969EC" w:rsidRDefault="00F61077">
          <w:pPr>
            <w:pStyle w:val="TOC2"/>
            <w:tabs>
              <w:tab w:val="left" w:pos="960"/>
              <w:tab w:val="right" w:leader="dot" w:pos="9350"/>
            </w:tabs>
            <w:rPr>
              <w:rFonts w:cstheme="minorBidi"/>
              <w:smallCaps w:val="0"/>
              <w:noProof/>
              <w:sz w:val="22"/>
              <w:szCs w:val="22"/>
              <w:lang w:val="en-AU"/>
            </w:rPr>
          </w:pPr>
          <w:hyperlink w:anchor="_Toc20407292" w:history="1">
            <w:r w:rsidR="00F969EC" w:rsidRPr="00076B30">
              <w:rPr>
                <w:rStyle w:val="Hyperlink"/>
                <w:noProof/>
              </w:rPr>
              <w:t>10.8</w:t>
            </w:r>
            <w:r w:rsidR="00F969EC">
              <w:rPr>
                <w:rFonts w:cstheme="minorBidi"/>
                <w:smallCaps w:val="0"/>
                <w:noProof/>
                <w:sz w:val="22"/>
                <w:szCs w:val="22"/>
                <w:lang w:val="en-AU"/>
              </w:rPr>
              <w:tab/>
            </w:r>
            <w:r w:rsidR="00F969EC" w:rsidRPr="00076B30">
              <w:rPr>
                <w:rStyle w:val="Hyperlink"/>
                <w:noProof/>
              </w:rPr>
              <w:t>Programming Scripts Written</w:t>
            </w:r>
            <w:r w:rsidR="00F969EC">
              <w:rPr>
                <w:noProof/>
                <w:webHidden/>
              </w:rPr>
              <w:tab/>
            </w:r>
            <w:r w:rsidR="00F969EC">
              <w:rPr>
                <w:noProof/>
                <w:webHidden/>
              </w:rPr>
              <w:fldChar w:fldCharType="begin"/>
            </w:r>
            <w:r w:rsidR="00F969EC">
              <w:rPr>
                <w:noProof/>
                <w:webHidden/>
              </w:rPr>
              <w:instrText xml:space="preserve"> PAGEREF _Toc20407292 \h </w:instrText>
            </w:r>
            <w:r w:rsidR="00F969EC">
              <w:rPr>
                <w:noProof/>
                <w:webHidden/>
              </w:rPr>
            </w:r>
            <w:r w:rsidR="00F969EC">
              <w:rPr>
                <w:noProof/>
                <w:webHidden/>
              </w:rPr>
              <w:fldChar w:fldCharType="separate"/>
            </w:r>
            <w:r w:rsidR="00F969EC">
              <w:rPr>
                <w:noProof/>
                <w:webHidden/>
              </w:rPr>
              <w:t>81</w:t>
            </w:r>
            <w:r w:rsidR="00F969EC">
              <w:rPr>
                <w:noProof/>
                <w:webHidden/>
              </w:rPr>
              <w:fldChar w:fldCharType="end"/>
            </w:r>
          </w:hyperlink>
        </w:p>
        <w:p w14:paraId="41009A56" w14:textId="121CD539" w:rsidR="00F969EC" w:rsidRDefault="00F61077">
          <w:pPr>
            <w:pStyle w:val="TOC3"/>
            <w:tabs>
              <w:tab w:val="left" w:pos="1440"/>
              <w:tab w:val="right" w:leader="dot" w:pos="9350"/>
            </w:tabs>
            <w:rPr>
              <w:rFonts w:cstheme="minorBidi"/>
              <w:i w:val="0"/>
              <w:iCs w:val="0"/>
              <w:noProof/>
              <w:sz w:val="22"/>
              <w:szCs w:val="22"/>
              <w:lang w:val="en-AU"/>
            </w:rPr>
          </w:pPr>
          <w:hyperlink w:anchor="_Toc20407293" w:history="1">
            <w:r w:rsidR="00F969EC" w:rsidRPr="00076B30">
              <w:rPr>
                <w:rStyle w:val="Hyperlink"/>
                <w:noProof/>
              </w:rPr>
              <w:t>10.8.1</w:t>
            </w:r>
            <w:r w:rsidR="00F969EC">
              <w:rPr>
                <w:rFonts w:cstheme="minorBidi"/>
                <w:i w:val="0"/>
                <w:iCs w:val="0"/>
                <w:noProof/>
                <w:sz w:val="22"/>
                <w:szCs w:val="22"/>
                <w:lang w:val="en-AU"/>
              </w:rPr>
              <w:tab/>
            </w:r>
            <w:r w:rsidR="00F969EC" w:rsidRPr="00076B30">
              <w:rPr>
                <w:rStyle w:val="Hyperlink"/>
                <w:noProof/>
              </w:rPr>
              <w:t>Gaussian Job Generation and Submission</w:t>
            </w:r>
            <w:r w:rsidR="00F969EC">
              <w:rPr>
                <w:noProof/>
                <w:webHidden/>
              </w:rPr>
              <w:tab/>
            </w:r>
            <w:r w:rsidR="00F969EC">
              <w:rPr>
                <w:noProof/>
                <w:webHidden/>
              </w:rPr>
              <w:fldChar w:fldCharType="begin"/>
            </w:r>
            <w:r w:rsidR="00F969EC">
              <w:rPr>
                <w:noProof/>
                <w:webHidden/>
              </w:rPr>
              <w:instrText xml:space="preserve"> PAGEREF _Toc20407293 \h </w:instrText>
            </w:r>
            <w:r w:rsidR="00F969EC">
              <w:rPr>
                <w:noProof/>
                <w:webHidden/>
              </w:rPr>
            </w:r>
            <w:r w:rsidR="00F969EC">
              <w:rPr>
                <w:noProof/>
                <w:webHidden/>
              </w:rPr>
              <w:fldChar w:fldCharType="separate"/>
            </w:r>
            <w:r w:rsidR="00F969EC">
              <w:rPr>
                <w:noProof/>
                <w:webHidden/>
              </w:rPr>
              <w:t>81</w:t>
            </w:r>
            <w:r w:rsidR="00F969EC">
              <w:rPr>
                <w:noProof/>
                <w:webHidden/>
              </w:rPr>
              <w:fldChar w:fldCharType="end"/>
            </w:r>
          </w:hyperlink>
        </w:p>
        <w:p w14:paraId="4F2DB6CC" w14:textId="1FCEF1E2" w:rsidR="00F969EC" w:rsidRDefault="00F61077">
          <w:pPr>
            <w:pStyle w:val="TOC3"/>
            <w:tabs>
              <w:tab w:val="left" w:pos="1440"/>
              <w:tab w:val="right" w:leader="dot" w:pos="9350"/>
            </w:tabs>
            <w:rPr>
              <w:rFonts w:cstheme="minorBidi"/>
              <w:i w:val="0"/>
              <w:iCs w:val="0"/>
              <w:noProof/>
              <w:sz w:val="22"/>
              <w:szCs w:val="22"/>
              <w:lang w:val="en-AU"/>
            </w:rPr>
          </w:pPr>
          <w:hyperlink w:anchor="_Toc20407294" w:history="1">
            <w:r w:rsidR="00F969EC" w:rsidRPr="00076B30">
              <w:rPr>
                <w:rStyle w:val="Hyperlink"/>
                <w:noProof/>
              </w:rPr>
              <w:t>10.8.2</w:t>
            </w:r>
            <w:r w:rsidR="00F969EC">
              <w:rPr>
                <w:rFonts w:cstheme="minorBidi"/>
                <w:i w:val="0"/>
                <w:iCs w:val="0"/>
                <w:noProof/>
                <w:sz w:val="22"/>
                <w:szCs w:val="22"/>
                <w:lang w:val="en-AU"/>
              </w:rPr>
              <w:tab/>
            </w:r>
            <w:r w:rsidR="00F969EC" w:rsidRPr="00076B30">
              <w:rPr>
                <w:rStyle w:val="Hyperlink"/>
                <w:noProof/>
              </w:rPr>
              <w:t>Management and Modification of Files and Directories</w:t>
            </w:r>
            <w:r w:rsidR="00F969EC">
              <w:rPr>
                <w:noProof/>
                <w:webHidden/>
              </w:rPr>
              <w:tab/>
            </w:r>
            <w:r w:rsidR="00F969EC">
              <w:rPr>
                <w:noProof/>
                <w:webHidden/>
              </w:rPr>
              <w:fldChar w:fldCharType="begin"/>
            </w:r>
            <w:r w:rsidR="00F969EC">
              <w:rPr>
                <w:noProof/>
                <w:webHidden/>
              </w:rPr>
              <w:instrText xml:space="preserve"> PAGEREF _Toc20407294 \h </w:instrText>
            </w:r>
            <w:r w:rsidR="00F969EC">
              <w:rPr>
                <w:noProof/>
                <w:webHidden/>
              </w:rPr>
            </w:r>
            <w:r w:rsidR="00F969EC">
              <w:rPr>
                <w:noProof/>
                <w:webHidden/>
              </w:rPr>
              <w:fldChar w:fldCharType="separate"/>
            </w:r>
            <w:r w:rsidR="00F969EC">
              <w:rPr>
                <w:noProof/>
                <w:webHidden/>
              </w:rPr>
              <w:t>82</w:t>
            </w:r>
            <w:r w:rsidR="00F969EC">
              <w:rPr>
                <w:noProof/>
                <w:webHidden/>
              </w:rPr>
              <w:fldChar w:fldCharType="end"/>
            </w:r>
          </w:hyperlink>
        </w:p>
        <w:p w14:paraId="27CA9CFB" w14:textId="16740C26" w:rsidR="00F969EC" w:rsidRDefault="00F61077">
          <w:pPr>
            <w:pStyle w:val="TOC3"/>
            <w:tabs>
              <w:tab w:val="left" w:pos="1440"/>
              <w:tab w:val="right" w:leader="dot" w:pos="9350"/>
            </w:tabs>
            <w:rPr>
              <w:rFonts w:cstheme="minorBidi"/>
              <w:i w:val="0"/>
              <w:iCs w:val="0"/>
              <w:noProof/>
              <w:sz w:val="22"/>
              <w:szCs w:val="22"/>
              <w:lang w:val="en-AU"/>
            </w:rPr>
          </w:pPr>
          <w:hyperlink w:anchor="_Toc20407295" w:history="1">
            <w:r w:rsidR="00F969EC" w:rsidRPr="00076B30">
              <w:rPr>
                <w:rStyle w:val="Hyperlink"/>
                <w:noProof/>
              </w:rPr>
              <w:t>10.8.3</w:t>
            </w:r>
            <w:r w:rsidR="00F969EC">
              <w:rPr>
                <w:rFonts w:cstheme="minorBidi"/>
                <w:i w:val="0"/>
                <w:iCs w:val="0"/>
                <w:noProof/>
                <w:sz w:val="22"/>
                <w:szCs w:val="22"/>
                <w:lang w:val="en-AU"/>
              </w:rPr>
              <w:tab/>
            </w:r>
            <w:r w:rsidR="00F969EC" w:rsidRPr="00076B30">
              <w:rPr>
                <w:rStyle w:val="Hyperlink"/>
                <w:noProof/>
              </w:rPr>
              <w:t>Post-Calculation Correction, Tabulation, and Visualisation of QM Calculation Results</w:t>
            </w:r>
            <w:r w:rsidR="00F969EC">
              <w:rPr>
                <w:noProof/>
                <w:webHidden/>
              </w:rPr>
              <w:tab/>
            </w:r>
            <w:r w:rsidR="00F969EC">
              <w:rPr>
                <w:noProof/>
                <w:webHidden/>
              </w:rPr>
              <w:fldChar w:fldCharType="begin"/>
            </w:r>
            <w:r w:rsidR="00F969EC">
              <w:rPr>
                <w:noProof/>
                <w:webHidden/>
              </w:rPr>
              <w:instrText xml:space="preserve"> PAGEREF _Toc20407295 \h </w:instrText>
            </w:r>
            <w:r w:rsidR="00F969EC">
              <w:rPr>
                <w:noProof/>
                <w:webHidden/>
              </w:rPr>
            </w:r>
            <w:r w:rsidR="00F969EC">
              <w:rPr>
                <w:noProof/>
                <w:webHidden/>
              </w:rPr>
              <w:fldChar w:fldCharType="separate"/>
            </w:r>
            <w:r w:rsidR="00F969EC">
              <w:rPr>
                <w:noProof/>
                <w:webHidden/>
              </w:rPr>
              <w:t>82</w:t>
            </w:r>
            <w:r w:rsidR="00F969EC">
              <w:rPr>
                <w:noProof/>
                <w:webHidden/>
              </w:rPr>
              <w:fldChar w:fldCharType="end"/>
            </w:r>
          </w:hyperlink>
        </w:p>
        <w:p w14:paraId="22F5201A" w14:textId="6841657F" w:rsidR="00F969EC" w:rsidRDefault="00F61077">
          <w:pPr>
            <w:pStyle w:val="TOC3"/>
            <w:tabs>
              <w:tab w:val="left" w:pos="1440"/>
              <w:tab w:val="right" w:leader="dot" w:pos="9350"/>
            </w:tabs>
            <w:rPr>
              <w:rFonts w:cstheme="minorBidi"/>
              <w:i w:val="0"/>
              <w:iCs w:val="0"/>
              <w:noProof/>
              <w:sz w:val="22"/>
              <w:szCs w:val="22"/>
              <w:lang w:val="en-AU"/>
            </w:rPr>
          </w:pPr>
          <w:hyperlink w:anchor="_Toc20407296" w:history="1">
            <w:r w:rsidR="00F969EC" w:rsidRPr="00076B30">
              <w:rPr>
                <w:rStyle w:val="Hyperlink"/>
                <w:noProof/>
              </w:rPr>
              <w:t>10.8.4</w:t>
            </w:r>
            <w:r w:rsidR="00F969EC">
              <w:rPr>
                <w:rFonts w:cstheme="minorBidi"/>
                <w:i w:val="0"/>
                <w:iCs w:val="0"/>
                <w:noProof/>
                <w:sz w:val="22"/>
                <w:szCs w:val="22"/>
                <w:lang w:val="en-AU"/>
              </w:rPr>
              <w:tab/>
            </w:r>
            <w:r w:rsidR="00F969EC" w:rsidRPr="00076B30">
              <w:rPr>
                <w:rStyle w:val="Hyperlink"/>
                <w:noProof/>
              </w:rPr>
              <w:t>Automated Analysis of MD Trajectories</w:t>
            </w:r>
            <w:r w:rsidR="00F969EC">
              <w:rPr>
                <w:noProof/>
                <w:webHidden/>
              </w:rPr>
              <w:tab/>
            </w:r>
            <w:r w:rsidR="00F969EC">
              <w:rPr>
                <w:noProof/>
                <w:webHidden/>
              </w:rPr>
              <w:fldChar w:fldCharType="begin"/>
            </w:r>
            <w:r w:rsidR="00F969EC">
              <w:rPr>
                <w:noProof/>
                <w:webHidden/>
              </w:rPr>
              <w:instrText xml:space="preserve"> PAGEREF _Toc20407296 \h </w:instrText>
            </w:r>
            <w:r w:rsidR="00F969EC">
              <w:rPr>
                <w:noProof/>
                <w:webHidden/>
              </w:rPr>
            </w:r>
            <w:r w:rsidR="00F969EC">
              <w:rPr>
                <w:noProof/>
                <w:webHidden/>
              </w:rPr>
              <w:fldChar w:fldCharType="separate"/>
            </w:r>
            <w:r w:rsidR="00F969EC">
              <w:rPr>
                <w:noProof/>
                <w:webHidden/>
              </w:rPr>
              <w:t>82</w:t>
            </w:r>
            <w:r w:rsidR="00F969EC">
              <w:rPr>
                <w:noProof/>
                <w:webHidden/>
              </w:rPr>
              <w:fldChar w:fldCharType="end"/>
            </w:r>
          </w:hyperlink>
        </w:p>
        <w:p w14:paraId="30DD53E6" w14:textId="28E7C362" w:rsidR="00F969EC" w:rsidRDefault="00F61077">
          <w:pPr>
            <w:pStyle w:val="TOC3"/>
            <w:tabs>
              <w:tab w:val="left" w:pos="1440"/>
              <w:tab w:val="right" w:leader="dot" w:pos="9350"/>
            </w:tabs>
            <w:rPr>
              <w:rFonts w:cstheme="minorBidi"/>
              <w:i w:val="0"/>
              <w:iCs w:val="0"/>
              <w:noProof/>
              <w:sz w:val="22"/>
              <w:szCs w:val="22"/>
              <w:lang w:val="en-AU"/>
            </w:rPr>
          </w:pPr>
          <w:hyperlink w:anchor="_Toc20407297" w:history="1">
            <w:r w:rsidR="00F969EC" w:rsidRPr="00076B30">
              <w:rPr>
                <w:rStyle w:val="Hyperlink"/>
                <w:noProof/>
              </w:rPr>
              <w:t>10.8.5</w:t>
            </w:r>
            <w:r w:rsidR="00F969EC">
              <w:rPr>
                <w:rFonts w:cstheme="minorBidi"/>
                <w:i w:val="0"/>
                <w:iCs w:val="0"/>
                <w:noProof/>
                <w:sz w:val="22"/>
                <w:szCs w:val="22"/>
                <w:lang w:val="en-AU"/>
              </w:rPr>
              <w:tab/>
            </w:r>
            <w:r w:rsidR="00F969EC" w:rsidRPr="00076B30">
              <w:rPr>
                <w:rStyle w:val="Hyperlink"/>
                <w:noProof/>
              </w:rPr>
              <w:t>Preparation of MD Systems and Visualisation of MD Trajectory Analysis Results</w:t>
            </w:r>
            <w:r w:rsidR="00F969EC">
              <w:rPr>
                <w:noProof/>
                <w:webHidden/>
              </w:rPr>
              <w:tab/>
            </w:r>
            <w:r w:rsidR="00F969EC">
              <w:rPr>
                <w:noProof/>
                <w:webHidden/>
              </w:rPr>
              <w:fldChar w:fldCharType="begin"/>
            </w:r>
            <w:r w:rsidR="00F969EC">
              <w:rPr>
                <w:noProof/>
                <w:webHidden/>
              </w:rPr>
              <w:instrText xml:space="preserve"> PAGEREF _Toc20407297 \h </w:instrText>
            </w:r>
            <w:r w:rsidR="00F969EC">
              <w:rPr>
                <w:noProof/>
                <w:webHidden/>
              </w:rPr>
            </w:r>
            <w:r w:rsidR="00F969EC">
              <w:rPr>
                <w:noProof/>
                <w:webHidden/>
              </w:rPr>
              <w:fldChar w:fldCharType="separate"/>
            </w:r>
            <w:r w:rsidR="00F969EC">
              <w:rPr>
                <w:noProof/>
                <w:webHidden/>
              </w:rPr>
              <w:t>83</w:t>
            </w:r>
            <w:r w:rsidR="00F969EC">
              <w:rPr>
                <w:noProof/>
                <w:webHidden/>
              </w:rPr>
              <w:fldChar w:fldCharType="end"/>
            </w:r>
          </w:hyperlink>
        </w:p>
        <w:p w14:paraId="22283BEF" w14:textId="43404125" w:rsidR="00031D59" w:rsidRPr="00584B95" w:rsidRDefault="001F4FEC" w:rsidP="00E91530">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7A01A7">
      <w:pPr>
        <w:adjustRightInd/>
        <w:spacing w:line="259" w:lineRule="auto"/>
        <w:jc w:val="left"/>
        <w:rPr>
          <w:rFonts w:eastAsiaTheme="majorEastAsia"/>
          <w:b/>
        </w:rPr>
      </w:pPr>
      <w:bookmarkStart w:id="4" w:name="_Toc9001577"/>
      <w:bookmarkStart w:id="5" w:name="_Toc9119007"/>
      <w:r>
        <w:br w:type="page"/>
      </w:r>
    </w:p>
    <w:p w14:paraId="6B565837" w14:textId="6CD29B3C" w:rsidR="00F2059D" w:rsidRPr="00F2059D" w:rsidRDefault="007A01A7" w:rsidP="007A01A7">
      <w:pPr>
        <w:pStyle w:val="Heading1"/>
      </w:pPr>
      <w:bookmarkStart w:id="6" w:name="_Toc20407231"/>
      <w:r>
        <w:lastRenderedPageBreak/>
        <w:t>LIST OF ABBREVIATIONS</w:t>
      </w:r>
      <w:bookmarkEnd w:id="6"/>
    </w:p>
    <w:tbl>
      <w:tblPr>
        <w:tblStyle w:val="PlainTable2"/>
        <w:tblW w:w="0" w:type="auto"/>
        <w:tblLook w:val="04A0" w:firstRow="1" w:lastRow="0" w:firstColumn="1" w:lastColumn="0" w:noHBand="0" w:noVBand="1"/>
      </w:tblPr>
      <w:tblGrid>
        <w:gridCol w:w="4480"/>
        <w:gridCol w:w="4546"/>
      </w:tblGrid>
      <w:tr w:rsidR="00F2059D" w:rsidRPr="00AE04F6" w14:paraId="40600F87" w14:textId="77777777" w:rsidTr="00D26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6A8318E2" w14:textId="77777777" w:rsidR="00F2059D" w:rsidRPr="00787630" w:rsidRDefault="00F2059D" w:rsidP="00D26955">
            <w:pPr>
              <w:pStyle w:val="AbbreviationList"/>
              <w:rPr>
                <w:b/>
              </w:rPr>
            </w:pPr>
            <w:r>
              <w:rPr>
                <w:b/>
              </w:rPr>
              <w:t>ATB</w:t>
            </w:r>
          </w:p>
        </w:tc>
        <w:tc>
          <w:tcPr>
            <w:tcW w:w="4546" w:type="dxa"/>
            <w:vAlign w:val="center"/>
          </w:tcPr>
          <w:p w14:paraId="425E8D50" w14:textId="77777777" w:rsidR="00F2059D" w:rsidRPr="00D82EBF" w:rsidRDefault="00F2059D" w:rsidP="00D26955">
            <w:pPr>
              <w:pStyle w:val="AbbreviationList"/>
              <w:cnfStyle w:val="100000000000" w:firstRow="1" w:lastRow="0" w:firstColumn="0" w:lastColumn="0" w:oddVBand="0" w:evenVBand="0" w:oddHBand="0" w:evenHBand="0" w:firstRowFirstColumn="0" w:firstRowLastColumn="0" w:lastRowFirstColumn="0" w:lastRowLastColumn="0"/>
            </w:pPr>
            <w:r>
              <w:t>Automated Topology Builder</w:t>
            </w:r>
          </w:p>
        </w:tc>
      </w:tr>
      <w:tr w:rsidR="00F2059D" w:rsidRPr="00AE04F6" w14:paraId="0361721A"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4040833D" w14:textId="77777777" w:rsidR="00F2059D" w:rsidRPr="00787630" w:rsidRDefault="00F2059D" w:rsidP="00D26955">
            <w:pPr>
              <w:pStyle w:val="AbbreviationList"/>
              <w:rPr>
                <w:b/>
              </w:rPr>
            </w:pPr>
            <w:r w:rsidRPr="00787630">
              <w:rPr>
                <w:b/>
              </w:rPr>
              <w:t>BTK</w:t>
            </w:r>
          </w:p>
        </w:tc>
        <w:tc>
          <w:tcPr>
            <w:tcW w:w="4546" w:type="dxa"/>
            <w:vAlign w:val="center"/>
          </w:tcPr>
          <w:p w14:paraId="05F782CC"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Bruton’s tyrosine kinase</w:t>
            </w:r>
          </w:p>
        </w:tc>
      </w:tr>
      <w:tr w:rsidR="00F2059D" w:rsidRPr="00AE04F6" w14:paraId="71BB8507"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4C630671" w14:textId="77777777" w:rsidR="00F2059D" w:rsidRPr="00787630" w:rsidRDefault="00F2059D" w:rsidP="00D26955">
            <w:pPr>
              <w:pStyle w:val="AbbreviationList"/>
              <w:rPr>
                <w:b/>
              </w:rPr>
            </w:pPr>
            <w:r>
              <w:rPr>
                <w:b/>
              </w:rPr>
              <w:t>CPU</w:t>
            </w:r>
          </w:p>
        </w:tc>
        <w:tc>
          <w:tcPr>
            <w:tcW w:w="4546" w:type="dxa"/>
            <w:vAlign w:val="center"/>
          </w:tcPr>
          <w:p w14:paraId="0DFB0355" w14:textId="77777777" w:rsidR="00F2059D" w:rsidRPr="004224A2"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Central processing unit</w:t>
            </w:r>
          </w:p>
        </w:tc>
      </w:tr>
      <w:tr w:rsidR="00F2059D" w:rsidRPr="00AE04F6" w14:paraId="7E5C21F5"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41EB63BD" w14:textId="77777777" w:rsidR="00F2059D" w:rsidRPr="00787630" w:rsidRDefault="00F2059D" w:rsidP="00D26955">
            <w:pPr>
              <w:pStyle w:val="AbbreviationList"/>
              <w:rPr>
                <w:b/>
              </w:rPr>
            </w:pPr>
            <w:proofErr w:type="spellStart"/>
            <w:r w:rsidRPr="00787630">
              <w:rPr>
                <w:b/>
              </w:rPr>
              <w:t>Cys</w:t>
            </w:r>
            <w:proofErr w:type="spellEnd"/>
          </w:p>
        </w:tc>
        <w:tc>
          <w:tcPr>
            <w:tcW w:w="4546" w:type="dxa"/>
            <w:vAlign w:val="center"/>
          </w:tcPr>
          <w:p w14:paraId="7E5E2FC9"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Cysteine</w:t>
            </w:r>
          </w:p>
        </w:tc>
      </w:tr>
      <w:tr w:rsidR="00F2059D" w:rsidRPr="00AE04F6" w14:paraId="7711765D"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2F8FC298" w14:textId="77777777" w:rsidR="00F2059D" w:rsidRPr="00787630" w:rsidRDefault="00F2059D" w:rsidP="00D26955">
            <w:pPr>
              <w:pStyle w:val="AbbreviationList"/>
              <w:rPr>
                <w:b/>
              </w:rPr>
            </w:pPr>
            <w:r w:rsidRPr="00787630">
              <w:rPr>
                <w:b/>
              </w:rPr>
              <w:t>DFT</w:t>
            </w:r>
          </w:p>
        </w:tc>
        <w:tc>
          <w:tcPr>
            <w:tcW w:w="4546" w:type="dxa"/>
            <w:vAlign w:val="center"/>
          </w:tcPr>
          <w:p w14:paraId="39290E2C"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Density functional theory</w:t>
            </w:r>
          </w:p>
        </w:tc>
      </w:tr>
      <w:tr w:rsidR="00F2059D" w:rsidRPr="00AE04F6" w14:paraId="32189B6C"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73F6B974" w14:textId="77777777" w:rsidR="00F2059D" w:rsidRPr="00787630" w:rsidRDefault="00F2059D" w:rsidP="00D26955">
            <w:pPr>
              <w:pStyle w:val="AbbreviationList"/>
              <w:rPr>
                <w:b/>
              </w:rPr>
            </w:pPr>
            <w:r w:rsidRPr="00787630">
              <w:rPr>
                <w:b/>
              </w:rPr>
              <w:t>EGFR</w:t>
            </w:r>
          </w:p>
        </w:tc>
        <w:tc>
          <w:tcPr>
            <w:tcW w:w="4546" w:type="dxa"/>
            <w:vAlign w:val="center"/>
          </w:tcPr>
          <w:p w14:paraId="5B359817"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Epidermal growth factor receptor</w:t>
            </w:r>
          </w:p>
        </w:tc>
      </w:tr>
      <w:tr w:rsidR="00F2059D" w:rsidRPr="00AE04F6" w14:paraId="438DFF82"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750F5BBE" w14:textId="77777777" w:rsidR="00F2059D" w:rsidRPr="00865C59" w:rsidRDefault="00F2059D" w:rsidP="00D26955">
            <w:pPr>
              <w:pStyle w:val="AbbreviationList"/>
              <w:rPr>
                <w:b/>
              </w:rPr>
            </w:pPr>
            <w:r w:rsidRPr="00865C59">
              <w:rPr>
                <w:b/>
              </w:rPr>
              <w:t>ESP</w:t>
            </w:r>
          </w:p>
        </w:tc>
        <w:tc>
          <w:tcPr>
            <w:tcW w:w="4546" w:type="dxa"/>
            <w:vAlign w:val="center"/>
          </w:tcPr>
          <w:p w14:paraId="693F7C3C"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E</w:t>
            </w:r>
            <w:r w:rsidRPr="00865C59">
              <w:rPr>
                <w:b w:val="0"/>
              </w:rPr>
              <w:t>lectrostatic potential</w:t>
            </w:r>
          </w:p>
        </w:tc>
      </w:tr>
      <w:tr w:rsidR="00F2059D" w:rsidRPr="00AE04F6" w14:paraId="10079137"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399005C7" w14:textId="77777777" w:rsidR="00F2059D" w:rsidRPr="00787630" w:rsidRDefault="00F2059D" w:rsidP="00D26955">
            <w:pPr>
              <w:pStyle w:val="AbbreviationList"/>
              <w:rPr>
                <w:b/>
              </w:rPr>
            </w:pPr>
            <w:r>
              <w:rPr>
                <w:b/>
              </w:rPr>
              <w:t>FDA</w:t>
            </w:r>
          </w:p>
        </w:tc>
        <w:tc>
          <w:tcPr>
            <w:tcW w:w="4546" w:type="dxa"/>
            <w:vAlign w:val="center"/>
          </w:tcPr>
          <w:p w14:paraId="653A7E2E" w14:textId="77777777" w:rsidR="00F2059D" w:rsidRPr="00EB18CA"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EB18CA">
              <w:rPr>
                <w:b w:val="0"/>
              </w:rPr>
              <w:t>Food and Drug Administration</w:t>
            </w:r>
          </w:p>
        </w:tc>
      </w:tr>
      <w:tr w:rsidR="00F2059D" w:rsidRPr="00AE04F6" w14:paraId="0F78ECA0"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D5AB10B" w14:textId="77777777" w:rsidR="00F2059D" w:rsidRDefault="00F2059D" w:rsidP="00D26955">
            <w:pPr>
              <w:pStyle w:val="AbbreviationList"/>
              <w:rPr>
                <w:b/>
              </w:rPr>
            </w:pPr>
            <w:r>
              <w:rPr>
                <w:b/>
              </w:rPr>
              <w:t>GBSA</w:t>
            </w:r>
          </w:p>
        </w:tc>
        <w:tc>
          <w:tcPr>
            <w:tcW w:w="4546" w:type="dxa"/>
            <w:vAlign w:val="center"/>
          </w:tcPr>
          <w:p w14:paraId="6B46A01A" w14:textId="77777777" w:rsidR="00F2059D" w:rsidRPr="00EB18CA"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 xml:space="preserve">Generalised Born </w:t>
            </w:r>
          </w:p>
        </w:tc>
      </w:tr>
      <w:tr w:rsidR="00F2059D" w:rsidRPr="00AE04F6" w14:paraId="407BCE02"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2D1A6E3F" w14:textId="77777777" w:rsidR="00F2059D" w:rsidRPr="00787630" w:rsidRDefault="00F2059D" w:rsidP="00D26955">
            <w:pPr>
              <w:pStyle w:val="AbbreviationList"/>
              <w:rPr>
                <w:b/>
              </w:rPr>
            </w:pPr>
            <w:r w:rsidRPr="00787630">
              <w:rPr>
                <w:b/>
              </w:rPr>
              <w:t>GGA</w:t>
            </w:r>
          </w:p>
        </w:tc>
        <w:tc>
          <w:tcPr>
            <w:tcW w:w="4546" w:type="dxa"/>
            <w:vAlign w:val="center"/>
          </w:tcPr>
          <w:p w14:paraId="6A044299"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Generalised Born model augmented with the hydrophobic solvent accessible surface area</w:t>
            </w:r>
          </w:p>
        </w:tc>
      </w:tr>
      <w:tr w:rsidR="00F2059D" w:rsidRPr="00AE04F6" w14:paraId="6DCD04C6"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689B082D" w14:textId="77777777" w:rsidR="00F2059D" w:rsidRPr="00787630" w:rsidRDefault="00F2059D" w:rsidP="00D26955">
            <w:pPr>
              <w:pStyle w:val="AbbreviationList"/>
              <w:rPr>
                <w:b/>
              </w:rPr>
            </w:pPr>
            <w:r w:rsidRPr="00787630">
              <w:rPr>
                <w:b/>
              </w:rPr>
              <w:t>HF</w:t>
            </w:r>
          </w:p>
        </w:tc>
        <w:tc>
          <w:tcPr>
            <w:tcW w:w="4546" w:type="dxa"/>
            <w:vAlign w:val="center"/>
          </w:tcPr>
          <w:p w14:paraId="1E95A44E"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Hartree-Fock</w:t>
            </w:r>
          </w:p>
        </w:tc>
      </w:tr>
      <w:tr w:rsidR="00F2059D" w:rsidRPr="00AE04F6" w14:paraId="57CDA5B0"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6D3D01DC" w14:textId="77777777" w:rsidR="00F2059D" w:rsidRPr="00787630" w:rsidRDefault="00F2059D" w:rsidP="00D26955">
            <w:pPr>
              <w:pStyle w:val="AbbreviationList"/>
              <w:rPr>
                <w:b/>
              </w:rPr>
            </w:pPr>
            <w:proofErr w:type="spellStart"/>
            <w:r>
              <w:rPr>
                <w:b/>
              </w:rPr>
              <w:t>ifp</w:t>
            </w:r>
            <w:proofErr w:type="spellEnd"/>
          </w:p>
        </w:tc>
        <w:tc>
          <w:tcPr>
            <w:tcW w:w="4546" w:type="dxa"/>
            <w:vAlign w:val="center"/>
          </w:tcPr>
          <w:p w14:paraId="587D3E58"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Interaction function parameter</w:t>
            </w:r>
          </w:p>
        </w:tc>
      </w:tr>
      <w:tr w:rsidR="00F2059D" w:rsidRPr="00AE04F6" w14:paraId="24333DDA"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75A241D" w14:textId="77777777" w:rsidR="00F2059D" w:rsidRPr="00787630" w:rsidRDefault="00F2059D" w:rsidP="00D26955">
            <w:pPr>
              <w:pStyle w:val="AbbreviationList"/>
              <w:rPr>
                <w:b/>
              </w:rPr>
            </w:pPr>
            <w:r w:rsidRPr="00787630">
              <w:rPr>
                <w:b/>
              </w:rPr>
              <w:t>ITK</w:t>
            </w:r>
          </w:p>
        </w:tc>
        <w:tc>
          <w:tcPr>
            <w:tcW w:w="4546" w:type="dxa"/>
            <w:vAlign w:val="center"/>
          </w:tcPr>
          <w:p w14:paraId="2828117A"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Interleukin-2-inducible T-cell kinase</w:t>
            </w:r>
          </w:p>
        </w:tc>
      </w:tr>
      <w:tr w:rsidR="00F2059D" w:rsidRPr="00AE04F6" w14:paraId="51F47090"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5CD8A770" w14:textId="77777777" w:rsidR="00F2059D" w:rsidRPr="00787630" w:rsidRDefault="00F2059D" w:rsidP="00D26955">
            <w:pPr>
              <w:pStyle w:val="AbbreviationList"/>
              <w:rPr>
                <w:b/>
              </w:rPr>
            </w:pPr>
            <w:r>
              <w:rPr>
                <w:b/>
              </w:rPr>
              <w:t>LUMO</w:t>
            </w:r>
          </w:p>
        </w:tc>
        <w:tc>
          <w:tcPr>
            <w:tcW w:w="4546" w:type="dxa"/>
            <w:vAlign w:val="center"/>
          </w:tcPr>
          <w:p w14:paraId="7E9C6C52"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Lowest unoccupied molecular orbitals</w:t>
            </w:r>
          </w:p>
        </w:tc>
      </w:tr>
      <w:tr w:rsidR="00F2059D" w:rsidRPr="00AE04F6" w14:paraId="10011977"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298F1802" w14:textId="77777777" w:rsidR="00F2059D" w:rsidRPr="00787630" w:rsidRDefault="00F2059D" w:rsidP="00D26955">
            <w:pPr>
              <w:pStyle w:val="AbbreviationList"/>
              <w:rPr>
                <w:b/>
              </w:rPr>
            </w:pPr>
            <w:r>
              <w:rPr>
                <w:b/>
              </w:rPr>
              <w:t>MAD</w:t>
            </w:r>
          </w:p>
        </w:tc>
        <w:tc>
          <w:tcPr>
            <w:tcW w:w="4546" w:type="dxa"/>
            <w:vAlign w:val="center"/>
          </w:tcPr>
          <w:p w14:paraId="7198DA71"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Mean absolute deviation</w:t>
            </w:r>
          </w:p>
        </w:tc>
      </w:tr>
      <w:tr w:rsidR="00F2059D" w:rsidRPr="00AE04F6" w14:paraId="14067EAD"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53A99D0" w14:textId="77777777" w:rsidR="00F2059D" w:rsidRPr="00787630" w:rsidRDefault="00F2059D" w:rsidP="00D26955">
            <w:pPr>
              <w:pStyle w:val="AbbreviationList"/>
              <w:rPr>
                <w:b/>
              </w:rPr>
            </w:pPr>
            <w:r w:rsidRPr="00787630">
              <w:rPr>
                <w:b/>
              </w:rPr>
              <w:t>MD</w:t>
            </w:r>
          </w:p>
        </w:tc>
        <w:tc>
          <w:tcPr>
            <w:tcW w:w="4546" w:type="dxa"/>
            <w:vAlign w:val="center"/>
          </w:tcPr>
          <w:p w14:paraId="042B8128"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Molecular dynamics</w:t>
            </w:r>
          </w:p>
        </w:tc>
      </w:tr>
      <w:tr w:rsidR="00F2059D" w:rsidRPr="00AE04F6" w14:paraId="01B14A71"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58366D97" w14:textId="77777777" w:rsidR="00F2059D" w:rsidRPr="00787630" w:rsidRDefault="00F2059D" w:rsidP="00D26955">
            <w:pPr>
              <w:pStyle w:val="AbbreviationList"/>
              <w:rPr>
                <w:b/>
              </w:rPr>
            </w:pPr>
            <w:r w:rsidRPr="00787630">
              <w:rPr>
                <w:b/>
              </w:rPr>
              <w:t>MM</w:t>
            </w:r>
          </w:p>
        </w:tc>
        <w:tc>
          <w:tcPr>
            <w:tcW w:w="4546" w:type="dxa"/>
            <w:vAlign w:val="center"/>
          </w:tcPr>
          <w:p w14:paraId="3B172348"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Molecular mechanics</w:t>
            </w:r>
          </w:p>
        </w:tc>
      </w:tr>
      <w:tr w:rsidR="00F2059D" w:rsidRPr="00AE04F6" w14:paraId="24657588"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6FB4619E" w14:textId="77777777" w:rsidR="00F2059D" w:rsidRPr="00787630" w:rsidRDefault="00F2059D" w:rsidP="00D26955">
            <w:pPr>
              <w:pStyle w:val="AbbreviationList"/>
              <w:rPr>
                <w:b/>
              </w:rPr>
            </w:pPr>
            <w:r>
              <w:rPr>
                <w:b/>
              </w:rPr>
              <w:lastRenderedPageBreak/>
              <w:t>MTLMS</w:t>
            </w:r>
          </w:p>
        </w:tc>
        <w:tc>
          <w:tcPr>
            <w:tcW w:w="4546" w:type="dxa"/>
            <w:vAlign w:val="center"/>
          </w:tcPr>
          <w:p w14:paraId="7611D000" w14:textId="77777777" w:rsidR="00F2059D" w:rsidRPr="00673964"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673964">
              <w:rPr>
                <w:b w:val="0"/>
              </w:rPr>
              <w:t>Mixed torsional/low-mode sampling</w:t>
            </w:r>
          </w:p>
        </w:tc>
      </w:tr>
      <w:tr w:rsidR="00F2059D" w:rsidRPr="00AE04F6" w14:paraId="07D48E53"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635A9AAD" w14:textId="77777777" w:rsidR="00F2059D" w:rsidRDefault="00F2059D" w:rsidP="00D26955">
            <w:pPr>
              <w:pStyle w:val="AbbreviationList"/>
              <w:rPr>
                <w:b/>
              </w:rPr>
            </w:pPr>
            <w:proofErr w:type="spellStart"/>
            <w:r>
              <w:rPr>
                <w:b/>
              </w:rPr>
              <w:t>mtb</w:t>
            </w:r>
            <w:proofErr w:type="spellEnd"/>
          </w:p>
        </w:tc>
        <w:tc>
          <w:tcPr>
            <w:tcW w:w="4546" w:type="dxa"/>
            <w:vAlign w:val="center"/>
          </w:tcPr>
          <w:p w14:paraId="25ECC880" w14:textId="77777777" w:rsidR="00F2059D" w:rsidRPr="00673964"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Molecular topology building block</w:t>
            </w:r>
          </w:p>
        </w:tc>
      </w:tr>
      <w:tr w:rsidR="00F2059D" w:rsidRPr="00AE04F6" w14:paraId="3977693F"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0064C5FF" w14:textId="77777777" w:rsidR="00F2059D" w:rsidRDefault="00F2059D" w:rsidP="00D26955">
            <w:pPr>
              <w:pStyle w:val="AbbreviationList"/>
              <w:rPr>
                <w:b/>
              </w:rPr>
            </w:pPr>
            <w:r>
              <w:rPr>
                <w:b/>
              </w:rPr>
              <w:t>NCI</w:t>
            </w:r>
          </w:p>
        </w:tc>
        <w:tc>
          <w:tcPr>
            <w:tcW w:w="4546" w:type="dxa"/>
            <w:vAlign w:val="center"/>
          </w:tcPr>
          <w:p w14:paraId="350C71D3" w14:textId="77777777" w:rsidR="00F2059D" w:rsidRPr="00673964"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Noncovalent interactions</w:t>
            </w:r>
          </w:p>
        </w:tc>
      </w:tr>
      <w:tr w:rsidR="00F2059D" w:rsidRPr="00AE04F6" w14:paraId="1E1495A1"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350D6397" w14:textId="77777777" w:rsidR="00F2059D" w:rsidRDefault="00F2059D" w:rsidP="00D26955">
            <w:pPr>
              <w:pStyle w:val="AbbreviationList"/>
              <w:rPr>
                <w:b/>
              </w:rPr>
            </w:pPr>
            <w:r>
              <w:rPr>
                <w:b/>
              </w:rPr>
              <w:t>PDB</w:t>
            </w:r>
          </w:p>
        </w:tc>
        <w:tc>
          <w:tcPr>
            <w:tcW w:w="4546" w:type="dxa"/>
            <w:vAlign w:val="center"/>
          </w:tcPr>
          <w:p w14:paraId="5DB25931" w14:textId="77777777" w:rsidR="00F2059D"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Protein Data Bank</w:t>
            </w:r>
          </w:p>
        </w:tc>
      </w:tr>
      <w:tr w:rsidR="00471F39" w:rsidRPr="00AE04F6" w14:paraId="5D05E545"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0CCA622B" w14:textId="70359A6F" w:rsidR="00471F39" w:rsidRDefault="00471F39" w:rsidP="00D26955">
            <w:pPr>
              <w:pStyle w:val="AbbreviationList"/>
              <w:rPr>
                <w:b/>
              </w:rPr>
            </w:pPr>
            <w:r>
              <w:rPr>
                <w:b/>
              </w:rPr>
              <w:t>PES</w:t>
            </w:r>
          </w:p>
        </w:tc>
        <w:tc>
          <w:tcPr>
            <w:tcW w:w="4546" w:type="dxa"/>
            <w:vAlign w:val="center"/>
          </w:tcPr>
          <w:p w14:paraId="4B24C77D" w14:textId="562B2FB5" w:rsidR="00471F39" w:rsidRDefault="00471F39"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Potential energy surface</w:t>
            </w:r>
          </w:p>
        </w:tc>
      </w:tr>
      <w:tr w:rsidR="00F2059D" w:rsidRPr="00AE04F6" w14:paraId="328EA55C"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16BCF963" w14:textId="77777777" w:rsidR="00F2059D" w:rsidRDefault="00F2059D" w:rsidP="00D26955">
            <w:pPr>
              <w:pStyle w:val="AbbreviationList"/>
              <w:rPr>
                <w:b/>
              </w:rPr>
            </w:pPr>
            <w:r>
              <w:rPr>
                <w:b/>
              </w:rPr>
              <w:t>PT2</w:t>
            </w:r>
          </w:p>
        </w:tc>
        <w:tc>
          <w:tcPr>
            <w:tcW w:w="4546" w:type="dxa"/>
            <w:vAlign w:val="center"/>
          </w:tcPr>
          <w:p w14:paraId="6AB811C5" w14:textId="77777777" w:rsidR="00F2059D" w:rsidRPr="00C62067"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bCs w:val="0"/>
              </w:rPr>
              <w:t>S</w:t>
            </w:r>
            <w:r w:rsidRPr="00C62067">
              <w:rPr>
                <w:b w:val="0"/>
                <w:bCs w:val="0"/>
              </w:rPr>
              <w:t>econd-order perturbation correlation term</w:t>
            </w:r>
          </w:p>
        </w:tc>
      </w:tr>
      <w:tr w:rsidR="00F2059D" w:rsidRPr="00AE04F6" w14:paraId="14A38D28"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256A7864" w14:textId="77777777" w:rsidR="00F2059D" w:rsidRDefault="00F2059D" w:rsidP="00D26955">
            <w:pPr>
              <w:pStyle w:val="AbbreviationList"/>
              <w:rPr>
                <w:b/>
              </w:rPr>
            </w:pPr>
            <w:r>
              <w:rPr>
                <w:b/>
              </w:rPr>
              <w:t>PVED</w:t>
            </w:r>
          </w:p>
        </w:tc>
        <w:tc>
          <w:tcPr>
            <w:tcW w:w="4546" w:type="dxa"/>
            <w:vAlign w:val="center"/>
          </w:tcPr>
          <w:p w14:paraId="00995020"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parity-violating energy difference</w:t>
            </w:r>
          </w:p>
        </w:tc>
      </w:tr>
      <w:tr w:rsidR="00F2059D" w:rsidRPr="00AE04F6" w14:paraId="5B926E05"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616AED7B" w14:textId="77777777" w:rsidR="00F2059D" w:rsidRPr="00787630" w:rsidRDefault="00F2059D" w:rsidP="00D26955">
            <w:pPr>
              <w:pStyle w:val="AbbreviationList"/>
              <w:rPr>
                <w:b/>
              </w:rPr>
            </w:pPr>
            <w:r w:rsidRPr="00787630">
              <w:rPr>
                <w:b/>
              </w:rPr>
              <w:t>QM</w:t>
            </w:r>
          </w:p>
        </w:tc>
        <w:tc>
          <w:tcPr>
            <w:tcW w:w="4546" w:type="dxa"/>
            <w:vAlign w:val="center"/>
          </w:tcPr>
          <w:p w14:paraId="5E2564A1"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Quantum mechanics</w:t>
            </w:r>
          </w:p>
        </w:tc>
      </w:tr>
      <w:tr w:rsidR="00F2059D" w:rsidRPr="00AE04F6" w14:paraId="5F8EE902"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B93A77C" w14:textId="77777777" w:rsidR="00F2059D" w:rsidRPr="00787630" w:rsidRDefault="00F2059D" w:rsidP="00D26955">
            <w:pPr>
              <w:pStyle w:val="AbbreviationList"/>
              <w:rPr>
                <w:b/>
              </w:rPr>
            </w:pPr>
            <w:r w:rsidRPr="00787630">
              <w:rPr>
                <w:b/>
              </w:rPr>
              <w:t>QSAR</w:t>
            </w:r>
          </w:p>
        </w:tc>
        <w:tc>
          <w:tcPr>
            <w:tcW w:w="4546" w:type="dxa"/>
            <w:vAlign w:val="center"/>
          </w:tcPr>
          <w:p w14:paraId="0A8D0895"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Quantitative structure-activity relationship</w:t>
            </w:r>
          </w:p>
        </w:tc>
      </w:tr>
      <w:tr w:rsidR="00F2059D" w:rsidRPr="00AE04F6" w14:paraId="7DAE6FC8"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88DEA5D" w14:textId="77777777" w:rsidR="00F2059D" w:rsidRPr="00B41A20" w:rsidRDefault="00F2059D" w:rsidP="00D26955">
            <w:pPr>
              <w:pStyle w:val="AbbreviationList"/>
              <w:rPr>
                <w:b/>
              </w:rPr>
            </w:pPr>
            <w:r w:rsidRPr="00B41A20">
              <w:rPr>
                <w:b/>
              </w:rPr>
              <w:t>RMSD</w:t>
            </w:r>
          </w:p>
        </w:tc>
        <w:tc>
          <w:tcPr>
            <w:tcW w:w="4546" w:type="dxa"/>
            <w:vAlign w:val="center"/>
          </w:tcPr>
          <w:p w14:paraId="4764B632"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Root-mean-square deviation</w:t>
            </w:r>
          </w:p>
        </w:tc>
      </w:tr>
      <w:tr w:rsidR="00F2059D" w:rsidRPr="00AE04F6" w14:paraId="53DE30A9"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280340C5" w14:textId="77777777" w:rsidR="00F2059D" w:rsidRPr="00787630" w:rsidRDefault="00F2059D" w:rsidP="00D26955">
            <w:pPr>
              <w:pStyle w:val="AbbreviationList"/>
              <w:rPr>
                <w:b/>
              </w:rPr>
            </w:pPr>
            <w:r w:rsidRPr="00787630">
              <w:rPr>
                <w:b/>
              </w:rPr>
              <w:t>RT</w:t>
            </w:r>
          </w:p>
        </w:tc>
        <w:tc>
          <w:tcPr>
            <w:tcW w:w="4546" w:type="dxa"/>
            <w:vAlign w:val="center"/>
          </w:tcPr>
          <w:p w14:paraId="1FD89BD0"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Residence time</w:t>
            </w:r>
          </w:p>
        </w:tc>
      </w:tr>
      <w:tr w:rsidR="00F2059D" w:rsidRPr="00AE04F6" w14:paraId="6B28E8E4"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DFDA2C8" w14:textId="77777777" w:rsidR="00F2059D" w:rsidRPr="00787630" w:rsidRDefault="00F2059D" w:rsidP="00D26955">
            <w:pPr>
              <w:pStyle w:val="AbbreviationList"/>
              <w:rPr>
                <w:b/>
              </w:rPr>
            </w:pPr>
            <w:r>
              <w:rPr>
                <w:b/>
              </w:rPr>
              <w:t>SAR</w:t>
            </w:r>
          </w:p>
        </w:tc>
        <w:tc>
          <w:tcPr>
            <w:tcW w:w="4546" w:type="dxa"/>
            <w:vAlign w:val="center"/>
          </w:tcPr>
          <w:p w14:paraId="565A8EE6" w14:textId="77777777" w:rsidR="00F2059D" w:rsidRPr="004255D9"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S</w:t>
            </w:r>
            <w:r w:rsidRPr="004255D9">
              <w:rPr>
                <w:b w:val="0"/>
              </w:rPr>
              <w:t>tructure-affinity relationships</w:t>
            </w:r>
          </w:p>
        </w:tc>
      </w:tr>
      <w:tr w:rsidR="00F2059D" w:rsidRPr="00AE04F6" w14:paraId="18FBAC5F"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B7B5CC8" w14:textId="77777777" w:rsidR="00F2059D" w:rsidRPr="00787630" w:rsidRDefault="00F2059D" w:rsidP="00D26955">
            <w:pPr>
              <w:pStyle w:val="AbbreviationList"/>
              <w:rPr>
                <w:b/>
              </w:rPr>
            </w:pPr>
            <w:r>
              <w:rPr>
                <w:b/>
              </w:rPr>
              <w:t>SKR</w:t>
            </w:r>
          </w:p>
        </w:tc>
        <w:tc>
          <w:tcPr>
            <w:tcW w:w="4546" w:type="dxa"/>
            <w:vAlign w:val="center"/>
          </w:tcPr>
          <w:p w14:paraId="66A31223"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S</w:t>
            </w:r>
            <w:r w:rsidRPr="004255D9">
              <w:rPr>
                <w:b w:val="0"/>
              </w:rPr>
              <w:t>tructure-</w:t>
            </w:r>
            <w:r>
              <w:rPr>
                <w:b w:val="0"/>
              </w:rPr>
              <w:t>kinetic</w:t>
            </w:r>
            <w:r w:rsidRPr="004255D9">
              <w:rPr>
                <w:b w:val="0"/>
              </w:rPr>
              <w:t xml:space="preserve"> relationships</w:t>
            </w:r>
          </w:p>
        </w:tc>
      </w:tr>
      <w:tr w:rsidR="00471F39" w:rsidRPr="00AE04F6" w14:paraId="0B7BAD76"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CC530EC" w14:textId="35AE0CA2" w:rsidR="00471F39" w:rsidRDefault="00471F39" w:rsidP="00D26955">
            <w:pPr>
              <w:pStyle w:val="AbbreviationList"/>
              <w:rPr>
                <w:b/>
              </w:rPr>
            </w:pPr>
            <w:r>
              <w:rPr>
                <w:b/>
              </w:rPr>
              <w:t>SPE</w:t>
            </w:r>
          </w:p>
        </w:tc>
        <w:tc>
          <w:tcPr>
            <w:tcW w:w="4546" w:type="dxa"/>
            <w:vAlign w:val="center"/>
          </w:tcPr>
          <w:p w14:paraId="03F28F9A" w14:textId="44F2C78B" w:rsidR="00471F39" w:rsidRDefault="00471F39"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Single point energy</w:t>
            </w:r>
          </w:p>
        </w:tc>
      </w:tr>
      <w:tr w:rsidR="00F2059D" w:rsidRPr="00AE04F6" w14:paraId="3D2D62F0"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0A108252" w14:textId="77777777" w:rsidR="00F2059D" w:rsidRDefault="00F2059D" w:rsidP="00D26955">
            <w:pPr>
              <w:pStyle w:val="AbbreviationList"/>
              <w:rPr>
                <w:b/>
              </w:rPr>
            </w:pPr>
            <w:r>
              <w:rPr>
                <w:b/>
              </w:rPr>
              <w:t>TS</w:t>
            </w:r>
          </w:p>
        </w:tc>
        <w:tc>
          <w:tcPr>
            <w:tcW w:w="4546" w:type="dxa"/>
            <w:vAlign w:val="center"/>
          </w:tcPr>
          <w:p w14:paraId="3664340B" w14:textId="77777777" w:rsidR="00F2059D"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Transition state</w:t>
            </w:r>
          </w:p>
        </w:tc>
      </w:tr>
      <w:tr w:rsidR="00F2059D" w:rsidRPr="00AE04F6" w14:paraId="27DD9C59"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11395BF8" w14:textId="77777777" w:rsidR="00F2059D" w:rsidRPr="00787630" w:rsidRDefault="00F2059D" w:rsidP="00D26955">
            <w:pPr>
              <w:pStyle w:val="AbbreviationList"/>
              <w:rPr>
                <w:b/>
              </w:rPr>
            </w:pPr>
            <w:r w:rsidRPr="00787630">
              <w:rPr>
                <w:b/>
              </w:rPr>
              <w:t>TXK</w:t>
            </w:r>
          </w:p>
        </w:tc>
        <w:tc>
          <w:tcPr>
            <w:tcW w:w="4546" w:type="dxa"/>
            <w:vAlign w:val="center"/>
          </w:tcPr>
          <w:p w14:paraId="6089F735"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T-cell X chromosome kinase</w:t>
            </w:r>
          </w:p>
        </w:tc>
      </w:tr>
      <w:tr w:rsidR="00F2059D" w:rsidRPr="00AE04F6" w14:paraId="2794A671"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7BC3D1FA" w14:textId="77777777" w:rsidR="00F2059D" w:rsidRPr="00787630" w:rsidRDefault="00F2059D" w:rsidP="00D26955">
            <w:pPr>
              <w:pStyle w:val="AbbreviationList"/>
              <w:rPr>
                <w:b/>
              </w:rPr>
            </w:pPr>
            <w:proofErr w:type="spellStart"/>
            <w:r>
              <w:rPr>
                <w:b/>
              </w:rPr>
              <w:t>vdW</w:t>
            </w:r>
            <w:proofErr w:type="spellEnd"/>
          </w:p>
        </w:tc>
        <w:tc>
          <w:tcPr>
            <w:tcW w:w="4546" w:type="dxa"/>
            <w:vAlign w:val="center"/>
          </w:tcPr>
          <w:p w14:paraId="225B673F"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Van der Waals</w:t>
            </w:r>
          </w:p>
        </w:tc>
      </w:tr>
    </w:tbl>
    <w:p w14:paraId="0CC20CA1" w14:textId="77777777" w:rsidR="00F2059D" w:rsidRPr="00333468" w:rsidRDefault="00F2059D" w:rsidP="00F2059D"/>
    <w:p w14:paraId="127D4896" w14:textId="0B6B2C39" w:rsidR="00F2059D" w:rsidRDefault="00F2059D">
      <w:pPr>
        <w:adjustRightInd/>
        <w:spacing w:line="259" w:lineRule="auto"/>
        <w:jc w:val="left"/>
        <w:rPr>
          <w:rFonts w:eastAsiaTheme="majorEastAsia"/>
          <w:b/>
        </w:rPr>
      </w:pPr>
      <w:r>
        <w:br w:type="page"/>
      </w:r>
    </w:p>
    <w:p w14:paraId="6867546C" w14:textId="64F7D398" w:rsidR="00727BF1" w:rsidRDefault="0040794D" w:rsidP="00727BF1">
      <w:pPr>
        <w:pStyle w:val="Heading1"/>
      </w:pPr>
      <w:bookmarkStart w:id="7" w:name="_Toc20407232"/>
      <w:commentRangeStart w:id="8"/>
      <w:r w:rsidRPr="00727BF1">
        <w:lastRenderedPageBreak/>
        <w:t>INTRODUCTION</w:t>
      </w:r>
      <w:bookmarkEnd w:id="4"/>
      <w:bookmarkEnd w:id="5"/>
      <w:bookmarkEnd w:id="7"/>
      <w:commentRangeEnd w:id="8"/>
      <w:r w:rsidR="00E60E53">
        <w:rPr>
          <w:rStyle w:val="CommentReference"/>
          <w:rFonts w:eastAsiaTheme="minorEastAsia"/>
          <w:b w:val="0"/>
        </w:rPr>
        <w:commentReference w:id="8"/>
      </w:r>
    </w:p>
    <w:p w14:paraId="77A1985E" w14:textId="2672749A" w:rsidR="00A1488E" w:rsidRDefault="0040794D" w:rsidP="004C3BBE">
      <w:pPr>
        <w:pStyle w:val="Heading2"/>
      </w:pPr>
      <w:bookmarkStart w:id="9" w:name="_Toc20407233"/>
      <w:r w:rsidRPr="00727BF1">
        <w:t>Background</w:t>
      </w:r>
      <w:r>
        <w:t xml:space="preserve"> and Significance</w:t>
      </w:r>
      <w:bookmarkEnd w:id="9"/>
    </w:p>
    <w:p w14:paraId="5E01359B" w14:textId="660939AF" w:rsidR="007F7734" w:rsidRPr="0040794D" w:rsidRDefault="007D2E06" w:rsidP="00E91530">
      <w:pPr>
        <w:pStyle w:val="Heading3"/>
      </w:pPr>
      <w:bookmarkStart w:id="10" w:name="_Toc9001578"/>
      <w:bookmarkStart w:id="11" w:name="_Toc9119008"/>
      <w:bookmarkStart w:id="12" w:name="_Toc20407234"/>
      <w:r w:rsidRPr="00727BF1">
        <w:t>Covalent</w:t>
      </w:r>
      <w:r w:rsidRPr="0040794D">
        <w:t xml:space="preserve"> Drugs</w:t>
      </w:r>
      <w:r w:rsidR="00F45217" w:rsidRPr="0040794D">
        <w:t>.</w:t>
      </w:r>
      <w:bookmarkEnd w:id="10"/>
      <w:bookmarkEnd w:id="11"/>
      <w:bookmarkEnd w:id="12"/>
    </w:p>
    <w:p w14:paraId="2C9A91B5" w14:textId="7C9862D4" w:rsidR="00FE5591" w:rsidRDefault="00837877" w:rsidP="00787630">
      <w:pPr>
        <w:pStyle w:val="Paragraph"/>
      </w:pPr>
      <w:r w:rsidRPr="00333468">
        <w:t xml:space="preserve">The ability of </w:t>
      </w:r>
      <w:del w:id="13" w:author="Microsoft Office User" w:date="2019-10-09T13:38:00Z">
        <w:r w:rsidRPr="00333468" w:rsidDel="00E60E53">
          <w:delText xml:space="preserve">an </w:delText>
        </w:r>
      </w:del>
      <w:ins w:id="14" w:author="Microsoft Office User" w:date="2019-10-09T13:38:00Z">
        <w:r w:rsidR="00E60E53" w:rsidRPr="00333468">
          <w:t>a</w:t>
        </w:r>
        <w:r w:rsidR="00E60E53">
          <w:t xml:space="preserve"> small</w:t>
        </w:r>
        <w:r w:rsidR="00E60E53" w:rsidRPr="00333468">
          <w:t xml:space="preserve"> </w:t>
        </w:r>
      </w:ins>
      <w:del w:id="15" w:author="Microsoft Office User" w:date="2019-10-09T13:38:00Z">
        <w:r w:rsidRPr="00333468" w:rsidDel="00E60E53">
          <w:delText xml:space="preserve">inhibitor </w:delText>
        </w:r>
      </w:del>
      <w:r w:rsidRPr="00333468">
        <w:t>molecule</w:t>
      </w:r>
      <w:ins w:id="16" w:author="Microsoft Office User" w:date="2019-10-09T13:38:00Z">
        <w:r w:rsidR="00E60E53">
          <w:t>, such as an inhibitor,</w:t>
        </w:r>
      </w:ins>
      <w:r w:rsidRPr="00333468">
        <w:t xml:space="preserve"> to </w:t>
      </w:r>
      <w:r w:rsidR="00894EA5">
        <w:t>modify</w:t>
      </w:r>
      <w:r w:rsidRPr="00333468">
        <w:t xml:space="preserve"> the activity of a target enzyme is largely dependent on the strength of the interaction formed between the </w:t>
      </w:r>
      <w:del w:id="17" w:author="Microsoft Office User" w:date="2019-10-09T13:38:00Z">
        <w:r w:rsidR="00CF3D28" w:rsidDel="00E60E53">
          <w:delText>inhibitor</w:delText>
        </w:r>
        <w:r w:rsidRPr="00333468" w:rsidDel="00E60E53">
          <w:delText xml:space="preserve"> </w:delText>
        </w:r>
      </w:del>
      <w:ins w:id="18" w:author="Microsoft Office User" w:date="2019-10-09T13:38:00Z">
        <w:r w:rsidR="00E60E53">
          <w:t>molecule</w:t>
        </w:r>
        <w:r w:rsidR="00E60E53" w:rsidRPr="00333468">
          <w:t xml:space="preserve"> </w:t>
        </w:r>
      </w:ins>
      <w:r w:rsidRPr="00333468">
        <w:t xml:space="preserve">and the enzyme. </w:t>
      </w:r>
      <w:r w:rsidR="00894EA5">
        <w:t>Covalent inhibitors are molecules that inhibit their target proteins by forming covalent attachments to them.</w:t>
      </w:r>
      <w:hyperlink w:anchor="_ENREF_1" w:tooltip="Potashman, 2009 #1" w:history="1">
        <w:r w:rsidR="006E5C63">
          <w:fldChar w:fldCharType="begin"/>
        </w:r>
        <w:r w:rsidR="006E5C63">
          <w:instrText xml:space="preserve"> ADDIN EN.CITE &lt;EndNote&gt;&lt;Cite&gt;&lt;Author&gt;Potashman&lt;/Author&gt;&lt;Year&gt;2009&lt;/Year&gt;&lt;RecNum&gt;1&lt;/RecNum&gt;&lt;DisplayText&gt;&lt;style face="superscript"&gt;1&lt;/style&gt;&lt;/DisplayText&gt;&lt;record&gt;&lt;rec-number&gt;1&lt;/rec-number&gt;&lt;foreign-keys&gt;&lt;key app="EN" db-id="re2fpazahws0t8e2wxovs2z1xvaaztr9pa02" timestamp="1561649639"&gt;1&lt;/key&gt;&lt;/foreign-keys&gt;&lt;ref-type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6E5C63">
          <w:fldChar w:fldCharType="separate"/>
        </w:r>
        <w:r w:rsidR="006E5C63" w:rsidRPr="00ED5BF4">
          <w:rPr>
            <w:noProof/>
            <w:vertAlign w:val="superscript"/>
          </w:rPr>
          <w:t>1</w:t>
        </w:r>
        <w:r w:rsidR="006E5C63">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 w:history="1">
        <w:r w:rsidR="006E5C63">
          <w:fldChar w:fldCharType="begin"/>
        </w:r>
        <w:r w:rsidR="006E5C63">
          <w:instrText xml:space="preserve"> ADDIN EN.CITE &lt;EndNote&gt;&lt;Cite&gt;&lt;Author&gt;Smith&lt;/Author&gt;&lt;Year&gt;2009&lt;/Year&gt;&lt;RecNum&gt;2&lt;/RecNum&gt;&lt;DisplayText&gt;&lt;style face="superscript"&gt;2&lt;/style&gt;&lt;/DisplayText&gt;&lt;record&gt;&lt;rec-number&gt;2&lt;/rec-number&gt;&lt;foreign-keys&gt;&lt;key app="EN" db-id="re2fpazahws0t8e2wxovs2z1xvaaztr9pa02" timestamp="1561649640"&gt;2&lt;/key&gt;&lt;/foreign-keys&gt;&lt;ref-type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6E5C63">
          <w:fldChar w:fldCharType="separate"/>
        </w:r>
        <w:r w:rsidR="006E5C63" w:rsidRPr="003C2725">
          <w:rPr>
            <w:noProof/>
            <w:vertAlign w:val="superscript"/>
          </w:rPr>
          <w:t>2</w:t>
        </w:r>
        <w:r w:rsidR="006E5C63">
          <w:fldChar w:fldCharType="end"/>
        </w:r>
      </w:hyperlink>
      <w:r w:rsidR="000B5E19">
        <w:t xml:space="preserve"> </w:t>
      </w:r>
      <w:r w:rsidR="00271CEC">
        <w:t>Such capability opens up the possibility for lower drug dosages and dose frequencies in</w:t>
      </w:r>
      <w:r w:rsidR="00835254">
        <w:t xml:space="preserve"> the</w:t>
      </w:r>
      <w:r w:rsidR="00271CEC">
        <w:t xml:space="preserve"> treatment of diseases</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attain f</w:t>
      </w:r>
      <w:r w:rsidR="00DC00BC" w:rsidRPr="00FA4A60">
        <w:t>avourable safety profiles</w:t>
      </w:r>
      <w:r w:rsidR="00DC00BC">
        <w:t>, p</w:t>
      </w:r>
      <w:r w:rsidR="00271CEC">
        <w:t>rovided that an acceptable target selectivity is achieved</w:t>
      </w:r>
      <w:r w:rsidR="000B5E19">
        <w:t>.</w:t>
      </w:r>
      <w:hyperlink w:anchor="_ENREF_3" w:tooltip="Singh, 2011 #3" w:history="1">
        <w:r w:rsidR="006E5C63">
          <w:fldChar w:fldCharType="begin"/>
        </w:r>
        <w:r w:rsidR="006E5C63">
          <w:instrText xml:space="preserve"> ADDIN EN.CITE &lt;EndNote&gt;&lt;Cite&gt;&lt;Author&gt;Singh&lt;/Author&gt;&lt;Year&gt;2011&lt;/Year&gt;&lt;RecNum&gt;3&lt;/RecNum&gt;&lt;DisplayText&gt;&lt;style face="superscript"&gt;3&lt;/style&gt;&lt;/DisplayText&gt;&lt;record&gt;&lt;rec-number&gt;3&lt;/rec-number&gt;&lt;foreign-keys&gt;&lt;key app="EN" db-id="re2fpazahws0t8e2wxovs2z1xvaaztr9pa02" timestamp="1561649640"&gt;3&lt;/key&gt;&lt;/foreign-keys&gt;&lt;ref-type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6E5C63">
          <w:fldChar w:fldCharType="separate"/>
        </w:r>
        <w:r w:rsidR="006E5C63" w:rsidRPr="003C2725">
          <w:rPr>
            <w:noProof/>
            <w:vertAlign w:val="superscript"/>
          </w:rPr>
          <w:t>3</w:t>
        </w:r>
        <w:r w:rsidR="006E5C63">
          <w:fldChar w:fldCharType="end"/>
        </w:r>
      </w:hyperlink>
      <w:r w:rsidR="000B5E19">
        <w:t xml:space="preserve"> </w:t>
      </w:r>
    </w:p>
    <w:p w14:paraId="682DB6C2" w14:textId="376157BF" w:rsidR="00FE5591" w:rsidRDefault="00491823" w:rsidP="00FE5591">
      <w:pPr>
        <w:pStyle w:val="Paragraph"/>
      </w:pPr>
      <w:r>
        <w:t xml:space="preserve">The structures of several common covalent drugs are shown in Figure 1. </w:t>
      </w:r>
      <w:r w:rsidR="00FE5591">
        <w:t xml:space="preserve">As </w:t>
      </w:r>
      <w:del w:id="19" w:author="Microsoft Office User" w:date="2019-10-09T13:39:00Z">
        <w:r w:rsidR="00FE5591" w:rsidDel="00E60E53">
          <w:delText>depicted</w:delText>
        </w:r>
      </w:del>
      <w:ins w:id="20" w:author="Microsoft Office User" w:date="2019-10-09T13:39:00Z">
        <w:r w:rsidR="00E60E53">
          <w:t>illustrated by these examples</w:t>
        </w:r>
      </w:ins>
      <w:r w:rsidR="00FE5591">
        <w:t xml:space="preserve">,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w:t>
      </w:r>
      <w:commentRangeStart w:id="21"/>
      <w:r w:rsidR="00FE5591">
        <w:t>rapidly</w:t>
      </w:r>
      <w:commentRangeEnd w:id="21"/>
      <w:r w:rsidR="00E60E53">
        <w:rPr>
          <w:rStyle w:val="CommentReference"/>
        </w:rPr>
        <w:commentReference w:id="21"/>
      </w:r>
      <w:r w:rsidR="00FE5591">
        <w:t xml:space="preserve"> with</w:t>
      </w:r>
      <w:r w:rsidR="00FE5591" w:rsidRPr="00700952">
        <w:t xml:space="preserve"> </w:t>
      </w:r>
      <w:r w:rsidR="004D5C35">
        <w:t xml:space="preserve">a </w:t>
      </w:r>
      <w:commentRangeStart w:id="22"/>
      <w:r w:rsidR="00FE5591" w:rsidRPr="00700952">
        <w:t xml:space="preserve">nucleophilic residue </w:t>
      </w:r>
      <w:commentRangeEnd w:id="22"/>
      <w:r w:rsidR="00E60E53">
        <w:rPr>
          <w:rStyle w:val="CommentReference"/>
        </w:rPr>
        <w:commentReference w:id="22"/>
      </w:r>
      <w:r w:rsidR="00FE5591" w:rsidRPr="00700952">
        <w:t>at the target site</w:t>
      </w:r>
      <w:ins w:id="24" w:author="Microsoft Office User" w:date="2019-10-09T13:41:00Z">
        <w:r w:rsidR="00E60E53">
          <w:t>.</w:t>
        </w:r>
      </w:ins>
      <w:r w:rsidR="00FE5591" w:rsidRPr="00700952">
        <w:t xml:space="preserve"> </w:t>
      </w:r>
      <w:ins w:id="25" w:author="Microsoft Office User" w:date="2019-10-09T13:41:00Z">
        <w:r w:rsidR="00E60E53">
          <w:t>Noncovalent binding to the target protein</w:t>
        </w:r>
        <w:r w:rsidR="00E60E53" w:rsidRPr="00700952">
          <w:t xml:space="preserve"> </w:t>
        </w:r>
      </w:ins>
      <w:del w:id="26" w:author="Microsoft Office User" w:date="2019-10-09T13:41:00Z">
        <w:r w:rsidR="00FE5591" w:rsidRPr="00700952" w:rsidDel="00E60E53">
          <w:delText>following</w:delText>
        </w:r>
        <w:r w:rsidR="00FE5591" w:rsidDel="00E60E53">
          <w:delText xml:space="preserve"> </w:delText>
        </w:r>
      </w:del>
      <w:ins w:id="27" w:author="Microsoft Office User" w:date="2019-10-09T13:41:00Z">
        <w:r w:rsidR="00E60E53">
          <w:t xml:space="preserve">enables </w:t>
        </w:r>
      </w:ins>
      <w:r w:rsidR="00FE5591">
        <w:t>proper positioning</w:t>
      </w:r>
      <w:r w:rsidR="005A4E99">
        <w:t xml:space="preserve"> of the molecule</w:t>
      </w:r>
      <w:r w:rsidR="00FE5591">
        <w:t xml:space="preserve"> </w:t>
      </w:r>
      <w:del w:id="28" w:author="Microsoft Office User" w:date="2019-10-09T13:41:00Z">
        <w:r w:rsidR="00FE5591" w:rsidDel="00E60E53">
          <w:delText>through</w:delText>
        </w:r>
      </w:del>
      <w:proofErr w:type="gramStart"/>
      <w:ins w:id="29" w:author="Microsoft Office User" w:date="2019-10-09T13:41:00Z">
        <w:r w:rsidR="00E60E53">
          <w:t>and also</w:t>
        </w:r>
        <w:proofErr w:type="gramEnd"/>
        <w:r w:rsidR="00E60E53">
          <w:t xml:space="preserve"> contributes to the overall binding interaction</w:t>
        </w:r>
      </w:ins>
      <w:del w:id="30" w:author="Microsoft Office User" w:date="2019-10-09T13:41:00Z">
        <w:r w:rsidR="00FE5591" w:rsidDel="00E60E53">
          <w:delText xml:space="preserve"> noncovalent binding to the target protein</w:delText>
        </w:r>
      </w:del>
      <w:r w:rsidR="00FE5591">
        <w:t xml:space="preserve">. The </w:t>
      </w:r>
      <w:commentRangeStart w:id="31"/>
      <w:r w:rsidR="00FE5591">
        <w:t>specificity</w:t>
      </w:r>
      <w:commentRangeEnd w:id="31"/>
      <w:r w:rsidR="00E60E53">
        <w:rPr>
          <w:rStyle w:val="CommentReference"/>
        </w:rPr>
        <w:commentReference w:id="31"/>
      </w:r>
      <w:r w:rsidR="00FE5591">
        <w:t xml:space="preserve"> of </w:t>
      </w:r>
      <w:del w:id="32" w:author="Microsoft Office User" w:date="2019-10-09T13:41:00Z">
        <w:r w:rsidR="00FE5591" w:rsidDel="00E60E53">
          <w:delText xml:space="preserve">the </w:delText>
        </w:r>
      </w:del>
      <w:r w:rsidR="007B4BE9">
        <w:t>inhibition</w:t>
      </w:r>
      <w:r w:rsidR="00FE5591">
        <w:t xml:space="preserve"> </w:t>
      </w:r>
      <w:del w:id="33" w:author="Microsoft Office User" w:date="2019-10-09T13:42:00Z">
        <w:r w:rsidR="00FE5591" w:rsidDel="00E60E53">
          <w:delText xml:space="preserve">could </w:delText>
        </w:r>
      </w:del>
      <w:ins w:id="34" w:author="Microsoft Office User" w:date="2019-10-09T13:42:00Z">
        <w:r w:rsidR="00E60E53">
          <w:t xml:space="preserve">can </w:t>
        </w:r>
      </w:ins>
      <w:r w:rsidR="00FE5591">
        <w:t xml:space="preserve">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4" w:tooltip="Bradshaw, 2015 #4" w:history="1">
        <w:r w:rsidR="006E5C63">
          <w:fldChar w:fldCharType="begin"/>
        </w:r>
        <w:r w:rsidR="006E5C63">
          <w:instrText xml:space="preserve"> ADDIN EN.CITE &lt;EndNote&gt;&lt;Cite&gt;&lt;Author&gt;Bradshaw&lt;/Author&gt;&lt;Year&gt;2015&lt;/Year&gt;&lt;RecNum&gt;4&lt;/RecNum&gt;&lt;DisplayText&gt;&lt;style face="superscript"&gt;4&lt;/style&gt;&lt;/DisplayText&gt;&lt;record&gt;&lt;rec-number&gt;4&lt;/rec-number&gt;&lt;foreign-keys&gt;&lt;key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E5C63">
          <w:fldChar w:fldCharType="separate"/>
        </w:r>
        <w:r w:rsidR="006E5C63" w:rsidRPr="00B0644E">
          <w:rPr>
            <w:noProof/>
            <w:vertAlign w:val="superscript"/>
          </w:rPr>
          <w:t>4</w:t>
        </w:r>
        <w:r w:rsidR="006E5C63">
          <w:fldChar w:fldCharType="end"/>
        </w:r>
      </w:hyperlink>
      <w:r w:rsidR="007B4BE9">
        <w:t xml:space="preserve"> </w:t>
      </w:r>
      <w:commentRangeStart w:id="35"/>
      <w:r w:rsidR="007B4BE9">
        <w:t xml:space="preserve">which are usually </w:t>
      </w:r>
      <w:r w:rsidR="00635FAB">
        <w:t xml:space="preserve">distinct </w:t>
      </w:r>
      <w:r w:rsidR="007B4BE9">
        <w:t>across different enzymes</w:t>
      </w:r>
      <w:commentRangeEnd w:id="35"/>
      <w:r w:rsidR="00E60E53">
        <w:rPr>
          <w:rStyle w:val="CommentReference"/>
        </w:rPr>
        <w:commentReference w:id="35"/>
      </w:r>
      <w:r w:rsidR="00FE5591" w:rsidRPr="00700952">
        <w:t>.</w:t>
      </w:r>
      <w:r w:rsidR="00B0644E">
        <w:fldChar w:fldCharType="begin">
          <w:fldData xml:space="preserve">PEVuZE5vdGU+PENpdGU+PEF1dGhvcj5TaW5naDwvQXV0aG9yPjxZZWFyPjIwMTE8L1llYXI+PFJl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CC0F9A">
        <w:instrText xml:space="preserve"> ADDIN EN.CITE </w:instrText>
      </w:r>
      <w:r w:rsidR="00CC0F9A">
        <w:fldChar w:fldCharType="begin">
          <w:fldData xml:space="preserve">PEVuZE5vdGU+PENpdGU+PEF1dGhvcj5TaW5naDwvQXV0aG9yPjxZZWFyPjIwMTE8L1llYXI+PFJl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CC0F9A">
        <w:instrText xml:space="preserve"> ADDIN EN.CITE.DATA </w:instrText>
      </w:r>
      <w:r w:rsidR="00CC0F9A">
        <w:fldChar w:fldCharType="end"/>
      </w:r>
      <w:r w:rsidR="00B0644E">
        <w:fldChar w:fldCharType="separate"/>
      </w:r>
      <w:hyperlink w:anchor="_ENREF_3" w:tooltip="Singh, 2011 #3" w:history="1">
        <w:r w:rsidR="006E5C63" w:rsidRPr="00B0644E">
          <w:rPr>
            <w:noProof/>
            <w:vertAlign w:val="superscript"/>
          </w:rPr>
          <w:t>3</w:t>
        </w:r>
      </w:hyperlink>
      <w:r w:rsidR="00B0644E" w:rsidRPr="00B0644E">
        <w:rPr>
          <w:noProof/>
          <w:vertAlign w:val="superscript"/>
        </w:rPr>
        <w:t>,</w:t>
      </w:r>
      <w:hyperlink w:anchor="_ENREF_5" w:tooltip="Serafimova, 2012 #5" w:history="1">
        <w:r w:rsidR="006E5C63" w:rsidRPr="00B0644E">
          <w:rPr>
            <w:noProof/>
            <w:vertAlign w:val="superscript"/>
          </w:rPr>
          <w:t>5</w:t>
        </w:r>
      </w:hyperlink>
      <w:r w:rsidR="00B0644E">
        <w:fldChar w:fldCharType="end"/>
      </w:r>
      <w:r w:rsidR="00FE5591">
        <w:t xml:space="preserve"> </w:t>
      </w:r>
      <w:r w:rsidR="004D5C35">
        <w:t>One important class of warheads used in covalent drugs are</w:t>
      </w:r>
      <w:r w:rsidR="000F12FE">
        <w:t xml:space="preserve"> </w:t>
      </w:r>
      <w:del w:id="36" w:author="Microsoft Office User" w:date="2019-10-09T13:42:00Z">
        <w:r w:rsidR="000F12FE" w:rsidDel="00E60E53">
          <w:delText xml:space="preserve">compounds containing </w:delText>
        </w:r>
      </w:del>
      <w:r w:rsidR="000F12FE">
        <w:t>α,β-unsaturated carbonyl</w:t>
      </w:r>
      <w:ins w:id="37" w:author="Microsoft Office User" w:date="2019-10-09T13:42:00Z">
        <w:r w:rsidR="00E60E53">
          <w:t xml:space="preserve"> compound</w:t>
        </w:r>
      </w:ins>
      <w:r w:rsidR="000F12FE">
        <w:t>s, also known as Michael acceptors.</w:t>
      </w:r>
      <w:r w:rsidR="004D5C35">
        <w:t xml:space="preserve"> </w:t>
      </w:r>
      <w:commentRangeStart w:id="38"/>
      <w:r w:rsidR="004967EA">
        <w:t>T</w:t>
      </w:r>
      <w:r w:rsidR="00FE5591">
        <w:t>he</w:t>
      </w:r>
      <w:commentRangeEnd w:id="38"/>
      <w:r w:rsidR="00E60E53">
        <w:rPr>
          <w:rStyle w:val="CommentReference"/>
        </w:rPr>
        <w:commentReference w:id="38"/>
      </w:r>
      <w:r w:rsidR="00FE5591">
        <w:t xml:space="preserve"> mechanism of action of </w:t>
      </w:r>
      <w:ins w:id="40" w:author="Microsoft Office User" w:date="2019-10-09T13:43:00Z">
        <w:r w:rsidR="00E60E53">
          <w:t xml:space="preserve">a </w:t>
        </w:r>
      </w:ins>
      <w:r w:rsidR="004D5C35">
        <w:t>Michael acceptor</w:t>
      </w:r>
      <w:del w:id="41" w:author="Microsoft Office User" w:date="2019-10-09T13:43:00Z">
        <w:r w:rsidR="004D5C35" w:rsidDel="00E60E53">
          <w:delText>s</w:delText>
        </w:r>
      </w:del>
      <w:r w:rsidR="004D5C35">
        <w:t xml:space="preserve"> as</w:t>
      </w:r>
      <w:ins w:id="42" w:author="Microsoft Office User" w:date="2019-10-09T13:43:00Z">
        <w:r w:rsidR="00E60E53">
          <w:t xml:space="preserve"> a</w:t>
        </w:r>
      </w:ins>
      <w:r w:rsidR="004D5C35">
        <w:t xml:space="preserve"> </w:t>
      </w:r>
      <w:r w:rsidR="004967EA">
        <w:t>covalent drug</w:t>
      </w:r>
      <w:del w:id="43" w:author="Microsoft Office User" w:date="2019-10-09T13:43:00Z">
        <w:r w:rsidR="004967EA" w:rsidDel="00E60E53">
          <w:delText>s</w:delText>
        </w:r>
      </w:del>
      <w:r w:rsidR="004967EA">
        <w:t xml:space="preserve"> </w:t>
      </w:r>
      <w:ins w:id="44" w:author="Microsoft Office User" w:date="2019-10-09T13:46:00Z">
        <w:r w:rsidR="007537C7">
          <w:t xml:space="preserve">involves </w:t>
        </w:r>
        <w:r w:rsidR="007537C7" w:rsidRPr="00333468">
          <w:t>conjugat</w:t>
        </w:r>
        <w:r w:rsidR="007537C7">
          <w:t>e</w:t>
        </w:r>
        <w:r w:rsidR="007537C7" w:rsidRPr="00333468">
          <w:t xml:space="preserve"> addition</w:t>
        </w:r>
      </w:ins>
      <w:ins w:id="45" w:author="Microsoft Office User" w:date="2019-10-09T13:47:00Z">
        <w:r w:rsidR="007537C7">
          <w:t xml:space="preserve"> and</w:t>
        </w:r>
      </w:ins>
      <w:ins w:id="46" w:author="Microsoft Office User" w:date="2019-10-09T13:46:00Z">
        <w:r w:rsidR="007537C7" w:rsidRPr="00333468">
          <w:t xml:space="preserve"> </w:t>
        </w:r>
      </w:ins>
      <w:r w:rsidR="004967EA">
        <w:t>is exemplified in Scheme 1</w:t>
      </w:r>
      <w:r w:rsidR="00B0644E">
        <w:t>. Once the inhibitor</w:t>
      </w:r>
      <w:r w:rsidR="00FE5591">
        <w:t xml:space="preserve"> </w:t>
      </w:r>
      <w:r w:rsidR="00624030">
        <w:t>enter</w:t>
      </w:r>
      <w:r w:rsidR="003114CF">
        <w:t>s</w:t>
      </w:r>
      <w:r w:rsidR="00FE5591">
        <w:t xml:space="preserve"> the binding site, </w:t>
      </w:r>
      <w:del w:id="47" w:author="Microsoft Office User" w:date="2019-10-09T13:44:00Z">
        <w:r w:rsidR="00FE5591" w:rsidDel="00E60E53">
          <w:delText>the</w:delText>
        </w:r>
        <w:r w:rsidR="00FE5591" w:rsidRPr="00333468" w:rsidDel="00E60E53">
          <w:delText xml:space="preserve"> </w:delText>
        </w:r>
        <w:r w:rsidR="00FE5591" w:rsidDel="00E60E53">
          <w:delText>nearby</w:delText>
        </w:r>
      </w:del>
      <w:ins w:id="48" w:author="Microsoft Office User" w:date="2019-10-09T13:44:00Z">
        <w:r w:rsidR="00E60E53">
          <w:t>a</w:t>
        </w:r>
      </w:ins>
      <w:r w:rsidR="00FE5591">
        <w:t xml:space="preserve"> deprotonated </w:t>
      </w:r>
      <w:r w:rsidR="004D5C35">
        <w:t>cystein</w:t>
      </w:r>
      <w:r w:rsidR="00624030">
        <w:t>e</w:t>
      </w:r>
      <w:r w:rsidR="004D5C35">
        <w:t xml:space="preserve"> </w:t>
      </w:r>
      <w:r w:rsidR="00FE5591">
        <w:t xml:space="preserve">thiol group </w:t>
      </w:r>
      <w:del w:id="49" w:author="Microsoft Office User" w:date="2019-10-09T13:46:00Z">
        <w:r w:rsidR="00FE5591" w:rsidDel="007537C7">
          <w:delText>undergoes</w:delText>
        </w:r>
        <w:r w:rsidR="00FE5591" w:rsidRPr="00333468" w:rsidDel="007537C7">
          <w:delText xml:space="preserve"> </w:delText>
        </w:r>
      </w:del>
      <w:ins w:id="50" w:author="Microsoft Office User" w:date="2019-10-09T13:47:00Z">
        <w:r w:rsidR="007537C7">
          <w:t xml:space="preserve">adds to the </w:t>
        </w:r>
        <w:commentRangeStart w:id="51"/>
        <w:r w:rsidR="007537C7">
          <w:t>beta position of the</w:t>
        </w:r>
      </w:ins>
      <w:del w:id="52" w:author="Microsoft Office User" w:date="2019-10-09T13:46:00Z">
        <w:r w:rsidR="00FE5591" w:rsidRPr="00333468" w:rsidDel="007537C7">
          <w:delText>conjugat</w:delText>
        </w:r>
        <w:r w:rsidR="00FE5591" w:rsidDel="007537C7">
          <w:delText>e</w:delText>
        </w:r>
        <w:r w:rsidR="00FE5591" w:rsidRPr="00333468" w:rsidDel="007537C7">
          <w:delText xml:space="preserve"> addition </w:delText>
        </w:r>
      </w:del>
      <w:del w:id="53" w:author="Microsoft Office User" w:date="2019-10-09T13:47:00Z">
        <w:r w:rsidR="00FE5591" w:rsidRPr="00333468" w:rsidDel="007537C7">
          <w:delText xml:space="preserve">to </w:delText>
        </w:r>
        <w:r w:rsidR="00FE5591" w:rsidDel="007537C7">
          <w:delText>the</w:delText>
        </w:r>
      </w:del>
      <w:commentRangeEnd w:id="51"/>
      <w:r w:rsidR="007537C7">
        <w:rPr>
          <w:rStyle w:val="CommentReference"/>
        </w:rPr>
        <w:commentReference w:id="51"/>
      </w:r>
      <w:r w:rsidR="00FE5591">
        <w:t xml:space="preserve"> </w:t>
      </w:r>
      <w:del w:id="54" w:author="Microsoft Office User" w:date="2019-10-09T13:47:00Z">
        <w:r w:rsidR="00FE5591" w:rsidDel="007537C7">
          <w:delText xml:space="preserve">electrophilic </w:delText>
        </w:r>
      </w:del>
      <w:r w:rsidR="004D5C35">
        <w:t xml:space="preserve">Michael </w:t>
      </w:r>
      <w:commentRangeStart w:id="55"/>
      <w:r w:rsidR="00B0644E">
        <w:t>acceptor</w:t>
      </w:r>
      <w:commentRangeEnd w:id="55"/>
      <w:r w:rsidR="007537C7">
        <w:rPr>
          <w:rStyle w:val="CommentReference"/>
        </w:rPr>
        <w:commentReference w:id="55"/>
      </w:r>
      <w:r w:rsidR="00FE5591" w:rsidRPr="00333468">
        <w:t>.</w:t>
      </w:r>
      <w:r w:rsidR="00FE5591">
        <w:t xml:space="preserve">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del w:id="56" w:author="Microsoft Office User" w:date="2019-10-09T13:48:00Z">
        <w:r w:rsidR="004A67DE" w:rsidDel="007537C7">
          <w:delText xml:space="preserve">, increasing their reactivities and thus lowering the activation barrier for the formation and dissociation of </w:delText>
        </w:r>
        <w:r w:rsidR="004D5C35" w:rsidDel="007537C7">
          <w:delText xml:space="preserve">the </w:delText>
        </w:r>
        <w:r w:rsidR="004A67DE" w:rsidDel="007537C7">
          <w:delText xml:space="preserve">S-C bond, </w:delText>
        </w:r>
        <w:commentRangeStart w:id="57"/>
        <w:r w:rsidR="004A67DE" w:rsidDel="007537C7">
          <w:delText>respectively</w:delText>
        </w:r>
        <w:commentRangeEnd w:id="57"/>
        <w:r w:rsidR="003114CF" w:rsidDel="007537C7">
          <w:rPr>
            <w:rStyle w:val="CommentReference"/>
          </w:rPr>
          <w:commentReference w:id="57"/>
        </w:r>
      </w:del>
      <w:r w:rsidR="006D07F0">
        <w:t>.</w:t>
      </w:r>
    </w:p>
    <w:p w14:paraId="3B3E4A69" w14:textId="45196A66" w:rsidR="00491823" w:rsidRDefault="003A2D5C" w:rsidP="00491823">
      <w:pPr>
        <w:jc w:val="center"/>
        <w:rPr>
          <w:b/>
        </w:rPr>
      </w:pPr>
      <w:r>
        <w:rPr>
          <w:noProof/>
        </w:rPr>
        <w:object w:dxaOrig="6858" w:dyaOrig="1885" w14:anchorId="0A4B6E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3.15pt;height:95pt;mso-width-percent:0;mso-height-percent:0;mso-width-percent:0;mso-height-percent:0" o:ole="">
            <v:imagedata r:id="rId12" o:title=""/>
          </v:shape>
          <o:OLEObject Type="Embed" ProgID="ChemDraw.Document.6.0" ShapeID="_x0000_i1025" DrawAspect="Content" ObjectID="_1632253493" r:id="rId13"/>
        </w:object>
      </w:r>
    </w:p>
    <w:p w14:paraId="7EE54162" w14:textId="23627FBD" w:rsidR="001F4FEC" w:rsidRPr="00E44E95" w:rsidRDefault="00491823" w:rsidP="00E44E95">
      <w:r w:rsidRPr="00C03498">
        <w:rPr>
          <w:b/>
        </w:rPr>
        <w:t xml:space="preserve">Figure </w:t>
      </w:r>
      <w:r>
        <w:rPr>
          <w:b/>
        </w:rPr>
        <w:t>1</w:t>
      </w:r>
      <w:r w:rsidRPr="00C03498">
        <w:rPr>
          <w:b/>
        </w:rPr>
        <w:t>.</w:t>
      </w:r>
      <w:r w:rsidRPr="00C03498">
        <w:t xml:space="preserve"> </w:t>
      </w:r>
      <w:r>
        <w:t xml:space="preserve">Structures of </w:t>
      </w:r>
      <w:ins w:id="58" w:author="Microsoft Office User" w:date="2019-10-09T13:45:00Z">
        <w:r w:rsidR="00E60E53">
          <w:t xml:space="preserve">several </w:t>
        </w:r>
      </w:ins>
      <w:r>
        <w:t xml:space="preserve">well-known covalent inhibitors. The bond-forming functional groups are highlighted in </w:t>
      </w:r>
      <w:commentRangeStart w:id="59"/>
      <w:commentRangeStart w:id="60"/>
      <w:r>
        <w:t>red</w:t>
      </w:r>
      <w:commentRangeEnd w:id="59"/>
      <w:r w:rsidR="00E60E53">
        <w:rPr>
          <w:rStyle w:val="CommentReference"/>
        </w:rPr>
        <w:commentReference w:id="59"/>
      </w:r>
      <w:commentRangeEnd w:id="60"/>
      <w:r w:rsidR="00E60E53">
        <w:rPr>
          <w:rStyle w:val="CommentReference"/>
        </w:rPr>
        <w:commentReference w:id="60"/>
      </w:r>
      <w:r>
        <w:t>.</w:t>
      </w:r>
    </w:p>
    <w:p w14:paraId="3CC9218B" w14:textId="034811F3" w:rsidR="00FE5591" w:rsidRDefault="00FE5591" w:rsidP="00FE5591">
      <w:pPr>
        <w:rPr>
          <w:b/>
        </w:rPr>
      </w:pPr>
      <w:r>
        <w:rPr>
          <w:b/>
        </w:rPr>
        <w:lastRenderedPageBreak/>
        <w:t>Scheme</w:t>
      </w:r>
      <w:r w:rsidRPr="00C03498">
        <w:rPr>
          <w:b/>
        </w:rPr>
        <w:t xml:space="preserve"> </w:t>
      </w:r>
      <w:r>
        <w:rPr>
          <w:b/>
        </w:rPr>
        <w:t>1. General Reaction Scheme</w:t>
      </w:r>
      <w:r w:rsidRPr="00312828">
        <w:rPr>
          <w:b/>
        </w:rPr>
        <w:t xml:space="preserve"> </w:t>
      </w:r>
      <w:r>
        <w:rPr>
          <w:b/>
        </w:rPr>
        <w:t>for Thiol Addition to a Michael Acceptor.</w:t>
      </w:r>
    </w:p>
    <w:p w14:paraId="0B18AF03" w14:textId="724AD5A5" w:rsidR="00FE5591" w:rsidRDefault="003A2D5C" w:rsidP="00FE5591">
      <w:pPr>
        <w:jc w:val="center"/>
        <w:rPr>
          <w:noProof/>
        </w:rPr>
      </w:pPr>
      <w:r>
        <w:rPr>
          <w:noProof/>
        </w:rPr>
        <w:object w:dxaOrig="6053" w:dyaOrig="3526" w14:anchorId="14A88EF1">
          <v:shape id="_x0000_i1026" type="#_x0000_t75" alt="" style="width:303.3pt;height:175.4pt;mso-width-percent:0;mso-height-percent:0;mso-width-percent:0;mso-height-percent:0" o:ole="">
            <v:imagedata r:id="rId14" o:title=""/>
          </v:shape>
          <o:OLEObject Type="Embed" ProgID="ChemDraw.Document.6.0" ShapeID="_x0000_i1026" DrawAspect="Content" ObjectID="_1632253494" r:id="rId15"/>
        </w:object>
      </w:r>
      <w:commentRangeStart w:id="61"/>
      <w:commentRangeEnd w:id="61"/>
      <w:r w:rsidR="00E60E53">
        <w:rPr>
          <w:rStyle w:val="CommentReference"/>
        </w:rPr>
        <w:commentReference w:id="61"/>
      </w:r>
      <w:commentRangeStart w:id="63"/>
      <w:commentRangeEnd w:id="63"/>
      <w:r w:rsidR="00E60E53">
        <w:rPr>
          <w:rStyle w:val="CommentReference"/>
        </w:rPr>
        <w:commentReference w:id="63"/>
      </w:r>
      <w:commentRangeStart w:id="64"/>
      <w:commentRangeEnd w:id="64"/>
      <w:r w:rsidR="007537C7">
        <w:rPr>
          <w:rStyle w:val="CommentReference"/>
        </w:rPr>
        <w:commentReference w:id="64"/>
      </w:r>
    </w:p>
    <w:p w14:paraId="1DFD0262" w14:textId="43180BFF" w:rsidR="00BC437D" w:rsidRDefault="00837877" w:rsidP="00FE5591">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6" w:tooltip="Tóth, 2013 #6" w:history="1">
        <w:r w:rsidR="006E5C63">
          <w:fldChar w:fldCharType="begin"/>
        </w:r>
        <w:r w:rsidR="006E5C63">
          <w:instrText xml:space="preserve"> ADDIN EN.CITE &lt;EndNote&gt;&lt;Cite&gt;&lt;Author&gt;Tóth&lt;/Author&gt;&lt;Year&gt;2013&lt;/Year&gt;&lt;RecNum&gt;6&lt;/RecNum&gt;&lt;DisplayText&gt;&lt;style face="superscript"&gt;6&lt;/style&gt;&lt;/DisplayText&gt;&lt;record&gt;&lt;rec-number&gt;6&lt;/rec-number&gt;&lt;foreign-keys&gt;&lt;key app="EN" db-id="re2fpazahws0t8e2wxovs2z1xvaaztr9pa02" timestamp="1561649642"&gt;6&lt;/key&gt;&lt;/foreign-keys&gt;&lt;ref-type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6E5C63">
          <w:fldChar w:fldCharType="separate"/>
        </w:r>
        <w:r w:rsidR="006E5C63" w:rsidRPr="00B0644E">
          <w:rPr>
            <w:noProof/>
            <w:vertAlign w:val="superscript"/>
          </w:rPr>
          <w:t>6</w:t>
        </w:r>
        <w:r w:rsidR="006E5C63">
          <w:fldChar w:fldCharType="end"/>
        </w:r>
      </w:hyperlink>
      <w:r w:rsidR="00403442">
        <w:t xml:space="preserve"> penicillin,</w:t>
      </w:r>
      <w:hyperlink w:anchor="_ENREF_7" w:tooltip="Wright, 2014 #7" w:history="1">
        <w:r w:rsidR="006E5C63">
          <w:fldChar w:fldCharType="begin"/>
        </w:r>
        <w:r w:rsidR="006E5C63">
          <w:instrText xml:space="preserve"> ADDIN EN.CITE &lt;EndNote&gt;&lt;Cite&gt;&lt;Author&gt;Wright&lt;/Author&gt;&lt;Year&gt;2014&lt;/Year&gt;&lt;RecNum&gt;7&lt;/RecNum&gt;&lt;DisplayText&gt;&lt;style face="superscript"&gt;7&lt;/style&gt;&lt;/DisplayText&gt;&lt;record&gt;&lt;rec-number&gt;7&lt;/rec-number&gt;&lt;foreign-keys&gt;&lt;key app="EN" db-id="re2fpazahws0t8e2wxovs2z1xvaaztr9pa02" timestamp="1561649643"&gt;7&lt;/key&gt;&lt;/foreign-keys&gt;&lt;ref-type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6E5C63">
          <w:fldChar w:fldCharType="separate"/>
        </w:r>
        <w:r w:rsidR="006E5C63" w:rsidRPr="00B0644E">
          <w:rPr>
            <w:noProof/>
            <w:vertAlign w:val="superscript"/>
          </w:rPr>
          <w:t>7</w:t>
        </w:r>
        <w:r w:rsidR="006E5C63">
          <w:fldChar w:fldCharType="end"/>
        </w:r>
      </w:hyperlink>
      <w:r w:rsidR="00403442">
        <w:t xml:space="preserve"> and </w:t>
      </w:r>
      <w:proofErr w:type="spellStart"/>
      <w:r w:rsidR="00526571">
        <w:t>fosfomycin</w:t>
      </w:r>
      <w:proofErr w:type="spellEnd"/>
      <w:r w:rsidRPr="00333468">
        <w:t>,</w:t>
      </w:r>
      <w:hyperlink w:anchor="_ENREF_8" w:tooltip="Kahan, 1974 #8" w:history="1">
        <w:r w:rsidR="006E5C63">
          <w:fldChar w:fldCharType="begin"/>
        </w:r>
        <w:r w:rsidR="006E5C63">
          <w:instrText xml:space="preserve"> ADDIN EN.CITE &lt;EndNote&gt;&lt;Cite&gt;&lt;Author&gt;Kahan&lt;/Author&gt;&lt;Year&gt;1974&lt;/Year&gt;&lt;RecNum&gt;8&lt;/RecNum&gt;&lt;DisplayText&gt;&lt;style face="superscript"&gt;8&lt;/style&gt;&lt;/DisplayText&gt;&lt;record&gt;&lt;rec-number&gt;8&lt;/rec-number&gt;&lt;foreign-keys&gt;&lt;key app="EN" db-id="re2fpazahws0t8e2wxovs2z1xvaaztr9pa02" timestamp="1561649643"&gt;8&lt;/key&gt;&lt;/foreign-keys&gt;&lt;ref-type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 Y Acad Sci&lt;/abbr-1&gt;&lt;/periodical&gt;&lt;alt-periodical&gt;&lt;full-title&gt;Annals of the New York Academy of Sciences&lt;/full-title&gt;&lt;abbr-1&gt;Ann N Y Acad Sci&lt;/abbr-1&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6E5C63">
          <w:fldChar w:fldCharType="separate"/>
        </w:r>
        <w:r w:rsidR="006E5C63" w:rsidRPr="00B0644E">
          <w:rPr>
            <w:noProof/>
            <w:vertAlign w:val="superscript"/>
          </w:rPr>
          <w:t>8</w:t>
        </w:r>
        <w:r w:rsidR="006E5C63">
          <w:fldChar w:fldCharType="end"/>
        </w:r>
      </w:hyperlink>
      <w:hyperlink w:anchor="_ENREF_6" w:tooltip="Shin, 2013 #273" w:history="1"/>
      <w:r w:rsidRPr="00333468">
        <w:t xml:space="preserve"> </w:t>
      </w:r>
      <w:r w:rsidR="00B92033">
        <w:t>most covalent drugs</w:t>
      </w:r>
      <w:r w:rsidR="00B92033" w:rsidRPr="00333468">
        <w:t xml:space="preserve"> </w:t>
      </w:r>
      <w:ins w:id="65" w:author="Microsoft Office User" w:date="2019-10-09T13:48:00Z">
        <w:r w:rsidR="007537C7">
          <w:t>have</w:t>
        </w:r>
      </w:ins>
      <w:del w:id="66" w:author="Microsoft Office User" w:date="2019-10-09T13:48:00Z">
        <w:r w:rsidR="008D49D8" w:rsidDel="007537C7">
          <w:delText>were</w:delText>
        </w:r>
      </w:del>
      <w:r w:rsidR="00624030" w:rsidRPr="00333468">
        <w:t xml:space="preserve"> </w:t>
      </w:r>
      <w:r w:rsidR="00A1488E" w:rsidRPr="00333468">
        <w:t>rarely</w:t>
      </w:r>
      <w:ins w:id="67" w:author="Microsoft Office User" w:date="2019-10-09T13:48:00Z">
        <w:r w:rsidR="007537C7">
          <w:t xml:space="preserve"> been</w:t>
        </w:r>
      </w:ins>
      <w:r w:rsidR="00A1488E" w:rsidRPr="00333468">
        <w:t xml:space="preserve"> </w:t>
      </w:r>
      <w:r w:rsidR="00ED5BF4">
        <w:t>designed</w:t>
      </w:r>
      <w:r w:rsidR="00A1488E" w:rsidRPr="00333468">
        <w:t xml:space="preserve"> </w:t>
      </w:r>
      <w:r w:rsidR="00B92033">
        <w:t xml:space="preserve">deliberately </w:t>
      </w:r>
      <w:ins w:id="68" w:author="Microsoft Office User" w:date="2019-10-09T13:48:00Z">
        <w:r w:rsidR="007537C7">
          <w:t xml:space="preserve">to act </w:t>
        </w:r>
      </w:ins>
      <w:r w:rsidR="00B92033">
        <w:t>as covalent inhibitors,</w:t>
      </w:r>
      <w:r w:rsidR="00B92033" w:rsidRPr="00333468">
        <w:t xml:space="preserve"> </w:t>
      </w:r>
      <w:r w:rsidR="00A1488E" w:rsidRPr="00333468">
        <w:t xml:space="preserve">due to </w:t>
      </w:r>
      <w:del w:id="69" w:author="Microsoft Office User" w:date="2019-10-09T13:48:00Z">
        <w:r w:rsidR="00A1488E" w:rsidRPr="00333468" w:rsidDel="007537C7">
          <w:delText xml:space="preserve">fear </w:delText>
        </w:r>
      </w:del>
      <w:ins w:id="70" w:author="Microsoft Office User" w:date="2019-10-09T13:48:00Z">
        <w:r w:rsidR="007537C7">
          <w:t>the risk</w:t>
        </w:r>
        <w:r w:rsidR="007537C7" w:rsidRPr="00333468">
          <w:t xml:space="preserve"> </w:t>
        </w:r>
      </w:ins>
      <w:r w:rsidR="00A1488E" w:rsidRPr="00333468">
        <w:t xml:space="preserve">of </w:t>
      </w:r>
      <w:r w:rsidR="00B92033">
        <w:t>side effects</w:t>
      </w:r>
      <w:r w:rsidR="00A1488E" w:rsidRPr="00333468">
        <w:t>.</w:t>
      </w:r>
      <w:hyperlink w:anchor="_ENREF_3" w:tooltip="Singh, 2011 #3" w:history="1">
        <w:r w:rsidR="006E5C63">
          <w:fldChar w:fldCharType="begin"/>
        </w:r>
        <w:r w:rsidR="006E5C63">
          <w:instrText xml:space="preserve"> ADDIN EN.CITE &lt;EndNote&gt;&lt;Cite&gt;&lt;Author&gt;Singh&lt;/Author&gt;&lt;Year&gt;2011&lt;/Year&gt;&lt;RecNum&gt;3&lt;/RecNum&gt;&lt;DisplayText&gt;&lt;style face="superscript"&gt;3&lt;/style&gt;&lt;/DisplayText&gt;&lt;record&gt;&lt;rec-number&gt;3&lt;/rec-number&gt;&lt;foreign-keys&gt;&lt;key app="EN" db-id="re2fpazahws0t8e2wxovs2z1xvaaztr9pa02" timestamp="1561649640"&gt;3&lt;/key&gt;&lt;/foreign-keys&gt;&lt;ref-type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6E5C63">
          <w:fldChar w:fldCharType="separate"/>
        </w:r>
        <w:r w:rsidR="006E5C63" w:rsidRPr="003C2725">
          <w:rPr>
            <w:noProof/>
            <w:vertAlign w:val="superscript"/>
          </w:rPr>
          <w:t>3</w:t>
        </w:r>
        <w:r w:rsidR="006E5C63">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r>
      <w:r w:rsidR="00CC0F9A">
        <w:instrText xml:space="preserve"> ADDIN EN.CITE &lt;EndNote&gt;&lt;Cite&gt;&lt;Author&gt;Uetrecht&lt;/Author&gt;&lt;Year&gt;2008&lt;/Year&gt;&lt;RecNum&gt;9&lt;/RecNum&gt;&lt;DisplayText&gt;&lt;style face="superscript"&gt;9,10&lt;/style&gt;&lt;/DisplayText&gt;&lt;record&gt;&lt;rec-number&gt;9&lt;/rec-number&gt;&lt;foreign-keys&gt;&lt;key app="EN" db-id="re2fpazahws0t8e2wxovs2z1xvaaztr9pa02" timestamp="1561649644"&gt;9&lt;/key&gt;&lt;/foreign-keys&gt;&lt;ref-type name="Journal Article"&gt;17&lt;/ref-type&gt;&lt;contributors&gt;&lt;authors&gt;&lt;author&gt;Uetrecht, Jack&lt;/author&gt;&lt;/authors&gt;&lt;/contributors&gt;&lt;titles&gt;&lt;title&gt;Idiosyncratic Drug Reactions: Past, Present, and Future&lt;/title&gt;&lt;secondary-title&gt;Chemical Research in Toxicology&lt;/secondary-title&gt;&lt;/titles&gt;&lt;periodical&gt;&lt;full-title&gt;Chemical Research in Toxicology&lt;/full-title&gt;&lt;/periodical&gt;&lt;pages&gt;84-92&lt;/pages&gt;&lt;volume&gt;21&lt;/volume&gt;&lt;number&gt;1&lt;/number&gt;&lt;dates&gt;&lt;year&gt;2008&lt;/year&gt;&lt;pub-dates&gt;&lt;date&gt;2008/01/01&lt;/date&gt;&lt;/pub-dates&gt;&lt;/dates&gt;&lt;publisher&gt;American Chemical Society&lt;/publisher&gt;&lt;isbn&gt;0893-228X&lt;/isbn&gt;&lt;label&gt;TEN&lt;/label&gt;&lt;urls&gt;&lt;related-urls&gt;&lt;url&gt;https://doi.org/10.1021/tx700186p&lt;/url&gt;&lt;/related-urls&gt;&lt;/urls&gt;&lt;electronic-resource-num&gt;10.1021/tx700186p&lt;/electronic-resource-num&gt;&lt;/record&gt;&lt;/Cite&gt;&lt;Cite&gt;&lt;Author&gt;Uetrecht&lt;/Author&gt;&lt;Year&gt;2009&lt;/Year&gt;&lt;RecNum&gt;10&lt;/RecNum&gt;&lt;record&gt;&lt;rec-number&gt;10&lt;/rec-number&gt;&lt;foreign-keys&gt;&lt;key app="EN" db-id="re2fpazahws0t8e2wxovs2z1xvaaztr9pa02" timestamp="1561649645"&gt;10&lt;/key&gt;&lt;/foreign-keys&gt;&lt;ref-type name="Journal Article"&gt;17&lt;/ref-type&gt;&lt;contributors&gt;&lt;authors&gt;&lt;author&gt;Uetrecht, Jack&lt;/author&gt;&lt;/authors&gt;&lt;/contributors&gt;&lt;titles&gt;&lt;title&gt;Immune-Mediated Adverse Drug Reactions&lt;/title&gt;&lt;secondary-title&gt;Chemical Research in Toxicology&lt;/secondary-title&gt;&lt;/titles&gt;&lt;periodical&gt;&lt;full-title&gt;Chemical Research in Toxicology&lt;/full-title&gt;&lt;/periodical&gt;&lt;pages&gt;24-34&lt;/pages&gt;&lt;volume&gt;22&lt;/volume&gt;&lt;number&gt;1&lt;/number&gt;&lt;dates&gt;&lt;year&gt;2009&lt;/year&gt;&lt;pub-dates&gt;&lt;date&gt;2009/01/19&lt;/date&gt;&lt;/pub-dates&gt;&lt;/dates&gt;&lt;publisher&gt;American Chemical Society&lt;/publisher&gt;&lt;isbn&gt;0893-228X&lt;/isbn&gt;&lt;label&gt;TEN&lt;/label&gt;&lt;urls&gt;&lt;related-urls&gt;&lt;url&gt;https://doi.org/10.1021/tx800389u&lt;/url&gt;&lt;/related-urls&gt;&lt;/urls&gt;&lt;electronic-resource-num&gt;10.1021/tx800389u&lt;/electronic-resource-num&gt;&lt;/record&gt;&lt;/Cite&gt;&lt;/EndNote&gt;</w:instrText>
      </w:r>
      <w:r w:rsidR="001C3A4B">
        <w:fldChar w:fldCharType="separate"/>
      </w:r>
      <w:hyperlink w:anchor="_ENREF_9" w:tooltip="Uetrecht, 2008 #9" w:history="1">
        <w:r w:rsidR="006E5C63" w:rsidRPr="00B0644E">
          <w:rPr>
            <w:noProof/>
            <w:vertAlign w:val="superscript"/>
          </w:rPr>
          <w:t>9</w:t>
        </w:r>
      </w:hyperlink>
      <w:r w:rsidR="00B0644E" w:rsidRPr="00B0644E">
        <w:rPr>
          <w:noProof/>
          <w:vertAlign w:val="superscript"/>
        </w:rPr>
        <w:t>,</w:t>
      </w:r>
      <w:hyperlink w:anchor="_ENREF_10" w:tooltip="Uetrecht, 2009 #10" w:history="1">
        <w:r w:rsidR="006E5C63" w:rsidRPr="00B0644E">
          <w:rPr>
            <w:noProof/>
            <w:vertAlign w:val="superscript"/>
          </w:rPr>
          <w:t>10</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TnVtPjExPC9SZWNOdW0+PERpc3BsYXlUZXh0PjxzdHlsZSBmYWNlPSJzdXBlcnNjcmlwdCI+MTEs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</w:fldData>
        </w:fldChar>
      </w:r>
      <w:r w:rsidR="00CC0F9A">
        <w:instrText xml:space="preserve"> ADDIN EN.CITE </w:instrText>
      </w:r>
      <w:r w:rsidR="00CC0F9A">
        <w:fldChar w:fldCharType="begin">
          <w:fldData xml:space="preserve">PEVuZE5vdGU+PENpdGU+PEF1dGhvcj5DaGVuPC9BdXRob3I+PFllYXI+MjAxNTwvWWVhcj48UmVj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</w:fldData>
        </w:fldChar>
      </w:r>
      <w:r w:rsidR="00CC0F9A">
        <w:instrText xml:space="preserve"> ADDIN EN.CITE.DATA </w:instrText>
      </w:r>
      <w:r w:rsidR="00CC0F9A">
        <w:fldChar w:fldCharType="end"/>
      </w:r>
      <w:r w:rsidR="00543F93">
        <w:fldChar w:fldCharType="separate"/>
      </w:r>
      <w:hyperlink w:anchor="_ENREF_11" w:tooltip="Chen, 2015 #11" w:history="1">
        <w:r w:rsidR="006E5C63" w:rsidRPr="00B0644E">
          <w:rPr>
            <w:noProof/>
            <w:vertAlign w:val="superscript"/>
          </w:rPr>
          <w:t>11</w:t>
        </w:r>
      </w:hyperlink>
      <w:r w:rsidR="00B0644E" w:rsidRPr="00B0644E">
        <w:rPr>
          <w:noProof/>
          <w:vertAlign w:val="superscript"/>
        </w:rPr>
        <w:t>,</w:t>
      </w:r>
      <w:hyperlink w:anchor="_ENREF_12" w:tooltip="Yuan, 2013 #12" w:history="1">
        <w:r w:rsidR="006E5C63" w:rsidRPr="00B0644E">
          <w:rPr>
            <w:noProof/>
            <w:vertAlign w:val="superscript"/>
          </w:rPr>
          <w:t>12</w:t>
        </w:r>
      </w:hyperlink>
      <w:r w:rsidR="00543F93">
        <w:fldChar w:fldCharType="end"/>
      </w:r>
      <w:r w:rsidR="00543F93">
        <w:t xml:space="preserve"> and multiple haematological disorders.</w:t>
      </w:r>
      <w:hyperlink w:anchor="_ENREF_13" w:tooltip="Mintzer, 2009 #13" w:history="1">
        <w:r w:rsidR="006E5C63">
          <w:fldChar w:fldCharType="begin"/>
        </w:r>
        <w:r w:rsidR="006E5C63">
          <w:instrText xml:space="preserve"> ADDIN EN.CITE &lt;EndNote&gt;&lt;Cite&gt;&lt;Author&gt;Mintzer&lt;/Author&gt;&lt;Year&gt;2009&lt;/Year&gt;&lt;RecNum&gt;13&lt;/RecNum&gt;&lt;DisplayText&gt;&lt;style face="superscript"&gt;13&lt;/style&gt;&lt;/DisplayText&gt;&lt;record&gt;&lt;rec-number&gt;13&lt;/rec-number&gt;&lt;foreign-keys&gt;&lt;key app="EN" db-id="re2fpazahws0t8e2wxovs2z1xvaaztr9pa02" timestamp="1561649647"&gt;13&lt;/key&gt;&lt;/foreign-keys&gt;&lt;ref-type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6E5C63">
          <w:fldChar w:fldCharType="separate"/>
        </w:r>
        <w:r w:rsidR="006E5C63" w:rsidRPr="00B0644E">
          <w:rPr>
            <w:noProof/>
            <w:vertAlign w:val="superscript"/>
          </w:rPr>
          <w:t>13</w:t>
        </w:r>
        <w:r w:rsidR="006E5C63">
          <w:fldChar w:fldCharType="end"/>
        </w:r>
      </w:hyperlink>
      <w:r w:rsidR="00543F93">
        <w:t xml:space="preserve"> </w:t>
      </w:r>
      <w:r w:rsidR="00624030">
        <w:t>R</w:t>
      </w:r>
      <w:r w:rsidR="00A1488E" w:rsidRPr="00333468">
        <w:t xml:space="preserve">eversible 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t>residues</w:t>
      </w:r>
      <w:r w:rsidR="003C434F">
        <w:t>.</w:t>
      </w:r>
      <w:hyperlink w:anchor="_ENREF_14" w:tooltip="Barf, 2012 #14" w:history="1">
        <w:r w:rsidR="006E5C63">
          <w:fldChar w:fldCharType="begin">
            <w:fldData xml:space="preserve">PEVuZE5vdGU+PENpdGU+PEF1dGhvcj5CYXJmPC9BdXRob3I+PFllYXI+MjAxMjwvWWVhcj48UmVj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</w:fldData>
          </w:fldChar>
        </w:r>
        <w:r w:rsidR="006E5C63">
          <w:instrText xml:space="preserve"> ADDIN EN.CITE </w:instrText>
        </w:r>
        <w:r w:rsidR="006E5C63">
          <w:fldChar w:fldCharType="begin">
            <w:fldData xml:space="preserve">PEVuZE5vdGU+PENpdGU+PEF1dGhvcj5CYXJmPC9BdXRob3I+PFllYXI+MjAxMjwvWWVhcj48UmVj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</w:fldData>
          </w:fldChar>
        </w:r>
        <w:r w:rsidR="006E5C63">
          <w:instrText xml:space="preserve"> ADDIN EN.CITE.DATA </w:instrText>
        </w:r>
        <w:r w:rsidR="006E5C63">
          <w:fldChar w:fldCharType="end"/>
        </w:r>
        <w:r w:rsidR="006E5C63">
          <w:fldChar w:fldCharType="separate"/>
        </w:r>
        <w:r w:rsidR="006E5C63" w:rsidRPr="00B0644E">
          <w:rPr>
            <w:noProof/>
            <w:vertAlign w:val="superscript"/>
          </w:rPr>
          <w:t>14-16</w:t>
        </w:r>
        <w:r w:rsidR="006E5C63">
          <w:fldChar w:fldCharType="end"/>
        </w:r>
      </w:hyperlink>
      <w:r w:rsidR="003C434F">
        <w:t xml:space="preserve"> </w:t>
      </w:r>
      <w:del w:id="71" w:author="Microsoft Office User" w:date="2019-10-09T13:49:00Z">
        <w:r w:rsidR="003C434F" w:rsidDel="007537C7">
          <w:delText>On top of that</w:delText>
        </w:r>
      </w:del>
      <w:ins w:id="72" w:author="Microsoft Office User" w:date="2019-10-09T13:49:00Z">
        <w:r w:rsidR="007537C7">
          <w:t>Furthermore</w:t>
        </w:r>
      </w:ins>
      <w:r w:rsidR="003C434F">
        <w: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ins w:id="73" w:author="Microsoft Office User" w:date="2019-10-09T13:49:00Z">
        <w:r w:rsidR="007537C7" w:rsidRPr="007537C7">
          <w:t xml:space="preserve"> </w:t>
        </w:r>
        <w:r w:rsidR="007537C7" w:rsidRPr="00FF5F11">
          <w:t>known as</w:t>
        </w:r>
        <w:r w:rsidR="007537C7">
          <w:t xml:space="preserve"> </w:t>
        </w:r>
        <w:r w:rsidR="007537C7" w:rsidRPr="00333468">
          <w:t xml:space="preserve">the </w:t>
        </w:r>
        <w:r w:rsidR="007537C7">
          <w:t xml:space="preserve">drug-target </w:t>
        </w:r>
        <w:r w:rsidR="007537C7" w:rsidRPr="00A6703A">
          <w:t>residence time</w:t>
        </w:r>
        <w:r w:rsidR="007537C7">
          <w:t xml:space="preserve"> (RT)</w:t>
        </w:r>
        <w:r w:rsidR="007537C7" w:rsidRPr="00A6703A">
          <w:t xml:space="preserve">, </w:t>
        </w:r>
        <m:oMath>
          <m:r>
            <w:rPr>
              <w:rFonts w:ascii="Cambria Math" w:hAnsi="Cambria Math"/>
            </w:rPr>
            <m:t>τ</m:t>
          </m:r>
        </m:oMath>
        <w:r w:rsidR="007537C7" w:rsidRPr="00A6703A">
          <w:t>,</w:t>
        </w:r>
      </w:ins>
      <w:r w:rsidR="006E5C63">
        <w:fldChar w:fldCharType="begin"/>
      </w:r>
      <w:r w:rsidR="006E5C63">
        <w:instrText xml:space="preserve"> HYPERLINK \l "_ENREF_17" \o "Copeland, 2006 #17" </w:instrText>
      </w:r>
      <w:r w:rsidR="006E5C63">
        <w:fldChar w:fldCharType="separate"/>
      </w:r>
      <w:ins w:id="74" w:author="Microsoft Office User" w:date="2019-10-09T13:49:00Z">
        <w:r w:rsidR="006E5C63" w:rsidRPr="00A6703A">
          <w:fldChar w:fldCharType="begin"/>
        </w:r>
      </w:ins>
      <w:r w:rsidR="006E5C63">
        <w:instrText xml:space="preserve"> ADDIN EN.CITE &lt;EndNote&gt;&lt;Cite&gt;&lt;Author&gt;Copeland&lt;/Author&gt;&lt;Year&gt;2006&lt;/Year&gt;&lt;RecNum&gt;17&lt;/RecNum&gt;&lt;DisplayText&gt;&lt;style face="superscript"&gt;17&lt;/style&gt;&lt;/DisplayText&gt;&lt;record&gt;&lt;rec-number&gt;17&lt;/rec-number&gt;&lt;foreign-keys&gt;&lt;key app="EN" db-id="re2fpazahws0t8e2wxovs2z1xvaaztr9pa02" timestamp="1561649649"&gt;17&lt;/key&gt;&lt;/foreign-keys&gt;&lt;ref-type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ins w:id="75" w:author="Microsoft Office User" w:date="2019-10-09T13:49:00Z">
        <w:r w:rsidR="006E5C63" w:rsidRPr="00A6703A">
          <w:fldChar w:fldCharType="separate"/>
        </w:r>
        <w:r w:rsidR="006E5C63" w:rsidRPr="00B0644E">
          <w:rPr>
            <w:noProof/>
            <w:vertAlign w:val="superscript"/>
          </w:rPr>
          <w:t>17</w:t>
        </w:r>
        <w:r w:rsidR="006E5C63" w:rsidRPr="00A6703A">
          <w:fldChar w:fldCharType="end"/>
        </w:r>
      </w:ins>
      <w:r w:rsidR="006E5C63">
        <w:fldChar w:fldCharType="end"/>
      </w:r>
      <w:del w:id="76" w:author="Microsoft Office User" w:date="2019-10-09T13:49:00Z">
        <w:r w:rsidR="00B92033" w:rsidDel="007537C7">
          <w:delText>,</w:delText>
        </w:r>
      </w:del>
      <w:r w:rsidR="00B92033">
        <w:t xml:space="preserve"> the importance of which has</w:t>
      </w:r>
      <w:r w:rsidR="00FF5F11">
        <w:t xml:space="preserve"> </w:t>
      </w:r>
      <w:r w:rsidR="00F04778">
        <w:t>emerged over the last decade</w:t>
      </w:r>
      <w:ins w:id="77" w:author="Microsoft Office User" w:date="2019-10-09T13:49:00Z">
        <w:r w:rsidR="007537C7">
          <w:t>. RT</w:t>
        </w:r>
      </w:ins>
      <w:del w:id="78" w:author="Microsoft Office User" w:date="2019-10-09T13:49:00Z">
        <w:r w:rsidR="00B92033" w:rsidDel="007537C7">
          <w:delText>,</w:delText>
        </w:r>
        <w:r w:rsidR="00F04778" w:rsidDel="007537C7">
          <w:delText xml:space="preserve"> </w:delText>
        </w:r>
        <w:r w:rsidR="00FF5F11" w:rsidRPr="00FF5F11" w:rsidDel="007537C7">
          <w:delText>known as</w:delText>
        </w:r>
        <w:r w:rsidR="00FF5F11" w:rsidDel="007537C7">
          <w:delText xml:space="preserve"> </w:delText>
        </w:r>
        <w:r w:rsidR="00A1488E" w:rsidRPr="00333468" w:rsidDel="007537C7">
          <w:delText xml:space="preserve">the </w:delText>
        </w:r>
        <w:r w:rsidR="00A06F33" w:rsidDel="007537C7">
          <w:delText>drug</w:delText>
        </w:r>
        <w:r w:rsidR="00AB2C6A" w:rsidDel="007537C7">
          <w:delText>-target</w:delText>
        </w:r>
        <w:r w:rsidR="00A06F33" w:rsidDel="007537C7">
          <w:delText xml:space="preserve"> </w:delText>
        </w:r>
        <w:r w:rsidR="00A1488E" w:rsidRPr="00A6703A" w:rsidDel="007537C7">
          <w:delText>residence time</w:delText>
        </w:r>
        <w:r w:rsidR="00C91D22" w:rsidDel="007537C7">
          <w:delText xml:space="preserve"> (RT)</w:delText>
        </w:r>
        <w:r w:rsidR="00A06F33" w:rsidRPr="00A6703A" w:rsidDel="007537C7">
          <w:delText xml:space="preserve">, </w:delText>
        </w:r>
        <m:oMath>
          <m:r>
            <w:rPr>
              <w:rFonts w:ascii="Cambria Math" w:hAnsi="Cambria Math"/>
            </w:rPr>
            <m:t>τ</m:t>
          </m:r>
        </m:oMath>
        <w:r w:rsidR="00A06F33" w:rsidRPr="00A6703A" w:rsidDel="007537C7">
          <w:delText>,</w:delText>
        </w:r>
        <w:r w:rsidR="00E60E53" w:rsidDel="007537C7">
          <w:fldChar w:fldCharType="begin"/>
        </w:r>
        <w:r w:rsidR="00E60E53" w:rsidDel="007537C7">
          <w:delInstrText xml:space="preserve"> HYPERLINK \l "_ENREF_17" \o "Copeland, 2006 #131" </w:delInstrText>
        </w:r>
        <w:r w:rsidR="00E60E53" w:rsidDel="007537C7">
          <w:fldChar w:fldCharType="separate"/>
        </w:r>
        <w:r w:rsidR="00D35BBF" w:rsidRPr="00A6703A" w:rsidDel="007537C7">
          <w:fldChar w:fldCharType="begin"/>
        </w:r>
        <w:r w:rsidR="00D35BBF" w:rsidDel="007537C7">
          <w:delInstrText xml:space="preserve"> ADDIN EN.CITE &lt;EndNote&gt;&lt;Cite&gt;&lt;Author&gt;Copeland&lt;/Author&gt;&lt;Year&gt;2006&lt;/Year&gt;&lt;RecNum&gt;131&lt;/RecNum&gt;&lt;DisplayText&gt;&lt;style face="superscript"&gt;17&lt;/style&gt;&lt;/DisplayText&gt;&lt;record&gt;&lt;rec-number&gt;131&lt;/rec-number&gt;&lt;foreign-keys&gt;&lt;key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delInstrText>
        </w:r>
        <w:r w:rsidR="00D35BBF" w:rsidRPr="00A6703A" w:rsidDel="007537C7">
          <w:fldChar w:fldCharType="separate"/>
        </w:r>
        <w:r w:rsidR="00D35BBF" w:rsidRPr="00B0644E" w:rsidDel="007537C7">
          <w:rPr>
            <w:noProof/>
            <w:vertAlign w:val="superscript"/>
          </w:rPr>
          <w:delText>17</w:delText>
        </w:r>
        <w:r w:rsidR="00D35BBF" w:rsidRPr="00A6703A" w:rsidDel="007537C7">
          <w:fldChar w:fldCharType="end"/>
        </w:r>
        <w:r w:rsidR="00E60E53" w:rsidDel="007537C7">
          <w:fldChar w:fldCharType="end"/>
        </w:r>
        <w:r w:rsidR="007F69D6" w:rsidRPr="00A6703A" w:rsidDel="007537C7">
          <w:delText xml:space="preserve"> </w:delText>
        </w:r>
        <w:r w:rsidR="00FF5F11" w:rsidRPr="00A6703A" w:rsidDel="007537C7">
          <w:delText>which</w:delText>
        </w:r>
      </w:del>
      <w:r w:rsidR="00FF5F11" w:rsidRPr="00A6703A">
        <w:t xml:space="preserve"> is </w:t>
      </w:r>
      <w:r w:rsidR="00A06F33" w:rsidRPr="00A6703A">
        <w:t xml:space="preserve">defined as the reciprocal of </w:t>
      </w:r>
      <w:ins w:id="79" w:author="Microsoft Office User" w:date="2019-10-09T13:49:00Z">
        <w:r w:rsidR="007537C7">
          <w:t xml:space="preserve">the </w:t>
        </w:r>
      </w:ins>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for tailoring of</w:t>
      </w:r>
      <w:ins w:id="80" w:author="Microsoft Office User" w:date="2019-10-09T13:49:00Z">
        <w:r w:rsidR="007537C7">
          <w:t xml:space="preserve"> the</w:t>
        </w:r>
      </w:ins>
      <w:r w:rsidR="00D0421E">
        <w:t xml:space="preserve"> </w:t>
      </w:r>
      <w:r w:rsidR="00624030">
        <w:t>duration of effect</w:t>
      </w:r>
      <w:r w:rsidR="00D0421E">
        <w:t xml:space="preserve"> </w:t>
      </w:r>
      <w:ins w:id="81" w:author="Microsoft Office User" w:date="2019-10-09T13:49:00Z">
        <w:r w:rsidR="007537C7">
          <w:t>of</w:t>
        </w:r>
      </w:ins>
      <w:del w:id="82" w:author="Microsoft Office User" w:date="2019-10-09T13:49:00Z">
        <w:r w:rsidR="00B92033" w:rsidDel="007537C7">
          <w:delText>by</w:delText>
        </w:r>
      </w:del>
      <w:r w:rsidR="00B92033">
        <w:t xml:space="preserve"> </w:t>
      </w:r>
      <w:r w:rsidR="00D0421E">
        <w:t xml:space="preserve">reversible drugs </w:t>
      </w:r>
      <w:ins w:id="83" w:author="Microsoft Office User" w:date="2019-10-09T13:49:00Z">
        <w:r w:rsidR="007537C7">
          <w:t>by</w:t>
        </w:r>
      </w:ins>
      <w:del w:id="84" w:author="Microsoft Office User" w:date="2019-10-09T13:49:00Z">
        <w:r w:rsidR="00D0421E" w:rsidDel="007537C7">
          <w:delText>of</w:delText>
        </w:r>
      </w:del>
      <w:r w:rsidR="00D0421E">
        <w:t xml:space="preserve">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276E85">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276E85"/>
        </w:tc>
        <w:tc>
          <w:tcPr>
            <w:tcW w:w="3099" w:type="dxa"/>
            <w:tcBorders>
              <w:top w:val="nil"/>
              <w:left w:val="nil"/>
              <w:bottom w:val="nil"/>
              <w:right w:val="nil"/>
            </w:tcBorders>
            <w:vAlign w:val="center"/>
          </w:tcPr>
          <w:p w14:paraId="2A4D7B7F" w14:textId="66ECBFCC" w:rsidR="00673BAD" w:rsidRDefault="00673BAD" w:rsidP="00BB5C18">
            <w:pPr>
              <w:jc w:val="right"/>
            </w:pPr>
            <w:r>
              <w:t>(1)</w:t>
            </w:r>
          </w:p>
        </w:tc>
      </w:tr>
    </w:tbl>
    <w:p w14:paraId="2C4AD7FD" w14:textId="77777777" w:rsidR="003E0FD7" w:rsidRDefault="003E0FD7" w:rsidP="0041588F">
      <w:pPr>
        <w:spacing w:after="0"/>
      </w:pPr>
      <w:bookmarkStart w:id="85" w:name="_Toc9001579"/>
      <w:bookmarkStart w:id="86" w:name="_Toc9119009"/>
    </w:p>
    <w:p w14:paraId="2EC3E8CD" w14:textId="6F78BF33" w:rsidR="00E47C9E" w:rsidRPr="00E47C9E" w:rsidRDefault="007D2E06" w:rsidP="00727BF1">
      <w:pPr>
        <w:pStyle w:val="Heading3"/>
      </w:pPr>
      <w:bookmarkStart w:id="87" w:name="_Toc20407235"/>
      <w:r w:rsidRPr="00727BF1">
        <w:t>Residence</w:t>
      </w:r>
      <w:r>
        <w:t xml:space="preserve"> Time and its Relationship to Pharmacological Effects</w:t>
      </w:r>
      <w:r w:rsidR="00F45217">
        <w:t>.</w:t>
      </w:r>
      <w:bookmarkEnd w:id="85"/>
      <w:bookmarkEnd w:id="86"/>
      <w:bookmarkEnd w:id="87"/>
    </w:p>
    <w:p w14:paraId="25BF9917" w14:textId="02BA0EE7" w:rsidR="00E47C9E" w:rsidRDefault="00F04778" w:rsidP="005F0994">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7" w:tooltip="Copeland, 2006 #17" w:history="1">
        <w:r w:rsidR="006E5C63">
          <w:fldChar w:fldCharType="begin"/>
        </w:r>
        <w:r w:rsidR="006E5C63">
          <w:instrText xml:space="preserve"> ADDIN EN.CITE &lt;EndNote&gt;&lt;Cite&gt;&lt;Author&gt;Copeland&lt;/Author&gt;&lt;Year&gt;2006&lt;/Year&gt;&lt;RecNum&gt;17&lt;/RecNum&gt;&lt;DisplayText&gt;&lt;style face="superscript"&gt;17&lt;/style&gt;&lt;/DisplayText&gt;&lt;record&gt;&lt;rec-number&gt;17&lt;/rec-number&gt;&lt;foreign-keys&gt;&lt;key app="EN" db-id="re2fpazahws0t8e2wxovs2z1xvaaztr9pa02" timestamp="1561649649"&gt;17&lt;/key&gt;&lt;/foreign-keys&gt;&lt;ref-type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6E5C63">
          <w:fldChar w:fldCharType="separate"/>
        </w:r>
        <w:r w:rsidR="006E5C63" w:rsidRPr="00B0644E">
          <w:rPr>
            <w:noProof/>
            <w:vertAlign w:val="superscript"/>
          </w:rPr>
          <w:t>17</w:t>
        </w:r>
        <w:r w:rsidR="006E5C63">
          <w:fldChar w:fldCharType="end"/>
        </w:r>
      </w:hyperlink>
      <w:r w:rsidR="002F7F39">
        <w:t xml:space="preserve"> </w:t>
      </w:r>
      <w:r w:rsidR="00972154">
        <w:t>However, u</w:t>
      </w:r>
      <w:r w:rsidR="0065059A" w:rsidRPr="0065059A">
        <w:t xml:space="preserve">nlike </w:t>
      </w:r>
      <w:ins w:id="88" w:author="Microsoft Office User" w:date="2019-10-10T18:20:00Z">
        <w:r w:rsidR="00AC0F2F">
          <w:t>in</w:t>
        </w:r>
      </w:ins>
      <w:del w:id="89" w:author="Microsoft Office User" w:date="2019-10-10T18:20:00Z">
        <w:r w:rsidR="0065059A" w:rsidRPr="0065059A" w:rsidDel="00AC0F2F">
          <w:delText>an</w:delText>
        </w:r>
      </w:del>
      <w:r w:rsidR="0065059A" w:rsidRPr="0065059A">
        <w:t xml:space="preserve"> </w:t>
      </w:r>
      <w:r w:rsidR="0065059A" w:rsidRPr="00491823">
        <w:rPr>
          <w:i/>
        </w:rPr>
        <w:t>in vitro</w:t>
      </w:r>
      <w:r w:rsidR="0065059A" w:rsidRPr="0065059A">
        <w:t xml:space="preserve"> </w:t>
      </w:r>
      <w:del w:id="90" w:author="Microsoft Office User" w:date="2019-10-10T18:20:00Z">
        <w:r w:rsidR="0065059A" w:rsidRPr="0065059A" w:rsidDel="00AC0F2F">
          <w:delText>setti</w:delText>
        </w:r>
        <w:r w:rsidR="0065059A" w:rsidDel="00AC0F2F">
          <w:delText>ng</w:delText>
        </w:r>
      </w:del>
      <w:ins w:id="91" w:author="Microsoft Office User" w:date="2019-10-10T18:20:00Z">
        <w:r w:rsidR="00AC0F2F">
          <w:t>experiments</w:t>
        </w:r>
      </w:ins>
      <w:r w:rsidR="0065059A">
        <w:t>,</w:t>
      </w:r>
      <w:r w:rsidR="0056386A">
        <w:t xml:space="preserve"> the </w:t>
      </w:r>
      <w:r w:rsidR="0056386A">
        <w:lastRenderedPageBreak/>
        <w:t xml:space="preserve">dynamic </w:t>
      </w:r>
      <w:commentRangeStart w:id="92"/>
      <w:r w:rsidR="0056386A">
        <w:t>flow</w:t>
      </w:r>
      <w:commentRangeEnd w:id="92"/>
      <w:r w:rsidR="00AC0F2F">
        <w:rPr>
          <w:rStyle w:val="CommentReference"/>
        </w:rPr>
        <w:commentReference w:id="92"/>
      </w:r>
      <w:r w:rsidR="0056386A">
        <w:t xml:space="preserve">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This 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UmVjTnVtPjE4PC9SZWNOdW0+PERpc3BsYXlUZXh0PjxzdHlsZSBmYWNlPSJzdXBlcnNjcmlwdCI+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</w:fldData>
        </w:fldChar>
      </w:r>
      <w:r w:rsidR="00CC0F9A">
        <w:instrText xml:space="preserve"> ADDIN EN.CITE </w:instrText>
      </w:r>
      <w:r w:rsidR="00CC0F9A">
        <w:fldChar w:fldCharType="begin">
          <w:fldData xml:space="preserve">PEVuZE5vdGU+PENpdGU+PEF1dGhvcj5UdW1taW5vPC9BdXRob3I+PFllYXI+MjAwODwvWWVhcj48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</w:fldData>
        </w:fldChar>
      </w:r>
      <w:r w:rsidR="00CC0F9A">
        <w:instrText xml:space="preserve"> ADDIN EN.CITE.DATA </w:instrText>
      </w:r>
      <w:r w:rsidR="00CC0F9A">
        <w:fldChar w:fldCharType="end"/>
      </w:r>
      <w:r w:rsidR="00972154">
        <w:fldChar w:fldCharType="separate"/>
      </w:r>
      <w:hyperlink w:anchor="_ENREF_18" w:tooltip="Tummino, 2008 #18" w:history="1">
        <w:r w:rsidR="006E5C63" w:rsidRPr="00B0644E">
          <w:rPr>
            <w:noProof/>
            <w:vertAlign w:val="superscript"/>
          </w:rPr>
          <w:t>18</w:t>
        </w:r>
      </w:hyperlink>
      <w:r w:rsidR="00B0644E" w:rsidRPr="00B0644E">
        <w:rPr>
          <w:noProof/>
          <w:vertAlign w:val="superscript"/>
        </w:rPr>
        <w:t>,</w:t>
      </w:r>
      <w:hyperlink w:anchor="_ENREF_19" w:tooltip="Zhang, 2010 #19" w:history="1">
        <w:r w:rsidR="006E5C63" w:rsidRPr="00B0644E">
          <w:rPr>
            <w:noProof/>
            <w:vertAlign w:val="superscript"/>
          </w:rPr>
          <w:t>19</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w:t>
      </w:r>
      <w:r w:rsidR="00E4149D">
        <w:t>s</w:t>
      </w:r>
      <w:r w:rsidR="008C57C8">
        <w:t xml:space="preserve"> parameters</w:t>
      </w:r>
      <w:r w:rsidR="005A0BA3">
        <w:t>,</w:t>
      </w:r>
      <w:r w:rsidR="00972154">
        <w:t xml:space="preserve"> </w:t>
      </w:r>
      <w:r w:rsidR="005A0BA3">
        <w:t>especially</w:t>
      </w:r>
      <w:r w:rsidR="003579EC">
        <w:t xml:space="preserve"> </w:t>
      </w:r>
      <w:commentRangeStart w:id="94"/>
      <w:r w:rsidR="003579EC">
        <w:t>RT</w:t>
      </w:r>
      <w:commentRangeEnd w:id="94"/>
      <w:r w:rsidR="00714D78">
        <w:rPr>
          <w:rStyle w:val="CommentReference"/>
        </w:rPr>
        <w:commentReference w:id="94"/>
      </w:r>
      <w:r w:rsidR="005A0BA3">
        <w:t>,</w:t>
      </w:r>
      <w:r w:rsidR="003579EC">
        <w:t xml:space="preserve"> </w:t>
      </w:r>
      <w:r w:rsidR="00BA3A4E">
        <w:t xml:space="preserve">have </w:t>
      </w:r>
      <w:r w:rsidR="00031454">
        <w:t xml:space="preserve">grown </w:t>
      </w:r>
      <w:r w:rsidR="00276E85">
        <w:t>important</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7" w:tooltip="Copeland, 2006 #17" w:history="1">
        <w:r w:rsidR="006E5C63">
          <w:fldChar w:fldCharType="begin">
            <w:fldData xml:space="preserve">PEVuZE5vdGU+PENpdGU+PEF1dGhvcj5Db3BlbGFuZDwvQXV0aG9yPjxZZWFyPjIwMDY8L1llYXI+
PFJlY051bT4xNzwvUmVjTnVtPjxEaXNwbGF5VGV4dD48c3R5bGUgZmFjZT0ic3VwZXJzY3JpcHQi
PjE3LTIzPC9zdHlsZT48L0Rpc3BsYXlUZXh0PjxyZWNvcmQ+PHJlYy1udW1iZXI+MTc8L3JlYy1u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PENpdGU+PEF1dGhvcj5HdW88L0F1dGhvcj48WWVhcj4yMDE0PC9ZZWFyPjxSZWNOdW0+MjA8L1Jl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b3VyY2UtbnVtPjwvcmVjb3JkPjwvQ2l0ZT48Q2l0ZT48QXV0aG9yPkx1PC9BdXRob3I+PFllYXI+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QXV0aG9yPjxZZWFyPjIwMDg8L1llYXI+PFJlY051bT4xODwvUmVjTnVtPjxyZWNvcmQ+PHJlYy1u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</w:fldData>
          </w:fldChar>
        </w:r>
        <w:r w:rsidR="006E5C63">
          <w:instrText xml:space="preserve"> ADDIN EN.CITE </w:instrText>
        </w:r>
        <w:r w:rsidR="006E5C63">
          <w:fldChar w:fldCharType="begin">
            <w:fldData xml:space="preserve">PEVuZE5vdGU+PENpdGU+PEF1dGhvcj5Db3BlbGFuZDwvQXV0aG9yPjxZZWFyPjIwMDY8L1llYXI+
PFJlY051bT4xNzwvUmVjTnVtPjxEaXNwbGF5VGV4dD48c3R5bGUgZmFjZT0ic3VwZXJzY3JpcHQi
PjE3LTIzPC9zdHlsZT48L0Rpc3BsYXlUZXh0PjxyZWNvcmQ+PHJlYy1udW1iZXI+MTc8L3JlYy1u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PENpdGU+PEF1dGhvcj5HdW88L0F1dGhvcj48WWVhcj4yMDE0PC9ZZWFyPjxSZWNOdW0+MjA8L1Jl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b3VyY2UtbnVtPjwvcmVjb3JkPjwvQ2l0ZT48Q2l0ZT48QXV0aG9yPkx1PC9BdXRob3I+PFllYXI+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QXV0aG9yPjxZZWFyPjIwMDg8L1llYXI+PFJlY051bT4xODwvUmVjTnVtPjxyZWNvcmQ+PHJlYy1u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</w:fldData>
          </w:fldChar>
        </w:r>
        <w:r w:rsidR="006E5C63">
          <w:instrText xml:space="preserve"> ADDIN EN.CITE.DATA </w:instrText>
        </w:r>
        <w:r w:rsidR="006E5C63">
          <w:fldChar w:fldCharType="end"/>
        </w:r>
        <w:r w:rsidR="006E5C63">
          <w:fldChar w:fldCharType="separate"/>
        </w:r>
        <w:r w:rsidR="006E5C63" w:rsidRPr="00B0644E">
          <w:rPr>
            <w:noProof/>
            <w:vertAlign w:val="superscript"/>
          </w:rPr>
          <w:t>17-23</w:t>
        </w:r>
        <w:r w:rsidR="006E5C63">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PFJlY051bT4xNzwvUmVjTnVtPjxEaXNwbGF5VGV4dD48c3R5bGUgZmFjZT0ic3VwZXJzY3JpcHQi
PjE3LDE4LDIyPC9zdHlsZT48L0Rpc3BsYXlUZXh0PjxyZWNvcmQ+PHJlYy1udW1iZXI+MTc8L3Jl
Yy1udW1iZXI+PGZvcmVpZ24ta2V5cz48a2V5IGFwcD0iRU4iIGRiLWlkPSJyZTJmcGF6YWh3czB0
OGUyd3hvdnMyejF4dmFhenRyOXBhMDIiIHRpbWVzdGFtcD0iMTU2MTY0OTY0OSI+MTc8L2tleT48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dGxlPk5hdHVyZSBSZXZpZXdzIERydWcgRGlzY292ZXJ5PC9mdWxsLXRpdGxlPjwvcGVyaW9kaWNh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</w:fldData>
        </w:fldChar>
      </w:r>
      <w:r w:rsidR="00CC0F9A">
        <w:instrText xml:space="preserve"> ADDIN EN.CITE </w:instrText>
      </w:r>
      <w:r w:rsidR="00CC0F9A">
        <w:fldChar w:fldCharType="begin">
          <w:fldData xml:space="preserve">PEVuZE5vdGU+PENpdGU+PEF1dGhvcj5Db3BlbGFuZDwvQXV0aG9yPjxZZWFyPjIwMDY8L1llYXI+
PFJlY051bT4xNzwvUmVjTnVtPjxEaXNwbGF5VGV4dD48c3R5bGUgZmFjZT0ic3VwZXJzY3JpcHQi
PjE3LDE4LDIyPC9zdHlsZT48L0Rpc3BsYXlUZXh0PjxyZWNvcmQ+PHJlYy1udW1iZXI+MTc8L3Jl
Yy1udW1iZXI+PGZvcmVpZ24ta2V5cz48a2V5IGFwcD0iRU4iIGRiLWlkPSJyZTJmcGF6YWh3czB0
OGUyd3hvdnMyejF4dmFhenRyOXBhMDIiIHRpbWVzdGFtcD0iMTU2MTY0OTY0OSI+MTc8L2tleT48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dGxlPk5hdHVyZSBSZXZpZXdzIERydWcgRGlzY292ZXJ5PC9mdWxsLXRpdGxlPjwvcGVyaW9kaWNh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</w:fldData>
        </w:fldChar>
      </w:r>
      <w:r w:rsidR="00CC0F9A">
        <w:instrText xml:space="preserve"> ADDIN EN.CITE.DATA </w:instrText>
      </w:r>
      <w:r w:rsidR="00CC0F9A">
        <w:fldChar w:fldCharType="end"/>
      </w:r>
      <w:r w:rsidR="00031454" w:rsidRPr="00717BF4">
        <w:fldChar w:fldCharType="separate"/>
      </w:r>
      <w:hyperlink w:anchor="_ENREF_17" w:tooltip="Copeland, 2006 #17" w:history="1">
        <w:r w:rsidR="006E5C63" w:rsidRPr="00B0644E">
          <w:rPr>
            <w:noProof/>
            <w:vertAlign w:val="superscript"/>
          </w:rPr>
          <w:t>17</w:t>
        </w:r>
      </w:hyperlink>
      <w:r w:rsidR="00B0644E" w:rsidRPr="00B0644E">
        <w:rPr>
          <w:noProof/>
          <w:vertAlign w:val="superscript"/>
        </w:rPr>
        <w:t>,</w:t>
      </w:r>
      <w:hyperlink w:anchor="_ENREF_18" w:tooltip="Tummino, 2008 #18" w:history="1">
        <w:r w:rsidR="006E5C63" w:rsidRPr="00B0644E">
          <w:rPr>
            <w:noProof/>
            <w:vertAlign w:val="superscript"/>
          </w:rPr>
          <w:t>18</w:t>
        </w:r>
      </w:hyperlink>
      <w:r w:rsidR="00B0644E" w:rsidRPr="00B0644E">
        <w:rPr>
          <w:noProof/>
          <w:vertAlign w:val="superscript"/>
        </w:rPr>
        <w:t>,</w:t>
      </w:r>
      <w:hyperlink w:anchor="_ENREF_22" w:tooltip="Lu, 2010 #22" w:history="1">
        <w:r w:rsidR="006E5C63" w:rsidRPr="00B0644E">
          <w:rPr>
            <w:noProof/>
            <w:vertAlign w:val="superscript"/>
          </w:rPr>
          <w:t>22</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4" w:tooltip="Swinney, 2004 #24" w:history="1">
        <w:r w:rsidR="006E5C63">
          <w:fldChar w:fldCharType="begin"/>
        </w:r>
        <w:r w:rsidR="006E5C63">
          <w:instrText xml:space="preserve"> ADDIN EN.CITE &lt;EndNote&gt;&lt;Cite&gt;&lt;Author&gt;Swinney&lt;/Author&gt;&lt;Year&gt;2004&lt;/Year&gt;&lt;RecNum&gt;24&lt;/RecNum&gt;&lt;DisplayText&gt;&lt;style face="superscript"&gt;24&lt;/style&gt;&lt;/DisplayText&gt;&lt;record&gt;&lt;rec-number&gt;24&lt;/rec-number&gt;&lt;foreign-keys&gt;&lt;key app="EN" db-id="re2fpazahws0t8e2wxovs2z1xvaaztr9pa02" timestamp="1561649656"&gt;24&lt;/key&gt;&lt;/foreign-keys&gt;&lt;ref-type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6E5C63">
          <w:fldChar w:fldCharType="separate"/>
        </w:r>
        <w:r w:rsidR="006E5C63" w:rsidRPr="00B0644E">
          <w:rPr>
            <w:noProof/>
            <w:vertAlign w:val="superscript"/>
          </w:rPr>
          <w:t>24</w:t>
        </w:r>
        <w:r w:rsidR="006E5C63">
          <w:fldChar w:fldCharType="end"/>
        </w:r>
      </w:hyperlink>
      <w:r w:rsidR="007D312A">
        <w:t xml:space="preserve"> </w:t>
      </w:r>
      <w:del w:id="96" w:author="Microsoft Office User" w:date="2019-10-10T18:21:00Z">
        <w:r w:rsidR="003579EC" w:rsidDel="00AC0F2F">
          <w:delText>That being said</w:delText>
        </w:r>
      </w:del>
      <w:ins w:id="97" w:author="Microsoft Office User" w:date="2019-10-10T18:21:00Z">
        <w:r w:rsidR="00AC0F2F">
          <w:t>However</w:t>
        </w:r>
      </w:ins>
      <w:r w:rsidR="003579EC">
        <w:t>, i</w:t>
      </w:r>
      <w:r w:rsidR="00353D4A">
        <w:t xml:space="preserve">t should be </w:t>
      </w:r>
      <w:ins w:id="98" w:author="Microsoft Office User" w:date="2019-10-10T18:21:00Z">
        <w:r w:rsidR="00AC0F2F">
          <w:t>emphasi</w:t>
        </w:r>
      </w:ins>
      <w:ins w:id="99" w:author="Microsoft Office User" w:date="2019-10-10T18:29:00Z">
        <w:r w:rsidR="00774EFC">
          <w:t>s</w:t>
        </w:r>
      </w:ins>
      <w:ins w:id="100" w:author="Microsoft Office User" w:date="2019-10-10T18:21:00Z">
        <w:r w:rsidR="00AC0F2F">
          <w:t>ed</w:t>
        </w:r>
      </w:ins>
      <w:del w:id="101" w:author="Microsoft Office User" w:date="2019-10-10T18:21:00Z">
        <w:r w:rsidR="00353D4A" w:rsidDel="00AC0F2F">
          <w:delText>underlined</w:delText>
        </w:r>
      </w:del>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sustained target 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1" w:tooltip="Copeland, 2010 #21" w:history="1">
        <w:r w:rsidR="006E5C63">
          <w:fldChar w:fldCharType="begin"/>
        </w:r>
        <w:r w:rsidR="006E5C63">
          <w:instrText xml:space="preserve"> ADDIN EN.CITE &lt;EndNote&gt;&lt;Cite&gt;&lt;Author&gt;Copeland&lt;/Author&gt;&lt;Year&gt;2010&lt;/Year&gt;&lt;RecNum&gt;21&lt;/RecNum&gt;&lt;DisplayText&gt;&lt;style face="superscript"&gt;21&lt;/style&gt;&lt;/DisplayText&gt;&lt;record&gt;&lt;rec-number&gt;21&lt;/rec-number&gt;&lt;foreign-keys&gt;&lt;key app="EN" db-id="re2fpazahws0t8e2wxovs2z1xvaaztr9pa02" timestamp="1561649653"&gt;21&lt;/key&gt;&lt;/foreign-keys&gt;&lt;ref-type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6E5C63">
          <w:fldChar w:fldCharType="separate"/>
        </w:r>
        <w:r w:rsidR="006E5C63" w:rsidRPr="00B0644E">
          <w:rPr>
            <w:noProof/>
            <w:vertAlign w:val="superscript"/>
          </w:rPr>
          <w:t>21</w:t>
        </w:r>
        <w:r w:rsidR="006E5C63">
          <w:fldChar w:fldCharType="end"/>
        </w:r>
      </w:hyperlink>
      <w:r w:rsidR="00566F26">
        <w:t xml:space="preserve"> allergies,</w:t>
      </w:r>
      <w:hyperlink w:anchor="_ENREF_21" w:tooltip="Copeland, 2010 #21" w:history="1">
        <w:r w:rsidR="006E5C63">
          <w:fldChar w:fldCharType="begin"/>
        </w:r>
        <w:r w:rsidR="006E5C63">
          <w:instrText xml:space="preserve"> ADDIN EN.CITE &lt;EndNote&gt;&lt;Cite&gt;&lt;Author&gt;Copeland&lt;/Author&gt;&lt;Year&gt;2010&lt;/Year&gt;&lt;RecNum&gt;21&lt;/RecNum&gt;&lt;DisplayText&gt;&lt;style face="superscript"&gt;21&lt;/style&gt;&lt;/DisplayText&gt;&lt;record&gt;&lt;rec-number&gt;21&lt;/rec-number&gt;&lt;foreign-keys&gt;&lt;key app="EN" db-id="re2fpazahws0t8e2wxovs2z1xvaaztr9pa02" timestamp="1561649653"&gt;21&lt;/key&gt;&lt;/foreign-keys&gt;&lt;ref-type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6E5C63">
          <w:fldChar w:fldCharType="separate"/>
        </w:r>
        <w:r w:rsidR="006E5C63" w:rsidRPr="00B0644E">
          <w:rPr>
            <w:noProof/>
            <w:vertAlign w:val="superscript"/>
          </w:rPr>
          <w:t>21</w:t>
        </w:r>
        <w:r w:rsidR="006E5C63">
          <w:fldChar w:fldCharType="end"/>
        </w:r>
      </w:hyperlink>
      <w:r w:rsidR="00566F26">
        <w:t xml:space="preserve"> hypertension,</w:t>
      </w:r>
      <w:hyperlink w:anchor="_ENREF_25" w:tooltip="Kahan, 1999 #278" w:history="1">
        <w:r w:rsidR="006E5C63">
          <w:fldChar w:fldCharType="begin"/>
        </w:r>
        <w:r w:rsidR="006E5C63">
          <w:instrText xml:space="preserve"> ADDIN EN.CITE &lt;EndNote&gt;&lt;Cite&gt;&lt;Author&gt;Kahan&lt;/Author&gt;&lt;Year&gt;1999&lt;/Year&gt;&lt;RecNum&gt;278&lt;/RecNum&gt;&lt;DisplayText&gt;&lt;style face="superscript"&gt;25&lt;/style&gt;&lt;/DisplayText&gt;&lt;record&gt;&lt;rec-number&gt;278&lt;/rec-number&gt;&lt;foreign-keys&gt;&lt;key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6E5C63">
          <w:fldChar w:fldCharType="separate"/>
        </w:r>
        <w:r w:rsidR="006E5C63" w:rsidRPr="00B0644E">
          <w:rPr>
            <w:noProof/>
            <w:vertAlign w:val="superscript"/>
          </w:rPr>
          <w:t>25</w:t>
        </w:r>
        <w:r w:rsidR="006E5C63">
          <w:fldChar w:fldCharType="end"/>
        </w:r>
      </w:hyperlink>
      <w:r w:rsidR="00566F26">
        <w:t xml:space="preserve"> and hormone-dependent diseases</w:t>
      </w:r>
      <w:r w:rsidR="00E7128F">
        <w:t>,</w:t>
      </w:r>
      <w:hyperlink w:anchor="_ENREF_26" w:tooltip="Kohout, 2007 #26" w:history="1">
        <w:r w:rsidR="006E5C63">
          <w:fldChar w:fldCharType="begin"/>
        </w:r>
        <w:r w:rsidR="006E5C63">
          <w:instrText xml:space="preserve"> ADDIN EN.CITE &lt;EndNote&gt;&lt;Cite&gt;&lt;Author&gt;Kohout&lt;/Author&gt;&lt;Year&gt;2007&lt;/Year&gt;&lt;RecNum&gt;26&lt;/RecNum&gt;&lt;DisplayText&gt;&lt;style face="superscript"&gt;26&lt;/style&gt;&lt;/DisplayText&gt;&lt;record&gt;&lt;rec-number&gt;26&lt;/rec-number&gt;&lt;foreign-keys&gt;&lt;key app="EN" db-id="re2fpazahws0t8e2wxovs2z1xvaaztr9pa02" timestamp="1561649657"&gt;26&lt;/key&gt;&lt;/foreign-keys&gt;&lt;ref-type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6E5C63">
          <w:fldChar w:fldCharType="separate"/>
        </w:r>
        <w:r w:rsidR="006E5C63" w:rsidRPr="00B0644E">
          <w:rPr>
            <w:noProof/>
            <w:vertAlign w:val="superscript"/>
          </w:rPr>
          <w:t>26</w:t>
        </w:r>
        <w:r w:rsidR="006E5C63">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w:t>
      </w:r>
      <w:proofErr w:type="spellStart"/>
      <w:r w:rsidR="00EF13C7">
        <w:t>resynthesis</w:t>
      </w:r>
      <w:proofErr w:type="spellEnd"/>
      <w:r w:rsidR="00EF13C7">
        <w:t xml:space="preserve">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PFJlY051bT4yMTwvUmVjTnVtPjxEaXNwbGF5VGV4dD48c3R5bGUgZmFjZT0ic3VwZXJzY3JpcHQi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</w:fldData>
        </w:fldChar>
      </w:r>
      <w:r w:rsidR="00CC0F9A">
        <w:instrText xml:space="preserve"> ADDIN EN.CITE </w:instrText>
      </w:r>
      <w:r w:rsidR="00CC0F9A">
        <w:fldChar w:fldCharType="begin">
          <w:fldData xml:space="preserve">PEVuZE5vdGU+PENpdGU+PEF1dGhvcj5Db3BlbGFuZDwvQXV0aG9yPjxZZWFyPjIwMTA8L1llYXI+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</w:fldData>
        </w:fldChar>
      </w:r>
      <w:r w:rsidR="00CC0F9A">
        <w:instrText xml:space="preserve"> ADDIN EN.CITE.DATA </w:instrText>
      </w:r>
      <w:r w:rsidR="00CC0F9A">
        <w:fldChar w:fldCharType="end"/>
      </w:r>
      <w:r w:rsidR="001B23BB">
        <w:fldChar w:fldCharType="separate"/>
      </w:r>
      <w:hyperlink w:anchor="_ENREF_21" w:tooltip="Copeland, 2010 #21" w:history="1">
        <w:r w:rsidR="006E5C63" w:rsidRPr="00B0644E">
          <w:rPr>
            <w:noProof/>
            <w:vertAlign w:val="superscript"/>
          </w:rPr>
          <w:t>21</w:t>
        </w:r>
      </w:hyperlink>
      <w:r w:rsidR="00B0644E" w:rsidRPr="00B0644E">
        <w:rPr>
          <w:noProof/>
          <w:vertAlign w:val="superscript"/>
        </w:rPr>
        <w:t>,</w:t>
      </w:r>
      <w:hyperlink w:anchor="_ENREF_27" w:tooltip="Bauer, 2015 #27" w:history="1">
        <w:r w:rsidR="006E5C63" w:rsidRPr="00B0644E">
          <w:rPr>
            <w:noProof/>
            <w:vertAlign w:val="superscript"/>
          </w:rPr>
          <w:t>27</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PFJlY051bT4xNzwvUmVjTnVtPjxEaXNwbGF5VGV4dD48c3R5bGUgZmFjZT0ic3VwZXJzY3JpcHQi
PjE3LDI4PC9zdHlsZT48L0Rpc3BsYXlUZXh0PjxyZWNvcmQ+PHJlYy1udW1iZXI+MTc8L3JlYy1u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PENpdGU+PEF1dGhvcj5CcnlhbnQ8L0F1dGhvcj48WWVhcj4yMDA4PC9ZZWFyPjxSZWNOdW0+Mjg8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</w:fldData>
        </w:fldChar>
      </w:r>
      <w:r w:rsidR="00CC0F9A">
        <w:instrText xml:space="preserve"> ADDIN EN.CITE </w:instrText>
      </w:r>
      <w:r w:rsidR="00CC0F9A">
        <w:fldChar w:fldCharType="begin">
          <w:fldData xml:space="preserve">PEVuZE5vdGU+PENpdGU+PEF1dGhvcj5Db3BlbGFuZDwvQXV0aG9yPjxZZWFyPjIwMDY8L1llYXI+
PFJlY051bT4xNzwvUmVjTnVtPjxEaXNwbGF5VGV4dD48c3R5bGUgZmFjZT0ic3VwZXJzY3JpcHQi
PjE3LDI4PC9zdHlsZT48L0Rpc3BsYXlUZXh0PjxyZWNvcmQ+PHJlYy1udW1iZXI+MTc8L3JlYy1u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PENpdGU+PEF1dGhvcj5CcnlhbnQ8L0F1dGhvcj48WWVhcj4yMDA4PC9ZZWFyPjxSZWNOdW0+Mjg8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</w:fldData>
        </w:fldChar>
      </w:r>
      <w:r w:rsidR="00CC0F9A">
        <w:instrText xml:space="preserve"> ADDIN EN.CITE.DATA </w:instrText>
      </w:r>
      <w:r w:rsidR="00CC0F9A">
        <w:fldChar w:fldCharType="end"/>
      </w:r>
      <w:r w:rsidR="005E1A66">
        <w:fldChar w:fldCharType="separate"/>
      </w:r>
      <w:hyperlink w:anchor="_ENREF_17" w:tooltip="Copeland, 2006 #17" w:history="1">
        <w:r w:rsidR="006E5C63" w:rsidRPr="00B0644E">
          <w:rPr>
            <w:noProof/>
            <w:vertAlign w:val="superscript"/>
          </w:rPr>
          <w:t>17</w:t>
        </w:r>
      </w:hyperlink>
      <w:r w:rsidR="00B0644E" w:rsidRPr="00B0644E">
        <w:rPr>
          <w:noProof/>
          <w:vertAlign w:val="superscript"/>
        </w:rPr>
        <w:t>,</w:t>
      </w:r>
      <w:hyperlink w:anchor="_ENREF_28" w:tooltip="Bryant, 2008 #28" w:history="1">
        <w:r w:rsidR="006E5C63" w:rsidRPr="00B0644E">
          <w:rPr>
            <w:noProof/>
            <w:vertAlign w:val="superscript"/>
          </w:rPr>
          <w:t>28</w:t>
        </w:r>
      </w:hyperlink>
      <w:r w:rsidR="005E1A66">
        <w:fldChar w:fldCharType="end"/>
      </w:r>
      <w:r w:rsidR="002338FD">
        <w:t xml:space="preserve"> and </w:t>
      </w:r>
      <w:proofErr w:type="spellStart"/>
      <w:r w:rsidR="002338FD">
        <w:t>antipsychosis</w:t>
      </w:r>
      <w:proofErr w:type="spellEnd"/>
      <w:r w:rsidR="005E1A66">
        <w:t>.</w:t>
      </w:r>
      <w:hyperlink w:anchor="_ENREF_18" w:tooltip="Tummino, 2008 #18" w:history="1">
        <w:r w:rsidR="006E5C63">
          <w:fldChar w:fldCharType="begin"/>
        </w:r>
        <w:r w:rsidR="006E5C63">
          <w:instrText xml:space="preserve"> ADDIN EN.CITE &lt;EndNote&gt;&lt;Cite&gt;&lt;Author&gt;Tummino&lt;/Author&gt;&lt;Year&gt;2008&lt;/Year&gt;&lt;RecNum&gt;18&lt;/RecNum&gt;&lt;DisplayText&gt;&lt;style face="superscript"&gt;18&lt;/style&gt;&lt;/DisplayText&gt;&lt;record&gt;&lt;rec-number&gt;18&lt;/rec-number&gt;&lt;foreign-keys&gt;&lt;key app="EN" db-id="re2fpazahws0t8e2wxovs2z1xvaaztr9pa02" timestamp="1561649650"&gt;18&lt;/key&gt;&lt;/foreign-keys&gt;&lt;ref-type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6E5C63">
          <w:fldChar w:fldCharType="separate"/>
        </w:r>
        <w:r w:rsidR="006E5C63" w:rsidRPr="00B0644E">
          <w:rPr>
            <w:noProof/>
            <w:vertAlign w:val="superscript"/>
          </w:rPr>
          <w:t>18</w:t>
        </w:r>
        <w:r w:rsidR="006E5C63">
          <w:fldChar w:fldCharType="end"/>
        </w:r>
      </w:hyperlink>
      <w:r w:rsidR="005E1A66">
        <w:t xml:space="preserve"> </w:t>
      </w:r>
      <w:r w:rsidR="00566F26" w:rsidRPr="00352788">
        <w:t xml:space="preserve">In fact, long RT may even be contraindicated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1" w:tooltip="Copeland, 2010 #21" w:history="1">
        <w:r w:rsidR="006E5C63">
          <w:fldChar w:fldCharType="begin"/>
        </w:r>
        <w:r w:rsidR="006E5C63">
          <w:instrText xml:space="preserve"> ADDIN EN.CITE &lt;EndNote&gt;&lt;Cite&gt;&lt;Author&gt;Copeland&lt;/Author&gt;&lt;Year&gt;2010&lt;/Year&gt;&lt;RecNum&gt;21&lt;/RecNum&gt;&lt;DisplayText&gt;&lt;style face="superscript"&gt;21&lt;/style&gt;&lt;/DisplayText&gt;&lt;record&gt;&lt;rec-number&gt;21&lt;/rec-number&gt;&lt;foreign-keys&gt;&lt;key app="EN" db-id="re2fpazahws0t8e2wxovs2z1xvaaztr9pa02" timestamp="1561649653"&gt;21&lt;/key&gt;&lt;/foreign-keys&gt;&lt;ref-type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6E5C63">
          <w:fldChar w:fldCharType="separate"/>
        </w:r>
        <w:r w:rsidR="006E5C63" w:rsidRPr="00B0644E">
          <w:rPr>
            <w:noProof/>
            <w:vertAlign w:val="superscript"/>
          </w:rPr>
          <w:t>21</w:t>
        </w:r>
        <w:r w:rsidR="006E5C63">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p>
    <w:p w14:paraId="28FA2818" w14:textId="77777777" w:rsidR="003E0FD7" w:rsidRDefault="003E0FD7" w:rsidP="009A4BCA">
      <w:bookmarkStart w:id="102" w:name="_Toc9001580"/>
      <w:bookmarkStart w:id="103" w:name="_Toc9119010"/>
    </w:p>
    <w:p w14:paraId="4BC60057" w14:textId="064BF753" w:rsidR="00A35266" w:rsidRPr="00E47C9E" w:rsidRDefault="007D2E06" w:rsidP="00727BF1">
      <w:pPr>
        <w:pStyle w:val="Heading3"/>
      </w:pPr>
      <w:bookmarkStart w:id="104" w:name="_Toc20407236"/>
      <w:bookmarkEnd w:id="102"/>
      <w:r>
        <w:t>Discovery of Reversible Covalent Inhibitors o</w:t>
      </w:r>
      <w:r w:rsidR="00D82EBF">
        <w:t>f Bruton’s Tyrosine Kinase</w:t>
      </w:r>
      <w:r>
        <w:t>.</w:t>
      </w:r>
      <w:bookmarkEnd w:id="103"/>
      <w:bookmarkEnd w:id="104"/>
      <w:r w:rsidR="007F7734">
        <w:fldChar w:fldCharType="begin"/>
      </w:r>
      <w:r w:rsidR="007F7734">
        <w:instrText xml:space="preserve"> HYPERLINK \l "_ENREF_20" \o "Bauer, 2015 #234" </w:instrText>
      </w:r>
      <w:r w:rsidR="007F7734">
        <w:fldChar w:fldCharType="end"/>
      </w:r>
    </w:p>
    <w:p w14:paraId="65154584" w14:textId="7DCAB5A3" w:rsidR="00C11174" w:rsidRDefault="00276E85" w:rsidP="00787630">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w:t>
      </w:r>
      <w:del w:id="105" w:author="Microsoft Office User" w:date="2019-10-10T18:23:00Z">
        <w:r w:rsidDel="00AC0F2F">
          <w:delText xml:space="preserve">of </w:delText>
        </w:r>
      </w:del>
      <w:ins w:id="106" w:author="Microsoft Office User" w:date="2019-10-10T18:23:00Z">
        <w:r w:rsidR="00AC0F2F">
          <w:t xml:space="preserve">by designing </w:t>
        </w:r>
      </w:ins>
      <w:r w:rsidRPr="00333468">
        <w:t xml:space="preserve">reversible covalent inhibitors </w:t>
      </w:r>
      <w:ins w:id="107" w:author="Microsoft Office User" w:date="2019-10-10T18:23:00Z">
        <w:r w:rsidR="00AC0F2F">
          <w:t xml:space="preserve">that </w:t>
        </w:r>
      </w:ins>
      <w:r>
        <w:t>target</w:t>
      </w:r>
      <w:ins w:id="108" w:author="Microsoft Office User" w:date="2019-10-10T18:23:00Z">
        <w:r w:rsidR="00AC0F2F">
          <w:t>ed</w:t>
        </w:r>
      </w:ins>
      <w:del w:id="109" w:author="Microsoft Office User" w:date="2019-10-10T18:23:00Z">
        <w:r w:rsidDel="00AC0F2F">
          <w:delText>ing</w:delText>
        </w:r>
      </w:del>
      <w:r>
        <w:t xml:space="preserve"> </w:t>
      </w:r>
      <w:r w:rsidRPr="00333468">
        <w:t>noncatalytic cysteine residue</w:t>
      </w:r>
      <w:r>
        <w:t xml:space="preserve">s in </w:t>
      </w:r>
      <w:r w:rsidRPr="000B40D9">
        <w:t xml:space="preserve">Bruton’s Tyrosine Kinase </w:t>
      </w:r>
      <w:r>
        <w:t>(BTK).</w:t>
      </w:r>
      <w:hyperlink w:anchor="_ENREF_4" w:tooltip="Bradshaw, 2015 #4" w:history="1">
        <w:r w:rsidR="006E5C63">
          <w:fldChar w:fldCharType="begin"/>
        </w:r>
        <w:r w:rsidR="006E5C63">
          <w:instrText xml:space="preserve"> ADDIN EN.CITE &lt;EndNote&gt;&lt;Cite&gt;&lt;Author&gt;Bradshaw&lt;/Author&gt;&lt;Year&gt;2015&lt;/Year&gt;&lt;RecNum&gt;4&lt;/RecNum&gt;&lt;DisplayText&gt;&lt;style face="superscript"&gt;4&lt;/style&gt;&lt;/DisplayText&gt;&lt;record&gt;&lt;rec-number&gt;4&lt;/rec-number&gt;&lt;foreign-keys&gt;&lt;key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E5C63">
          <w:fldChar w:fldCharType="separate"/>
        </w:r>
        <w:r w:rsidR="006E5C63" w:rsidRPr="00B0644E">
          <w:rPr>
            <w:noProof/>
            <w:vertAlign w:val="superscript"/>
          </w:rPr>
          <w:t>4</w:t>
        </w:r>
        <w:r w:rsidR="006E5C63">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ins w:id="110" w:author="Microsoft Office User" w:date="2019-10-10T18:23:00Z">
        <w:r w:rsidR="00AC0F2F">
          <w:t>.</w:t>
        </w:r>
      </w:ins>
      <w:r w:rsidR="00E22105">
        <w:fldChar w:fldCharType="begin">
          <w:fldData xml:space="preserve">PEVuZE5vdGU+PENpdGU+PEF1dGhvcj5TbWl0aDwvQXV0aG9yPjxZZWFyPjE5OTQ8L1llYXI+PFJl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QXV0aG9yPjxZZWFyPjIwMDk8L1llYXI+PFJlY051bT4zMDwvUmVjTnVtPjxyZWNvcmQ+PHJlYy1u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</w:fldData>
        </w:fldChar>
      </w:r>
      <w:r w:rsidR="00CC0F9A">
        <w:instrText xml:space="preserve"> ADDIN EN.CITE </w:instrText>
      </w:r>
      <w:r w:rsidR="00CC0F9A">
        <w:fldChar w:fldCharType="begin">
          <w:fldData xml:space="preserve">PEVuZE5vdGU+PENpdGU+PEF1dGhvcj5TbWl0aDwvQXV0aG9yPjxZZWFyPjE5OTQ8L1llYXI+PFJl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QXV0aG9yPjxZZWFyPjIwMDk8L1llYXI+PFJlY051bT4zMDwvUmVjTnVtPjxyZWNvcmQ+PHJlYy1u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</w:fldData>
        </w:fldChar>
      </w:r>
      <w:r w:rsidR="00CC0F9A">
        <w:instrText xml:space="preserve"> ADDIN EN.CITE.DATA </w:instrText>
      </w:r>
      <w:r w:rsidR="00CC0F9A">
        <w:fldChar w:fldCharType="end"/>
      </w:r>
      <w:r w:rsidR="00E22105">
        <w:fldChar w:fldCharType="separate"/>
      </w:r>
      <w:hyperlink w:anchor="_ENREF_29" w:tooltip="Smith, 1994 #29" w:history="1">
        <w:r w:rsidR="006E5C63" w:rsidRPr="00B0644E">
          <w:rPr>
            <w:noProof/>
            <w:vertAlign w:val="superscript"/>
          </w:rPr>
          <w:t>29</w:t>
        </w:r>
      </w:hyperlink>
      <w:r w:rsidR="00B0644E" w:rsidRPr="00B0644E">
        <w:rPr>
          <w:noProof/>
          <w:vertAlign w:val="superscript"/>
        </w:rPr>
        <w:t>,</w:t>
      </w:r>
      <w:hyperlink w:anchor="_ENREF_30" w:tooltip="Mohamed, 2009 #30" w:history="1">
        <w:r w:rsidR="006E5C63" w:rsidRPr="00B0644E">
          <w:rPr>
            <w:noProof/>
            <w:vertAlign w:val="superscript"/>
          </w:rPr>
          <w:t>30</w:t>
        </w:r>
      </w:hyperlink>
      <w:r w:rsidR="00E22105">
        <w:fldChar w:fldCharType="end"/>
      </w:r>
      <w:r w:rsidR="00EE354F">
        <w:t xml:space="preserve"> </w:t>
      </w:r>
      <w:del w:id="111" w:author="Microsoft Office User" w:date="2019-10-10T18:23:00Z">
        <w:r w:rsidR="00894C1C" w:rsidDel="00AC0F2F">
          <w:delText>and i</w:delText>
        </w:r>
      </w:del>
      <w:ins w:id="112" w:author="Microsoft Office User" w:date="2019-10-10T18:23:00Z">
        <w:r w:rsidR="00AC0F2F">
          <w:t>I</w:t>
        </w:r>
      </w:ins>
      <w:r w:rsidR="001854EB">
        <w:t>ts i</w:t>
      </w:r>
      <w:r w:rsidR="00A1488E" w:rsidRPr="00333468">
        <w:t xml:space="preserve">nhibition </w:t>
      </w:r>
      <w:r w:rsidR="001854EB">
        <w:t xml:space="preserve">has been </w:t>
      </w:r>
      <w:del w:id="113" w:author="Microsoft Office User" w:date="2019-10-10T18:23:00Z">
        <w:r w:rsidR="00C4423F" w:rsidDel="00AC0F2F">
          <w:delText>shown</w:delText>
        </w:r>
        <w:r w:rsidR="001854EB" w:rsidDel="00AC0F2F">
          <w:delText xml:space="preserve"> to allow</w:delText>
        </w:r>
      </w:del>
      <w:ins w:id="114" w:author="Microsoft Office User" w:date="2019-10-10T18:23:00Z">
        <w:r w:rsidR="00AC0F2F">
          <w:t>utili</w:t>
        </w:r>
      </w:ins>
      <w:ins w:id="115" w:author="Microsoft Office User" w:date="2019-10-10T18:29:00Z">
        <w:r w:rsidR="00774EFC">
          <w:t>s</w:t>
        </w:r>
      </w:ins>
      <w:ins w:id="116" w:author="Microsoft Office User" w:date="2019-10-10T18:23:00Z">
        <w:r w:rsidR="00AC0F2F">
          <w:t>ed for</w:t>
        </w:r>
      </w:ins>
      <w:r w:rsidR="001854EB">
        <w:t xml:space="preserve">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ZWNOdW0+MzE8L1JlY051bT48RGlzcGxheVRleHQ+PHN0eWxlIGZhY2U9InN1cGVyc2NyaXB0Ij4z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</w:fldData>
        </w:fldChar>
      </w:r>
      <w:r w:rsidR="00CC0F9A">
        <w:instrText xml:space="preserve"> ADDIN EN.CITE </w:instrText>
      </w:r>
      <w:r w:rsidR="00CC0F9A">
        <w:fldChar w:fldCharType="begin">
          <w:fldData xml:space="preserve">PEVuZE5vdGU+PENpdGU+PEF1dGhvcj5IYWxsZWs8L0F1dGhvcj48WWVhcj4yMDE4PC9ZZWFyPjxS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</w:fldData>
        </w:fldChar>
      </w:r>
      <w:r w:rsidR="00CC0F9A">
        <w:instrText xml:space="preserve"> ADDIN EN.CITE.DATA </w:instrText>
      </w:r>
      <w:r w:rsidR="00CC0F9A">
        <w:fldChar w:fldCharType="end"/>
      </w:r>
      <w:r w:rsidR="006722F5">
        <w:fldChar w:fldCharType="separate"/>
      </w:r>
      <w:hyperlink w:anchor="_ENREF_31" w:tooltip="Hallek, 2018 #31" w:history="1">
        <w:r w:rsidR="006E5C63" w:rsidRPr="00B0644E">
          <w:rPr>
            <w:noProof/>
            <w:vertAlign w:val="superscript"/>
          </w:rPr>
          <w:t>31</w:t>
        </w:r>
      </w:hyperlink>
      <w:r w:rsidR="00B0644E" w:rsidRPr="00B0644E">
        <w:rPr>
          <w:noProof/>
          <w:vertAlign w:val="superscript"/>
        </w:rPr>
        <w:t>,</w:t>
      </w:r>
      <w:hyperlink w:anchor="_ENREF_32" w:tooltip="Wang, 2013 #32" w:history="1">
        <w:r w:rsidR="006E5C63" w:rsidRPr="00B0644E">
          <w:rPr>
            <w:noProof/>
            <w:vertAlign w:val="superscript"/>
          </w:rPr>
          <w:t>32</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PFJlY051bT4zMzwvUmVjTnVtPjxEaXNwbGF5VGV4dD48c3R5bGUgZmFjZT0ic3VwZXJzY3JpcHQi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</w:fldData>
        </w:fldChar>
      </w:r>
      <w:r w:rsidR="00CC0F9A">
        <w:instrText xml:space="preserve"> ADDIN EN.CITE </w:instrText>
      </w:r>
      <w:r w:rsidR="00CC0F9A">
        <w:fldChar w:fldCharType="begin">
          <w:fldData xml:space="preserve">PEVuZE5vdGU+PENpdGU+PEF1dGhvcj5EaSBQYW9sbzwvQXV0aG9yPjxZZWFyPjIwMTA8L1llYXI+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</w:fldData>
        </w:fldChar>
      </w:r>
      <w:r w:rsidR="00CC0F9A">
        <w:instrText xml:space="preserve"> ADDIN EN.CITE.DATA </w:instrText>
      </w:r>
      <w:r w:rsidR="00CC0F9A">
        <w:fldChar w:fldCharType="end"/>
      </w:r>
      <w:r w:rsidR="00E22105">
        <w:fldChar w:fldCharType="separate"/>
      </w:r>
      <w:hyperlink w:anchor="_ENREF_33" w:tooltip="Di Paolo, 2010 #33" w:history="1">
        <w:r w:rsidR="006E5C63" w:rsidRPr="00B0644E">
          <w:rPr>
            <w:noProof/>
            <w:vertAlign w:val="superscript"/>
          </w:rPr>
          <w:t>33</w:t>
        </w:r>
      </w:hyperlink>
      <w:r w:rsidR="00B0644E" w:rsidRPr="00B0644E">
        <w:rPr>
          <w:noProof/>
          <w:vertAlign w:val="superscript"/>
        </w:rPr>
        <w:t>,</w:t>
      </w:r>
      <w:hyperlink w:anchor="_ENREF_34" w:tooltip="Honigberg, 2010 #34" w:history="1">
        <w:r w:rsidR="006E5C63" w:rsidRPr="00B0644E">
          <w:rPr>
            <w:noProof/>
            <w:vertAlign w:val="superscript"/>
          </w:rPr>
          <w:t>34</w:t>
        </w:r>
      </w:hyperlink>
      <w:r w:rsidR="00E22105">
        <w:fldChar w:fldCharType="end"/>
      </w:r>
      <w:r w:rsidR="001854EB">
        <w:t xml:space="preserve"> </w:t>
      </w:r>
      <w:r w:rsidR="004545E9">
        <w:t>I</w:t>
      </w:r>
      <w:r w:rsidR="00A1488E" w:rsidRPr="00333468">
        <w:t>brutini</w:t>
      </w:r>
      <w:r w:rsidR="001854EB">
        <w:t>b</w:t>
      </w:r>
      <w:hyperlink w:anchor="_ENREF_35" w:tooltip="Brown, 2013 #35" w:history="1">
        <w:r w:rsidR="006E5C63">
          <w:fldChar w:fldCharType="begin"/>
        </w:r>
        <w:r w:rsidR="006E5C63">
          <w:instrText xml:space="preserve"> ADDIN EN.CITE &lt;EndNote&gt;&lt;Cite&gt;&lt;Author&gt;Brown&lt;/Author&gt;&lt;Year&gt;2013&lt;/Year&gt;&lt;RecNum&gt;35&lt;/RecNum&gt;&lt;DisplayText&gt;&lt;style face="superscript"&gt;35&lt;/style&gt;&lt;/DisplayText&gt;&lt;record&gt;&lt;rec-number&gt;35&lt;/rec-number&gt;&lt;foreign-keys&gt;&lt;key app="EN" db-id="re2fpazahws0t8e2wxovs2z1xvaaztr9pa02" timestamp="1561649664"&gt;35&lt;/key&gt;&lt;/foreign-keys&gt;&lt;ref-type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6E5C63">
          <w:fldChar w:fldCharType="separate"/>
        </w:r>
        <w:r w:rsidR="006E5C63" w:rsidRPr="00B0644E">
          <w:rPr>
            <w:noProof/>
            <w:vertAlign w:val="superscript"/>
          </w:rPr>
          <w:t>35</w:t>
        </w:r>
        <w:r w:rsidR="006E5C63">
          <w:fldChar w:fldCharType="end"/>
        </w:r>
      </w:hyperlink>
      <w:r w:rsidR="00EE354F">
        <w:t xml:space="preserve"> </w:t>
      </w:r>
      <w:r w:rsidR="00E4149D">
        <w:t xml:space="preserve">(Figure 2) </w:t>
      </w:r>
      <w:r w:rsidR="00A06F33">
        <w:t xml:space="preserve">was the first </w:t>
      </w:r>
      <w:r w:rsidR="00F15C17">
        <w:t xml:space="preserve">BTK </w:t>
      </w:r>
      <w:r w:rsidR="00A06F33">
        <w:t>inhibitor</w:t>
      </w:r>
      <w:r w:rsidR="0060612C">
        <w:t xml:space="preserve"> approved by the </w:t>
      </w:r>
      <w:ins w:id="117" w:author="Microsoft Office User" w:date="2019-10-10T18:24:00Z">
        <w:r w:rsidR="00AC0F2F">
          <w:t xml:space="preserve">US </w:t>
        </w:r>
      </w:ins>
      <w:r w:rsidR="0060612C">
        <w:t>Food and Drug Administration</w:t>
      </w:r>
      <w:r w:rsidR="00A06F33">
        <w:t xml:space="preserve"> </w:t>
      </w:r>
      <w:r w:rsidR="00EB18CA">
        <w:t xml:space="preserve">(FDA) </w:t>
      </w:r>
      <w:r w:rsidR="007D04EB">
        <w:t xml:space="preserve">as </w:t>
      </w:r>
      <w:r w:rsidR="0085128B">
        <w:t xml:space="preserve">a </w:t>
      </w:r>
      <w:r w:rsidR="007D04EB">
        <w:t xml:space="preserve">medicament </w:t>
      </w:r>
      <w:r w:rsidR="00F15C17">
        <w:t>for chronic lymphocytic leukaemia,</w:t>
      </w:r>
      <w:hyperlink w:anchor="_ENREF_31" w:tooltip="Hallek, 2018 #31" w:history="1">
        <w:r w:rsidR="006E5C63">
          <w:fldChar w:fldCharType="begin"/>
        </w:r>
        <w:r w:rsidR="006E5C63">
          <w:instrText xml:space="preserve"> ADDIN EN.CITE &lt;EndNote&gt;&lt;Cite&gt;&lt;Author&gt;Hallek&lt;/Author&gt;&lt;Year&gt;2018&lt;/Year&gt;&lt;RecNum&gt;31&lt;/RecNum&gt;&lt;DisplayText&gt;&lt;style face="superscript"&gt;31&lt;/style&gt;&lt;/DisplayText&gt;&lt;record&gt;&lt;rec-number&gt;31&lt;/rec-number&gt;&lt;foreign-keys&gt;&lt;key app="EN" db-id="re2fpazahws0t8e2wxovs2z1xvaaztr9pa02" timestamp="1561649661"&gt;31&lt;/key&gt;&lt;/foreign-keys&gt;&lt;ref-type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6E5C63">
          <w:fldChar w:fldCharType="separate"/>
        </w:r>
        <w:r w:rsidR="006E5C63" w:rsidRPr="00B0644E">
          <w:rPr>
            <w:noProof/>
            <w:vertAlign w:val="superscript"/>
          </w:rPr>
          <w:t>31</w:t>
        </w:r>
        <w:r w:rsidR="006E5C63">
          <w:fldChar w:fldCharType="end"/>
        </w:r>
      </w:hyperlink>
      <w:r w:rsidR="00F15C17">
        <w:t xml:space="preserve"> </w:t>
      </w:r>
      <w:r w:rsidR="00186A36">
        <w:t>and is</w:t>
      </w:r>
      <w:ins w:id="118" w:author="Microsoft Office User" w:date="2019-10-10T18:24:00Z">
        <w:r w:rsidR="00AC0F2F">
          <w:t xml:space="preserve"> also</w:t>
        </w:r>
      </w:ins>
      <w:r w:rsidR="0085128B">
        <w:t xml:space="preserve"> used to treat mantle cell lymphoma</w:t>
      </w:r>
      <w:hyperlink w:anchor="_ENREF_32" w:tooltip="Wang, 2013 #32" w:history="1">
        <w:r w:rsidR="006E5C63">
          <w:fldChar w:fldCharType="begin">
            <w:fldData xml:space="preserve">PEVuZE5vdGU+PENpdGU+PEF1dGhvcj5XYW5nPC9BdXRob3I+PFllYXI+MjAxMzwvWWVhcj48UmVj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</w:fldData>
          </w:fldChar>
        </w:r>
        <w:r w:rsidR="006E5C63">
          <w:instrText xml:space="preserve"> ADDIN EN.CITE </w:instrText>
        </w:r>
        <w:r w:rsidR="006E5C63">
          <w:fldChar w:fldCharType="begin">
            <w:fldData xml:space="preserve">PEVuZE5vdGU+PENpdGU+PEF1dGhvcj5XYW5nPC9BdXRob3I+PFllYXI+MjAxMzwvWWVhcj48UmVj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</w:fldData>
          </w:fldChar>
        </w:r>
        <w:r w:rsidR="006E5C63">
          <w:instrText xml:space="preserve"> ADDIN EN.CITE.DATA </w:instrText>
        </w:r>
        <w:r w:rsidR="006E5C63">
          <w:fldChar w:fldCharType="end"/>
        </w:r>
        <w:r w:rsidR="006E5C63">
          <w:fldChar w:fldCharType="separate"/>
        </w:r>
        <w:r w:rsidR="006E5C63" w:rsidRPr="00B0644E">
          <w:rPr>
            <w:noProof/>
            <w:vertAlign w:val="superscript"/>
          </w:rPr>
          <w:t>32</w:t>
        </w:r>
        <w:r w:rsidR="006E5C63">
          <w:fldChar w:fldCharType="end"/>
        </w:r>
      </w:hyperlink>
      <w:r w:rsidR="0085128B">
        <w:t xml:space="preserve"> as a second-line </w:t>
      </w:r>
      <w:r w:rsidR="0085128B">
        <w:lastRenderedPageBreak/>
        <w:t>treatment.</w:t>
      </w:r>
      <w:hyperlink w:anchor="_ENREF_36" w:tooltip="Peterson, 2014 #36" w:history="1">
        <w:r w:rsidR="006E5C63">
          <w:fldChar w:fldCharType="begin"/>
        </w:r>
        <w:r w:rsidR="006E5C63">
          <w:instrText xml:space="preserve"> ADDIN EN.CITE &lt;EndNote&gt;&lt;Cite&gt;&lt;Author&gt;Peterson&lt;/Author&gt;&lt;Year&gt;2014&lt;/Year&gt;&lt;RecNum&gt;36&lt;/RecNum&gt;&lt;DisplayText&gt;&lt;style face="superscript"&gt;36&lt;/style&gt;&lt;/DisplayText&gt;&lt;record&gt;&lt;rec-number&gt;36&lt;/rec-number&gt;&lt;foreign-keys&gt;&lt;key app="EN" db-id="re2fpazahws0t8e2wxovs2z1xvaaztr9pa02" timestamp="1561649665"&gt;36&lt;/key&gt;&lt;/foreign-keys&gt;&lt;ref-type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6E5C63">
          <w:fldChar w:fldCharType="separate"/>
        </w:r>
        <w:r w:rsidR="006E5C63" w:rsidRPr="00B0644E">
          <w:rPr>
            <w:noProof/>
            <w:vertAlign w:val="superscript"/>
          </w:rPr>
          <w:t>36</w:t>
        </w:r>
        <w:r w:rsidR="006E5C63">
          <w:fldChar w:fldCharType="end"/>
        </w:r>
      </w:hyperlink>
      <w:r w:rsidR="0085128B">
        <w:t xml:space="preserve"> </w:t>
      </w:r>
      <w:r w:rsidR="00186A36">
        <w:t>I</w:t>
      </w:r>
      <w:r w:rsidR="00C0145B">
        <w:t xml:space="preserve">brutinib consists of </w:t>
      </w:r>
      <w:r w:rsidR="006064F7">
        <w:t>a kinase-recognition scaffold</w:t>
      </w:r>
      <w:ins w:id="119" w:author="Microsoft Office User" w:date="2019-10-10T18:24:00Z">
        <w:r w:rsidR="00AC0F2F">
          <w:t xml:space="preserve"> (blue)</w:t>
        </w:r>
      </w:ins>
      <w:r w:rsidR="006064F7">
        <w:t xml:space="preserve"> linked to an acrylamide warhead</w:t>
      </w:r>
      <w:ins w:id="120" w:author="Microsoft Office User" w:date="2019-10-10T18:24:00Z">
        <w:r w:rsidR="00AC0F2F">
          <w:t xml:space="preserve"> (red)</w:t>
        </w:r>
      </w:ins>
      <w:del w:id="121" w:author="Microsoft Office User" w:date="2019-10-10T18:24:00Z">
        <w:r w:rsidR="00C0145B" w:rsidDel="00AC0F2F">
          <w:delText>,</w:delText>
        </w:r>
      </w:del>
      <w:r w:rsidR="006064F7">
        <w:t xml:space="preserve"> </w:t>
      </w:r>
      <w:del w:id="122" w:author="Microsoft Office User" w:date="2019-10-10T18:24:00Z">
        <w:r w:rsidR="006064F7" w:rsidDel="00AC0F2F">
          <w:delText xml:space="preserve">which </w:delText>
        </w:r>
      </w:del>
      <w:ins w:id="123" w:author="Microsoft Office User" w:date="2019-10-10T18:24:00Z">
        <w:r w:rsidR="00AC0F2F">
          <w:t xml:space="preserve">that </w:t>
        </w:r>
      </w:ins>
      <w:r w:rsidR="006064F7">
        <w:t>is capable of forming covalent bond</w:t>
      </w:r>
      <w:r w:rsidR="003114CF">
        <w:t>s</w:t>
      </w:r>
      <w:r w:rsidR="006064F7">
        <w:t xml:space="preserve"> with appropriate nucleophiles</w:t>
      </w:r>
      <w:r w:rsidR="00C0145B">
        <w:t>.</w:t>
      </w:r>
    </w:p>
    <w:p w14:paraId="6E7EEB1E" w14:textId="408D96B3" w:rsidR="009D5BBF" w:rsidRDefault="003A2D5C" w:rsidP="009D5BBF">
      <w:pPr>
        <w:pStyle w:val="Paragraph"/>
        <w:ind w:firstLine="0"/>
        <w:jc w:val="center"/>
      </w:pPr>
      <w:r>
        <w:rPr>
          <w:noProof/>
        </w:rPr>
        <w:object w:dxaOrig="6331" w:dyaOrig="3617" w14:anchorId="2102017F">
          <v:shape id="_x0000_i1027" type="#_x0000_t75" alt="" style="width:278.05pt;height:158.55pt;mso-width-percent:0;mso-height-percent:0;mso-width-percent:0;mso-height-percent:0" o:ole="">
            <v:imagedata r:id="rId16" o:title=""/>
          </v:shape>
          <o:OLEObject Type="Embed" ProgID="ChemDraw.Document.6.0" ShapeID="_x0000_i1027" DrawAspect="Content" ObjectID="_1632253495" r:id="rId17"/>
        </w:object>
      </w:r>
    </w:p>
    <w:p w14:paraId="410DD3A6" w14:textId="203D3A64" w:rsidR="00C11174" w:rsidRDefault="00C11174" w:rsidP="00C11174">
      <w:pPr>
        <w:pStyle w:val="Paragraph"/>
        <w:ind w:firstLine="0"/>
      </w:pPr>
      <w:r w:rsidRPr="00C03498">
        <w:rPr>
          <w:b/>
        </w:rPr>
        <w:t xml:space="preserve">Figure </w:t>
      </w:r>
      <w:r>
        <w:rPr>
          <w:b/>
        </w:rPr>
        <w:t>2</w:t>
      </w:r>
      <w:r w:rsidRPr="00C03498">
        <w:rPr>
          <w:b/>
        </w:rPr>
        <w:t>.</w:t>
      </w:r>
      <w:r w:rsidRPr="00C03498">
        <w:t xml:space="preserve"> </w:t>
      </w:r>
      <w:r w:rsidR="00E4149D">
        <w:t>S</w:t>
      </w:r>
      <w:r>
        <w:t>tructures of</w:t>
      </w:r>
      <w:r w:rsidR="00491823">
        <w:t xml:space="preserve"> ibrutinib and</w:t>
      </w:r>
      <w:r w:rsidR="00B25856">
        <w:t xml:space="preserve"> </w:t>
      </w:r>
      <w:r>
        <w:t xml:space="preserve">acalabrutinib. </w:t>
      </w:r>
      <w:r w:rsidR="00062804">
        <w:t xml:space="preserve">The Michael acceptor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66B57DD1" w:rsidR="00A1488E" w:rsidRDefault="00F15C17" w:rsidP="00787630">
      <w:pPr>
        <w:pStyle w:val="Paragraph"/>
      </w:pPr>
      <w:r>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PjxSZWNOdW0+MzQ8L1JlY051bT48RGlzcGxheVRleHQ+PHN0eWxlIGZhY2U9InN1cGVyc2NyaXB0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</w:fldData>
        </w:fldChar>
      </w:r>
      <w:r w:rsidR="00CC0F9A">
        <w:instrText xml:space="preserve"> ADDIN EN.CITE </w:instrText>
      </w:r>
      <w:r w:rsidR="00CC0F9A">
        <w:fldChar w:fldCharType="begin">
          <w:fldData xml:space="preserve">PEVuZE5vdGU+PENpdGU+PEF1dGhvcj5Ib25pZ2Jlcmc8L0F1dGhvcj48WWVhcj4yMDEwPC9ZZWFy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</w:fldData>
        </w:fldChar>
      </w:r>
      <w:r w:rsidR="00CC0F9A">
        <w:instrText xml:space="preserve"> ADDIN EN.CITE.DATA </w:instrText>
      </w:r>
      <w:r w:rsidR="00CC0F9A">
        <w:fldChar w:fldCharType="end"/>
      </w:r>
      <w:r w:rsidR="00554248">
        <w:fldChar w:fldCharType="separate"/>
      </w:r>
      <w:hyperlink w:anchor="_ENREF_34" w:tooltip="Honigberg, 2010 #34" w:history="1">
        <w:r w:rsidR="006E5C63" w:rsidRPr="00B0644E">
          <w:rPr>
            <w:noProof/>
            <w:vertAlign w:val="superscript"/>
          </w:rPr>
          <w:t>34</w:t>
        </w:r>
      </w:hyperlink>
      <w:r w:rsidR="00B0644E" w:rsidRPr="00B0644E">
        <w:rPr>
          <w:noProof/>
          <w:vertAlign w:val="superscript"/>
        </w:rPr>
        <w:t>,</w:t>
      </w:r>
      <w:hyperlink w:anchor="_ENREF_37" w:tooltip="Lanning, 2014 #37" w:history="1">
        <w:r w:rsidR="006E5C63" w:rsidRPr="00B0644E">
          <w:rPr>
            <w:noProof/>
            <w:vertAlign w:val="superscript"/>
          </w:rPr>
          <w:t>37</w:t>
        </w:r>
      </w:hyperlink>
      <w:r w:rsidR="00554248">
        <w:fldChar w:fldCharType="end"/>
      </w:r>
      <w:r w:rsidR="00723E4A">
        <w:t xml:space="preserve"> such as epidermal growth factor receptor (EGFR)</w:t>
      </w:r>
      <w:r w:rsidR="00554248">
        <w:t>, interleukin-2-</w:t>
      </w:r>
      <w:r w:rsidR="00554248" w:rsidRPr="00554248">
        <w:t>inducible T-cell kinase</w:t>
      </w:r>
      <w:r w:rsidR="00554248">
        <w:t xml:space="preserve"> </w:t>
      </w:r>
      <w:r w:rsidR="00554248" w:rsidRPr="00554248">
        <w:t>(</w:t>
      </w:r>
      <w:r w:rsidR="00554248">
        <w:t xml:space="preserve">ITK) </w:t>
      </w:r>
      <w:r w:rsidR="00970920">
        <w:t xml:space="preserve">and </w:t>
      </w:r>
      <w:r w:rsidR="00970920" w:rsidRPr="00554248">
        <w:t>T</w:t>
      </w:r>
      <w:r w:rsidR="00554248" w:rsidRPr="00554248">
        <w:t xml:space="preserve">-cell X chromosome kinase </w:t>
      </w:r>
      <w:r w:rsidR="00554248">
        <w:t>(TXK)</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TnVtPjM4PC9SZWNOdW0+PERpc3BsYXlUZXh0PjxzdHlsZSBmYWNlPSJzdXBlcnNjcmlwdCI+MzIs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==
</w:fldData>
        </w:fldChar>
      </w:r>
      <w:r w:rsidR="00CC0F9A">
        <w:instrText xml:space="preserve"> ADDIN EN.CITE </w:instrText>
      </w:r>
      <w:r w:rsidR="00CC0F9A">
        <w:fldChar w:fldCharType="begin">
          <w:fldData xml:space="preserve">PEVuZE5vdGU+PENpdGU+PEF1dGhvcj5CeXJkPC9BdXRob3I+PFllYXI+MjAxMzwvWWVhcj48UmVj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==
</w:fldData>
        </w:fldChar>
      </w:r>
      <w:r w:rsidR="00CC0F9A">
        <w:instrText xml:space="preserve"> ADDIN EN.CITE.DATA </w:instrText>
      </w:r>
      <w:r w:rsidR="00CC0F9A">
        <w:fldChar w:fldCharType="end"/>
      </w:r>
      <w:r w:rsidR="00970920">
        <w:fldChar w:fldCharType="separate"/>
      </w:r>
      <w:hyperlink w:anchor="_ENREF_32" w:tooltip="Wang, 2013 #32" w:history="1">
        <w:r w:rsidR="006E5C63" w:rsidRPr="00B0644E">
          <w:rPr>
            <w:noProof/>
            <w:vertAlign w:val="superscript"/>
          </w:rPr>
          <w:t>32</w:t>
        </w:r>
      </w:hyperlink>
      <w:r w:rsidR="00B0644E" w:rsidRPr="00B0644E">
        <w:rPr>
          <w:noProof/>
          <w:vertAlign w:val="superscript"/>
        </w:rPr>
        <w:t>,</w:t>
      </w:r>
      <w:hyperlink w:anchor="_ENREF_38" w:tooltip="Byrd, 2013 #38" w:history="1">
        <w:r w:rsidR="006E5C63" w:rsidRPr="00B0644E">
          <w:rPr>
            <w:noProof/>
            <w:vertAlign w:val="superscript"/>
          </w:rPr>
          <w:t>38</w:t>
        </w:r>
      </w:hyperlink>
      <w:r w:rsidR="00970920">
        <w:fldChar w:fldCharType="end"/>
      </w:r>
      <w:r w:rsidR="00554248">
        <w:t xml:space="preserve"> </w:t>
      </w:r>
      <w:r w:rsidR="00723E4A">
        <w:t>To date, acalabrutinib</w:t>
      </w:r>
      <w:hyperlink w:anchor="_ENREF_39" w:tooltip="Byrd, 2015 #39" w:history="1">
        <w:r w:rsidR="006E5C63">
          <w:fldChar w:fldCharType="begin">
            <w:fldData xml:space="preserve">PEVuZE5vdGU+PENpdGU+PEF1dGhvcj5CeXJkPC9BdXRob3I+PFllYXI+MjAxNTwvWWVhcj48UmVj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</w:fldData>
          </w:fldChar>
        </w:r>
        <w:r w:rsidR="006E5C63">
          <w:instrText xml:space="preserve"> ADDIN EN.CITE </w:instrText>
        </w:r>
        <w:r w:rsidR="006E5C63">
          <w:fldChar w:fldCharType="begin">
            <w:fldData xml:space="preserve">PEVuZE5vdGU+PENpdGU+PEF1dGhvcj5CeXJkPC9BdXRob3I+PFllYXI+MjAxNTwvWWVhcj48UmVj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</w:fldData>
          </w:fldChar>
        </w:r>
        <w:r w:rsidR="006E5C63">
          <w:instrText xml:space="preserve"> ADDIN EN.CITE.DATA </w:instrText>
        </w:r>
        <w:r w:rsidR="006E5C63">
          <w:fldChar w:fldCharType="end"/>
        </w:r>
        <w:r w:rsidR="006E5C63">
          <w:fldChar w:fldCharType="separate"/>
        </w:r>
        <w:r w:rsidR="006E5C63" w:rsidRPr="00B0644E">
          <w:rPr>
            <w:noProof/>
            <w:vertAlign w:val="superscript"/>
          </w:rPr>
          <w:t>39</w:t>
        </w:r>
        <w:r w:rsidR="006E5C63">
          <w:fldChar w:fldCharType="end"/>
        </w:r>
      </w:hyperlink>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bT40MDwvUmVjTnVtPjxEaXNwbGF5VGV4dD48c3R5bGUgZmFjZT0ic3VwZXJzY3JpcHQiPjQwLDQx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</w:fldData>
        </w:fldChar>
      </w:r>
      <w:r w:rsidR="00CC0F9A">
        <w:instrText xml:space="preserve"> ADDIN EN.CITE </w:instrText>
      </w:r>
      <w:r w:rsidR="00CC0F9A">
        <w:fldChar w:fldCharType="begin">
          <w:fldData xml:space="preserve">PEVuZE5vdGU+PENpdGU+PEF1dGhvcj5XdTwvQXV0aG9yPjxZZWFyPjIwMTY8L1llYXI+PFJlY051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</w:fldData>
        </w:fldChar>
      </w:r>
      <w:r w:rsidR="00CC0F9A">
        <w:instrText xml:space="preserve"> ADDIN EN.CITE.DATA </w:instrText>
      </w:r>
      <w:r w:rsidR="00CC0F9A">
        <w:fldChar w:fldCharType="end"/>
      </w:r>
      <w:r w:rsidR="0034608E">
        <w:fldChar w:fldCharType="separate"/>
      </w:r>
      <w:hyperlink w:anchor="_ENREF_40" w:tooltip="Wu, 2016 #40" w:history="1">
        <w:r w:rsidR="006E5C63" w:rsidRPr="00B0644E">
          <w:rPr>
            <w:noProof/>
            <w:vertAlign w:val="superscript"/>
          </w:rPr>
          <w:t>40</w:t>
        </w:r>
      </w:hyperlink>
      <w:r w:rsidR="00B0644E" w:rsidRPr="00B0644E">
        <w:rPr>
          <w:noProof/>
          <w:vertAlign w:val="superscript"/>
        </w:rPr>
        <w:t>,</w:t>
      </w:r>
      <w:hyperlink w:anchor="_ENREF_41" w:tooltip="Barf, 2017 #41" w:history="1">
        <w:r w:rsidR="006E5C63" w:rsidRPr="00B0644E">
          <w:rPr>
            <w:noProof/>
            <w:vertAlign w:val="superscript"/>
          </w:rPr>
          <w:t>41</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1" w:tooltip="Barf, 2017 #41" w:history="1">
        <w:r w:rsidR="006E5C63">
          <w:fldChar w:fldCharType="begin"/>
        </w:r>
        <w:r w:rsidR="006E5C63">
          <w:instrText xml:space="preserve"> ADDIN EN.CITE &lt;EndNote&gt;&lt;Cite&gt;&lt;Author&gt;Barf&lt;/Author&gt;&lt;Year&gt;2017&lt;/Year&gt;&lt;RecNum&gt;41&lt;/RecNum&gt;&lt;DisplayText&gt;&lt;style face="superscript"&gt;41&lt;/style&gt;&lt;/DisplayText&gt;&lt;record&gt;&lt;rec-number&gt;41&lt;/rec-number&gt;&lt;foreign-keys&gt;&lt;key app="EN" db-id="re2fpazahws0t8e2wxovs2z1xvaaztr9pa02" timestamp="1561649670"&gt;41&lt;/key&gt;&lt;/foreign-keys&gt;&lt;ref-type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6E5C63">
          <w:fldChar w:fldCharType="separate"/>
        </w:r>
        <w:r w:rsidR="006E5C63" w:rsidRPr="00B0644E">
          <w:rPr>
            <w:noProof/>
            <w:vertAlign w:val="superscript"/>
          </w:rPr>
          <w:t>41</w:t>
        </w:r>
        <w:r w:rsidR="006E5C63">
          <w:fldChar w:fldCharType="end"/>
        </w:r>
      </w:hyperlink>
      <w:r w:rsidR="00761A76">
        <w:t xml:space="preserve"> </w:t>
      </w:r>
      <w:r w:rsidR="000F613C">
        <w:t>naturally trigger</w:t>
      </w:r>
      <w:r w:rsidR="00CD5CD9">
        <w:t>s</w:t>
      </w:r>
      <w:r w:rsidR="000F613C">
        <w:t xml:space="preserve"> concerns </w:t>
      </w:r>
      <w:r w:rsidR="00CD5CD9">
        <w:t xml:space="preserve">regarding </w:t>
      </w:r>
      <w:ins w:id="124" w:author="Microsoft Office User" w:date="2019-10-10T18:25:00Z">
        <w:r w:rsidR="00AC0F2F">
          <w:t>its as-yet unknown</w:t>
        </w:r>
      </w:ins>
      <w:del w:id="125" w:author="Microsoft Office User" w:date="2019-10-10T18:25:00Z">
        <w:r w:rsidR="00CD5CD9" w:rsidDel="00AC0F2F">
          <w:delText>the</w:delText>
        </w:r>
      </w:del>
      <w:r w:rsidR="00CD5CD9">
        <w:t xml:space="preserve"> off-target effects </w:t>
      </w:r>
      <w:del w:id="126" w:author="Microsoft Office User" w:date="2019-10-10T18:25:00Z">
        <w:r w:rsidR="004617C1" w:rsidDel="00AC0F2F">
          <w:delText xml:space="preserve">that are yet unknown </w:delText>
        </w:r>
      </w:del>
      <w:r w:rsidR="000F613C">
        <w:t xml:space="preserve">when applied chronically as </w:t>
      </w:r>
      <w:r w:rsidR="00CD5CD9">
        <w:t xml:space="preserve">typically </w:t>
      </w:r>
      <w:commentRangeStart w:id="127"/>
      <w:r w:rsidR="000F613C">
        <w:t xml:space="preserve">required </w:t>
      </w:r>
      <w:r w:rsidR="00761A76">
        <w:t>for</w:t>
      </w:r>
      <w:r w:rsidR="00554248">
        <w:t xml:space="preserve"> the treatment of autoimmune diseases</w:t>
      </w:r>
      <w:commentRangeEnd w:id="127"/>
      <w:r w:rsidR="00AC0F2F">
        <w:rPr>
          <w:rStyle w:val="CommentReference"/>
        </w:rPr>
        <w:commentReference w:id="127"/>
      </w:r>
      <w:r w:rsidR="00554248">
        <w:t>.</w:t>
      </w:r>
      <w:hyperlink w:anchor="_ENREF_42" w:tooltip="Chandrashekara, 2012 #42" w:history="1">
        <w:r w:rsidR="006E5C63">
          <w:fldChar w:fldCharType="begin"/>
        </w:r>
        <w:r w:rsidR="006E5C63">
          <w:instrText xml:space="preserve"> ADDIN EN.CITE &lt;EndNote&gt;&lt;Cite&gt;&lt;Author&gt;Chandrashekara&lt;/Author&gt;&lt;Year&gt;2012&lt;/Year&gt;&lt;RecNum&gt;42&lt;/RecNum&gt;&lt;DisplayText&gt;&lt;style face="superscript"&gt;42&lt;/style&gt;&lt;/DisplayText&gt;&lt;record&gt;&lt;rec-number&gt;42&lt;/rec-number&gt;&lt;foreign-keys&gt;&lt;key app="EN" db-id="re2fpazahws0t8e2wxovs2z1xvaaztr9pa02" timestamp="1561649671"&gt;42&lt;/key&gt;&lt;/foreign-keys&gt;&lt;ref-type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6E5C63">
          <w:fldChar w:fldCharType="separate"/>
        </w:r>
        <w:r w:rsidR="006E5C63" w:rsidRPr="00B0644E">
          <w:rPr>
            <w:noProof/>
            <w:vertAlign w:val="superscript"/>
          </w:rPr>
          <w:t>42</w:t>
        </w:r>
        <w:r w:rsidR="006E5C63">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1800C3DE" w14:textId="07420555" w:rsidR="00156D1A" w:rsidRPr="00EC142D" w:rsidRDefault="00A1488E" w:rsidP="00EC142D">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r w:rsidR="00862328" w:rsidRPr="00333468">
        <w:t>cyanoacrylamide</w:t>
      </w:r>
      <w:r w:rsidR="006064F7">
        <w:t>s</w:t>
      </w:r>
      <w:r w:rsidR="00862328">
        <w:t xml:space="preserve"> </w:t>
      </w:r>
      <w:r w:rsidR="006064F7">
        <w:t xml:space="preserve">were used </w:t>
      </w:r>
      <w:del w:id="129" w:author="Microsoft Office User" w:date="2019-10-10T18:27:00Z">
        <w:r w:rsidR="006064F7" w:rsidDel="00411768">
          <w:delText xml:space="preserve">as </w:delText>
        </w:r>
        <w:r w:rsidR="00862328" w:rsidDel="00411768">
          <w:delText>warhead</w:delText>
        </w:r>
        <w:r w:rsidR="006064F7" w:rsidDel="00411768">
          <w:delText xml:space="preserve">s </w:delText>
        </w:r>
      </w:del>
      <w:r w:rsidR="00EB18CA">
        <w:t>in place</w:t>
      </w:r>
      <w:r w:rsidR="006064F7">
        <w:t xml:space="preserve"> of acrylamides</w:t>
      </w:r>
      <w:r w:rsidR="00E1064B">
        <w:t xml:space="preserve"> </w:t>
      </w:r>
      <w:ins w:id="130" w:author="Microsoft Office User" w:date="2019-10-10T18:27:00Z">
        <w:r w:rsidR="00411768">
          <w:t xml:space="preserve">as warheads. </w:t>
        </w:r>
      </w:ins>
      <w:del w:id="131" w:author="Microsoft Office User" w:date="2019-10-10T18:27:00Z">
        <w:r w:rsidR="00E1064B" w:rsidDel="00411768">
          <w:delText>and t</w:delText>
        </w:r>
      </w:del>
      <w:del w:id="132" w:author="Microsoft Office User" w:date="2019-10-10T18:28:00Z">
        <w:r w:rsidR="00E1064B" w:rsidDel="00774EFC">
          <w:delText>he absolute configurations of the stereogenic centres were inverted</w:delText>
        </w:r>
        <w:r w:rsidR="00862328" w:rsidDel="00774EFC">
          <w:delText xml:space="preserve">. </w:delText>
        </w:r>
      </w:del>
      <w:r w:rsidR="003B46B5">
        <w:t xml:space="preserve">This </w:t>
      </w:r>
      <w:del w:id="133" w:author="Microsoft Office User" w:date="2019-10-10T18:28:00Z">
        <w:r w:rsidR="003B46B5" w:rsidDel="00774EFC">
          <w:delText xml:space="preserve">rationale </w:delText>
        </w:r>
      </w:del>
      <w:ins w:id="134" w:author="Microsoft Office User" w:date="2019-10-10T18:28:00Z">
        <w:r w:rsidR="00774EFC">
          <w:t>modification was</w:t>
        </w:r>
      </w:ins>
      <w:del w:id="135" w:author="Microsoft Office User" w:date="2019-10-10T18:28:00Z">
        <w:r w:rsidR="003B46B5" w:rsidDel="00774EFC">
          <w:delText>is</w:delText>
        </w:r>
      </w:del>
      <w:r w:rsidR="003B46B5">
        <w:t xml:space="preserve"> based on</w:t>
      </w:r>
      <w:r w:rsidR="00B4748F">
        <w:t xml:space="preserve"> </w:t>
      </w:r>
      <w:del w:id="136" w:author="Microsoft Office User" w:date="2019-10-10T18:28:00Z">
        <w:r w:rsidR="003B46B5" w:rsidDel="00774EFC">
          <w:delText xml:space="preserve">the </w:delText>
        </w:r>
      </w:del>
      <w:r w:rsidR="003B46B5">
        <w:t xml:space="preserve">observations </w:t>
      </w:r>
      <w:del w:id="137" w:author="Microsoft Office User" w:date="2019-10-10T18:28:00Z">
        <w:r w:rsidR="003B46B5" w:rsidDel="00774EFC">
          <w:delText xml:space="preserve">in </w:delText>
        </w:r>
        <w:r w:rsidR="00EB18CA" w:rsidDel="00774EFC">
          <w:delText>their</w:delText>
        </w:r>
      </w:del>
      <w:ins w:id="138" w:author="Microsoft Office User" w:date="2019-10-10T18:28:00Z">
        <w:r w:rsidR="00774EFC">
          <w:t>made in</w:t>
        </w:r>
      </w:ins>
      <w:r w:rsidR="00EB18CA">
        <w:t xml:space="preserve">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w:t>
      </w:r>
      <w:del w:id="139" w:author="Microsoft Office User" w:date="2019-10-10T18:29:00Z">
        <w:r w:rsidR="00B4748F" w:rsidDel="00774EFC">
          <w:delText xml:space="preserve">the </w:delText>
        </w:r>
      </w:del>
      <w:r w:rsidR="00B4748F">
        <w:t>acrylamide</w:t>
      </w:r>
      <w:del w:id="140" w:author="Microsoft Office User" w:date="2019-10-10T18:29:00Z">
        <w:r w:rsidR="00B4748F" w:rsidDel="00774EFC">
          <w:delText xml:space="preserve"> warhead</w:delText>
        </w:r>
      </w:del>
      <w:r w:rsidR="00B4748F">
        <w:t>s result</w:t>
      </w:r>
      <w:r w:rsidR="002F0DD1">
        <w:t>ed</w:t>
      </w:r>
      <w:r w:rsidR="00B4748F">
        <w:t xml:space="preserve"> in rapidly reversible</w:t>
      </w:r>
      <w:r w:rsidR="00C11174">
        <w:t xml:space="preserve"> Michael addition</w:t>
      </w:r>
      <w:r w:rsidR="00B4748F">
        <w:t>s</w:t>
      </w:r>
      <w:r w:rsidR="00C11174">
        <w:t>.</w:t>
      </w:r>
      <w:hyperlink w:anchor="_ENREF_5" w:tooltip="Serafimova, 2012 #5" w:history="1">
        <w:r w:rsidR="006E5C63">
          <w:fldChar w:fldCharType="begin"/>
        </w:r>
        <w:r w:rsidR="006E5C63">
          <w:instrText xml:space="preserve"> ADDIN EN.CITE &lt;EndNote&gt;&lt;Cite&gt;&lt;Author&gt;Serafimova&lt;/Author&gt;&lt;Year&gt;2012&lt;/Year&gt;&lt;RecNum&gt;5&lt;/RecNum&gt;&lt;DisplayText&gt;&lt;style face="superscript"&gt;5&lt;/style&gt;&lt;/DisplayText&gt;&lt;record&gt;&lt;rec-number&gt;5&lt;/rec-number&gt;&lt;foreign-keys&gt;&lt;key app="EN" db-id="re2fpazahws0t8e2wxovs2z1xvaaztr9pa02" timestamp="1561649642"&gt;5&lt;/key&gt;&lt;/foreign-keys&gt;&lt;ref-type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6E5C63">
          <w:fldChar w:fldCharType="separate"/>
        </w:r>
        <w:r w:rsidR="006E5C63" w:rsidRPr="00B0644E">
          <w:rPr>
            <w:noProof/>
            <w:vertAlign w:val="superscript"/>
          </w:rPr>
          <w:t>5</w:t>
        </w:r>
        <w:r w:rsidR="006E5C63">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 xml:space="preserve">that </w:t>
      </w:r>
      <w:del w:id="141" w:author="Microsoft Office User" w:date="2019-10-10T18:29:00Z">
        <w:r w:rsidR="002E138A" w:rsidDel="00774EFC">
          <w:delText xml:space="preserve">this </w:delText>
        </w:r>
      </w:del>
      <w:ins w:id="142" w:author="Microsoft Office User" w:date="2019-10-10T18:29:00Z">
        <w:r w:rsidR="00774EFC">
          <w:t>the reversibility arises</w:t>
        </w:r>
      </w:ins>
      <w:del w:id="143" w:author="Microsoft Office User" w:date="2019-10-10T18:29:00Z">
        <w:r w:rsidR="002E138A" w:rsidDel="00774EFC">
          <w:delText>is</w:delText>
        </w:r>
      </w:del>
      <w:r w:rsidR="002E138A">
        <w:t xml:space="preserve"> because</w:t>
      </w:r>
      <w:r w:rsidR="00577616">
        <w:t xml:space="preserve"> the electron-withdrawing</w:t>
      </w:r>
      <w:r w:rsidR="008322D0">
        <w:t xml:space="preserve"> </w:t>
      </w:r>
      <m:oMath>
        <m:r>
          <w:rPr>
            <w:rFonts w:ascii="Cambria Math" w:hAnsi="Cambria Math"/>
          </w:rPr>
          <m:t>α</m:t>
        </m:r>
      </m:oMath>
      <w:del w:id="144" w:author="Microsoft Office User" w:date="2019-10-10T18:29:00Z">
        <w:r w:rsidR="00577616" w:rsidDel="00774EFC">
          <w:delText xml:space="preserve"> </w:delText>
        </w:r>
      </w:del>
      <w:ins w:id="145" w:author="Microsoft Office User" w:date="2019-10-10T18:29:00Z">
        <w:r w:rsidR="00774EFC">
          <w:t xml:space="preserve">-CN </w:t>
        </w:r>
      </w:ins>
      <w:r w:rsidR="00577616">
        <w:t xml:space="preserve">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 xml:space="preserve">thus decreasing the </w:t>
      </w:r>
      <m:oMath>
        <m:r>
          <m:rPr>
            <m:sty m:val="p"/>
          </m:rPr>
          <w:rPr>
            <w:rFonts w:ascii="Cambria Math" w:hAnsi="Cambria Math"/>
          </w:rPr>
          <m:t>Δ</m:t>
        </m:r>
        <m:r>
          <w:rPr>
            <w:rFonts w:ascii="Cambria Math" w:hAnsi="Cambria Math"/>
          </w:rPr>
          <m:t>G</m:t>
        </m:r>
      </m:oMath>
      <w:r w:rsidR="00AE0F74">
        <w:t xml:space="preserve"> for binding and accelerating the reverse reaction, </w:t>
      </w:r>
      <w:ins w:id="146" w:author="Microsoft Office User" w:date="2019-10-10T18:30:00Z">
        <w:r w:rsidR="00774EFC">
          <w:t>(</w:t>
        </w:r>
      </w:ins>
      <w:r w:rsidR="00AE0F74">
        <w:t>elimination of thiol</w:t>
      </w:r>
      <w:del w:id="147" w:author="Microsoft Office User" w:date="2019-10-10T18:30:00Z">
        <w:r w:rsidR="00AE0F74" w:rsidDel="00774EFC">
          <w:delText xml:space="preserve">, </w:delText>
        </w:r>
      </w:del>
      <w:ins w:id="148" w:author="Microsoft Office User" w:date="2019-10-10T18:30:00Z">
        <w:r w:rsidR="00774EFC">
          <w:t xml:space="preserve">) </w:t>
        </w:r>
      </w:ins>
      <w:r w:rsidR="00AE0F74">
        <w:t xml:space="preserve">as </w:t>
      </w:r>
      <w:r w:rsidR="00402F11">
        <w:t>illustrated</w:t>
      </w:r>
      <w:r w:rsidR="0035300C">
        <w:t xml:space="preserve"> in Figure </w:t>
      </w:r>
      <w:r w:rsidR="00C0145B">
        <w:t>3</w:t>
      </w:r>
      <w:r w:rsidR="00AA1088">
        <w:t>.</w:t>
      </w:r>
      <w:hyperlink w:anchor="_ENREF_43" w:tooltip="Krenske, 2016 #43" w:history="1">
        <w:r w:rsidR="006E5C63">
          <w:fldChar w:fldCharType="begin"/>
        </w:r>
        <w:r w:rsidR="006E5C63">
          <w:instrText xml:space="preserve"> ADDIN EN.CITE &lt;EndNote&gt;&lt;Cite&gt;&lt;Author&gt;Krenske&lt;/Author&gt;&lt;Year&gt;2016&lt;/Year&gt;&lt;RecNum&gt;43&lt;/RecNum&gt;&lt;DisplayText&gt;&lt;style face="superscript"&gt;43&lt;/style&gt;&lt;/DisplayText&gt;&lt;record&gt;&lt;rec-number&gt;43&lt;/rec-number&gt;&lt;foreign-keys&gt;&lt;key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E5C63">
          <w:fldChar w:fldCharType="separate"/>
        </w:r>
        <w:r w:rsidR="006E5C63" w:rsidRPr="00566F26">
          <w:rPr>
            <w:noProof/>
            <w:vertAlign w:val="superscript"/>
          </w:rPr>
          <w:t>43</w:t>
        </w:r>
        <w:r w:rsidR="006E5C63">
          <w:fldChar w:fldCharType="end"/>
        </w:r>
      </w:hyperlink>
      <w:r w:rsidR="00577616">
        <w:t xml:space="preserve"> </w:t>
      </w:r>
    </w:p>
    <w:p w14:paraId="02A6FCB7" w14:textId="5E1324EF" w:rsidR="00EC142D" w:rsidRDefault="00707903" w:rsidP="00B50923">
      <w:pPr>
        <w:pStyle w:val="Paragraph"/>
        <w:ind w:firstLine="0"/>
        <w:jc w:val="center"/>
        <w:rPr>
          <w:b/>
        </w:rPr>
      </w:pPr>
      <w:r>
        <w:rPr>
          <w:b/>
          <w:noProof/>
          <w:lang w:val="en-AU"/>
        </w:rPr>
        <w:lastRenderedPageBreak/>
        <w:drawing>
          <wp:inline distT="0" distB="0" distL="0" distR="0" wp14:anchorId="1F7CCB67" wp14:editId="375D0764">
            <wp:extent cx="5943600" cy="3235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ersible and Irreversible Michael Addition Energy Profiles.tif"/>
                    <pic:cNvPicPr/>
                  </pic:nvPicPr>
                  <pic:blipFill>
                    <a:blip r:embed="rId18">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33BEEF05" w14:textId="0A642386" w:rsidR="00AE0F74" w:rsidRDefault="00AE0F74" w:rsidP="00AE0F74">
      <w:pPr>
        <w:pStyle w:val="Paragraph"/>
        <w:ind w:firstLine="0"/>
      </w:pPr>
      <w:r w:rsidRPr="00C03498">
        <w:rPr>
          <w:b/>
        </w:rPr>
        <w:t xml:space="preserve">Figure </w:t>
      </w:r>
      <w:r w:rsidR="00C11174">
        <w:rPr>
          <w:b/>
        </w:rPr>
        <w:t>3</w:t>
      </w:r>
      <w:r w:rsidRPr="00C03498">
        <w:rPr>
          <w:b/>
        </w:rPr>
        <w:t>.</w:t>
      </w:r>
      <w:r w:rsidRPr="00C03498">
        <w:t xml:space="preserve"> </w:t>
      </w:r>
      <w:r w:rsidR="00624030">
        <w:t xml:space="preserve">Representative </w:t>
      </w:r>
      <w:r w:rsidR="00AB6D60">
        <w:t>free e</w:t>
      </w:r>
      <w:r>
        <w:t>nergy profiles for</w:t>
      </w:r>
      <w:r w:rsidR="00B50923">
        <w:t xml:space="preserve"> </w:t>
      </w:r>
      <w:r>
        <w:t>irreversible</w:t>
      </w:r>
      <w:r w:rsidR="00B50923">
        <w:t xml:space="preserve"> (blue)</w:t>
      </w:r>
      <w:r w:rsidR="008231F1" w:rsidRPr="008231F1">
        <w:t xml:space="preserve"> </w:t>
      </w:r>
      <w:r w:rsidR="008231F1">
        <w:t xml:space="preserve">and reversible (red) </w:t>
      </w:r>
      <w:r>
        <w:t xml:space="preserve">Michael </w:t>
      </w:r>
      <w:commentRangeStart w:id="149"/>
      <w:r>
        <w:t>addition</w:t>
      </w:r>
      <w:r w:rsidR="00B50923">
        <w:t>s</w:t>
      </w:r>
      <w:commentRangeEnd w:id="149"/>
      <w:r w:rsidR="00774EFC">
        <w:rPr>
          <w:rStyle w:val="CommentReference"/>
        </w:rPr>
        <w:commentReference w:id="149"/>
      </w:r>
      <w:r>
        <w:t>.</w:t>
      </w:r>
    </w:p>
    <w:p w14:paraId="76FDAF56" w14:textId="6E488A47" w:rsidR="00A941B5" w:rsidRPr="00A941B5" w:rsidRDefault="00AE0F74" w:rsidP="00A941B5">
      <w:pPr>
        <w:pStyle w:val="Paragraph"/>
      </w:pPr>
      <w:r>
        <w:t>By varying the electronic and steric environment around</w:t>
      </w:r>
      <w:r w:rsidRPr="00333468">
        <w:t xml:space="preserve"> the warhead</w:t>
      </w:r>
      <w:r>
        <w:t xml:space="preserve"> </w:t>
      </w:r>
      <w:ins w:id="150" w:author="Microsoft Office User" w:date="2019-10-10T18:32:00Z">
        <w:r w:rsidR="00A95B36">
          <w:t xml:space="preserve">by </w:t>
        </w:r>
      </w:ins>
      <w:r>
        <w:t xml:space="preserve">using different </w:t>
      </w:r>
      <m:oMath>
        <m:r>
          <w:rPr>
            <w:rFonts w:ascii="Cambria Math" w:hAnsi="Cambria Math"/>
          </w:rPr>
          <m:t>β</m:t>
        </m:r>
      </m:oMath>
      <w:r w:rsidRPr="00333468">
        <w:t>-substituents</w:t>
      </w:r>
      <w:r>
        <w:t xml:space="preserve"> o</w:t>
      </w:r>
      <w:r w:rsidR="002E138A">
        <w:t>n</w:t>
      </w:r>
      <w:r>
        <w:t xml:space="preserve"> the </w:t>
      </w:r>
      <w:r w:rsidRPr="00333468">
        <w:t>cyanoacrylamide</w:t>
      </w:r>
      <w:del w:id="151" w:author="Microsoft Office User" w:date="2019-10-10T18:32:00Z">
        <w:r w:rsidDel="00A95B36">
          <w:delText>s</w:delText>
        </w:r>
      </w:del>
      <w:r>
        <w:t xml:space="preserve">, Taunton et al. </w:t>
      </w:r>
      <w:del w:id="152" w:author="Microsoft Office User" w:date="2019-10-10T18:33:00Z">
        <w:r w:rsidDel="00A95B36">
          <w:delText xml:space="preserve">discovered </w:delText>
        </w:r>
      </w:del>
      <w:ins w:id="153" w:author="Microsoft Office User" w:date="2019-10-10T18:33:00Z">
        <w:r w:rsidR="00A95B36">
          <w:t xml:space="preserve">developed </w:t>
        </w:r>
      </w:ins>
      <w:r>
        <w:t>inhibitors exhibiting</w:t>
      </w:r>
      <w:r w:rsidRPr="00333468">
        <w:t xml:space="preserve"> </w:t>
      </w:r>
      <w:r>
        <w:t xml:space="preserve">RT ranging </w:t>
      </w:r>
      <w:r w:rsidR="008322D0">
        <w:t xml:space="preserve">from just minutes to one week. </w:t>
      </w:r>
      <w:del w:id="154" w:author="Microsoft Office User" w:date="2019-10-10T18:33:00Z">
        <w:r w:rsidR="00E1064B" w:rsidDel="001617C7">
          <w:delText xml:space="preserve">Some </w:delText>
        </w:r>
      </w:del>
      <w:ins w:id="155" w:author="Microsoft Office User" w:date="2019-10-10T18:33:00Z">
        <w:r w:rsidR="001617C7">
          <w:t xml:space="preserve">Key </w:t>
        </w:r>
      </w:ins>
      <w:r w:rsidR="00E1064B">
        <w:t>examples are presented in Chart 1</w:t>
      </w:r>
      <w:r>
        <w:t xml:space="preserve">. </w:t>
      </w:r>
      <w:del w:id="156" w:author="Microsoft Office User" w:date="2019-10-10T18:34:00Z">
        <w:r w:rsidR="0035300C" w:rsidDel="001617C7">
          <w:delText>A remarkable outcome was the extrapolation of</w:delText>
        </w:r>
      </w:del>
      <w:ins w:id="157" w:author="Microsoft Office User" w:date="2019-10-10T18:34:00Z">
        <w:r w:rsidR="001617C7">
          <w:t>Significantly,</w:t>
        </w:r>
      </w:ins>
      <w:r w:rsidR="0035300C">
        <w:t xml:space="preserve"> </w:t>
      </w:r>
      <w:r w:rsidR="0035300C" w:rsidRPr="008B6200">
        <w:t xml:space="preserve">long </w:t>
      </w:r>
      <w:r w:rsidR="0035300C">
        <w:t>RT</w:t>
      </w:r>
      <w:r w:rsidR="0035300C" w:rsidRPr="008B6200">
        <w:t xml:space="preserve"> </w:t>
      </w:r>
      <w:ins w:id="158" w:author="Microsoft Office User" w:date="2019-10-10T18:34:00Z">
        <w:r w:rsidR="001617C7">
          <w:t>was found to translate in</w:t>
        </w:r>
      </w:ins>
      <w:r w:rsidR="0035300C" w:rsidRPr="008B6200">
        <w:t xml:space="preserve">to durable </w:t>
      </w:r>
      <w:r w:rsidR="0035300C" w:rsidRPr="007C7501">
        <w:rPr>
          <w:i/>
        </w:rPr>
        <w:t>in vivo</w:t>
      </w:r>
      <w:r w:rsidR="0035300C" w:rsidRPr="008B6200">
        <w:t xml:space="preserve"> </w:t>
      </w:r>
      <w:r w:rsidR="00106887">
        <w:t xml:space="preserve">pharmacodynamic </w:t>
      </w:r>
      <w:r w:rsidR="00624030">
        <w:t>inhibition</w:t>
      </w:r>
      <w:r w:rsidR="0035300C">
        <w:t>, where</w:t>
      </w:r>
      <w:ins w:id="159" w:author="Microsoft Office User" w:date="2019-10-10T18:34:00Z">
        <w:r w:rsidR="001617C7">
          <w:t xml:space="preserve"> the longest-lived inhibitor,</w:t>
        </w:r>
      </w:ins>
      <w:r w:rsidR="0035300C">
        <w:t xml:space="preserve"> </w:t>
      </w:r>
      <w:r w:rsidR="0035300C">
        <w:rPr>
          <w:b/>
        </w:rPr>
        <w:t>9</w:t>
      </w:r>
      <w:ins w:id="160" w:author="Microsoft Office User" w:date="2019-10-10T18:34:00Z">
        <w:r w:rsidR="001617C7">
          <w:t>,</w:t>
        </w:r>
      </w:ins>
      <w:r w:rsidR="0035300C">
        <w:rPr>
          <w:b/>
        </w:rPr>
        <w:t xml:space="preserve"> </w:t>
      </w:r>
      <w:r w:rsidR="0035300C">
        <w:t xml:space="preserve">demonstrated </w:t>
      </w:r>
      <w:r w:rsidR="0035300C" w:rsidRPr="008B6200">
        <w:t xml:space="preserve">sustained </w:t>
      </w:r>
      <w:r w:rsidR="001C070E">
        <w:t>BTK occupancy</w:t>
      </w:r>
      <w:r w:rsidR="0035300C" w:rsidRPr="008B6200">
        <w:t xml:space="preserve"> </w:t>
      </w:r>
      <w:ins w:id="161" w:author="Microsoft Office User" w:date="2019-10-10T18:34:00Z">
        <w:r w:rsidR="001617C7">
          <w:t xml:space="preserve">even </w:t>
        </w:r>
      </w:ins>
      <w:r w:rsidR="0035300C" w:rsidRPr="008B6200">
        <w:t xml:space="preserve">after </w:t>
      </w:r>
      <w:commentRangeStart w:id="162"/>
      <w:del w:id="163" w:author="Microsoft Office User" w:date="2019-10-10T18:34:00Z">
        <w:r w:rsidR="0035300C" w:rsidDel="001617C7">
          <w:delText xml:space="preserve">the </w:delText>
        </w:r>
      </w:del>
      <w:r w:rsidR="0035300C">
        <w:t>clearance</w:t>
      </w:r>
      <w:commentRangeEnd w:id="162"/>
      <w:r w:rsidR="001617C7">
        <w:rPr>
          <w:rStyle w:val="CommentReference"/>
        </w:rPr>
        <w:commentReference w:id="162"/>
      </w:r>
      <w:r w:rsidR="0035300C">
        <w:t xml:space="preserve"> of unbound </w:t>
      </w:r>
      <w:bookmarkStart w:id="164" w:name="_GoBack"/>
      <w:bookmarkEnd w:id="164"/>
      <w:r w:rsidR="0035300C">
        <w:t>drugs</w:t>
      </w:r>
      <w:r w:rsidR="0035300C" w:rsidRPr="008B6200">
        <w:t xml:space="preserve"> from the systemic circulation</w:t>
      </w:r>
      <w:r w:rsidR="0035300C">
        <w:t xml:space="preserve"> in rodent models</w:t>
      </w:r>
      <w:r w:rsidR="008B6200" w:rsidRPr="008B6200">
        <w:t xml:space="preserve">. </w:t>
      </w:r>
      <w:del w:id="165" w:author="Microsoft Office User" w:date="2019-10-10T18:35:00Z">
        <w:r w:rsidR="0060645A" w:rsidDel="001E2C1D">
          <w:delText>As commented by Copeland i</w:delText>
        </w:r>
      </w:del>
      <w:ins w:id="166" w:author="Microsoft Office User" w:date="2019-10-10T18:35:00Z">
        <w:r w:rsidR="001E2C1D">
          <w:t>I</w:t>
        </w:r>
      </w:ins>
      <w:r w:rsidR="0060645A">
        <w:t xml:space="preserve">n </w:t>
      </w:r>
      <w:r w:rsidR="0035300C">
        <w:t>a</w:t>
      </w:r>
      <w:r w:rsidR="0060645A">
        <w:t xml:space="preserve"> </w:t>
      </w:r>
      <w:del w:id="167" w:author="Microsoft Office User" w:date="2019-10-10T18:35:00Z">
        <w:r w:rsidR="0060645A" w:rsidDel="001E2C1D">
          <w:delText xml:space="preserve">recent </w:delText>
        </w:r>
      </w:del>
      <w:r w:rsidR="0060645A">
        <w:t>review</w:t>
      </w:r>
      <w:ins w:id="168" w:author="Microsoft Office User" w:date="2019-10-10T18:35:00Z">
        <w:r w:rsidR="001E2C1D">
          <w:t xml:space="preserve"> article, Copeland</w:t>
        </w:r>
      </w:ins>
      <w:del w:id="169" w:author="Microsoft Office User" w:date="2019-10-10T18:35:00Z">
        <w:r w:rsidR="0060645A" w:rsidDel="001E2C1D">
          <w:delText>,</w:delText>
        </w:r>
      </w:del>
      <w:hyperlink w:anchor="_ENREF_44" w:tooltip="Copeland, 2015 #44" w:history="1">
        <w:r w:rsidR="006E5C63">
          <w:fldChar w:fldCharType="begin"/>
        </w:r>
        <w:r w:rsidR="006E5C63">
          <w:instrText xml:space="preserve"> ADDIN EN.CITE &lt;EndNote&gt;&lt;Cite&gt;&lt;Author&gt;Copeland&lt;/Author&gt;&lt;Year&gt;2015&lt;/Year&gt;&lt;RecNum&gt;44&lt;/RecNum&gt;&lt;DisplayText&gt;&lt;style face="superscript"&gt;44&lt;/style&gt;&lt;/DisplayText&gt;&lt;record&gt;&lt;rec-number&gt;44&lt;/rec-number&gt;&lt;foreign-keys&gt;&lt;key app="EN" db-id="re2fpazahws0t8e2wxovs2z1xvaaztr9pa02" timestamp="1561649673"&gt;44&lt;/key&gt;&lt;/foreign-keys&gt;&lt;ref-type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6E5C63">
          <w:fldChar w:fldCharType="separate"/>
        </w:r>
        <w:r w:rsidR="006E5C63" w:rsidRPr="00566F26">
          <w:rPr>
            <w:noProof/>
            <w:vertAlign w:val="superscript"/>
          </w:rPr>
          <w:t>44</w:t>
        </w:r>
        <w:r w:rsidR="006E5C63">
          <w:fldChar w:fldCharType="end"/>
        </w:r>
      </w:hyperlink>
      <w:r w:rsidR="0060645A">
        <w:t xml:space="preserve"> </w:t>
      </w:r>
      <w:ins w:id="170" w:author="Microsoft Office User" w:date="2019-10-10T18:35:00Z">
        <w:r w:rsidR="001E2C1D">
          <w:t xml:space="preserve">commented that </w:t>
        </w:r>
      </w:ins>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ins w:id="171" w:author="Microsoft Office User" w:date="2019-10-10T18:35:00Z">
        <w:r w:rsidR="001E2C1D">
          <w:t>of</w:t>
        </w:r>
      </w:ins>
      <w:del w:id="172" w:author="Microsoft Office User" w:date="2019-10-10T18:35:00Z">
        <w:r w:rsidR="00136637" w:rsidDel="001E2C1D">
          <w:delText>to</w:delText>
        </w:r>
      </w:del>
      <w:r w:rsidR="00136637">
        <w:t xml:space="preserve"> </w:t>
      </w:r>
      <w:r w:rsidR="00AF238A">
        <w:t>systematically approach</w:t>
      </w:r>
      <w:ins w:id="173" w:author="Microsoft Office User" w:date="2019-10-10T18:35:00Z">
        <w:r w:rsidR="001E2C1D">
          <w:t>ing</w:t>
        </w:r>
      </w:ins>
      <w:r w:rsidR="00AF238A">
        <w:t xml:space="preserve"> the holy grail of </w:t>
      </w:r>
      <w:r w:rsidR="0035300C">
        <w:t xml:space="preserve">covalent inhibitor design, i.e. </w:t>
      </w:r>
      <w:del w:id="174" w:author="Microsoft Office User" w:date="2019-10-10T18:37:00Z">
        <w:r w:rsidR="008B6200" w:rsidRPr="008B6200" w:rsidDel="00EC2A54">
          <w:delText>match</w:delText>
        </w:r>
        <w:r w:rsidR="00AF238A" w:rsidDel="00EC2A54">
          <w:delText>ing</w:delText>
        </w:r>
        <w:r w:rsidR="008B6200" w:rsidRPr="008B6200" w:rsidDel="00EC2A54">
          <w:delText xml:space="preserve"> </w:delText>
        </w:r>
      </w:del>
      <w:ins w:id="175" w:author="Microsoft Office User" w:date="2019-10-10T18:37:00Z">
        <w:r w:rsidR="00EC2A54">
          <w:t>addressing</w:t>
        </w:r>
        <w:r w:rsidR="00EC2A54" w:rsidRPr="008B6200">
          <w:t xml:space="preserve"> </w:t>
        </w:r>
      </w:ins>
      <w:r w:rsidR="008B6200" w:rsidRPr="008B6200">
        <w:t xml:space="preserve">the </w:t>
      </w:r>
      <w:commentRangeStart w:id="176"/>
      <w:r w:rsidR="008B6200" w:rsidRPr="008B6200">
        <w:t xml:space="preserve">biological </w:t>
      </w:r>
      <w:r w:rsidR="007A72BD">
        <w:t>requirement</w:t>
      </w:r>
      <w:ins w:id="177" w:author="Microsoft Office User" w:date="2019-10-10T18:36:00Z">
        <w:r w:rsidR="001E2C1D">
          <w:t>s</w:t>
        </w:r>
        <w:commentRangeEnd w:id="176"/>
        <w:r w:rsidR="001E2C1D">
          <w:rPr>
            <w:rStyle w:val="CommentReference"/>
          </w:rPr>
          <w:commentReference w:id="176"/>
        </w:r>
      </w:ins>
      <w:r w:rsidR="008B6200" w:rsidRPr="008B6200">
        <w:t xml:space="preserve"> of </w:t>
      </w:r>
      <w:r w:rsidR="0072287C">
        <w:t>targeted proteins</w:t>
      </w:r>
      <w:r w:rsidR="008B6200" w:rsidRPr="008B6200">
        <w:t xml:space="preserve"> </w:t>
      </w:r>
      <w:del w:id="179" w:author="Microsoft Office User" w:date="2019-10-10T18:37:00Z">
        <w:r w:rsidR="007A72BD" w:rsidDel="00EC2A54">
          <w:delText xml:space="preserve">to </w:delText>
        </w:r>
        <w:r w:rsidR="0072287C" w:rsidDel="00EC2A54">
          <w:delText>ligand-receptor binding interactions</w:delText>
        </w:r>
        <w:r w:rsidR="007A72BD" w:rsidDel="00EC2A54">
          <w:delText xml:space="preserve"> </w:delText>
        </w:r>
      </w:del>
      <w:r w:rsidR="008B6200" w:rsidRPr="008B6200">
        <w:t xml:space="preserve">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ins w:id="180" w:author="Microsoft Office User" w:date="2019-10-10T18:37:00Z">
        <w:r w:rsidR="00EC2A54">
          <w:t xml:space="preserve"> and their binding interactions</w:t>
        </w:r>
      </w:ins>
      <w:r w:rsidR="007A72BD" w:rsidRPr="009211CF">
        <w:t>.</w:t>
      </w:r>
      <w:r w:rsidR="009211CF" w:rsidRPr="009211CF">
        <w:t xml:space="preserve"> </w:t>
      </w:r>
      <w:r w:rsidR="004915A9">
        <w:t xml:space="preserve">Following </w:t>
      </w:r>
      <w:del w:id="181" w:author="Microsoft Office User" w:date="2019-10-10T18:37:00Z">
        <w:r w:rsidR="004915A9" w:rsidDel="00EC2A54">
          <w:delText xml:space="preserve">their </w:delText>
        </w:r>
      </w:del>
      <w:ins w:id="182" w:author="Microsoft Office User" w:date="2019-10-10T18:37:00Z">
        <w:r w:rsidR="00EC2A54">
          <w:t xml:space="preserve">Taunton’s </w:t>
        </w:r>
      </w:ins>
      <w:r w:rsidR="004915A9">
        <w:t>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ins w:id="183" w:author="Microsoft Office User" w:date="2019-10-10T18:37:00Z">
        <w:r w:rsidR="00EC2A54">
          <w:t>,</w:t>
        </w:r>
      </w:ins>
      <w:r w:rsidR="00C03498" w:rsidRPr="009211CF">
        <w:t xml:space="preserve"> </w:t>
      </w:r>
      <w:del w:id="184" w:author="Microsoft Office User" w:date="2019-10-10T18:37:00Z">
        <w:r w:rsidR="00E163BC" w:rsidDel="00EC2A54">
          <w:delText xml:space="preserve">apart </w:delText>
        </w:r>
      </w:del>
      <w:ins w:id="185" w:author="Microsoft Office User" w:date="2019-10-10T18:37:00Z">
        <w:r w:rsidR="00EC2A54">
          <w:t xml:space="preserve">distinct </w:t>
        </w:r>
      </w:ins>
      <w:r w:rsidR="00E163BC">
        <w:t xml:space="preserve">from </w:t>
      </w:r>
      <w:r w:rsidR="00DB65F7">
        <w:t xml:space="preserve">the traditional </w:t>
      </w:r>
      <w:r w:rsidR="004255D9">
        <w:t>structure-affinity</w:t>
      </w:r>
      <w:r w:rsidR="004255D9" w:rsidRPr="009211CF">
        <w:t xml:space="preserve"> relationships</w:t>
      </w:r>
      <w:r w:rsidR="00E163BC">
        <w:t xml:space="preserve"> (SAR)</w:t>
      </w:r>
      <w:ins w:id="186" w:author="Microsoft Office User" w:date="2019-10-10T18:37:00Z">
        <w:r w:rsidR="00EC2A54">
          <w:t>,</w:t>
        </w:r>
      </w:ins>
      <w:r w:rsidR="00E163BC">
        <w:t xml:space="preserve"> </w:t>
      </w:r>
      <w:r w:rsidR="00C03498" w:rsidRPr="009211CF">
        <w:t>in</w:t>
      </w:r>
      <w:ins w:id="187" w:author="Microsoft Office User" w:date="2019-10-10T18:38:00Z">
        <w:r w:rsidR="00EC2A54">
          <w:t>to</w:t>
        </w:r>
      </w:ins>
      <w:r w:rsidR="00C03498" w:rsidRPr="009211CF">
        <w:t xml:space="preserve"> cell-based assays</w:t>
      </w:r>
      <w:r w:rsidR="00DB65F7">
        <w:t xml:space="preserve"> has been encouraged owing to the </w:t>
      </w:r>
      <w:ins w:id="188" w:author="Microsoft Office User" w:date="2019-10-10T18:38:00Z">
        <w:r w:rsidR="00EC2A54">
          <w:t xml:space="preserve">increasing </w:t>
        </w:r>
      </w:ins>
      <w:r w:rsidR="00DB65F7">
        <w:t>awareness</w:t>
      </w:r>
      <w:r w:rsidR="00DB65F7" w:rsidRPr="009211CF">
        <w:t xml:space="preserve"> </w:t>
      </w:r>
      <w:del w:id="189" w:author="Microsoft Office User" w:date="2019-10-10T18:38:00Z">
        <w:r w:rsidR="0072422F" w:rsidDel="00EC2A54">
          <w:delText>raised concerning th</w:delText>
        </w:r>
        <w:r w:rsidR="00DB65F7" w:rsidRPr="009211CF" w:rsidDel="00EC2A54">
          <w:delText xml:space="preserve">e </w:delText>
        </w:r>
        <w:r w:rsidR="00DB65F7" w:rsidDel="00EC2A54">
          <w:delText>relevance</w:delText>
        </w:r>
        <w:r w:rsidR="00DB65F7" w:rsidRPr="009211CF" w:rsidDel="00EC2A54">
          <w:delText xml:space="preserve"> </w:delText>
        </w:r>
      </w:del>
      <w:r w:rsidR="00DB65F7" w:rsidRPr="009211CF">
        <w:t>of</w:t>
      </w:r>
      <w:ins w:id="190" w:author="Microsoft Office User" w:date="2019-10-10T18:38:00Z">
        <w:r w:rsidR="00EC2A54">
          <w:t xml:space="preserve"> the importance of</w:t>
        </w:r>
      </w:ins>
      <w:r w:rsidR="00DB65F7">
        <w:t xml:space="preserve"> 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dW0+NDU8L1JlY051bT48RGlzcGxheVRleHQ+PHN0eWxlIGZhY2U9InN1cGVyc2NyaXB0Ij4yMyw0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dGhvcj5EZSBDZXNjbzwvQXV0aG9yPjxZZWFyPjIwMTc8L1llYXI+PFJlY051bT40ODwvUmVjTnVt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</w:fldData>
        </w:fldChar>
      </w:r>
      <w:r w:rsidR="00CC0F9A">
        <w:instrText xml:space="preserve"> ADDIN EN.CITE </w:instrText>
      </w:r>
      <w:r w:rsidR="00CC0F9A">
        <w:fldChar w:fldCharType="begin">
          <w:fldData xml:space="preserve">PEVuZE5vdGU+PENpdGU+PEF1dGhvcj5HdW88L0F1dGhvcj48WWVhcj4yMDE1PC9ZZWFyPjxSZWNO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dGhvcj5EZSBDZXNjbzwvQXV0aG9yPjxZZWFyPjIwMTc8L1llYXI+PFJlY051bT40ODwvUmVjTnVt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</w:fldData>
        </w:fldChar>
      </w:r>
      <w:r w:rsidR="00CC0F9A">
        <w:instrText xml:space="preserve"> ADDIN EN.CITE.DATA </w:instrText>
      </w:r>
      <w:r w:rsidR="00CC0F9A">
        <w:fldChar w:fldCharType="end"/>
      </w:r>
      <w:r w:rsidR="00DB65F7">
        <w:fldChar w:fldCharType="separate"/>
      </w:r>
      <w:hyperlink w:anchor="_ENREF_23" w:tooltip="Vilums, 2013 #23" w:history="1">
        <w:r w:rsidR="006E5C63" w:rsidRPr="00B0644E">
          <w:rPr>
            <w:noProof/>
            <w:vertAlign w:val="superscript"/>
          </w:rPr>
          <w:t>23</w:t>
        </w:r>
      </w:hyperlink>
      <w:r w:rsidR="00B0644E" w:rsidRPr="00B0644E">
        <w:rPr>
          <w:noProof/>
          <w:vertAlign w:val="superscript"/>
        </w:rPr>
        <w:t>,</w:t>
      </w:r>
      <w:hyperlink w:anchor="_ENREF_44" w:tooltip="Copeland, 2015 #44" w:history="1">
        <w:r w:rsidR="006E5C63" w:rsidRPr="00B0644E">
          <w:rPr>
            <w:noProof/>
            <w:vertAlign w:val="superscript"/>
          </w:rPr>
          <w:t>44-55</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6" w:tooltip="Gupta, 2016 #56" w:history="1">
        <w:r w:rsidR="006E5C63">
          <w:fldChar w:fldCharType="begin">
            <w:fldData xml:space="preserve">PEVuZE5vdGU+PENpdGU+PEF1dGhvcj5HdXB0YTwvQXV0aG9yPjxZZWFyPjIwMTY8L1llYXI+PFJl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</w:fldData>
          </w:fldChar>
        </w:r>
        <w:r w:rsidR="006E5C63">
          <w:instrText xml:space="preserve"> ADDIN EN.CITE </w:instrText>
        </w:r>
        <w:r w:rsidR="006E5C63">
          <w:fldChar w:fldCharType="begin">
            <w:fldData xml:space="preserve">PEVuZE5vdGU+PENpdGU+PEF1dGhvcj5HdXB0YTwvQXV0aG9yPjxZZWFyPjIwMTY8L1llYXI+PFJl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</w:fldData>
          </w:fldChar>
        </w:r>
        <w:r w:rsidR="006E5C63">
          <w:instrText xml:space="preserve"> ADDIN EN.CITE.DATA </w:instrText>
        </w:r>
        <w:r w:rsidR="006E5C63">
          <w:fldChar w:fldCharType="end"/>
        </w:r>
        <w:r w:rsidR="006E5C63">
          <w:fldChar w:fldCharType="separate"/>
        </w:r>
        <w:r w:rsidR="006E5C63" w:rsidRPr="00566F26">
          <w:rPr>
            <w:noProof/>
            <w:vertAlign w:val="superscript"/>
          </w:rPr>
          <w:t>56-65</w:t>
        </w:r>
        <w:r w:rsidR="006E5C63">
          <w:fldChar w:fldCharType="end"/>
        </w:r>
      </w:hyperlink>
      <w:hyperlink w:anchor="_ENREF_38" w:tooltip="Johnson, 2016 #182" w:history="1"/>
      <w:r w:rsidR="004915A9">
        <w:t xml:space="preserve"> </w:t>
      </w:r>
      <w:r w:rsidR="00A941B5">
        <w:br w:type="page"/>
      </w:r>
    </w:p>
    <w:p w14:paraId="30F20C16" w14:textId="5A55ED5F" w:rsidR="001F5B60" w:rsidRDefault="0073700D" w:rsidP="00787630">
      <w:pPr>
        <w:pStyle w:val="TableHeading"/>
        <w:rPr>
          <w:b w:val="0"/>
        </w:rPr>
      </w:pPr>
      <w:r>
        <w:lastRenderedPageBreak/>
        <w:t>Chart</w:t>
      </w:r>
      <w:r w:rsidR="001F5B60" w:rsidRPr="00787630">
        <w:t xml:space="preserve"> 1. </w:t>
      </w:r>
      <w:r w:rsidR="0060612C" w:rsidRPr="00787630">
        <w:t>Structure</w:t>
      </w:r>
      <w:r w:rsidR="00312828">
        <w:t xml:space="preserve">s and Binding Data of Reversible Covalent Inhibitors of BTK </w:t>
      </w:r>
      <w:commentRangeStart w:id="191"/>
      <w:r w:rsidR="00312828">
        <w:t>D</w:t>
      </w:r>
      <w:r w:rsidR="0060612C" w:rsidRPr="00787630">
        <w:t xml:space="preserve">esigned </w:t>
      </w:r>
      <w:commentRangeEnd w:id="191"/>
      <w:r w:rsidR="003114CF">
        <w:rPr>
          <w:rStyle w:val="CommentReference"/>
          <w:b w:val="0"/>
        </w:rPr>
        <w:commentReference w:id="191"/>
      </w:r>
      <w:r w:rsidR="0060612C" w:rsidRPr="00787630">
        <w:t>by Taunton et al</w:t>
      </w:r>
      <w:r w:rsidR="001F5B60" w:rsidRPr="00787630">
        <w:t>.</w:t>
      </w:r>
      <w:hyperlink w:anchor="_ENREF_4" w:tooltip="Bradshaw, 2015 #4" w:history="1">
        <w:r w:rsidR="006E5C63" w:rsidRPr="00787630">
          <w:rPr>
            <w:b w:val="0"/>
          </w:rPr>
          <w:fldChar w:fldCharType="begin"/>
        </w:r>
        <w:r w:rsidR="006E5C63">
          <w:rPr>
            <w:b w:val="0"/>
          </w:rPr>
          <w:instrText xml:space="preserve"> ADDIN EN.CITE &lt;EndNote&gt;&lt;Cite&gt;&lt;Author&gt;Bradshaw&lt;/Author&gt;&lt;Year&gt;2015&lt;/Year&gt;&lt;RecNum&gt;4&lt;/RecNum&gt;&lt;DisplayText&gt;&lt;style face="superscript"&gt;4&lt;/style&gt;&lt;/DisplayText&gt;&lt;record&gt;&lt;rec-number&gt;4&lt;/rec-number&gt;&lt;foreign-keys&gt;&lt;key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E5C63" w:rsidRPr="00787630">
          <w:rPr>
            <w:b w:val="0"/>
          </w:rPr>
          <w:fldChar w:fldCharType="separate"/>
        </w:r>
        <w:r w:rsidR="006E5C63" w:rsidRPr="00B0644E">
          <w:rPr>
            <w:b w:val="0"/>
            <w:noProof/>
            <w:vertAlign w:val="superscript"/>
          </w:rPr>
          <w:t>4</w:t>
        </w:r>
        <w:r w:rsidR="006E5C63" w:rsidRPr="00787630">
          <w:rPr>
            <w:b w:val="0"/>
          </w:rPr>
          <w:fldChar w:fldCharType="end"/>
        </w:r>
      </w:hyperlink>
    </w:p>
    <w:p w14:paraId="51C7A3B6" w14:textId="222A358D" w:rsidR="00E9023C" w:rsidRDefault="00E9023C" w:rsidP="00787630">
      <w:pPr>
        <w:pStyle w:val="TableHeading"/>
        <w:rPr>
          <w:b w:val="0"/>
        </w:rPr>
      </w:pPr>
      <w:r>
        <w:rPr>
          <w:b w:val="0"/>
          <w:noProof/>
          <w:lang w:val="en-AU"/>
        </w:rPr>
        <w:drawing>
          <wp:inline distT="0" distB="0" distL="0" distR="0" wp14:anchorId="485522E3" wp14:editId="7FC8E12C">
            <wp:extent cx="5882640" cy="73578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tif"/>
                    <pic:cNvPicPr/>
                  </pic:nvPicPr>
                  <pic:blipFill>
                    <a:blip r:embed="rId19">
                      <a:extLst>
                        <a:ext uri="{28A0092B-C50C-407E-A947-70E740481C1C}">
                          <a14:useLocalDpi xmlns:a14="http://schemas.microsoft.com/office/drawing/2010/main" val="0"/>
                        </a:ext>
                      </a:extLst>
                    </a:blip>
                    <a:stretch>
                      <a:fillRect/>
                    </a:stretch>
                  </pic:blipFill>
                  <pic:spPr>
                    <a:xfrm>
                      <a:off x="0" y="0"/>
                      <a:ext cx="5882640" cy="7357872"/>
                    </a:xfrm>
                    <a:prstGeom prst="rect">
                      <a:avLst/>
                    </a:prstGeom>
                  </pic:spPr>
                </pic:pic>
              </a:graphicData>
            </a:graphic>
          </wp:inline>
        </w:drawing>
      </w:r>
    </w:p>
    <w:p w14:paraId="0D61A27B" w14:textId="3F40AB44" w:rsidR="001F5B60" w:rsidRDefault="00D95A37" w:rsidP="00787630">
      <w:pPr>
        <w:pStyle w:val="TableLegend"/>
      </w:pPr>
      <w:r>
        <w:rPr>
          <w:i/>
          <w:vertAlign w:val="superscript"/>
        </w:rPr>
        <w:lastRenderedPageBreak/>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cyanoacrylamide. </w:t>
      </w:r>
      <w:r>
        <w:rPr>
          <w:i/>
          <w:vertAlign w:val="superscript"/>
        </w:rPr>
        <w:t>c</w:t>
      </w:r>
      <w:r w:rsidR="001F5B60" w:rsidRPr="0060612C">
        <w:rPr>
          <w:b/>
        </w:rPr>
        <w:t>6</w:t>
      </w:r>
      <w:r w:rsidR="001F5B60" w:rsidRPr="0067610C">
        <w:t xml:space="preserve"> </w:t>
      </w:r>
      <w:r w:rsidR="00A941B5">
        <w:t xml:space="preserve">does not contain </w:t>
      </w:r>
      <w:ins w:id="192" w:author="Microsoft Office User" w:date="2019-10-10T18:40:00Z">
        <w:r w:rsidR="008C00D4">
          <w:t xml:space="preserve">a </w:t>
        </w:r>
      </w:ins>
      <w:r w:rsidR="00A941B5">
        <w:t>Michael acceptor</w:t>
      </w:r>
      <w:ins w:id="193" w:author="Microsoft Office User" w:date="2019-10-10T18:41:00Z">
        <w:r w:rsidR="008C00D4">
          <w:t xml:space="preserve"> and is included for </w:t>
        </w:r>
        <w:commentRangeStart w:id="194"/>
        <w:r w:rsidR="008C00D4">
          <w:t>comparison</w:t>
        </w:r>
        <w:commentRangeEnd w:id="194"/>
        <w:r w:rsidR="008C00D4">
          <w:rPr>
            <w:rStyle w:val="CommentReference"/>
          </w:rPr>
          <w:commentReference w:id="194"/>
        </w:r>
      </w:ins>
      <w:r w:rsidR="001F5B60" w:rsidRPr="0067610C">
        <w:t>.</w:t>
      </w:r>
    </w:p>
    <w:p w14:paraId="7C1D5BF5" w14:textId="77777777" w:rsidR="003E0FD7" w:rsidRDefault="003E0FD7" w:rsidP="009A4BCA">
      <w:bookmarkStart w:id="195" w:name="_Toc9001582"/>
      <w:bookmarkStart w:id="196" w:name="_Toc9001840"/>
      <w:bookmarkStart w:id="197" w:name="_Toc9119011"/>
    </w:p>
    <w:p w14:paraId="1103DAF4" w14:textId="14B111BC" w:rsidR="008B6200" w:rsidRPr="009668E5" w:rsidRDefault="002B09DC" w:rsidP="00D23921">
      <w:pPr>
        <w:pStyle w:val="Heading3"/>
        <w:numPr>
          <w:ilvl w:val="0"/>
          <w:numId w:val="0"/>
        </w:numPr>
        <w:ind w:left="720" w:hanging="720"/>
      </w:pPr>
      <w:bookmarkStart w:id="198" w:name="_Toc20407237"/>
      <w:r>
        <w:t>2.</w:t>
      </w:r>
      <w:r w:rsidR="009668E5" w:rsidRPr="00E47C9E">
        <w:t>1.</w:t>
      </w:r>
      <w:r w:rsidR="007D2E06">
        <w:t>4</w:t>
      </w:r>
      <w:r w:rsidR="009668E5" w:rsidRPr="00E47C9E">
        <w:tab/>
      </w:r>
      <w:r w:rsidR="00D05C22">
        <w:t>Questions Emerging from</w:t>
      </w:r>
      <w:r w:rsidR="0056533D">
        <w:t xml:space="preserve"> Previous Work</w:t>
      </w:r>
      <w:r w:rsidR="00F45217">
        <w:t>.</w:t>
      </w:r>
      <w:bookmarkEnd w:id="195"/>
      <w:bookmarkEnd w:id="196"/>
      <w:bookmarkEnd w:id="197"/>
      <w:bookmarkEnd w:id="198"/>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7B0E76D4" w:rsidR="00543E57" w:rsidRDefault="0009397D" w:rsidP="00543E57">
      <w:pPr>
        <w:pStyle w:val="Paragraph"/>
      </w:pPr>
      <w:del w:id="199" w:author="Microsoft Office User" w:date="2019-10-10T18:42:00Z">
        <w:r w:rsidRPr="008322D0" w:rsidDel="00DB5F2C">
          <w:delText>What remains</w:delText>
        </w:r>
      </w:del>
      <w:ins w:id="200" w:author="Microsoft Office User" w:date="2019-10-10T18:42:00Z">
        <w:r w:rsidR="00DB5F2C">
          <w:t>It is</w:t>
        </w:r>
      </w:ins>
      <w:r w:rsidRPr="008322D0">
        <w:t xml:space="preserve"> unclear </w:t>
      </w:r>
      <w:del w:id="201" w:author="Microsoft Office User" w:date="2019-10-10T18:42:00Z">
        <w:r w:rsidRPr="008322D0" w:rsidDel="00DB5F2C">
          <w:delText xml:space="preserve">regarding these reversible cyanoacrylamides </w:delText>
        </w:r>
      </w:del>
      <w:r w:rsidR="005E3392">
        <w:t>is how</w:t>
      </w:r>
      <w:r w:rsidR="005E3392" w:rsidRPr="008322D0">
        <w:t xml:space="preserve"> </w:t>
      </w:r>
      <w:r w:rsidRPr="008322D0">
        <w:t>the</w:t>
      </w:r>
      <w:del w:id="202" w:author="Microsoft Office User" w:date="2019-10-10T18:43:00Z">
        <w:r w:rsidR="005E3392" w:rsidDel="00DB5F2C">
          <w:delText>ir</w:delText>
        </w:r>
      </w:del>
      <w:r w:rsidRPr="008322D0">
        <w:t xml:space="preserve"> </w:t>
      </w:r>
      <w:r w:rsidR="005E3392">
        <w:t xml:space="preserve">different structural components </w:t>
      </w:r>
      <w:ins w:id="203" w:author="Microsoft Office User" w:date="2019-10-10T18:42:00Z">
        <w:r w:rsidR="00DB5F2C">
          <w:t xml:space="preserve">of </w:t>
        </w:r>
        <w:r w:rsidR="00DB5F2C" w:rsidRPr="008322D0">
          <w:t xml:space="preserve">cyanoacrylamides </w:t>
        </w:r>
      </w:ins>
      <w:r w:rsidR="00543E57">
        <w:t>govern the reversibility</w:t>
      </w:r>
      <w:r w:rsidR="005E3392">
        <w:t xml:space="preserve"> of their binding to</w:t>
      </w:r>
      <w:ins w:id="204" w:author="Microsoft Office User" w:date="2019-10-10T18:43:00Z">
        <w:r w:rsidR="00DB5F2C">
          <w:t xml:space="preserve"> kinases such as</w:t>
        </w:r>
      </w:ins>
      <w:r w:rsidR="005E3392">
        <w:t xml:space="preserve"> BTK</w:t>
      </w:r>
      <w:r w:rsidRPr="008322D0">
        <w:t>.</w:t>
      </w:r>
      <w:ins w:id="205" w:author="Microsoft Office User" w:date="2019-10-10T18:43:00Z">
        <w:r w:rsidR="00DB5F2C">
          <w:t xml:space="preserve"> The overall reversibility of bi</w:t>
        </w:r>
      </w:ins>
      <w:ins w:id="206" w:author="Microsoft Office User" w:date="2019-10-10T18:44:00Z">
        <w:r w:rsidR="00DB5F2C">
          <w:t xml:space="preserve">nding depends on a combination of multiple effects, including the overall </w:t>
        </w:r>
        <m:oMath>
          <m:r>
            <m:rPr>
              <m:sty m:val="p"/>
            </m:rPr>
            <w:rPr>
              <w:rFonts w:ascii="Cambria Math" w:hAnsi="Cambria Math"/>
            </w:rPr>
            <m:t>Δ</m:t>
          </m:r>
          <m:r>
            <w:rPr>
              <w:rFonts w:ascii="Cambria Math" w:hAnsi="Cambria Math"/>
            </w:rPr>
            <m:t>G</m:t>
          </m:r>
        </m:oMath>
        <w:r w:rsidR="00DB5F2C">
          <w:t xml:space="preserve"> for the addition and the rate constants for binding and release.</w:t>
        </w:r>
      </w:ins>
      <w:r>
        <w:t xml:space="preserve"> </w:t>
      </w:r>
      <w:del w:id="207" w:author="Microsoft Office User" w:date="2019-10-10T18:45:00Z">
        <w:r w:rsidR="005E3392" w:rsidDel="00DB5F2C">
          <w:delText>Furthermore</w:delText>
        </w:r>
        <w:r w:rsidR="00543E57" w:rsidRPr="00543E57" w:rsidDel="00DB5F2C">
          <w:delText>,</w:delText>
        </w:r>
      </w:del>
      <w:ins w:id="208" w:author="Microsoft Office User" w:date="2019-10-10T18:45:00Z">
        <w:r w:rsidR="00DB5F2C">
          <w:t>These properties are also fundamentally important to the selectivity of an acrylamide across different kinases. For example,</w:t>
        </w:r>
      </w:ins>
      <w:r w:rsidR="00543E57" w:rsidRPr="00543E57">
        <w:t xml:space="preserve"> </w:t>
      </w:r>
      <w:r w:rsidR="00543E57" w:rsidRPr="00543E57">
        <w:rPr>
          <w:b/>
        </w:rPr>
        <w:t>9</w:t>
      </w:r>
      <w:r w:rsidR="00543E57" w:rsidRPr="00543E57">
        <w:t xml:space="preserve"> </w:t>
      </w:r>
      <w:del w:id="209" w:author="Microsoft Office User" w:date="2019-10-10T18:45:00Z">
        <w:r w:rsidR="002460B6" w:rsidDel="00DB5F2C">
          <w:delText xml:space="preserve">had </w:delText>
        </w:r>
      </w:del>
      <w:ins w:id="210" w:author="Microsoft Office User" w:date="2019-10-10T18:45:00Z">
        <w:r w:rsidR="00DB5F2C">
          <w:t xml:space="preserve">has </w:t>
        </w:r>
      </w:ins>
      <w:del w:id="211" w:author="Microsoft Office User" w:date="2019-10-10T18:45:00Z">
        <w:r w:rsidR="002460B6" w:rsidDel="00DB5F2C">
          <w:delText xml:space="preserve">also </w:delText>
        </w:r>
      </w:del>
      <w:r w:rsidR="002460B6">
        <w:t>been found to show</w:t>
      </w:r>
      <w:r w:rsidR="00543E57" w:rsidRPr="00543E57">
        <w:t xml:space="preserve"> exceptional selectivity for BTK over other kinases</w:t>
      </w:r>
      <w:ins w:id="212" w:author="Microsoft Office User" w:date="2019-10-10T18:46:00Z">
        <w:r w:rsidR="00DB5F2C">
          <w:t>, yet</w:t>
        </w:r>
      </w:ins>
      <w:del w:id="213" w:author="Microsoft Office User" w:date="2019-10-10T18:46:00Z">
        <w:r w:rsidR="005E3392" w:rsidDel="00DB5F2C">
          <w:delText>;</w:delText>
        </w:r>
      </w:del>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1AD85BEA" w14:textId="3F549534" w:rsidR="00714D78" w:rsidRDefault="006F6962" w:rsidP="00E457B8">
      <w:pPr>
        <w:pStyle w:val="Paragraph"/>
        <w:rPr>
          <w:ins w:id="214" w:author="Microsoft Office User" w:date="2019-10-10T18:51:00Z"/>
        </w:rPr>
      </w:pPr>
      <w:r>
        <w:t>In a</w:t>
      </w:r>
      <w:r w:rsidR="00560F80" w:rsidRPr="00D35E31">
        <w:t xml:space="preserve"> computational study</w:t>
      </w:r>
      <w:r>
        <w:t>,</w:t>
      </w:r>
      <w:r w:rsidR="00970725" w:rsidRPr="00D35E31">
        <w:t xml:space="preserve"> </w:t>
      </w:r>
      <w:r w:rsidR="00560F80">
        <w:t xml:space="preserve">Taunton et al. </w:t>
      </w:r>
      <w:del w:id="215" w:author="Microsoft Office User" w:date="2019-10-10T18:46:00Z">
        <w:r w:rsidR="00560F80" w:rsidDel="003E4778">
          <w:delText>reported</w:delText>
        </w:r>
        <w:r w:rsidR="00411768" w:rsidDel="003E4778">
          <w:fldChar w:fldCharType="begin"/>
        </w:r>
        <w:r w:rsidR="00411768" w:rsidDel="003E4778">
          <w:delInstrText xml:space="preserve"> HYPERLINK \l "_ENREF_66" \o "Krishnan, 2014 #242" </w:delInstrText>
        </w:r>
        <w:r w:rsidR="00411768" w:rsidDel="003E4778">
          <w:fldChar w:fldCharType="separate"/>
        </w:r>
        <w:r w:rsidR="00D35BBF" w:rsidRPr="00D35E31" w:rsidDel="003E4778">
          <w:fldChar w:fldCharType="begin"/>
        </w:r>
        <w:r w:rsidR="00D35BBF" w:rsidDel="003E4778">
          <w:delInstrText xml:space="preserve"> ADDIN EN.CITE &lt;EndNote&gt;&lt;Cite&gt;&lt;Author&gt;Krishnan&lt;/Author&gt;&lt;Year&gt;2014&lt;/Year&gt;&lt;RecNum&gt;242&lt;/RecNum&gt;&lt;DisplayText&gt;&lt;style face="superscript"&gt;66&lt;/style&gt;&lt;/DisplayText&gt;&lt;record&gt;&lt;rec-number&gt;242&lt;/rec-number&gt;&lt;foreign-keys&gt;&lt;key app="EN" db-id="s9tdpazwgt05pee2rf3x2x2gtdvpdwx50stf" timestamp="1556848980"&gt;242&lt;/key&gt;&lt;/foreign-keys&gt;&lt;ref-type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Society&lt;/full-title&gt;&lt;abbr-1&gt;J. Am. Chem. Soc.&lt;/abbr-1&gt;&lt;abbr-2&gt;J Am Chem Soc&lt;/abbr-2&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delInstrText>
        </w:r>
        <w:r w:rsidR="00D35BBF" w:rsidRPr="00D35E31" w:rsidDel="003E4778">
          <w:fldChar w:fldCharType="separate"/>
        </w:r>
        <w:r w:rsidR="00D35BBF" w:rsidRPr="00566F26" w:rsidDel="003E4778">
          <w:rPr>
            <w:noProof/>
            <w:vertAlign w:val="superscript"/>
          </w:rPr>
          <w:delText>66</w:delText>
        </w:r>
        <w:r w:rsidR="00D35BBF" w:rsidRPr="00D35E31" w:rsidDel="003E4778">
          <w:fldChar w:fldCharType="end"/>
        </w:r>
        <w:r w:rsidR="00411768" w:rsidDel="003E4778">
          <w:fldChar w:fldCharType="end"/>
        </w:r>
        <w:r w:rsidR="00560F80" w:rsidDel="003E4778">
          <w:delText xml:space="preserve"> </w:delText>
        </w:r>
      </w:del>
      <w:ins w:id="216" w:author="Microsoft Office User" w:date="2019-10-10T18:46:00Z">
        <w:r w:rsidR="003E4778">
          <w:t>discovered</w:t>
        </w:r>
      </w:ins>
      <w:r w:rsidR="006E5C63">
        <w:fldChar w:fldCharType="begin"/>
      </w:r>
      <w:r w:rsidR="006E5C63">
        <w:instrText xml:space="preserve"> HYPERLINK \l "_ENREF_66" \o "Krishnan, 2014 #66" </w:instrText>
      </w:r>
      <w:r w:rsidR="006E5C63">
        <w:fldChar w:fldCharType="separate"/>
      </w:r>
      <w:ins w:id="217" w:author="Microsoft Office User" w:date="2019-10-10T18:46:00Z">
        <w:r w:rsidR="006E5C63" w:rsidRPr="00D35E31">
          <w:fldChar w:fldCharType="begin"/>
        </w:r>
      </w:ins>
      <w:r w:rsidR="006E5C63">
        <w:instrText xml:space="preserve"> ADDIN EN.CITE &lt;EndNote&gt;&lt;Cite&gt;&lt;Author&gt;Krishnan&lt;/Author&gt;&lt;Year&gt;2014&lt;/Year&gt;&lt;RecNum&gt;66&lt;/RecNum&gt;&lt;DisplayText&gt;&lt;style face="superscript"&gt;66&lt;/style&gt;&lt;/DisplayText&gt;&lt;record&gt;&lt;rec-number&gt;66&lt;/rec-number&gt;&lt;foreign-keys&gt;&lt;key app="EN" db-id="re2fpazahws0t8e2wxovs2z1xvaaztr9pa02" timestamp="1561649687"&gt;66&lt;/key&gt;&lt;/foreign-keys&gt;&lt;ref-type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ins w:id="218" w:author="Microsoft Office User" w:date="2019-10-10T18:46:00Z">
        <w:r w:rsidR="006E5C63" w:rsidRPr="00D35E31">
          <w:fldChar w:fldCharType="separate"/>
        </w:r>
        <w:r w:rsidR="006E5C63" w:rsidRPr="00566F26">
          <w:rPr>
            <w:noProof/>
            <w:vertAlign w:val="superscript"/>
          </w:rPr>
          <w:t>66</w:t>
        </w:r>
        <w:r w:rsidR="006E5C63" w:rsidRPr="00D35E31">
          <w:fldChar w:fldCharType="end"/>
        </w:r>
      </w:ins>
      <w:r w:rsidR="006E5C63">
        <w:fldChar w:fldCharType="end"/>
      </w:r>
      <w:ins w:id="219" w:author="Microsoft Office User" w:date="2019-10-10T18:46:00Z">
        <w:r w:rsidR="003E4778">
          <w:t xml:space="preserve"> </w:t>
        </w:r>
      </w:ins>
      <w:r w:rsidR="00560F80">
        <w:t xml:space="preserve">an inverse correlation between the </w:t>
      </w:r>
      <m:oMath>
        <m:r>
          <w:rPr>
            <w:rFonts w:ascii="Cambria Math" w:hAnsi="Cambria Math"/>
          </w:rPr>
          <m:t>β</m:t>
        </m:r>
      </m:oMath>
      <w:r w:rsidR="00560F80">
        <w:t>-elimination rate</w:t>
      </w:r>
      <w:r w:rsidR="00986BA6">
        <w:t>s</w:t>
      </w:r>
      <w:r w:rsidR="00560F80">
        <w:t xml:space="preserve"> of </w:t>
      </w:r>
      <w:del w:id="220" w:author="Microsoft Office User" w:date="2019-10-10T18:46:00Z">
        <w:r w:rsidR="00986BA6" w:rsidDel="003E4778">
          <w:delText>the</w:delText>
        </w:r>
        <w:r w:rsidDel="003E4778">
          <w:delText xml:space="preserve"> </w:delText>
        </w:r>
      </w:del>
      <w:r>
        <w:t>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del w:id="221" w:author="Microsoft Office User" w:date="2019-10-10T18:46:00Z">
        <w:r w:rsidR="00560F80" w:rsidDel="003E4778">
          <w:delText xml:space="preserve">, </w:delText>
        </w:r>
      </w:del>
      <w:ins w:id="222" w:author="Microsoft Office User" w:date="2019-10-10T18:46:00Z">
        <w:r w:rsidR="003E4778">
          <w:t xml:space="preserve">. This </w:t>
        </w:r>
      </w:ins>
      <w:r w:rsidR="00560F80">
        <w:t>suggest</w:t>
      </w:r>
      <w:del w:id="223" w:author="Microsoft Office User" w:date="2019-10-10T18:46:00Z">
        <w:r w:rsidR="00560F80" w:rsidDel="003E4778">
          <w:delText>ing</w:delText>
        </w:r>
      </w:del>
      <w:ins w:id="224" w:author="Microsoft Office User" w:date="2019-10-10T18:46:00Z">
        <w:r w:rsidR="003E4778">
          <w:t xml:space="preserve">ed that it may be </w:t>
        </w:r>
      </w:ins>
      <w:del w:id="225" w:author="Microsoft Office User" w:date="2019-10-10T18:46:00Z">
        <w:r w:rsidR="00560F80" w:rsidDel="003E4778">
          <w:delText xml:space="preserve"> the </w:delText>
        </w:r>
      </w:del>
      <w:r w:rsidR="00560F80">
        <w:t>possi</w:t>
      </w:r>
      <w:ins w:id="226" w:author="Microsoft Office User" w:date="2019-10-10T18:46:00Z">
        <w:r w:rsidR="003E4778">
          <w:t>ble</w:t>
        </w:r>
      </w:ins>
      <w:del w:id="227" w:author="Microsoft Office User" w:date="2019-10-10T18:46:00Z">
        <w:r w:rsidR="00560F80" w:rsidDel="003E4778">
          <w:delText>bility</w:delText>
        </w:r>
      </w:del>
      <w:r w:rsidR="00560F80">
        <w:t xml:space="preserve"> </w:t>
      </w:r>
      <w:del w:id="228" w:author="Microsoft Office User" w:date="2019-10-10T18:46:00Z">
        <w:r w:rsidR="00560F80" w:rsidDel="003E4778">
          <w:delText>of</w:delText>
        </w:r>
      </w:del>
      <w:ins w:id="229" w:author="Microsoft Office User" w:date="2019-10-10T18:46:00Z">
        <w:r w:rsidR="003E4778">
          <w:t>to</w:t>
        </w:r>
      </w:ins>
      <w:r w:rsidR="00560F80">
        <w:t xml:space="preserve"> us</w:t>
      </w:r>
      <w:ins w:id="230" w:author="Microsoft Office User" w:date="2019-10-10T18:46:00Z">
        <w:r w:rsidR="003E4778">
          <w:t>e</w:t>
        </w:r>
      </w:ins>
      <w:del w:id="231" w:author="Microsoft Office User" w:date="2019-10-10T18:46:00Z">
        <w:r w:rsidR="00560F80" w:rsidDel="003E4778">
          <w:delText>ing</w:delText>
        </w:r>
      </w:del>
      <w:r w:rsidR="00560F80">
        <w:t xml:space="preserve"> computed proton affinities to predictably tune the intrinsic reversibility of </w:t>
      </w:r>
      <w:ins w:id="232" w:author="Microsoft Office User" w:date="2019-10-10T18:47:00Z">
        <w:r w:rsidR="003E4778">
          <w:t>acrylamide</w:t>
        </w:r>
      </w:ins>
      <w:del w:id="233" w:author="Microsoft Office User" w:date="2019-10-10T18:47:00Z">
        <w:r w:rsidR="00560F80" w:rsidDel="003E4778">
          <w:delText>the</w:delText>
        </w:r>
      </w:del>
      <w:r w:rsidR="00560F80">
        <w:t xml:space="preserve"> thiol addition</w:t>
      </w:r>
      <w:ins w:id="234" w:author="Microsoft Office User" w:date="2019-10-10T18:47:00Z">
        <w:r w:rsidR="003E4778">
          <w:t>s</w:t>
        </w:r>
      </w:ins>
      <w:r w:rsidR="003F7655">
        <w:t xml:space="preserve">. In spite of this, </w:t>
      </w:r>
      <w:r w:rsidR="00560F80">
        <w:t xml:space="preserve">examination of the experimental data in Chart 1, especially the comparison between the RT of enantiomers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ins w:id="235" w:author="Microsoft Office User" w:date="2019-10-10T18:48:00Z">
        <w:r w:rsidR="003E4778">
          <w:t xml:space="preserve"> that determines </w:t>
        </w:r>
        <m:oMath>
          <m:r>
            <w:rPr>
              <w:rFonts w:ascii="Cambria Math" w:hAnsi="Cambria Math"/>
            </w:rPr>
            <m:t>β</m:t>
          </m:r>
        </m:oMath>
        <w:r w:rsidR="001E223B">
          <w:t>-elimination rates</w:t>
        </w:r>
      </w:ins>
      <w:r w:rsidR="00986BA6">
        <w:t>;</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w:t>
      </w:r>
      <w:ins w:id="236" w:author="Microsoft Office User" w:date="2019-10-10T18:48:00Z">
        <w:r w:rsidR="001E223B">
          <w:t>, importantly,</w:t>
        </w:r>
      </w:ins>
      <w:r w:rsidR="00986BA6">
        <w:t xml:space="preserve"> interactions with the BTK binding site,</w:t>
      </w:r>
      <w:r w:rsidR="00F41985">
        <w:t xml:space="preserve"> </w:t>
      </w:r>
      <w:r w:rsidR="00986BA6">
        <w:t xml:space="preserve">must </w:t>
      </w:r>
      <w:r w:rsidR="00560F80">
        <w:t xml:space="preserve">also contribute to </w:t>
      </w:r>
      <w:r w:rsidR="00F41985">
        <w:t xml:space="preserve">determining </w:t>
      </w:r>
      <w:del w:id="237" w:author="Microsoft Office User" w:date="2019-10-10T18:49:00Z">
        <w:r w:rsidR="00F41985" w:rsidDel="001E223B">
          <w:delText>the</w:delText>
        </w:r>
        <w:r w:rsidR="00C8135D" w:rsidDel="001E223B">
          <w:delText>ir</w:delText>
        </w:r>
        <w:r w:rsidR="00F41985" w:rsidDel="001E223B">
          <w:delText xml:space="preserve"> </w:delText>
        </w:r>
      </w:del>
      <w:ins w:id="238" w:author="Microsoft Office User" w:date="2019-10-10T18:49:00Z">
        <w:r w:rsidR="001E223B">
          <w:t xml:space="preserve">the </w:t>
        </w:r>
      </w:ins>
      <w:r w:rsidR="00C8135D">
        <w:t xml:space="preserve">overall </w:t>
      </w:r>
      <w:r w:rsidR="0060612C">
        <w:t>behaviour</w:t>
      </w:r>
      <w:ins w:id="239" w:author="Microsoft Office User" w:date="2019-10-10T18:49:00Z">
        <w:r w:rsidR="001E223B">
          <w:t xml:space="preserve"> of a given acrylamide</w:t>
        </w:r>
      </w:ins>
      <w:r w:rsidR="003F7655">
        <w:t>.</w:t>
      </w:r>
      <w:r w:rsidR="00F41985">
        <w:t xml:space="preserve"> </w:t>
      </w:r>
      <w:r w:rsidR="00560F80">
        <w:t xml:space="preserve">Unravelling the factors </w:t>
      </w:r>
      <w:del w:id="240" w:author="Microsoft Office User" w:date="2019-10-10T18:49:00Z">
        <w:r w:rsidR="00560F80" w:rsidDel="00714D78">
          <w:delText xml:space="preserve">affecting </w:delText>
        </w:r>
      </w:del>
      <w:ins w:id="241" w:author="Microsoft Office User" w:date="2019-10-10T18:49:00Z">
        <w:r w:rsidR="00714D78">
          <w:t xml:space="preserve">that determine </w:t>
        </w:r>
      </w:ins>
      <w:r w:rsidR="00560F80">
        <w:t>the RT</w:t>
      </w:r>
      <w:r w:rsidR="00BE5AD5">
        <w:t xml:space="preserve"> of </w:t>
      </w:r>
      <w:del w:id="242" w:author="Microsoft Office User" w:date="2019-10-10T18:49:00Z">
        <w:r w:rsidR="00BE5AD5" w:rsidDel="00714D78">
          <w:delText xml:space="preserve">the </w:delText>
        </w:r>
      </w:del>
      <w:ins w:id="243" w:author="Microsoft Office User" w:date="2019-10-10T18:49:00Z">
        <w:r w:rsidR="00714D78">
          <w:t xml:space="preserve">acrylamide </w:t>
        </w:r>
      </w:ins>
      <w:r w:rsidR="00BE5AD5">
        <w:t>inhibitors</w:t>
      </w:r>
      <w:r w:rsidR="00560F80">
        <w:t xml:space="preserve"> </w:t>
      </w:r>
      <w:r w:rsidR="00986BA6">
        <w:t>is</w:t>
      </w:r>
      <w:r w:rsidR="00560F80">
        <w:t xml:space="preserve"> expected to be useful </w:t>
      </w:r>
      <w:ins w:id="244" w:author="Microsoft Office User" w:date="2019-10-10T18:51:00Z">
        <w:r w:rsidR="00714D78">
          <w:t>for</w:t>
        </w:r>
      </w:ins>
      <w:del w:id="245" w:author="Microsoft Office User" w:date="2019-10-10T18:51:00Z">
        <w:r w:rsidR="00560F80" w:rsidDel="00714D78">
          <w:delText>in</w:delText>
        </w:r>
      </w:del>
      <w:r w:rsidR="00560F80">
        <w:t xml:space="preserve"> understanding not only BTK inhibition but also </w:t>
      </w:r>
      <w:r w:rsidR="00986BA6">
        <w:t xml:space="preserve">for </w:t>
      </w:r>
      <w:r w:rsidR="00560F80">
        <w:t>designing inhibitors of related cysteine-containing enzymes</w:t>
      </w:r>
      <w:ins w:id="246" w:author="Microsoft Office User" w:date="2019-10-10T18:51:00Z">
        <w:r w:rsidR="00714D78">
          <w:t xml:space="preserve"> and predicting the selectivity of a given inhibitor against a range of kinases</w:t>
        </w:r>
      </w:ins>
      <w:r w:rsidR="00277EAB">
        <w:t>.</w:t>
      </w:r>
    </w:p>
    <w:p w14:paraId="75EFB56D" w14:textId="17DE9DB7" w:rsidR="00D94D5E" w:rsidRDefault="00277EAB" w:rsidP="00E457B8">
      <w:pPr>
        <w:pStyle w:val="Paragraph"/>
      </w:pPr>
      <w:del w:id="247" w:author="Microsoft Office User" w:date="2019-10-10T18:51:00Z">
        <w:r w:rsidDel="00714D78">
          <w:delText xml:space="preserve"> In fact, p</w:delText>
        </w:r>
      </w:del>
      <w:ins w:id="248" w:author="Microsoft Office User" w:date="2019-10-10T18:51:00Z">
        <w:r w:rsidR="00714D78">
          <w:t>P</w:t>
        </w:r>
      </w:ins>
      <w:r w:rsidR="00F41985">
        <w:t>rior to the</w:t>
      </w:r>
      <w:r w:rsidR="00560F80">
        <w:t>ir</w:t>
      </w:r>
      <w:r w:rsidR="00F41985">
        <w:t xml:space="preserve"> computational work, </w:t>
      </w:r>
      <w:r w:rsidR="00560F80">
        <w:t xml:space="preserve">Taunton’s group </w:t>
      </w:r>
      <w:r>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w:t>
      </w:r>
      <w:del w:id="249" w:author="Microsoft Office User" w:date="2019-10-10T18:52:00Z">
        <w:r w:rsidR="007D1A60" w:rsidRPr="00333468" w:rsidDel="00714D78">
          <w:delText xml:space="preserve">on </w:delText>
        </w:r>
      </w:del>
      <w:ins w:id="250" w:author="Microsoft Office User" w:date="2019-10-10T18:52:00Z">
        <w:r w:rsidR="00714D78" w:rsidRPr="00333468">
          <w:t>o</w:t>
        </w:r>
        <w:r w:rsidR="00714D78">
          <w:t>f</w:t>
        </w:r>
        <w:r w:rsidR="00714D78" w:rsidRPr="00333468">
          <w:t xml:space="preserve"> </w:t>
        </w:r>
      </w:ins>
      <w:r w:rsidR="00905324">
        <w:t>a</w:t>
      </w:r>
      <w:r w:rsidR="007D1A60" w:rsidRPr="00333468">
        <w:t xml:space="preserve"> </w:t>
      </w:r>
      <w:r w:rsidR="00905324">
        <w:t>co-</w:t>
      </w:r>
      <w:r w:rsidR="007D1A60" w:rsidRPr="00333468">
        <w:t>crystal structure</w:t>
      </w:r>
      <w:r w:rsidR="00905324">
        <w:t xml:space="preserve"> of BTK covalently bonded to </w:t>
      </w:r>
      <w:r w:rsidR="00B763BD">
        <w:rPr>
          <w:b/>
        </w:rPr>
        <w:t xml:space="preserve">3 </w:t>
      </w:r>
      <w:r w:rsidR="00560F80">
        <w:t>a</w:t>
      </w:r>
      <w:r w:rsidR="00251EC4">
        <w:t xml:space="preserve">s depicted in </w:t>
      </w:r>
      <w:r w:rsidR="00251EC4" w:rsidRPr="00C0145B">
        <w:t xml:space="preserve">Figure </w:t>
      </w:r>
      <w:r w:rsidR="00C0145B" w:rsidRPr="00C0145B">
        <w:t>4</w:t>
      </w:r>
      <w:r w:rsidR="00560F80">
        <w:t xml:space="preserve">. </w:t>
      </w:r>
      <w:r w:rsidR="00560F80" w:rsidRPr="00312828">
        <w:t>T</w:t>
      </w:r>
      <w:r w:rsidR="0081099D" w:rsidRPr="00312828">
        <w:t>he</w:t>
      </w:r>
      <w:r w:rsidR="00312828" w:rsidRPr="00312828">
        <w:t>y observed that the</w:t>
      </w:r>
      <w:r w:rsidR="0081099D" w:rsidRPr="00312828">
        <w:t xml:space="preserve"> </w:t>
      </w:r>
      <w:r w:rsidR="00543E57">
        <w:t>C</w:t>
      </w:r>
      <m:oMath>
        <m:r>
          <w:rPr>
            <w:rFonts w:ascii="Cambria Math" w:hAnsi="Cambria Math"/>
          </w:rPr>
          <m:t>α</m:t>
        </m:r>
      </m:oMath>
      <w:r w:rsidR="0081099D" w:rsidRPr="00312828">
        <w:t xml:space="preserve"> hydrogen </w:t>
      </w:r>
      <w:r w:rsidR="00312828" w:rsidRPr="00312828">
        <w:t xml:space="preserve">was </w:t>
      </w:r>
      <w:commentRangeStart w:id="251"/>
      <w:r w:rsidR="00312828" w:rsidRPr="00312828">
        <w:t>solvent-exposed</w:t>
      </w:r>
      <w:commentRangeEnd w:id="251"/>
      <w:r w:rsidR="00714D78">
        <w:rPr>
          <w:rStyle w:val="CommentReference"/>
        </w:rPr>
        <w:commentReference w:id="251"/>
      </w:r>
      <w:r w:rsidR="00032C59">
        <w:t xml:space="preserve"> and two</w:t>
      </w:r>
      <w:r w:rsidR="00032C59" w:rsidRPr="00905324">
        <w:t xml:space="preserve"> hydrophobic patches</w:t>
      </w:r>
      <w:r w:rsidR="00032C59">
        <w:t xml:space="preserve"> were identified in </w:t>
      </w:r>
      <w:commentRangeStart w:id="252"/>
      <w:r w:rsidR="00032C59">
        <w:t>the</w:t>
      </w:r>
      <w:commentRangeEnd w:id="252"/>
      <w:r w:rsidR="001D7D9E">
        <w:rPr>
          <w:rStyle w:val="CommentReference"/>
        </w:rPr>
        <w:commentReference w:id="252"/>
      </w:r>
      <w:r w:rsidR="00032C59">
        <w:t xml:space="preserve"> vicinity of the tert-butyl group</w:t>
      </w:r>
      <w:r w:rsidR="00032C59" w:rsidRPr="00905324">
        <w:t xml:space="preserve"> </w:t>
      </w:r>
      <w:r w:rsidR="00032C59">
        <w:t>of</w:t>
      </w:r>
      <w:r w:rsidR="00B763BD">
        <w:t xml:space="preserve"> </w:t>
      </w:r>
      <w:r w:rsidR="00B763BD">
        <w:rPr>
          <w:b/>
        </w:rPr>
        <w:t>3</w:t>
      </w:r>
      <w:r w:rsidR="00A1488E" w:rsidRPr="00312828">
        <w:t>.</w:t>
      </w:r>
      <w:r w:rsidR="00560F80">
        <w:t xml:space="preserve"> </w:t>
      </w:r>
      <w:r w:rsidR="00032C59">
        <w:t xml:space="preserve">Taunton et al. </w:t>
      </w:r>
      <w:r w:rsidR="00032C59" w:rsidRPr="00312828">
        <w:t>thus</w:t>
      </w:r>
      <w:r w:rsidR="00032C59">
        <w:t xml:space="preserve"> suggested</w:t>
      </w:r>
      <w:r w:rsidR="00032C59" w:rsidRPr="00312828">
        <w:t xml:space="preserve"> </w:t>
      </w:r>
      <w:r w:rsidR="00032C59">
        <w:t xml:space="preserve">that the </w:t>
      </w:r>
      <w:r w:rsidR="00543E57">
        <w:t>C</w:t>
      </w:r>
      <m:oMath>
        <m:r>
          <w:rPr>
            <w:rFonts w:ascii="Cambria Math" w:hAnsi="Cambria Math"/>
          </w:rPr>
          <m:t>α</m:t>
        </m:r>
      </m:oMath>
      <w:r w:rsidR="00543E57" w:rsidRPr="00312828">
        <w:t xml:space="preserve"> </w:t>
      </w:r>
      <w:r w:rsidR="00032C59">
        <w:t>hydrogen</w:t>
      </w:r>
      <w:r w:rsidR="00986BA6">
        <w:t>,</w:t>
      </w:r>
      <w:r w:rsidR="00543E57">
        <w:t xml:space="preserve"> which needs to be </w:t>
      </w:r>
      <w:r w:rsidR="00986BA6">
        <w:t>removed as the first step of</w:t>
      </w:r>
      <w:r w:rsidR="00543E57" w:rsidRPr="00312828">
        <w:t xml:space="preserve"> thiol elimination</w:t>
      </w:r>
      <w:r w:rsidR="00986BA6">
        <w:t>,</w:t>
      </w:r>
      <w:r w:rsidR="00543E57" w:rsidRPr="00312828">
        <w:t xml:space="preserve"> </w:t>
      </w:r>
      <w:commentRangeStart w:id="254"/>
      <w:r w:rsidR="00032C59" w:rsidRPr="00312828">
        <w:t xml:space="preserve">was shielded from the </w:t>
      </w:r>
      <w:r w:rsidR="00543E57">
        <w:t xml:space="preserve">participating </w:t>
      </w:r>
      <w:r w:rsidR="00032C59" w:rsidRPr="00312828">
        <w:t xml:space="preserve">base </w:t>
      </w:r>
      <w:commentRangeEnd w:id="254"/>
      <w:r w:rsidR="00776952">
        <w:rPr>
          <w:rStyle w:val="CommentReference"/>
        </w:rPr>
        <w:commentReference w:id="254"/>
      </w:r>
      <w:r w:rsidR="00721D7E">
        <w:t>and that</w:t>
      </w:r>
      <w:r w:rsidR="00032C59">
        <w:t xml:space="preserve"> t</w:t>
      </w:r>
      <w:r w:rsidR="00032C59" w:rsidRPr="00905324">
        <w:t xml:space="preserve">he </w:t>
      </w:r>
      <w:r w:rsidR="00032C59" w:rsidRPr="00905324">
        <w:lastRenderedPageBreak/>
        <w:t>hydrophobic interactions</w:t>
      </w:r>
      <w:r w:rsidR="00721D7E">
        <w:t xml:space="preserve"> contributed to the stabilisation of the </w:t>
      </w:r>
      <w:ins w:id="256" w:author="Microsoft Office User" w:date="2019-10-10T18:53:00Z">
        <w:r w:rsidR="00714D78">
          <w:t>covalent add</w:t>
        </w:r>
      </w:ins>
      <w:del w:id="257" w:author="Microsoft Office User" w:date="2019-10-10T18:53:00Z">
        <w:r w:rsidR="00721D7E" w:rsidDel="00714D78">
          <w:delText>prod</w:delText>
        </w:r>
      </w:del>
      <w:r w:rsidR="00721D7E">
        <w:t>uct</w:t>
      </w:r>
      <w:r w:rsidR="00032C59" w:rsidRPr="00905324">
        <w:t>.</w:t>
      </w:r>
      <w:r w:rsidR="00032C59">
        <w:t xml:space="preserve"> </w:t>
      </w:r>
      <w:del w:id="258" w:author="Microsoft Office User" w:date="2019-10-10T18:55:00Z">
        <w:r w:rsidR="00032C59" w:rsidDel="00776952">
          <w:delText>The</w:delText>
        </w:r>
        <w:r w:rsidR="00032C59" w:rsidRPr="008338C9" w:rsidDel="00776952">
          <w:delText xml:space="preserve"> </w:delText>
        </w:r>
      </w:del>
      <w:ins w:id="259" w:author="Microsoft Office User" w:date="2019-10-10T18:55:00Z">
        <w:r w:rsidR="00776952">
          <w:t>Furthermore</w:t>
        </w:r>
      </w:ins>
      <w:ins w:id="260" w:author="Microsoft Office User" w:date="2019-10-10T18:56:00Z">
        <w:r w:rsidR="00776952">
          <w:t>,</w:t>
        </w:r>
      </w:ins>
      <w:ins w:id="261" w:author="Microsoft Office User" w:date="2019-10-10T18:55:00Z">
        <w:r w:rsidR="00776952" w:rsidRPr="008338C9">
          <w:t xml:space="preserve"> </w:t>
        </w:r>
      </w:ins>
      <w:del w:id="262" w:author="Microsoft Office User" w:date="2019-10-10T18:56:00Z">
        <w:r w:rsidR="00032C59" w:rsidDel="00776952">
          <w:delText xml:space="preserve">minimal </w:delText>
        </w:r>
      </w:del>
      <w:ins w:id="263" w:author="Microsoft Office User" w:date="2019-10-10T18:56:00Z">
        <w:r w:rsidR="00776952">
          <w:t xml:space="preserve">the </w:t>
        </w:r>
      </w:ins>
      <w:del w:id="264" w:author="Microsoft Office User" w:date="2019-10-10T18:56:00Z">
        <w:r w:rsidR="00032C59" w:rsidRPr="008338C9" w:rsidDel="00776952">
          <w:delText xml:space="preserve">overlap </w:delText>
        </w:r>
      </w:del>
      <w:ins w:id="265" w:author="Microsoft Office User" w:date="2019-10-10T18:56:00Z">
        <w:r w:rsidR="00776952">
          <w:t>alignment</w:t>
        </w:r>
        <w:r w:rsidR="00776952" w:rsidRPr="008338C9">
          <w:t xml:space="preserve"> </w:t>
        </w:r>
      </w:ins>
      <w:r w:rsidR="00032C59" w:rsidRPr="008338C9">
        <w:t xml:space="preserve">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w:t>
      </w:r>
      <w:ins w:id="266" w:author="Microsoft Office User" w:date="2019-10-10T18:56:00Z">
        <w:r w:rsidR="00776952">
          <w:t xml:space="preserve"> not perpendicular, which </w:t>
        </w:r>
      </w:ins>
      <w:ins w:id="267" w:author="Microsoft Office User" w:date="2019-10-10T18:57:00Z">
        <w:r w:rsidR="00776952">
          <w:t>led Taunton et al. to</w:t>
        </w:r>
      </w:ins>
      <w:del w:id="268" w:author="Microsoft Office User" w:date="2019-10-10T18:56:00Z">
        <w:r w:rsidR="00032C59" w:rsidDel="00776952">
          <w:delText xml:space="preserve"> also</w:delText>
        </w:r>
      </w:del>
      <w:r w:rsidR="00032C59">
        <w:t xml:space="preserve"> propose</w:t>
      </w:r>
      <w:del w:id="269" w:author="Microsoft Office User" w:date="2019-10-10T18:57:00Z">
        <w:r w:rsidR="00032C59" w:rsidDel="00776952">
          <w:delText>d</w:delText>
        </w:r>
      </w:del>
      <w:r w:rsidR="00032C59">
        <w:t xml:space="preserve"> </w:t>
      </w:r>
      <w:del w:id="270" w:author="Microsoft Office User" w:date="2019-10-10T18:57:00Z">
        <w:r w:rsidR="00032C59" w:rsidDel="00776952">
          <w:delText>to have reduced</w:delText>
        </w:r>
      </w:del>
      <w:ins w:id="271" w:author="Microsoft Office User" w:date="2019-10-10T18:57:00Z">
        <w:r w:rsidR="00776952">
          <w:t>that</w:t>
        </w:r>
      </w:ins>
      <w:r w:rsidR="00032C59">
        <w:t xml:space="preserve"> </w:t>
      </w:r>
      <w:r w:rsidR="00032C59" w:rsidRPr="008338C9">
        <w:t xml:space="preserve">the acidity of the hydrogen </w:t>
      </w:r>
      <w:ins w:id="272" w:author="Microsoft Office User" w:date="2019-10-10T18:57:00Z">
        <w:r w:rsidR="00776952">
          <w:t xml:space="preserve">was lowered, </w:t>
        </w:r>
      </w:ins>
      <w:r w:rsidR="00032C59" w:rsidRPr="008338C9">
        <w:t>both thermodynamically and kinetically.</w:t>
      </w:r>
      <w:r w:rsidR="00032C59">
        <w:t xml:space="preserve"> </w:t>
      </w:r>
    </w:p>
    <w:p w14:paraId="2B46DDB3" w14:textId="437EBAF6" w:rsidR="00771C1C" w:rsidRDefault="00032C59" w:rsidP="00E457B8">
      <w:pPr>
        <w:pStyle w:val="Paragraph"/>
      </w:pPr>
      <w:r>
        <w:t>However, the species that acted as</w:t>
      </w:r>
      <w:r w:rsidRPr="00905324">
        <w:t xml:space="preserve"> the base </w:t>
      </w:r>
      <w:r>
        <w:t>was not identified</w:t>
      </w:r>
      <w:r w:rsidRPr="00234AFA">
        <w:t xml:space="preserve">. </w:t>
      </w:r>
      <w:r w:rsidR="00E457B8">
        <w:t>It</w:t>
      </w:r>
      <w:r w:rsidR="0009397D" w:rsidRPr="00234AFA">
        <w:t xml:space="preserve"> </w:t>
      </w:r>
      <w:r w:rsidR="00E457B8">
        <w:t xml:space="preserve">should also be pointed out that X-ray structures </w:t>
      </w:r>
      <w:r w:rsidR="00096346">
        <w:t>merely present</w:t>
      </w:r>
      <w:r w:rsidR="00E457B8">
        <w:t xml:space="preserve"> a</w:t>
      </w:r>
      <w:r w:rsidR="00096346">
        <w:t xml:space="preserve">n average, static </w:t>
      </w:r>
      <w:del w:id="273" w:author="Microsoft Office User" w:date="2019-10-10T18:57:00Z">
        <w:r w:rsidR="00096346" w:rsidDel="00776952">
          <w:delText>picture</w:delText>
        </w:r>
        <w:r w:rsidR="00E457B8" w:rsidDel="00776952">
          <w:delText xml:space="preserve"> </w:delText>
        </w:r>
      </w:del>
      <w:ins w:id="274" w:author="Microsoft Office User" w:date="2019-10-10T18:57:00Z">
        <w:r w:rsidR="00776952">
          <w:t xml:space="preserve">representation </w:t>
        </w:r>
      </w:ins>
      <w:r w:rsidR="00E457B8">
        <w:t>of</w:t>
      </w:r>
      <w:ins w:id="275" w:author="Microsoft Office User" w:date="2019-10-10T18:57:00Z">
        <w:r w:rsidR="00776952">
          <w:t xml:space="preserve"> what is really</w:t>
        </w:r>
      </w:ins>
      <w:ins w:id="276" w:author="Microsoft Office User" w:date="2019-10-10T18:58:00Z">
        <w:r w:rsidR="00776952">
          <w:t xml:space="preserve"> a</w:t>
        </w:r>
      </w:ins>
      <w:del w:id="277" w:author="Microsoft Office User" w:date="2019-10-10T18:58:00Z">
        <w:r w:rsidR="00E457B8" w:rsidDel="00776952">
          <w:delText xml:space="preserve"> the</w:delText>
        </w:r>
      </w:del>
      <w:r w:rsidR="00E457B8">
        <w:t xml:space="preserve"> dynamic, structurally </w:t>
      </w:r>
      <w:r w:rsidR="00096346">
        <w:t>diverse</w:t>
      </w:r>
      <w:r w:rsidR="00E457B8">
        <w:t xml:space="preserve"> ensemble</w:t>
      </w:r>
      <w:del w:id="278" w:author="Microsoft Office User" w:date="2019-10-10T18:58:00Z">
        <w:r w:rsidR="00E457B8" w:rsidDel="00776952">
          <w:delText>s</w:delText>
        </w:r>
      </w:del>
      <w:r w:rsidR="00E457B8">
        <w:t xml:space="preserve"> in</w:t>
      </w:r>
      <w:r w:rsidR="00096346">
        <w:t xml:space="preserve"> </w:t>
      </w:r>
      <w:del w:id="279" w:author="Microsoft Office User" w:date="2019-10-10T18:58:00Z">
        <w:r w:rsidR="00096346" w:rsidDel="00776952">
          <w:delText>the</w:delText>
        </w:r>
        <w:r w:rsidR="00E457B8" w:rsidDel="00776952">
          <w:delText xml:space="preserve"> </w:delText>
        </w:r>
      </w:del>
      <w:ins w:id="280" w:author="Microsoft Office User" w:date="2019-10-10T18:58:00Z">
        <w:r w:rsidR="00776952">
          <w:t xml:space="preserve">the </w:t>
        </w:r>
      </w:ins>
      <w:r w:rsidR="00E457B8">
        <w:t>crystal</w:t>
      </w:r>
      <w:del w:id="281" w:author="Microsoft Office User" w:date="2019-10-10T18:58:00Z">
        <w:r w:rsidR="00E457B8" w:rsidDel="00776952">
          <w:delText>s</w:delText>
        </w:r>
      </w:del>
      <w:r w:rsidR="00E457B8">
        <w:t>.</w:t>
      </w:r>
      <w:r w:rsidR="004340F5">
        <w:fldChar w:fldCharType="begin">
          <w:fldData xml:space="preserve">PEVuZE5vdGU+PENpdGU+PEF1dGhvcj5DaHJ1c3pjejwvQXV0aG9yPjxZZWFyPjIwMDg8L1llYXI+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</w:fldData>
        </w:fldChar>
      </w:r>
      <w:r w:rsidR="00CC0F9A">
        <w:instrText xml:space="preserve"> ADDIN EN.CITE </w:instrText>
      </w:r>
      <w:r w:rsidR="00CC0F9A">
        <w:fldChar w:fldCharType="begin">
          <w:fldData xml:space="preserve">PEVuZE5vdGU+PENpdGU+PEF1dGhvcj5DaHJ1c3pjejwvQXV0aG9yPjxZZWFyPjIwMDg8L1llYXI+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</w:fldData>
        </w:fldChar>
      </w:r>
      <w:r w:rsidR="00CC0F9A">
        <w:instrText xml:space="preserve"> ADDIN EN.CITE.DATA </w:instrText>
      </w:r>
      <w:r w:rsidR="00CC0F9A">
        <w:fldChar w:fldCharType="end"/>
      </w:r>
      <w:r w:rsidR="004340F5">
        <w:fldChar w:fldCharType="separate"/>
      </w:r>
      <w:hyperlink w:anchor="_ENREF_67" w:tooltip="Chruszcz, 2008 #67" w:history="1">
        <w:r w:rsidR="006E5C63" w:rsidRPr="004340F5">
          <w:rPr>
            <w:noProof/>
            <w:vertAlign w:val="superscript"/>
          </w:rPr>
          <w:t>67</w:t>
        </w:r>
      </w:hyperlink>
      <w:r w:rsidR="004340F5" w:rsidRPr="004340F5">
        <w:rPr>
          <w:noProof/>
          <w:vertAlign w:val="superscript"/>
        </w:rPr>
        <w:t>,</w:t>
      </w:r>
      <w:hyperlink w:anchor="_ENREF_68" w:tooltip="Kruschel, 2009 #68" w:history="1">
        <w:r w:rsidR="006E5C63" w:rsidRPr="004340F5">
          <w:rPr>
            <w:noProof/>
            <w:vertAlign w:val="superscript"/>
          </w:rPr>
          <w:t>68</w:t>
        </w:r>
      </w:hyperlink>
      <w:r w:rsidR="004340F5">
        <w:fldChar w:fldCharType="end"/>
      </w:r>
      <w:r w:rsidR="002617D9" w:rsidRPr="00234AFA">
        <w:t xml:space="preserve"> </w:t>
      </w:r>
      <w:r w:rsidR="00D94D5E">
        <w:t>This</w:t>
      </w:r>
      <w:r w:rsidR="00955581">
        <w:t xml:space="preserve"> limitation </w:t>
      </w:r>
      <w:del w:id="282" w:author="Microsoft Office User" w:date="2019-10-10T18:58:00Z">
        <w:r w:rsidR="00986BA6" w:rsidDel="00776952">
          <w:delText xml:space="preserve">recommends </w:delText>
        </w:r>
      </w:del>
      <w:ins w:id="283" w:author="Microsoft Office User" w:date="2019-10-10T18:58:00Z">
        <w:r w:rsidR="00776952">
          <w:t xml:space="preserve">means that </w:t>
        </w:r>
      </w:ins>
      <w:ins w:id="284" w:author="Microsoft Office User" w:date="2019-10-10T18:59:00Z">
        <w:r w:rsidR="001D2D75">
          <w:t xml:space="preserve">the </w:t>
        </w:r>
      </w:ins>
      <w:del w:id="285" w:author="Microsoft Office User" w:date="2019-10-10T18:58:00Z">
        <w:r w:rsidR="00986BA6" w:rsidDel="00776952">
          <w:delText xml:space="preserve">careful </w:delText>
        </w:r>
        <w:r w:rsidR="00D94D5E" w:rsidDel="00776952">
          <w:delText xml:space="preserve">interpretation of </w:delText>
        </w:r>
      </w:del>
      <w:r w:rsidR="00D94D5E">
        <w:t>X-ray structure</w:t>
      </w:r>
      <w:ins w:id="286" w:author="Microsoft Office User" w:date="2019-10-10T18:58:00Z">
        <w:r w:rsidR="00776952">
          <w:t xml:space="preserve"> should be interpreted with </w:t>
        </w:r>
      </w:ins>
      <w:ins w:id="287" w:author="Microsoft Office User" w:date="2019-10-10T18:59:00Z">
        <w:r w:rsidR="001D2D75">
          <w:t xml:space="preserve">some </w:t>
        </w:r>
      </w:ins>
      <w:ins w:id="288" w:author="Microsoft Office User" w:date="2019-10-10T18:58:00Z">
        <w:r w:rsidR="00776952">
          <w:t>caution</w:t>
        </w:r>
      </w:ins>
      <w:del w:id="289" w:author="Microsoft Office User" w:date="2019-10-10T18:58:00Z">
        <w:r w:rsidR="00D94D5E" w:rsidDel="00776952">
          <w:delText>s</w:delText>
        </w:r>
      </w:del>
      <w:r w:rsidR="00522AB6">
        <w:t xml:space="preserve"> and </w:t>
      </w:r>
      <w:del w:id="290" w:author="Microsoft Office User" w:date="2019-10-10T18:58:00Z">
        <w:r w:rsidR="00254065" w:rsidDel="00776952">
          <w:delText xml:space="preserve">incorporation of </w:delText>
        </w:r>
      </w:del>
      <w:r w:rsidR="00254065">
        <w:t>other measures</w:t>
      </w:r>
      <w:ins w:id="291" w:author="Microsoft Office User" w:date="2019-10-10T18:58:00Z">
        <w:r w:rsidR="00776952">
          <w:t xml:space="preserve"> should be employed</w:t>
        </w:r>
      </w:ins>
      <w:r w:rsidR="00254065">
        <w:t xml:space="preserve"> to better understand the protein dynamics</w:t>
      </w:r>
      <w:r w:rsidR="00D94D5E">
        <w:t>.</w:t>
      </w:r>
      <w:r w:rsidR="004340F5">
        <w:fldChar w:fldCharType="begin">
          <w:fldData xml:space="preserve">PEVuZE5vdGU+PENpdGU+PEF1dGhvcj5IZW56bGVyLVdpbGRtYW48L0F1dGhvcj48WWVhcj4yMDA3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</w:fldData>
        </w:fldChar>
      </w:r>
      <w:r w:rsidR="00CC0F9A">
        <w:instrText xml:space="preserve"> ADDIN EN.CITE </w:instrText>
      </w:r>
      <w:r w:rsidR="00CC0F9A">
        <w:fldChar w:fldCharType="begin">
          <w:fldData xml:space="preserve">PEVuZE5vdGU+PENpdGU+PEF1dGhvcj5IZW56bGVyLVdpbGRtYW48L0F1dGhvcj48WWVhcj4yMDA3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</w:fldData>
        </w:fldChar>
      </w:r>
      <w:r w:rsidR="00CC0F9A">
        <w:instrText xml:space="preserve"> ADDIN EN.CITE.DATA </w:instrText>
      </w:r>
      <w:r w:rsidR="00CC0F9A">
        <w:fldChar w:fldCharType="end"/>
      </w:r>
      <w:r w:rsidR="004340F5">
        <w:fldChar w:fldCharType="separate"/>
      </w:r>
      <w:hyperlink w:anchor="_ENREF_69" w:tooltip="Henzler-Wildman, 2007 #69" w:history="1">
        <w:r w:rsidR="006E5C63" w:rsidRPr="004340F5">
          <w:rPr>
            <w:noProof/>
            <w:vertAlign w:val="superscript"/>
          </w:rPr>
          <w:t>69</w:t>
        </w:r>
      </w:hyperlink>
      <w:r w:rsidR="004340F5" w:rsidRPr="004340F5">
        <w:rPr>
          <w:noProof/>
          <w:vertAlign w:val="superscript"/>
        </w:rPr>
        <w:t>,</w:t>
      </w:r>
      <w:hyperlink w:anchor="_ENREF_70" w:tooltip="Kuzmanic, 2014 #70" w:history="1">
        <w:r w:rsidR="006E5C63" w:rsidRPr="004340F5">
          <w:rPr>
            <w:noProof/>
            <w:vertAlign w:val="superscript"/>
          </w:rPr>
          <w:t>70</w:t>
        </w:r>
      </w:hyperlink>
      <w:r w:rsidR="004340F5">
        <w:fldChar w:fldCharType="end"/>
      </w:r>
      <w:hyperlink w:anchor="_ENREF_69" w:tooltip="Kuzmanic, 2014 #280" w:history="1"/>
      <w:r w:rsidR="00D94D5E">
        <w:t xml:space="preserve"> </w:t>
      </w:r>
      <w:del w:id="292" w:author="Microsoft Office User" w:date="2019-10-10T18:59:00Z">
        <w:r w:rsidR="00986BA6" w:rsidDel="001D2D75">
          <w:delText>T</w:delText>
        </w:r>
        <w:r w:rsidR="00721D7E" w:rsidRPr="00234AFA" w:rsidDel="001D2D75">
          <w:delText>h</w:delText>
        </w:r>
        <w:r w:rsidR="00560F80" w:rsidRPr="00234AFA" w:rsidDel="001D2D75">
          <w:delText>ese</w:delText>
        </w:r>
        <w:r w:rsidR="00560F80" w:rsidDel="001D2D75">
          <w:delText xml:space="preserve"> </w:delText>
        </w:r>
        <w:r w:rsidR="00986BA6" w:rsidDel="001D2D75">
          <w:delText xml:space="preserve">effects </w:delText>
        </w:r>
        <w:r w:rsidR="00560F80" w:rsidRPr="00333468" w:rsidDel="001D2D75">
          <w:delText xml:space="preserve">are yet to be </w:delText>
        </w:r>
        <w:r w:rsidR="00986BA6" w:rsidDel="001D2D75">
          <w:delText>examined</w:delText>
        </w:r>
        <w:r w:rsidR="00560F80" w:rsidRPr="00333468" w:rsidDel="001D2D75">
          <w:delText xml:space="preserve"> </w:delText>
        </w:r>
        <w:r w:rsidR="00560F80" w:rsidDel="001D2D75">
          <w:delText xml:space="preserve">by </w:delText>
        </w:r>
        <w:r w:rsidR="00986BA6" w:rsidDel="001D2D75">
          <w:delText>s</w:delText>
        </w:r>
      </w:del>
      <w:ins w:id="293" w:author="Microsoft Office User" w:date="2019-10-10T18:59:00Z">
        <w:r w:rsidR="001D2D75">
          <w:t>S</w:t>
        </w:r>
      </w:ins>
      <w:r w:rsidR="00986BA6">
        <w:t>imulations</w:t>
      </w:r>
      <w:r w:rsidR="00986BA6" w:rsidRPr="00333468">
        <w:t xml:space="preserve"> </w:t>
      </w:r>
      <w:r w:rsidR="00560F80" w:rsidRPr="00333468">
        <w:t>at</w:t>
      </w:r>
      <w:r w:rsidR="00BE5AD5">
        <w:t xml:space="preserve"> an</w:t>
      </w:r>
      <w:r w:rsidR="00560F80" w:rsidRPr="00333468">
        <w:t xml:space="preserve"> atomistic </w:t>
      </w:r>
      <w:r w:rsidR="00560F80">
        <w:t>level</w:t>
      </w:r>
      <w:ins w:id="294" w:author="Microsoft Office User" w:date="2019-10-10T18:59:00Z">
        <w:r w:rsidR="001D2D75">
          <w:t xml:space="preserve"> would accomplish this goal</w:t>
        </w:r>
      </w:ins>
      <w:r w:rsidR="00560F80" w:rsidRPr="00333468">
        <w:t>.</w:t>
      </w:r>
    </w:p>
    <w:p w14:paraId="4EB4CA36" w14:textId="5387E1EB" w:rsidR="00F94803" w:rsidRDefault="00C8437B" w:rsidP="00D05C22">
      <w:pPr>
        <w:jc w:val="center"/>
      </w:pPr>
      <w:r w:rsidRPr="00F70816">
        <w:rPr>
          <w:noProof/>
          <w:lang w:val="en-AU"/>
        </w:rPr>
        <w:drawing>
          <wp:inline distT="0" distB="0" distL="0" distR="0" wp14:anchorId="75FBF15D" wp14:editId="3EB3CB05">
            <wp:extent cx="4097085" cy="3244361"/>
            <wp:effectExtent l="0" t="0" r="0" b="0"/>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7085" cy="3244361"/>
                    </a:xfrm>
                    <a:prstGeom prst="rect">
                      <a:avLst/>
                    </a:prstGeom>
                    <a:noFill/>
                    <a:ln>
                      <a:noFill/>
                    </a:ln>
                  </pic:spPr>
                </pic:pic>
              </a:graphicData>
            </a:graphic>
          </wp:inline>
        </w:drawing>
      </w:r>
    </w:p>
    <w:p w14:paraId="7549FBDC" w14:textId="6C6E261A" w:rsidR="00BE5E4B" w:rsidRPr="00C03498" w:rsidRDefault="00BE5E4B" w:rsidP="00D05C22">
      <w:r w:rsidRPr="00C03498">
        <w:rPr>
          <w:b/>
        </w:rPr>
        <w:t xml:space="preserve">Figure </w:t>
      </w:r>
      <w:r w:rsidR="00C11174">
        <w:rPr>
          <w:b/>
        </w:rPr>
        <w:t>4</w:t>
      </w:r>
      <w:r w:rsidRPr="00C03498">
        <w:rPr>
          <w:b/>
        </w:rPr>
        <w:t>.</w:t>
      </w:r>
      <w:r w:rsidRPr="00C03498">
        <w:t xml:space="preserve"> Co-crystal structure of </w:t>
      </w:r>
      <w:ins w:id="295" w:author="Microsoft Office User" w:date="2019-10-10T18:59:00Z">
        <w:r w:rsidR="001D2D75">
          <w:t>BTK bound to the</w:t>
        </w:r>
      </w:ins>
      <w:del w:id="296" w:author="Microsoft Office User" w:date="2019-10-10T18:59:00Z">
        <w:r w:rsidRPr="00C03498" w:rsidDel="001D2D75">
          <w:delText>a</w:delText>
        </w:r>
      </w:del>
      <w:r w:rsidRPr="00C03498">
        <w:t xml:space="preserve"> reversible covalent </w:t>
      </w:r>
      <w:del w:id="297" w:author="Microsoft Office User" w:date="2019-10-10T18:59:00Z">
        <w:r w:rsidRPr="00C03498" w:rsidDel="001D2D75">
          <w:delText xml:space="preserve">BTK </w:delText>
        </w:r>
      </w:del>
      <w:r w:rsidRPr="00C03498">
        <w:t xml:space="preserve">inhibitor </w:t>
      </w:r>
      <w:ins w:id="298" w:author="Microsoft Office User" w:date="2019-10-10T18:59:00Z">
        <w:r w:rsidR="001D2D75">
          <w:rPr>
            <w:b/>
          </w:rPr>
          <w:t>3</w:t>
        </w:r>
        <w:r w:rsidR="001D2D75">
          <w:t xml:space="preserve"> </w:t>
        </w:r>
      </w:ins>
      <w:r w:rsidRPr="001D2D75">
        <w:t>containing</w:t>
      </w:r>
      <w:r w:rsidR="00986BA6">
        <w:t xml:space="preserve"> a</w:t>
      </w:r>
      <w:r w:rsidRPr="00C03498">
        <w:t xml:space="preserve"> cyanoacrylamide </w:t>
      </w:r>
      <w:del w:id="299" w:author="Microsoft Office User" w:date="2019-10-10T18:59:00Z">
        <w:r w:rsidRPr="00C03498" w:rsidDel="001D2D75">
          <w:delText>bound to BTK at</w:delText>
        </w:r>
      </w:del>
      <w:ins w:id="300" w:author="Microsoft Office User" w:date="2019-10-10T18:59:00Z">
        <w:r w:rsidR="001D2D75">
          <w:t>(</w:t>
        </w:r>
      </w:ins>
      <w:del w:id="301" w:author="Microsoft Office User" w:date="2019-10-10T18:59:00Z">
        <w:r w:rsidRPr="00C03498" w:rsidDel="001D2D75">
          <w:delText xml:space="preserve"> </w:delText>
        </w:r>
      </w:del>
      <w:r w:rsidRPr="00C03498">
        <w:t>2.2-Å resolution</w:t>
      </w:r>
      <w:ins w:id="302" w:author="Microsoft Office User" w:date="2019-10-10T18:59:00Z">
        <w:r w:rsidR="001D2D75">
          <w:t>)</w:t>
        </w:r>
      </w:ins>
      <w:r w:rsidRPr="00C03498">
        <w:t>.</w:t>
      </w:r>
      <w:hyperlink w:anchor="_ENREF_4" w:tooltip="Bradshaw, 2015 #4" w:history="1">
        <w:r w:rsidR="006E5C63" w:rsidRPr="00C03498">
          <w:fldChar w:fldCharType="begin"/>
        </w:r>
        <w:r w:rsidR="006E5C63">
          <w:instrText xml:space="preserve"> ADDIN EN.CITE &lt;EndNote&gt;&lt;Cite&gt;&lt;Author&gt;Bradshaw&lt;/Author&gt;&lt;Year&gt;2015&lt;/Year&gt;&lt;RecNum&gt;4&lt;/RecNum&gt;&lt;DisplayText&gt;&lt;style face="superscript"&gt;4&lt;/style&gt;&lt;/DisplayText&gt;&lt;record&gt;&lt;rec-number&gt;4&lt;/rec-number&gt;&lt;foreign-keys&gt;&lt;key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E5C63" w:rsidRPr="00C03498">
          <w:fldChar w:fldCharType="separate"/>
        </w:r>
        <w:r w:rsidR="006E5C63" w:rsidRPr="00B0644E">
          <w:rPr>
            <w:noProof/>
            <w:vertAlign w:val="superscript"/>
          </w:rPr>
          <w:t>4</w:t>
        </w:r>
        <w:r w:rsidR="006E5C63"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t xml:space="preserve">CαH </w:t>
      </w:r>
      <w:r w:rsidR="00986BA6">
        <w:t xml:space="preserve">hydrogen, </w:t>
      </w:r>
      <w:r w:rsidRPr="00C03498">
        <w:t xml:space="preserve">and </w:t>
      </w:r>
      <w:r w:rsidR="00C03498">
        <w:t xml:space="preserve">the </w:t>
      </w:r>
      <w:r w:rsidRPr="00C03498">
        <w:t xml:space="preserve">hydrogen bonds </w:t>
      </w:r>
      <w:ins w:id="303" w:author="Microsoft Office User" w:date="2019-10-10T18:59:00Z">
        <w:r w:rsidR="001D2D75">
          <w:t xml:space="preserve">that </w:t>
        </w:r>
      </w:ins>
      <w:r w:rsidR="00DB6DCF">
        <w:t>possibly</w:t>
      </w:r>
      <w:r w:rsidR="00C03498">
        <w:t xml:space="preserve"> </w:t>
      </w:r>
      <w:del w:id="304" w:author="Microsoft Office User" w:date="2019-10-10T19:00:00Z">
        <w:r w:rsidR="00C03498" w:rsidDel="001D2D75">
          <w:delText xml:space="preserve">contributing </w:delText>
        </w:r>
      </w:del>
      <w:ins w:id="305" w:author="Microsoft Office User" w:date="2019-10-10T19:00:00Z">
        <w:r w:rsidR="001D2D75">
          <w:t xml:space="preserve">contribute </w:t>
        </w:r>
      </w:ins>
      <w:r w:rsidR="00C03498">
        <w:t xml:space="preserve">to </w:t>
      </w:r>
      <w:del w:id="306" w:author="Microsoft Office User" w:date="2019-10-10T19:00:00Z">
        <w:r w:rsidR="00C03498" w:rsidDel="001D2D75">
          <w:delText xml:space="preserve">geometry </w:delText>
        </w:r>
      </w:del>
      <w:r w:rsidR="00C03498">
        <w:t>stabilis</w:t>
      </w:r>
      <w:ins w:id="307" w:author="Microsoft Office User" w:date="2019-10-10T19:00:00Z">
        <w:r w:rsidR="001D2D75">
          <w:t>ing the covalent adduct are</w:t>
        </w:r>
      </w:ins>
      <w:del w:id="308" w:author="Microsoft Office User" w:date="2019-10-10T19:00:00Z">
        <w:r w:rsidR="00C03498" w:rsidDel="001D2D75">
          <w:delText>ation</w:delText>
        </w:r>
      </w:del>
      <w:r w:rsidR="00BE5AD5">
        <w:t xml:space="preserve"> </w:t>
      </w:r>
      <w:commentRangeStart w:id="309"/>
      <w:r w:rsidRPr="00C03498">
        <w:t>indicated</w:t>
      </w:r>
      <w:commentRangeEnd w:id="309"/>
      <w:r w:rsidR="001D2D75">
        <w:rPr>
          <w:rStyle w:val="CommentReference"/>
        </w:rPr>
        <w:commentReference w:id="309"/>
      </w:r>
      <w:del w:id="310" w:author="Microsoft Office User" w:date="2019-10-10T19:00:00Z">
        <w:r w:rsidR="00BE5AD5" w:rsidDel="001D2D75">
          <w:delText xml:space="preserve"> correspond to those proposed to help stabilise the </w:delText>
        </w:r>
        <w:commentRangeStart w:id="311"/>
        <w:r w:rsidR="00BE5AD5" w:rsidDel="001D2D75">
          <w:delText>geometry</w:delText>
        </w:r>
      </w:del>
      <w:commentRangeEnd w:id="311"/>
      <w:r w:rsidR="00714D78">
        <w:rPr>
          <w:rStyle w:val="CommentReference"/>
        </w:rPr>
        <w:commentReference w:id="311"/>
      </w:r>
      <w:r w:rsidR="00B763BD">
        <w:t>.</w:t>
      </w:r>
    </w:p>
    <w:p w14:paraId="20378C4F" w14:textId="77777777" w:rsidR="003E0FD7" w:rsidRDefault="003E0FD7" w:rsidP="009A4BCA">
      <w:bookmarkStart w:id="312" w:name="_Toc9001583"/>
      <w:bookmarkStart w:id="313" w:name="_Toc9119012"/>
    </w:p>
    <w:p w14:paraId="08D90ED0" w14:textId="63A29BD3" w:rsidR="001F0F93" w:rsidRPr="001F0F93" w:rsidRDefault="002B09DC" w:rsidP="00D23921">
      <w:pPr>
        <w:pStyle w:val="Heading3"/>
        <w:numPr>
          <w:ilvl w:val="0"/>
          <w:numId w:val="0"/>
        </w:numPr>
        <w:ind w:left="720" w:hanging="720"/>
      </w:pPr>
      <w:bookmarkStart w:id="314" w:name="_Toc20407238"/>
      <w:r>
        <w:t>2.</w:t>
      </w:r>
      <w:r w:rsidR="001F0F93" w:rsidRPr="00E47C9E">
        <w:t>1.</w:t>
      </w:r>
      <w:r w:rsidR="007D2E06">
        <w:t>5</w:t>
      </w:r>
      <w:r w:rsidR="001F0F93" w:rsidRPr="00E47C9E">
        <w:tab/>
      </w:r>
      <w:ins w:id="315" w:author="Microsoft Office User" w:date="2019-10-10T19:00:00Z">
        <w:r w:rsidR="00CC623E">
          <w:t xml:space="preserve">Previous </w:t>
        </w:r>
      </w:ins>
      <w:r w:rsidR="00560904">
        <w:t>Computational Studies of</w:t>
      </w:r>
      <w:r w:rsidR="001F0F93">
        <w:t xml:space="preserve"> BTK.</w:t>
      </w:r>
      <w:bookmarkEnd w:id="312"/>
      <w:bookmarkEnd w:id="313"/>
      <w:bookmarkEnd w:id="314"/>
      <w:r w:rsidR="001F0F93">
        <w:fldChar w:fldCharType="begin"/>
      </w:r>
      <w:r w:rsidR="001F0F93">
        <w:instrText xml:space="preserve"> HYPERLINK \l "_ENREF_20" \o "Bauer, 2015 #234" </w:instrText>
      </w:r>
      <w:r w:rsidR="001F0F93">
        <w:fldChar w:fldCharType="end"/>
      </w:r>
      <w:hyperlink w:anchor="_ENREF_18" w:tooltip="Vilums, 2013 #133" w:history="1"/>
    </w:p>
    <w:p w14:paraId="78EA2444" w14:textId="36B8ED95" w:rsidR="00DB6DCF" w:rsidRDefault="00560904" w:rsidP="00A570E6">
      <w:pPr>
        <w:pStyle w:val="Paragraph"/>
      </w:pPr>
      <w:r>
        <w:lastRenderedPageBreak/>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w:t>
      </w:r>
      <w:ins w:id="316" w:author="Microsoft Office User" w:date="2019-10-10T19:01:00Z">
        <w:r w:rsidR="00CC623E">
          <w:t xml:space="preserve">a </w:t>
        </w:r>
      </w:ins>
      <w:r w:rsidR="0068295D">
        <w:t xml:space="preserve">combination of </w:t>
      </w:r>
      <w:r w:rsidR="006F6962">
        <w:t xml:space="preserve">MD simulations and </w:t>
      </w:r>
      <w:r w:rsidR="0068295D">
        <w:t xml:space="preserve">3D quantitative structure-activity relationship (QSAR) models allowed highly efficient screening </w:t>
      </w:r>
      <w:r w:rsidR="00D87074">
        <w:t xml:space="preserve">of noncovalent </w:t>
      </w:r>
      <w:r w:rsidR="0068295D">
        <w:t>BTK inhibitors</w:t>
      </w:r>
      <w:r w:rsidR="00D87074">
        <w:t xml:space="preserve"> based on binding </w:t>
      </w:r>
      <w:r w:rsidR="006F6962">
        <w:t>affinities</w:t>
      </w:r>
      <w:r w:rsidR="0068295D">
        <w:t>.</w:t>
      </w:r>
      <w:hyperlink w:anchor="_ENREF_71" w:tooltip="Sakthivel, 2018 #71" w:history="1">
        <w:r w:rsidR="006E5C63">
          <w:fldChar w:fldCharType="begin">
            <w:fldData xml:space="preserve">PEVuZE5vdGU+PENpdGU+PEF1dGhvcj5TYWt0aGl2ZWw8L0F1dGhvcj48WWVhcj4yMDE4PC9ZZWFy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</w:fldData>
          </w:fldChar>
        </w:r>
        <w:r w:rsidR="006E5C63">
          <w:instrText xml:space="preserve"> ADDIN EN.CITE </w:instrText>
        </w:r>
        <w:r w:rsidR="006E5C63">
          <w:fldChar w:fldCharType="begin">
            <w:fldData xml:space="preserve">PEVuZE5vdGU+PENpdGU+PEF1dGhvcj5TYWt0aGl2ZWw8L0F1dGhvcj48WWVhcj4yMDE4PC9ZZWFy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</w:fldData>
          </w:fldChar>
        </w:r>
        <w:r w:rsidR="006E5C63">
          <w:instrText xml:space="preserve"> ADDIN EN.CITE.DATA </w:instrText>
        </w:r>
        <w:r w:rsidR="006E5C63">
          <w:fldChar w:fldCharType="end"/>
        </w:r>
        <w:r w:rsidR="006E5C63">
          <w:fldChar w:fldCharType="separate"/>
        </w:r>
        <w:r w:rsidR="006E5C63" w:rsidRPr="004340F5">
          <w:rPr>
            <w:noProof/>
            <w:vertAlign w:val="superscript"/>
          </w:rPr>
          <w:t>71-75</w:t>
        </w:r>
        <w:r w:rsidR="006E5C63">
          <w:fldChar w:fldCharType="end"/>
        </w:r>
      </w:hyperlink>
      <w:hyperlink w:anchor="_ENREF_34" w:tooltip="Ratzon, 2017 #194" w:history="1"/>
      <w:r w:rsidR="0068295D">
        <w:t xml:space="preserve"> Related MD studies have helped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ZWNOdW0+NzY8L1JlY051bT48RGlzcGxheVRleHQ+PHN0eWxlIGZhY2U9InN1cGVyc2NyaXB0Ij43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</w:fldData>
        </w:fldChar>
      </w:r>
      <w:r w:rsidR="00CC0F9A">
        <w:instrText xml:space="preserve"> ADDIN EN.CITE </w:instrText>
      </w:r>
      <w:r w:rsidR="00CC0F9A">
        <w:fldChar w:fldCharType="begin">
          <w:fldData xml:space="preserve">PEVuZE5vdGU+PENpdGU+PEF1dGhvcj5TdWx0YW48L0F1dGhvcj48WWVhcj4yMDE3PC9ZZWFyPjxS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</w:fldData>
        </w:fldChar>
      </w:r>
      <w:r w:rsidR="00CC0F9A">
        <w:instrText xml:space="preserve"> ADDIN EN.CITE.DATA </w:instrText>
      </w:r>
      <w:r w:rsidR="00CC0F9A">
        <w:fldChar w:fldCharType="end"/>
      </w:r>
      <w:r w:rsidR="00B25997">
        <w:fldChar w:fldCharType="separate"/>
      </w:r>
      <w:hyperlink w:anchor="_ENREF_76" w:tooltip="Sultan, 2017 #76" w:history="1">
        <w:r w:rsidR="006E5C63" w:rsidRPr="00B25997">
          <w:rPr>
            <w:noProof/>
            <w:vertAlign w:val="superscript"/>
          </w:rPr>
          <w:t>76</w:t>
        </w:r>
      </w:hyperlink>
      <w:r w:rsidR="00B25997" w:rsidRPr="00B25997">
        <w:rPr>
          <w:noProof/>
          <w:vertAlign w:val="superscript"/>
        </w:rPr>
        <w:t>,</w:t>
      </w:r>
      <w:hyperlink w:anchor="_ENREF_77" w:tooltip="Lu, 2013 #77" w:history="1">
        <w:r w:rsidR="006E5C63" w:rsidRPr="00B25997">
          <w:rPr>
            <w:noProof/>
            <w:vertAlign w:val="superscript"/>
          </w:rPr>
          <w:t>77</w:t>
        </w:r>
      </w:hyperlink>
      <w:r w:rsidR="00B25997">
        <w:fldChar w:fldCharType="end"/>
      </w:r>
      <w:r w:rsidR="0068295D">
        <w:t xml:space="preserve"> </w:t>
      </w:r>
      <w:r w:rsidR="002327DD">
        <w:t xml:space="preserve">the </w:t>
      </w:r>
      <w:r w:rsidR="0068295D">
        <w:t>feature</w:t>
      </w:r>
      <w:r>
        <w:t xml:space="preserve">s </w:t>
      </w:r>
      <w:del w:id="317" w:author="Microsoft Office User" w:date="2019-10-10T19:01:00Z">
        <w:r w:rsidDel="00CC623E">
          <w:delText xml:space="preserve">essential </w:delText>
        </w:r>
        <w:r w:rsidR="002327DD" w:rsidDel="00CC623E">
          <w:delText>for maintenance of</w:delText>
        </w:r>
        <w:r w:rsidDel="00CC623E">
          <w:delText xml:space="preserve"> its</w:delText>
        </w:r>
      </w:del>
      <w:ins w:id="318" w:author="Microsoft Office User" w:date="2019-10-10T19:01:00Z">
        <w:r w:rsidR="00CC623E">
          <w:t xml:space="preserve">involved in </w:t>
        </w:r>
      </w:ins>
      <w:ins w:id="319" w:author="Microsoft Office User" w:date="2019-10-10T19:02:00Z">
        <w:r w:rsidR="00CC623E">
          <w:t xml:space="preserve">BTK </w:t>
        </w:r>
      </w:ins>
      <w:ins w:id="320" w:author="Microsoft Office User" w:date="2019-10-10T19:01:00Z">
        <w:r w:rsidR="00CC623E">
          <w:t>changing from</w:t>
        </w:r>
      </w:ins>
      <w:r>
        <w:t xml:space="preserve"> </w:t>
      </w:r>
      <w:ins w:id="321" w:author="Microsoft Office User" w:date="2019-10-10T19:02:00Z">
        <w:r w:rsidR="00CC623E">
          <w:t xml:space="preserve">an </w:t>
        </w:r>
      </w:ins>
      <w:r>
        <w:t>inactive</w:t>
      </w:r>
      <w:ins w:id="322" w:author="Microsoft Office User" w:date="2019-10-10T19:02:00Z">
        <w:r w:rsidR="00CC623E">
          <w:t xml:space="preserve"> to an active</w:t>
        </w:r>
      </w:ins>
      <w:r>
        <w:t xml:space="preserve"> state</w:t>
      </w:r>
      <w:del w:id="323" w:author="Microsoft Office User" w:date="2019-10-10T19:01:00Z">
        <w:r w:rsidDel="00CC623E">
          <w:delText xml:space="preserve"> such as </w:delText>
        </w:r>
        <w:r w:rsidR="002327DD" w:rsidDel="00CC623E">
          <w:delText xml:space="preserve">the </w:delText>
        </w:r>
        <w:r w:rsidDel="00CC623E">
          <w:delText>conservation of a</w:delText>
        </w:r>
        <w:r w:rsidR="002327DD" w:rsidDel="00CC623E">
          <w:delText>n</w:delText>
        </w:r>
        <w:r w:rsidDel="00CC623E">
          <w:delText xml:space="preserve"> isoleucine residue</w:delText>
        </w:r>
      </w:del>
      <w:r w:rsidR="006F6962">
        <w:t>,</w:t>
      </w:r>
      <w:hyperlink w:anchor="_ENREF_78" w:tooltip="Boyken, 2014 #78" w:history="1">
        <w:r w:rsidR="006E5C63">
          <w:fldChar w:fldCharType="begin"/>
        </w:r>
        <w:r w:rsidR="006E5C63">
          <w:instrText xml:space="preserve"> ADDIN EN.CITE &lt;EndNote&gt;&lt;Cite&gt;&lt;Author&gt;Boyken&lt;/Author&gt;&lt;Year&gt;2014&lt;/Year&gt;&lt;RecNum&gt;78&lt;/RecNum&gt;&lt;DisplayText&gt;&lt;style face="superscript"&gt;78&lt;/style&gt;&lt;/DisplayText&gt;&lt;record&gt;&lt;rec-number&gt;78&lt;/rec-number&gt;&lt;foreign-keys&gt;&lt;key app="EN" db-id="re2fpazahws0t8e2wxovs2z1xvaaztr9pa02" timestamp="1561649695"&gt;78&lt;/key&gt;&lt;/foreign-keys&gt;&lt;ref-type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6E5C63">
          <w:fldChar w:fldCharType="separate"/>
        </w:r>
        <w:r w:rsidR="006E5C63" w:rsidRPr="00B25997">
          <w:rPr>
            <w:noProof/>
            <w:vertAlign w:val="superscript"/>
          </w:rPr>
          <w:t>78</w:t>
        </w:r>
        <w:r w:rsidR="006E5C63">
          <w:fldChar w:fldCharType="end"/>
        </w:r>
      </w:hyperlink>
      <w:r w:rsidR="0068295D">
        <w:t xml:space="preserve"> and </w:t>
      </w:r>
      <w:r w:rsidR="002327DD">
        <w:t xml:space="preserve">the </w:t>
      </w:r>
      <w:r w:rsidR="0068295D">
        <w:t>interactions of BTK with</w:t>
      </w:r>
      <w:r>
        <w:t xml:space="preserve"> </w:t>
      </w:r>
      <w:ins w:id="324" w:author="Microsoft Office User" w:date="2019-10-10T19:02:00Z">
        <w:r w:rsidR="00CC623E">
          <w:t>its natural substrates,</w:t>
        </w:r>
      </w:ins>
      <w:del w:id="325" w:author="Microsoft Office User" w:date="2019-10-10T19:02:00Z">
        <w:r w:rsidDel="00CC623E">
          <w:delText>various</w:delText>
        </w:r>
      </w:del>
      <w:r>
        <w:t xml:space="preserve"> </w:t>
      </w:r>
      <w:proofErr w:type="spellStart"/>
      <w:r w:rsidRPr="00560904">
        <w:t>phosphatidylinositols</w:t>
      </w:r>
      <w:proofErr w:type="spellEnd"/>
      <w:ins w:id="326" w:author="Microsoft Office User" w:date="2019-10-10T19:02:00Z">
        <w:r w:rsidR="00CC623E">
          <w:t>.</w:t>
        </w:r>
      </w:ins>
      <w:del w:id="327" w:author="Microsoft Office User" w:date="2019-10-10T19:02:00Z">
        <w:r w:rsidDel="00CC623E">
          <w:delText>,</w:delText>
        </w:r>
      </w:del>
      <w:r w:rsidR="0068295D">
        <w:fldChar w:fldCharType="begin">
          <w:fldData xml:space="preserve">PEVuZE5vdGU+PENpdGU+PEF1dGhvcj5XYW5nPC9BdXRob3I+PFllYXI+MjAxNTwvWWVhcj48UmVj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</w:fldData>
        </w:fldChar>
      </w:r>
      <w:r w:rsidR="00CC0F9A">
        <w:instrText xml:space="preserve"> ADDIN EN.CITE </w:instrText>
      </w:r>
      <w:r w:rsidR="00CC0F9A">
        <w:fldChar w:fldCharType="begin">
          <w:fldData xml:space="preserve">PEVuZE5vdGU+PENpdGU+PEF1dGhvcj5XYW5nPC9BdXRob3I+PFllYXI+MjAxNTwvWWVhcj48UmVj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</w:fldData>
        </w:fldChar>
      </w:r>
      <w:r w:rsidR="00CC0F9A">
        <w:instrText xml:space="preserve"> ADDIN EN.CITE.DATA </w:instrText>
      </w:r>
      <w:r w:rsidR="00CC0F9A">
        <w:fldChar w:fldCharType="end"/>
      </w:r>
      <w:r w:rsidR="0068295D">
        <w:fldChar w:fldCharType="separate"/>
      </w:r>
      <w:hyperlink w:anchor="_ENREF_77" w:tooltip="Lu, 2013 #77" w:history="1">
        <w:r w:rsidR="006E5C63" w:rsidRPr="00B25997">
          <w:rPr>
            <w:noProof/>
            <w:vertAlign w:val="superscript"/>
          </w:rPr>
          <w:t>77</w:t>
        </w:r>
      </w:hyperlink>
      <w:r w:rsidR="00B25997" w:rsidRPr="00B25997">
        <w:rPr>
          <w:noProof/>
          <w:vertAlign w:val="superscript"/>
        </w:rPr>
        <w:t>,</w:t>
      </w:r>
      <w:hyperlink w:anchor="_ENREF_79" w:tooltip="Wang, 2015 #79" w:history="1">
        <w:r w:rsidR="006E5C63" w:rsidRPr="00B25997">
          <w:rPr>
            <w:noProof/>
            <w:vertAlign w:val="superscript"/>
          </w:rPr>
          <w:t>79</w:t>
        </w:r>
      </w:hyperlink>
      <w:r w:rsidR="0068295D">
        <w:fldChar w:fldCharType="end"/>
      </w:r>
      <w:hyperlink w:anchor="_ENREF_40" w:tooltip="Lu, 2013 #193" w:history="1"/>
      <w:del w:id="328" w:author="Microsoft Office User" w:date="2019-10-10T19:02:00Z">
        <w:r w:rsidR="0068295D" w:rsidDel="00CC623E">
          <w:delText xml:space="preserve"> </w:delText>
        </w:r>
        <w:r w:rsidDel="00CC623E">
          <w:delText>w</w:delText>
        </w:r>
        <w:r w:rsidR="00B763BD" w:rsidDel="00CC623E">
          <w:delText>hich are its natural substrates</w:delText>
        </w:r>
        <w:r w:rsidR="0068295D" w:rsidRPr="001517D4" w:rsidDel="00CC623E">
          <w:delText>.</w:delText>
        </w:r>
      </w:del>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1" w:tooltip="Sakthivel, 2018 #71" w:history="1">
        <w:r w:rsidR="006E5C63" w:rsidRPr="001517D4">
          <w:fldChar w:fldCharType="begin"/>
        </w:r>
        <w:r w:rsidR="006E5C63">
          <w:instrText xml:space="preserve"> ADDIN EN.CITE &lt;EndNote&gt;&lt;Cite&gt;&lt;Author&gt;Sakthivel&lt;/Author&gt;&lt;Year&gt;2018&lt;/Year&gt;&lt;RecNum&gt;71&lt;/RecNum&gt;&lt;DisplayText&gt;&lt;style face="superscript"&gt;71&lt;/style&gt;&lt;/DisplayText&gt;&lt;record&gt;&lt;rec-number&gt;71&lt;/rec-number&gt;&lt;foreign-keys&gt;&lt;key app="EN" db-id="re2fpazahws0t8e2wxovs2z1xvaaztr9pa02" timestamp="1561649690"&gt;71&lt;/key&gt;&lt;/foreign-keys&gt;&lt;ref-type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6E5C63" w:rsidRPr="001517D4">
          <w:fldChar w:fldCharType="separate"/>
        </w:r>
        <w:r w:rsidR="006E5C63" w:rsidRPr="004340F5">
          <w:rPr>
            <w:noProof/>
            <w:vertAlign w:val="superscript"/>
          </w:rPr>
          <w:t>71</w:t>
        </w:r>
        <w:r w:rsidR="006E5C63" w:rsidRPr="001517D4">
          <w:fldChar w:fldCharType="end"/>
        </w:r>
      </w:hyperlink>
      <w:r w:rsidR="00810C58">
        <w:t xml:space="preserve"> </w:t>
      </w:r>
      <w:del w:id="329" w:author="Microsoft Office User" w:date="2019-10-10T19:02:00Z">
        <w:r w:rsidR="007338D4" w:rsidDel="00CC623E">
          <w:delText>This</w:delText>
        </w:r>
        <w:r w:rsidR="0068295D" w:rsidRPr="001517D4" w:rsidDel="00CC623E">
          <w:delText xml:space="preserve"> </w:delText>
        </w:r>
      </w:del>
      <w:ins w:id="330" w:author="Microsoft Office User" w:date="2019-10-10T19:02:00Z">
        <w:r w:rsidR="00CC623E">
          <w:t>That</w:t>
        </w:r>
        <w:r w:rsidR="00CC623E" w:rsidRPr="001517D4">
          <w:t xml:space="preserve"> </w:t>
        </w:r>
      </w:ins>
      <w:r w:rsidR="0068295D" w:rsidRPr="001517D4">
        <w:t xml:space="preserve">work employed density functional theory (DFT) to </w:t>
      </w:r>
      <w:del w:id="331" w:author="Microsoft Office User" w:date="2019-10-10T19:02:00Z">
        <w:r w:rsidR="0068295D" w:rsidRPr="001517D4" w:rsidDel="00CC623E">
          <w:delText xml:space="preserve">construct </w:delText>
        </w:r>
      </w:del>
      <w:ins w:id="332" w:author="Microsoft Office User" w:date="2019-10-10T19:02:00Z">
        <w:r w:rsidR="00CC623E">
          <w:t>calculate</w:t>
        </w:r>
        <w:r w:rsidR="00CC623E" w:rsidRPr="001517D4">
          <w:t xml:space="preserve"> </w:t>
        </w:r>
      </w:ins>
      <w:r w:rsidR="0068295D" w:rsidRPr="001517D4">
        <w:t>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Y051bT44MDwvUmVjTnVtPjxEaXNwbGF5VGV4dD48c3R5bGUgZmFjZT0ic3VwZXJzY3JpcHQiPjgw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</w:fldData>
        </w:fldChar>
      </w:r>
      <w:r w:rsidR="00CC0F9A">
        <w:instrText xml:space="preserve"> ADDIN EN.CITE </w:instrText>
      </w:r>
      <w:r w:rsidR="00CC0F9A">
        <w:fldChar w:fldCharType="begin">
          <w:fldData xml:space="preserve">PEVuZE5vdGU+PENpdGU+PEF1dGhvcj5TbWl0aDwvQXV0aG9yPjxZZWFyPjIwMTM8L1llYXI+PFJl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</w:fldData>
        </w:fldChar>
      </w:r>
      <w:r w:rsidR="00CC0F9A">
        <w:instrText xml:space="preserve"> ADDIN EN.CITE.DATA </w:instrText>
      </w:r>
      <w:r w:rsidR="00CC0F9A">
        <w:fldChar w:fldCharType="end"/>
      </w:r>
      <w:r w:rsidR="002327DD">
        <w:fldChar w:fldCharType="separate"/>
      </w:r>
      <w:hyperlink w:anchor="_ENREF_80" w:tooltip="Smith, 2013 #80" w:history="1">
        <w:r w:rsidR="006E5C63" w:rsidRPr="00B25997">
          <w:rPr>
            <w:noProof/>
            <w:vertAlign w:val="superscript"/>
          </w:rPr>
          <w:t>80</w:t>
        </w:r>
      </w:hyperlink>
      <w:r w:rsidR="00B25997" w:rsidRPr="00B25997">
        <w:rPr>
          <w:noProof/>
          <w:vertAlign w:val="superscript"/>
        </w:rPr>
        <w:t>,</w:t>
      </w:r>
      <w:hyperlink w:anchor="_ENREF_81" w:tooltip="Kruse, 2012 #202" w:history="1">
        <w:r w:rsidR="006E5C63" w:rsidRPr="00B25997">
          <w:rPr>
            <w:noProof/>
            <w:vertAlign w:val="superscript"/>
          </w:rPr>
          <w:t>81</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ins w:id="333" w:author="Microsoft Office User" w:date="2019-10-10T19:04:00Z">
        <w:r w:rsidR="00CC623E">
          <w:t xml:space="preserve">somewhat </w:t>
        </w:r>
      </w:ins>
      <w:r w:rsidR="00C8437B">
        <w:t xml:space="preserve">attenuated </w:t>
      </w:r>
      <w:r w:rsidR="00B754DA">
        <w:t>by the fact that</w:t>
      </w:r>
      <w:ins w:id="334" w:author="Microsoft Office User" w:date="2019-10-10T19:03:00Z">
        <w:r w:rsidR="00CC623E">
          <w:t xml:space="preserve"> the study</w:t>
        </w:r>
      </w:ins>
      <w:r w:rsidR="00B754DA">
        <w:t xml:space="preserve"> only </w:t>
      </w:r>
      <w:ins w:id="335" w:author="Microsoft Office User" w:date="2019-10-10T19:03:00Z">
        <w:r w:rsidR="00CC623E">
          <w:t xml:space="preserve">focused on </w:t>
        </w:r>
      </w:ins>
      <w:r w:rsidR="00B754DA">
        <w:t xml:space="preserve">the </w:t>
      </w:r>
      <w:del w:id="336" w:author="Microsoft Office User" w:date="2019-10-10T19:03:00Z">
        <w:r w:rsidR="00B754DA" w:rsidDel="00CC623E">
          <w:delText xml:space="preserve">geometry </w:delText>
        </w:r>
      </w:del>
      <w:ins w:id="337" w:author="Microsoft Office User" w:date="2019-10-10T19:03:00Z">
        <w:r w:rsidR="00CC623E">
          <w:t xml:space="preserve">structures </w:t>
        </w:r>
      </w:ins>
      <w:r w:rsidR="00B754DA">
        <w:t xml:space="preserve">of the </w:t>
      </w:r>
      <w:ins w:id="338" w:author="Microsoft Office User" w:date="2019-10-10T19:03:00Z">
        <w:r w:rsidR="00CC623E">
          <w:t>inhibitors</w:t>
        </w:r>
      </w:ins>
      <w:del w:id="339" w:author="Microsoft Office User" w:date="2019-10-10T19:03:00Z">
        <w:r w:rsidR="00B754DA" w:rsidDel="00CC623E">
          <w:delText>ligands were optimised</w:delText>
        </w:r>
      </w:del>
      <w:ins w:id="340" w:author="Microsoft Office User" w:date="2019-10-10T19:03:00Z">
        <w:r w:rsidR="00CC623E">
          <w:t xml:space="preserve"> and not their thiol adducts</w:t>
        </w:r>
      </w:ins>
      <w:r w:rsidR="00B754DA">
        <w:t xml:space="preserve">, </w:t>
      </w:r>
      <w:del w:id="341" w:author="Microsoft Office User" w:date="2019-10-10T19:04:00Z">
        <w:r w:rsidR="00B754DA" w:rsidDel="00CC623E">
          <w:delText xml:space="preserve">allowing </w:delText>
        </w:r>
      </w:del>
      <w:ins w:id="342" w:author="Microsoft Office User" w:date="2019-10-10T19:04:00Z">
        <w:r w:rsidR="00CC623E">
          <w:t xml:space="preserve">thus avoiding </w:t>
        </w:r>
      </w:ins>
      <w:del w:id="343" w:author="Microsoft Office User" w:date="2019-10-10T19:04:00Z">
        <w:r w:rsidR="00B754DA" w:rsidDel="00CC623E">
          <w:delText xml:space="preserve">the avoidance of </w:delText>
        </w:r>
        <w:r w:rsidR="00781352" w:rsidDel="00CC623E">
          <w:delText>observing</w:delText>
        </w:r>
      </w:del>
      <w:ins w:id="344" w:author="Microsoft Office User" w:date="2019-10-10T19:04:00Z">
        <w:r w:rsidR="00CC623E">
          <w:t>problems associated with</w:t>
        </w:r>
      </w:ins>
      <w:r w:rsidR="00781352">
        <w:t xml:space="preserve">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w:t>
      </w:r>
      <w:ins w:id="345" w:author="Microsoft Office User" w:date="2019-10-10T19:04:00Z">
        <w:r w:rsidR="00CC623E">
          <w:t xml:space="preserve"> however,</w:t>
        </w:r>
      </w:ins>
      <w:r w:rsidR="00A570E6">
        <w:t xml:space="preserve"> </w:t>
      </w:r>
      <w:del w:id="346" w:author="Microsoft Office User" w:date="2019-10-10T19:04:00Z">
        <w:r w:rsidR="00A570E6" w:rsidDel="00CC623E">
          <w:delText xml:space="preserve">these </w:delText>
        </w:r>
      </w:del>
      <w:ins w:id="347" w:author="Microsoft Office User" w:date="2019-10-10T19:04:00Z">
        <w:r w:rsidR="00CC623E">
          <w:t xml:space="preserve">the </w:t>
        </w:r>
      </w:ins>
      <w:ins w:id="348" w:author="Microsoft Office User" w:date="2019-10-10T19:05:00Z">
        <w:r w:rsidR="00CC623E">
          <w:t>body of computational work reported thus far</w:t>
        </w:r>
      </w:ins>
      <w:del w:id="349" w:author="Microsoft Office User" w:date="2019-10-10T19:05:00Z">
        <w:r w:rsidR="00A570E6" w:rsidDel="00CC623E">
          <w:delText>studies</w:delText>
        </w:r>
      </w:del>
      <w:r w:rsidR="00A570E6">
        <w:t xml:space="preserve"> </w:t>
      </w:r>
      <w:del w:id="350" w:author="Microsoft Office User" w:date="2019-10-10T19:05:00Z">
        <w:r w:rsidR="00A570E6" w:rsidDel="00CC623E">
          <w:delText xml:space="preserve">disclose </w:delText>
        </w:r>
      </w:del>
      <w:ins w:id="351" w:author="Microsoft Office User" w:date="2019-10-10T19:05:00Z">
        <w:r w:rsidR="00CC623E">
          <w:t xml:space="preserve">illustrates the </w:t>
        </w:r>
      </w:ins>
      <w:r w:rsidR="00A570E6">
        <w:t xml:space="preserve">many possibilities </w:t>
      </w:r>
      <w:del w:id="352" w:author="Microsoft Office User" w:date="2019-10-10T19:05:00Z">
        <w:r w:rsidR="00A570E6" w:rsidDel="00CC623E">
          <w:delText xml:space="preserve">of </w:delText>
        </w:r>
      </w:del>
      <w:ins w:id="353" w:author="Microsoft Office User" w:date="2019-10-10T19:05:00Z">
        <w:r w:rsidR="00CC623E">
          <w:t xml:space="preserve">for </w:t>
        </w:r>
      </w:ins>
      <w:r w:rsidR="00A570E6">
        <w:t>gaining atomistic insight int</w:t>
      </w:r>
      <w:r w:rsidR="002327DD">
        <w:t>o BTK inhibition using appropriate</w:t>
      </w:r>
      <w:r w:rsidR="00A570E6">
        <w:t xml:space="preserve"> computational tools.</w:t>
      </w:r>
    </w:p>
    <w:p w14:paraId="272FC9CA" w14:textId="7BF20964" w:rsidR="00DB6DCF" w:rsidRDefault="00DB6DCF" w:rsidP="00276E85"/>
    <w:p w14:paraId="14007BF0" w14:textId="43A8704F" w:rsidR="005D16CC" w:rsidRDefault="00B57D2D" w:rsidP="004C3BBE">
      <w:pPr>
        <w:pStyle w:val="Heading2"/>
      </w:pPr>
      <w:bookmarkStart w:id="354" w:name="_Toc20407239"/>
      <w:bookmarkStart w:id="355" w:name="_Toc9001585"/>
      <w:r w:rsidRPr="004C3BBE">
        <w:t>Objectives</w:t>
      </w:r>
      <w:bookmarkEnd w:id="354"/>
    </w:p>
    <w:p w14:paraId="46518477" w14:textId="09808958" w:rsidR="001D7D9E" w:rsidRDefault="005D16CC" w:rsidP="00137148">
      <w:pPr>
        <w:pStyle w:val="Paragraph"/>
        <w:rPr>
          <w:ins w:id="356" w:author="Microsoft Office User" w:date="2019-10-10T19:07:00Z"/>
        </w:rPr>
      </w:pPr>
      <w:r>
        <w:t>The ultimate goal of the present work is to e</w:t>
      </w:r>
      <w:r w:rsidRPr="00333468">
        <w:t xml:space="preserve">lucidate </w:t>
      </w:r>
      <w:r>
        <w:t xml:space="preserve">the </w:t>
      </w:r>
      <w:r w:rsidRPr="00333468">
        <w:t>factors that affect the</w:t>
      </w:r>
      <w:r>
        <w:t xml:space="preserve"> </w:t>
      </w:r>
      <w:del w:id="357" w:author="Microsoft Office User" w:date="2019-10-10T19:05:00Z">
        <w:r w:rsidDel="001D7D9E">
          <w:delText>overall</w:delText>
        </w:r>
        <w:r w:rsidRPr="00333468" w:rsidDel="001D7D9E">
          <w:delText xml:space="preserve"> </w:delText>
        </w:r>
      </w:del>
      <w:r w:rsidRPr="00333468">
        <w:t>kinetics and thermodynamics of thiol addition</w:t>
      </w:r>
      <w:r w:rsidR="00185D27">
        <w:t>s</w:t>
      </w:r>
      <w:r>
        <w:t xml:space="preserve"> in the context of the binding of</w:t>
      </w:r>
      <w:ins w:id="358" w:author="Microsoft Office User" w:date="2019-10-10T19:06:00Z">
        <w:r w:rsidR="001D7D9E">
          <w:t xml:space="preserve"> </w:t>
        </w:r>
      </w:ins>
      <w:del w:id="359" w:author="Microsoft Office User" w:date="2019-10-10T19:06:00Z">
        <w:r w:rsidDel="001D7D9E">
          <w:delText xml:space="preserve"> </w:delText>
        </w:r>
      </w:del>
      <w:ins w:id="360" w:author="Microsoft Office User" w:date="2019-10-10T19:06:00Z">
        <w:r w:rsidR="001D7D9E" w:rsidRPr="00333468">
          <w:t>cyanoacrylamide-containing Michael acceptors</w:t>
        </w:r>
        <w:r w:rsidR="001D7D9E">
          <w:t xml:space="preserve"> to Cys481 of</w:t>
        </w:r>
        <w:r w:rsidR="001D7D9E" w:rsidRPr="00333468">
          <w:t xml:space="preserve"> </w:t>
        </w:r>
      </w:ins>
      <w:r w:rsidRPr="00333468">
        <w:t>BTK</w:t>
      </w:r>
      <w:del w:id="361" w:author="Microsoft Office User" w:date="2019-10-10T19:06:00Z">
        <w:r w:rsidRPr="00333468" w:rsidDel="001D7D9E">
          <w:delText xml:space="preserve"> Cys481 to cyanoacrylamide-containing Michael acceptors</w:delText>
        </w:r>
      </w:del>
      <w:r w:rsidRPr="00333468">
        <w:t>.</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w:t>
      </w:r>
      <w:del w:id="362" w:author="Microsoft Office User" w:date="2019-10-10T19:06:00Z">
        <w:r w:rsidR="0052657F" w:rsidDel="001D7D9E">
          <w:delText xml:space="preserve">, </w:delText>
        </w:r>
      </w:del>
      <w:ins w:id="363" w:author="Microsoft Office User" w:date="2019-10-10T19:06:00Z">
        <w:r w:rsidR="001D7D9E">
          <w:t xml:space="preserve">. </w:t>
        </w:r>
      </w:ins>
      <w:del w:id="364" w:author="Microsoft Office User" w:date="2019-10-10T19:06:00Z">
        <w:r w:rsidR="0052657F" w:rsidDel="001D7D9E">
          <w:delText>with t</w:delText>
        </w:r>
      </w:del>
      <w:ins w:id="365" w:author="Microsoft Office User" w:date="2019-10-10T19:07:00Z">
        <w:r w:rsidR="001D7D9E">
          <w:t>It is hoped</w:t>
        </w:r>
      </w:ins>
      <w:del w:id="366" w:author="Microsoft Office User" w:date="2019-10-10T19:07:00Z">
        <w:r w:rsidR="0052657F" w:rsidDel="001D7D9E">
          <w:delText>he hope</w:delText>
        </w:r>
      </w:del>
      <w:r w:rsidR="0052657F">
        <w:t xml:space="preserv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would </w:t>
      </w:r>
      <w:del w:id="367" w:author="Microsoft Office User" w:date="2019-10-10T19:07:00Z">
        <w:r w:rsidR="007D2E06" w:rsidDel="001D7D9E">
          <w:delText xml:space="preserve">hopefully </w:delText>
        </w:r>
      </w:del>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w:t>
      </w:r>
      <w:moveFromRangeStart w:id="368" w:author="Microsoft Office User" w:date="2019-10-10T19:07:00Z" w:name="move21626877"/>
      <w:moveFrom w:id="369" w:author="Microsoft Office User" w:date="2019-10-10T19:07:00Z">
        <w:r w:rsidR="007D2E06" w:rsidDel="001D7D9E">
          <w:t xml:space="preserve">Given the importance of the tunability of </w:t>
        </w:r>
        <w:r w:rsidR="007D2E06" w:rsidRPr="00491823" w:rsidDel="001D7D9E">
          <w:rPr>
            <w:i/>
          </w:rPr>
          <w:t>in vivo</w:t>
        </w:r>
        <w:r w:rsidR="007D2E06" w:rsidDel="001D7D9E">
          <w:t xml:space="preserve"> RT, it is believed that these findings </w:t>
        </w:r>
        <w:r w:rsidR="007D2E06" w:rsidRPr="00642393" w:rsidDel="001D7D9E">
          <w:t xml:space="preserve">will </w:t>
        </w:r>
        <w:r w:rsidR="007D2E06" w:rsidDel="001D7D9E">
          <w:t xml:space="preserve">contribute to the advancement of the still </w:t>
        </w:r>
        <w:r w:rsidR="00185D27" w:rsidDel="001D7D9E">
          <w:t xml:space="preserve">maturing </w:t>
        </w:r>
        <w:r w:rsidR="007D2E06" w:rsidDel="001D7D9E">
          <w:t xml:space="preserve">field of protein kinase </w:t>
        </w:r>
        <w:r w:rsidR="00185D27" w:rsidDel="001D7D9E">
          <w:t xml:space="preserve">covalent </w:t>
        </w:r>
        <w:r w:rsidR="007D2E06" w:rsidDel="001D7D9E">
          <w:t>inhibitor discovery.</w:t>
        </w:r>
        <w:r w:rsidR="007D2E06" w:rsidDel="001D7D9E">
          <w:fldChar w:fldCharType="begin">
            <w:fldData xml:space="preserve">PEVuZE5vdGU+PENpdGU+PEF1dGhvcj5GZXJndXNvbjwvQXV0aG9yPjxZZWFyPjIwMTg8L1llYXI+
PFJlY051bT4xNzM8L1JlY051bT48RGlzcGxheVRleHQ+PHN0eWxlIGZhY2U9InN1cGVyc2NyaXB0
Ij40Nyw4Miw4Mzwvc3R5bGU+PC9EaXNwbGF5VGV4dD48cmVjb3JkPjxyZWMtbnVtYmVyPjE3Mzwv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0E4C1D" w:rsidDel="001D7D9E">
          <w:instrText xml:space="preserve"> ADDIN EN.CITE </w:instrText>
        </w:r>
        <w:r w:rsidR="000E4C1D" w:rsidDel="001D7D9E">
          <w:fldChar w:fldCharType="begin">
            <w:fldData xml:space="preserve">PEVuZE5vdGU+PENpdGU+PEF1dGhvcj5GZXJndXNvbjwvQXV0aG9yPjxZZWFyPjIwMTg8L1llYXI+
PFJlY051bT4xNzM8L1JlY051bT48RGlzcGxheVRleHQ+PHN0eWxlIGZhY2U9InN1cGVyc2NyaXB0
Ij40Nyw4Miw4Mzwvc3R5bGU+PC9EaXNwbGF5VGV4dD48cmVjb3JkPjxyZWMtbnVtYmVyPjE3Mzwv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0E4C1D" w:rsidDel="001D7D9E">
          <w:instrText xml:space="preserve"> ADDIN EN.CITE.DATA </w:instrText>
        </w:r>
      </w:moveFrom>
      <w:del w:id="370" w:author="Microsoft Office User" w:date="2019-10-10T19:07:00Z"/>
      <w:moveFrom w:id="371" w:author="Microsoft Office User" w:date="2019-10-10T19:07:00Z">
        <w:r w:rsidR="000E4C1D" w:rsidDel="001D7D9E">
          <w:fldChar w:fldCharType="end"/>
        </w:r>
      </w:moveFrom>
      <w:del w:id="372" w:author="Microsoft Office User" w:date="2019-10-10T19:07:00Z"/>
      <w:moveFrom w:id="373" w:author="Microsoft Office User" w:date="2019-10-10T19:07:00Z">
        <w:r w:rsidR="007D2E06" w:rsidDel="001D7D9E">
          <w:fldChar w:fldCharType="separate"/>
        </w:r>
        <w:r w:rsidR="00411768" w:rsidDel="001D7D9E">
          <w:fldChar w:fldCharType="begin"/>
        </w:r>
        <w:r w:rsidR="00411768" w:rsidDel="001D7D9E">
          <w:instrText xml:space="preserve"> HYPERLINK \l "_ENREF_47" \o "Ferguson, 2018 #173" </w:instrText>
        </w:r>
        <w:r w:rsidR="00411768" w:rsidDel="001D7D9E">
          <w:fldChar w:fldCharType="separate"/>
        </w:r>
        <w:r w:rsidR="00D35BBF" w:rsidRPr="00B25997" w:rsidDel="001D7D9E">
          <w:rPr>
            <w:noProof/>
            <w:vertAlign w:val="superscript"/>
          </w:rPr>
          <w:t>47</w:t>
        </w:r>
        <w:r w:rsidR="00411768" w:rsidDel="001D7D9E">
          <w:rPr>
            <w:noProof/>
            <w:vertAlign w:val="superscript"/>
          </w:rPr>
          <w:fldChar w:fldCharType="end"/>
        </w:r>
        <w:r w:rsidR="00B25997" w:rsidRPr="00B25997" w:rsidDel="001D7D9E">
          <w:rPr>
            <w:noProof/>
            <w:vertAlign w:val="superscript"/>
          </w:rPr>
          <w:t>,</w:t>
        </w:r>
        <w:r w:rsidR="00411768" w:rsidDel="001D7D9E">
          <w:fldChar w:fldCharType="begin"/>
        </w:r>
        <w:r w:rsidR="00411768" w:rsidDel="001D7D9E">
          <w:instrText xml:space="preserve"> HYPERLINK \l "_ENREF_82" \o "Fedorov, 2010 #207" </w:instrText>
        </w:r>
        <w:r w:rsidR="00411768" w:rsidDel="001D7D9E">
          <w:fldChar w:fldCharType="separate"/>
        </w:r>
        <w:r w:rsidR="00D35BBF" w:rsidRPr="00B25997" w:rsidDel="001D7D9E">
          <w:rPr>
            <w:noProof/>
            <w:vertAlign w:val="superscript"/>
          </w:rPr>
          <w:t>82</w:t>
        </w:r>
        <w:r w:rsidR="00411768" w:rsidDel="001D7D9E">
          <w:rPr>
            <w:noProof/>
            <w:vertAlign w:val="superscript"/>
          </w:rPr>
          <w:fldChar w:fldCharType="end"/>
        </w:r>
        <w:r w:rsidR="00B25997" w:rsidRPr="00B25997" w:rsidDel="001D7D9E">
          <w:rPr>
            <w:noProof/>
            <w:vertAlign w:val="superscript"/>
          </w:rPr>
          <w:t>,</w:t>
        </w:r>
        <w:r w:rsidR="00411768" w:rsidDel="001D7D9E">
          <w:fldChar w:fldCharType="begin"/>
        </w:r>
        <w:r w:rsidR="00411768" w:rsidDel="001D7D9E">
          <w:instrText xml:space="preserve"> HYPERLINK \l "_ENREF_83" \o "Botta, 2014 #208" </w:instrText>
        </w:r>
        <w:r w:rsidR="00411768" w:rsidDel="001D7D9E">
          <w:fldChar w:fldCharType="separate"/>
        </w:r>
        <w:r w:rsidR="00D35BBF" w:rsidRPr="00B25997" w:rsidDel="001D7D9E">
          <w:rPr>
            <w:noProof/>
            <w:vertAlign w:val="superscript"/>
          </w:rPr>
          <w:t>83</w:t>
        </w:r>
        <w:r w:rsidR="00411768" w:rsidDel="001D7D9E">
          <w:rPr>
            <w:noProof/>
            <w:vertAlign w:val="superscript"/>
          </w:rPr>
          <w:fldChar w:fldCharType="end"/>
        </w:r>
        <w:r w:rsidR="007D2E06" w:rsidDel="001D7D9E">
          <w:fldChar w:fldCharType="end"/>
        </w:r>
      </w:moveFrom>
      <w:moveFromRangeEnd w:id="368"/>
    </w:p>
    <w:p w14:paraId="53ABE262" w14:textId="77777777" w:rsidR="001D7D9E" w:rsidRDefault="007C7501" w:rsidP="00137148">
      <w:pPr>
        <w:pStyle w:val="Paragraph"/>
        <w:rPr>
          <w:ins w:id="374" w:author="Microsoft Office User" w:date="2019-10-10T19:08:00Z"/>
        </w:rPr>
      </w:pPr>
      <w:del w:id="375" w:author="Microsoft Office User" w:date="2019-10-10T19:07:00Z">
        <w:r w:rsidDel="001D7D9E">
          <w:delText xml:space="preserve"> </w:delText>
        </w:r>
        <w:r w:rsidR="0087396E" w:rsidDel="001D7D9E">
          <w:delText>T</w:delText>
        </w:r>
        <w:r w:rsidR="00781352" w:rsidDel="001D7D9E">
          <w:delText>hese</w:delText>
        </w:r>
      </w:del>
      <w:ins w:id="376" w:author="Microsoft Office User" w:date="2019-10-10T19:07:00Z">
        <w:r w:rsidR="001D7D9E">
          <w:t>In this project, these</w:t>
        </w:r>
      </w:ins>
      <w:r w:rsidR="00781352">
        <w:t xml:space="preserve"> goals </w:t>
      </w:r>
      <w:r w:rsidR="00642393">
        <w:t>were</w:t>
      </w:r>
      <w:r w:rsidR="00781352">
        <w:t xml:space="preserve"> approached </w:t>
      </w:r>
      <w:ins w:id="377" w:author="Microsoft Office User" w:date="2019-10-10T19:07:00Z">
        <w:r w:rsidR="001D7D9E">
          <w:t>in th</w:t>
        </w:r>
      </w:ins>
      <w:ins w:id="378" w:author="Microsoft Office User" w:date="2019-10-10T19:08:00Z">
        <w:r w:rsidR="001D7D9E">
          <w:t>e following way:</w:t>
        </w:r>
      </w:ins>
    </w:p>
    <w:p w14:paraId="4998FC05" w14:textId="390A1A9E" w:rsidR="001D7D9E" w:rsidRDefault="00137148" w:rsidP="00137148">
      <w:pPr>
        <w:pStyle w:val="Paragraph"/>
        <w:rPr>
          <w:ins w:id="379" w:author="Microsoft Office User" w:date="2019-10-10T19:07:00Z"/>
        </w:rPr>
      </w:pPr>
      <w:del w:id="380" w:author="Microsoft Office User" w:date="2019-10-10T19:07:00Z">
        <w:r w:rsidDel="001D7D9E">
          <w:lastRenderedPageBreak/>
          <w:delText>by</w:delText>
        </w:r>
      </w:del>
      <w:r>
        <w:t xml:space="preserve"> </w:t>
      </w:r>
      <w:commentRangeStart w:id="381"/>
      <w:r>
        <w:t>first p</w:t>
      </w:r>
      <w:r w:rsidR="00D142F3">
        <w:t>erform</w:t>
      </w:r>
      <w:r>
        <w:t>ing</w:t>
      </w:r>
      <w:r w:rsidR="00D142F3">
        <w:t xml:space="preserve"> QM calculations to determi</w:t>
      </w:r>
      <w:r w:rsidR="00F75318">
        <w:t>ne the intrinsic reactivities of different cyanoacrylamide warhead</w:t>
      </w:r>
      <w:r w:rsidR="0087396E">
        <w:t>s</w:t>
      </w:r>
      <w:r w:rsidR="00F75318">
        <w:t xml:space="preserve"> </w:t>
      </w:r>
      <w:r>
        <w:t xml:space="preserve">towards a model thiol, followed by </w:t>
      </w:r>
      <w:r w:rsidR="00805E2B">
        <w:t>MD</w:t>
      </w:r>
      <w:r>
        <w:t xml:space="preserve"> studies</w:t>
      </w:r>
      <w:r w:rsidR="00F75318">
        <w:t xml:space="preserve"> </w:t>
      </w:r>
      <w:r>
        <w:t xml:space="preserve">to explore the impact of </w:t>
      </w:r>
      <w:r w:rsidRPr="00333468">
        <w:t xml:space="preserve">residues </w:t>
      </w:r>
      <w:r>
        <w:t>near BTK binding site o</w:t>
      </w:r>
      <w:r w:rsidRPr="00333468">
        <w:t xml:space="preserve">n the reactivities of the </w:t>
      </w:r>
      <w:r>
        <w:t>inhibitors</w:t>
      </w:r>
      <w:r w:rsidR="00F75318">
        <w:t>.</w:t>
      </w:r>
      <w:bookmarkStart w:id="382" w:name="_Toc9119014"/>
      <w:ins w:id="383" w:author="Microsoft Office User" w:date="2019-10-10T19:07:00Z">
        <w:r w:rsidR="001D7D9E" w:rsidRPr="001D7D9E">
          <w:t xml:space="preserve"> </w:t>
        </w:r>
      </w:ins>
      <w:commentRangeEnd w:id="381"/>
      <w:ins w:id="384" w:author="Microsoft Office User" w:date="2019-10-10T19:08:00Z">
        <w:r w:rsidR="001D7D9E">
          <w:rPr>
            <w:rStyle w:val="CommentReference"/>
          </w:rPr>
          <w:commentReference w:id="381"/>
        </w:r>
      </w:ins>
    </w:p>
    <w:p w14:paraId="4D8FBC34" w14:textId="6266776F" w:rsidR="003E0FD7" w:rsidRPr="00137148" w:rsidRDefault="001D7D9E" w:rsidP="00137148">
      <w:pPr>
        <w:pStyle w:val="Paragraph"/>
      </w:pPr>
      <w:moveToRangeStart w:id="385" w:author="Microsoft Office User" w:date="2019-10-10T19:07:00Z" w:name="move21626877"/>
      <w:moveTo w:id="386" w:author="Microsoft Office User" w:date="2019-10-10T19:07:00Z">
        <w:r>
          <w:t xml:space="preserve">Given the importance of the tunability of </w:t>
        </w:r>
        <w:r w:rsidRPr="00491823">
          <w:rPr>
            <w:i/>
          </w:rPr>
          <w:t>in vivo</w:t>
        </w:r>
        <w:r>
          <w:t xml:space="preserve"> RT, </w:t>
        </w:r>
        <w:del w:id="387" w:author="Microsoft Office User" w:date="2019-10-10T19:09:00Z">
          <w:r w:rsidDel="001D7D9E">
            <w:delText>it is believed that these findings</w:delText>
          </w:r>
        </w:del>
      </w:moveTo>
      <w:ins w:id="388" w:author="Microsoft Office User" w:date="2019-10-10T19:09:00Z">
        <w:r>
          <w:t>the results of these computations</w:t>
        </w:r>
      </w:ins>
      <w:moveTo w:id="389" w:author="Microsoft Office User" w:date="2019-10-10T19:07:00Z">
        <w:r>
          <w:t xml:space="preserve"> </w:t>
        </w:r>
        <w:del w:id="390" w:author="Microsoft Office User" w:date="2019-10-10T19:09:00Z">
          <w:r w:rsidRPr="00642393" w:rsidDel="001D7D9E">
            <w:delText xml:space="preserve">will </w:delText>
          </w:r>
        </w:del>
      </w:moveTo>
      <w:ins w:id="391" w:author="Microsoft Office User" w:date="2019-10-10T19:09:00Z">
        <w:r>
          <w:t xml:space="preserve">are anticipated to </w:t>
        </w:r>
      </w:ins>
      <w:moveTo w:id="392" w:author="Microsoft Office User" w:date="2019-10-10T19:07:00Z">
        <w:r>
          <w:t>contribute to the advancement of the still maturing field of protein kinase covalent inhibitor discovery.</w:t>
        </w:r>
        <w:r>
          <w:fldChar w:fldCharType="begin">
            <w:fldData xml:space="preserve">PEVuZE5vdGU+PENpdGU+PEF1dGhvcj5GZXJndXNvbjwvQXV0aG9yPjxZZWFyPjIwMTg8L1llYXI+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=
</w:fldData>
          </w:fldChar>
        </w:r>
      </w:moveTo>
      <w:r w:rsidR="00CC0F9A">
        <w:instrText xml:space="preserve"> ADDIN EN.CITE </w:instrText>
      </w:r>
      <w:r w:rsidR="00CC0F9A">
        <w:fldChar w:fldCharType="begin">
          <w:fldData xml:space="preserve">PEVuZE5vdGU+PENpdGU+PEF1dGhvcj5GZXJndXNvbjwvQXV0aG9yPjxZZWFyPjIwMTg8L1llYXI+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=
</w:fldData>
        </w:fldChar>
      </w:r>
      <w:r w:rsidR="00CC0F9A">
        <w:instrText xml:space="preserve"> ADDIN EN.CITE.DATA </w:instrText>
      </w:r>
      <w:r w:rsidR="00CC0F9A">
        <w:fldChar w:fldCharType="end"/>
      </w:r>
      <w:ins w:id="393" w:author="Microsoft Office User" w:date="2019-10-10T19:07:00Z"/>
      <w:moveTo w:id="394" w:author="Microsoft Office User" w:date="2019-10-10T19:07:00Z">
        <w:r>
          <w:fldChar w:fldCharType="separate"/>
        </w:r>
      </w:moveTo>
      <w:r w:rsidR="006E5C63">
        <w:rPr>
          <w:noProof/>
          <w:vertAlign w:val="superscript"/>
        </w:rPr>
        <w:fldChar w:fldCharType="begin"/>
      </w:r>
      <w:r w:rsidR="006E5C63">
        <w:rPr>
          <w:noProof/>
          <w:vertAlign w:val="superscript"/>
        </w:rPr>
        <w:instrText xml:space="preserve"> HYPERLINK \l "_ENREF_47" \o "Ferguson, 2018 #47" </w:instrText>
      </w:r>
      <w:r w:rsidR="006E5C63">
        <w:rPr>
          <w:noProof/>
          <w:vertAlign w:val="superscript"/>
        </w:rPr>
        <w:fldChar w:fldCharType="separate"/>
      </w:r>
      <w:moveTo w:id="395" w:author="Microsoft Office User" w:date="2019-10-10T19:07:00Z">
        <w:r w:rsidR="006E5C63" w:rsidRPr="00B25997">
          <w:rPr>
            <w:noProof/>
            <w:vertAlign w:val="superscript"/>
          </w:rPr>
          <w:t>47</w:t>
        </w:r>
      </w:moveTo>
      <w:r w:rsidR="006E5C63">
        <w:rPr>
          <w:noProof/>
          <w:vertAlign w:val="superscript"/>
        </w:rPr>
        <w:fldChar w:fldCharType="end"/>
      </w:r>
      <w:moveTo w:id="396" w:author="Microsoft Office User" w:date="2019-10-10T19:07:00Z">
        <w:r w:rsidRPr="00B25997">
          <w:rPr>
            <w:noProof/>
            <w:vertAlign w:val="superscript"/>
          </w:rPr>
          <w:t>,</w:t>
        </w:r>
      </w:moveTo>
      <w:r w:rsidR="006E5C63">
        <w:rPr>
          <w:noProof/>
          <w:vertAlign w:val="superscript"/>
        </w:rPr>
        <w:fldChar w:fldCharType="begin"/>
      </w:r>
      <w:r w:rsidR="006E5C63">
        <w:rPr>
          <w:noProof/>
          <w:vertAlign w:val="superscript"/>
        </w:rPr>
        <w:instrText xml:space="preserve"> HYPERLINK \l "_ENREF_82" \o "Fedorov, 2010 #82" </w:instrText>
      </w:r>
      <w:r w:rsidR="006E5C63">
        <w:rPr>
          <w:noProof/>
          <w:vertAlign w:val="superscript"/>
        </w:rPr>
        <w:fldChar w:fldCharType="separate"/>
      </w:r>
      <w:moveTo w:id="397" w:author="Microsoft Office User" w:date="2019-10-10T19:07:00Z">
        <w:r w:rsidR="006E5C63" w:rsidRPr="00B25997">
          <w:rPr>
            <w:noProof/>
            <w:vertAlign w:val="superscript"/>
          </w:rPr>
          <w:t>82</w:t>
        </w:r>
      </w:moveTo>
      <w:r w:rsidR="006E5C63">
        <w:rPr>
          <w:noProof/>
          <w:vertAlign w:val="superscript"/>
        </w:rPr>
        <w:fldChar w:fldCharType="end"/>
      </w:r>
      <w:moveTo w:id="398" w:author="Microsoft Office User" w:date="2019-10-10T19:07:00Z">
        <w:r w:rsidRPr="00B25997">
          <w:rPr>
            <w:noProof/>
            <w:vertAlign w:val="superscript"/>
          </w:rPr>
          <w:t>,</w:t>
        </w:r>
      </w:moveTo>
      <w:r w:rsidR="006E5C63">
        <w:rPr>
          <w:noProof/>
          <w:vertAlign w:val="superscript"/>
        </w:rPr>
        <w:fldChar w:fldCharType="begin"/>
      </w:r>
      <w:r w:rsidR="006E5C63">
        <w:rPr>
          <w:noProof/>
          <w:vertAlign w:val="superscript"/>
        </w:rPr>
        <w:instrText xml:space="preserve"> HYPERLINK \l "_ENREF_83" \o "Botta, 2014 #83" </w:instrText>
      </w:r>
      <w:r w:rsidR="006E5C63">
        <w:rPr>
          <w:noProof/>
          <w:vertAlign w:val="superscript"/>
        </w:rPr>
        <w:fldChar w:fldCharType="separate"/>
      </w:r>
      <w:moveTo w:id="399" w:author="Microsoft Office User" w:date="2019-10-10T19:07:00Z">
        <w:r w:rsidR="006E5C63" w:rsidRPr="00B25997">
          <w:rPr>
            <w:noProof/>
            <w:vertAlign w:val="superscript"/>
          </w:rPr>
          <w:t>83</w:t>
        </w:r>
      </w:moveTo>
      <w:r w:rsidR="006E5C63">
        <w:rPr>
          <w:noProof/>
          <w:vertAlign w:val="superscript"/>
        </w:rPr>
        <w:fldChar w:fldCharType="end"/>
      </w:r>
      <w:moveTo w:id="400" w:author="Microsoft Office User" w:date="2019-10-10T19:07:00Z">
        <w:r>
          <w:fldChar w:fldCharType="end"/>
        </w:r>
      </w:moveTo>
      <w:moveToRangeEnd w:id="385"/>
      <w:r w:rsidR="0052657F">
        <w:br w:type="page"/>
      </w:r>
      <w:bookmarkStart w:id="401" w:name="_Toc9001586"/>
      <w:bookmarkStart w:id="402" w:name="_Toc9119016"/>
      <w:bookmarkEnd w:id="355"/>
      <w:bookmarkEnd w:id="382"/>
    </w:p>
    <w:p w14:paraId="52736F90" w14:textId="7D8A0721" w:rsidR="00B57D2D" w:rsidRDefault="001B1674" w:rsidP="001B1674">
      <w:pPr>
        <w:pStyle w:val="Heading1"/>
      </w:pPr>
      <w:bookmarkStart w:id="403" w:name="_Toc20407240"/>
      <w:bookmarkEnd w:id="401"/>
      <w:bookmarkEnd w:id="402"/>
      <w:r>
        <w:lastRenderedPageBreak/>
        <w:t>DETERMINATION OF THE INTRINSIC REACTIVITY OF THE COVALENT INHIBITORS</w:t>
      </w:r>
      <w:r w:rsidR="00B57D2D">
        <w:t>.</w:t>
      </w:r>
      <w:bookmarkEnd w:id="403"/>
      <w:r w:rsidR="00B57D2D">
        <w:t xml:space="preserve"> </w:t>
      </w:r>
    </w:p>
    <w:p w14:paraId="6B3C06AD" w14:textId="0693BEAE" w:rsidR="00BE7E54" w:rsidRDefault="00BE7E54" w:rsidP="001B1674">
      <w:pPr>
        <w:pStyle w:val="Heading2"/>
      </w:pPr>
      <w:bookmarkStart w:id="404" w:name="_Toc20407241"/>
      <w:r>
        <w:t>Methods</w:t>
      </w:r>
      <w:bookmarkEnd w:id="404"/>
    </w:p>
    <w:p w14:paraId="6D06C544" w14:textId="67A07F03" w:rsidR="000D0BE0" w:rsidRDefault="000D0BE0" w:rsidP="000D0BE0">
      <w:pPr>
        <w:pStyle w:val="Paragraph"/>
      </w:pPr>
      <w:r>
        <w:t xml:space="preserve">5 inhibitors were selected to be studied in detail to reveal the </w:t>
      </w:r>
      <w:r w:rsidRPr="00DC74B0">
        <w:t>structural factors driving the intrinsic reactivities of the warheads</w:t>
      </w:r>
      <w:r>
        <w:t xml:space="preserve">. </w:t>
      </w:r>
      <w:r w:rsidRPr="00945837">
        <w:rPr>
          <w:b/>
        </w:rPr>
        <w:t>3</w:t>
      </w:r>
      <w:r>
        <w:t xml:space="preserve"> was chosen due to the availability of the crystal structure and </w:t>
      </w:r>
      <w:r w:rsidRPr="00945837">
        <w:rPr>
          <w:b/>
        </w:rPr>
        <w:t xml:space="preserve">1 </w:t>
      </w:r>
      <w:r>
        <w:t xml:space="preserve">was chosen to be compared with it. The enantiomer pairs </w:t>
      </w:r>
      <w:r w:rsidRPr="00945837">
        <w:rPr>
          <w:b/>
        </w:rPr>
        <w:t>4</w:t>
      </w:r>
      <w:r>
        <w:t xml:space="preserve"> and </w:t>
      </w:r>
      <w:r w:rsidRPr="00945837">
        <w:rPr>
          <w:b/>
        </w:rPr>
        <w:t>7</w:t>
      </w:r>
      <w:r>
        <w:t xml:space="preserve"> could potentially demonstrate the effect of the stereogenic centre on the linkers. The acrylamide </w:t>
      </w:r>
      <w:r>
        <w:rPr>
          <w:b/>
        </w:rPr>
        <w:t>5</w:t>
      </w:r>
      <w:r>
        <w:t xml:space="preserve"> was chosen as a control as it exhibited irreversible BTK inhibition while </w:t>
      </w:r>
      <w:r>
        <w:rPr>
          <w:b/>
        </w:rPr>
        <w:t>9</w:t>
      </w:r>
      <w:r>
        <w:t xml:space="preserve"> was needed for the study on kinase selectivity. As the computational expenses grow exponentially with increasing number of atoms, the scaffolds of the inhibitors were truncated as their effects on the reactivity are likely to be minimal. The truncated inhibitors will be differentiated from the original molecule by adding the prefix </w:t>
      </w:r>
      <w:r>
        <w:rPr>
          <w:b/>
        </w:rPr>
        <w:t>R</w:t>
      </w:r>
      <w:r>
        <w:t xml:space="preserve"> to the compound number, with a special case of </w:t>
      </w:r>
      <w:r>
        <w:rPr>
          <w:b/>
        </w:rPr>
        <w:t>R</w:t>
      </w:r>
      <w:r w:rsidRPr="008C0D97">
        <w:rPr>
          <w:b/>
        </w:rPr>
        <w:t>47</w:t>
      </w:r>
      <w:r>
        <w:t xml:space="preserve"> for the truncated inhibitors </w:t>
      </w:r>
      <w:r>
        <w:rPr>
          <w:b/>
        </w:rPr>
        <w:t>4</w:t>
      </w:r>
      <w:r>
        <w:t xml:space="preserve"> and </w:t>
      </w:r>
      <w:r>
        <w:rPr>
          <w:b/>
        </w:rPr>
        <w:t xml:space="preserve">7 </w:t>
      </w:r>
      <w:r>
        <w:t>as the simplification renders them identical.</w:t>
      </w:r>
    </w:p>
    <w:p w14:paraId="13357F24" w14:textId="77777777" w:rsidR="000B1617" w:rsidRPr="000D0BE0" w:rsidRDefault="000B1617" w:rsidP="000D0BE0">
      <w:pPr>
        <w:pStyle w:val="Paragraph"/>
      </w:pPr>
    </w:p>
    <w:p w14:paraId="3E7852A5" w14:textId="0BABB8BF" w:rsidR="00B25B2F" w:rsidRPr="00B25B2F" w:rsidRDefault="00B25B2F" w:rsidP="00B25B2F">
      <w:pPr>
        <w:pStyle w:val="Heading3"/>
      </w:pPr>
      <w:bookmarkStart w:id="405" w:name="_Toc20407242"/>
      <w:r>
        <w:t>Rationale for QM Methods Chosen</w:t>
      </w:r>
      <w:bookmarkEnd w:id="405"/>
    </w:p>
    <w:p w14:paraId="34D56E5E" w14:textId="087A4BAA" w:rsidR="00EE1D8F" w:rsidRDefault="00EE1D8F" w:rsidP="00EE1D8F">
      <w:pPr>
        <w:pStyle w:val="Paragraph"/>
      </w:pPr>
      <w:r>
        <w:t>The first computational studies of thiol</w:t>
      </w:r>
      <w:r w:rsidR="00A04921">
        <w:t>-Michael</w:t>
      </w:r>
      <w:r>
        <w:t xml:space="preserve"> additions were performed using </w:t>
      </w:r>
      <w:r w:rsidRPr="007C7501">
        <w:rPr>
          <w:i/>
        </w:rPr>
        <w:t>ab initio</w:t>
      </w:r>
      <w:r>
        <w:t xml:space="preserve"> methods by Kollman et al.</w:t>
      </w:r>
      <w:hyperlink w:anchor="_ENREF_84" w:tooltip="Thomas, 1995 #84" w:history="1">
        <w:r w:rsidR="006E5C63">
          <w:fldChar w:fldCharType="begin"/>
        </w:r>
        <w:r w:rsidR="006E5C63">
          <w:instrText xml:space="preserve"> ADDIN EN.CITE &lt;EndNote&gt;&lt;Cite&gt;&lt;Author&gt;Thomas&lt;/Author&gt;&lt;Year&gt;1995&lt;/Year&gt;&lt;RecNum&gt;84&lt;/RecNum&gt;&lt;DisplayText&gt;&lt;style face="superscript"&gt;84&lt;/style&gt;&lt;/DisplayText&gt;&lt;record&gt;&lt;rec-number&gt;84&lt;/rec-number&gt;&lt;foreign-keys&gt;&lt;key app="EN" db-id="re2fpazahws0t8e2wxovs2z1xvaaztr9pa02" timestamp="1561649699"&gt;84&lt;/key&gt;&lt;/foreign-keys&gt;&lt;ref-type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6E5C63">
          <w:fldChar w:fldCharType="separate"/>
        </w:r>
        <w:r w:rsidR="006E5C63" w:rsidRPr="00EE1D8F">
          <w:rPr>
            <w:noProof/>
            <w:vertAlign w:val="superscript"/>
          </w:rPr>
          <w:t>84</w:t>
        </w:r>
        <w:r w:rsidR="006E5C63">
          <w:fldChar w:fldCharType="end"/>
        </w:r>
      </w:hyperlink>
      <w:r>
        <w:t xml:space="preserve"> Subsequently, several related studies</w:t>
      </w:r>
      <w:hyperlink w:anchor="_ENREF_85" w:tooltip="Wang, 2013 #85" w:history="1">
        <w:r w:rsidR="006E5C63">
          <w:fldChar w:fldCharType="begin">
            <w:fldData xml:space="preserve">PEVuZE5vdGU+PENpdGU+PEF1dGhvcj5XYW5nPC9BdXRob3I+PFllYXI+MjAxMzwvWWVhcj48UmVj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</w:fldData>
          </w:fldChar>
        </w:r>
        <w:r w:rsidR="006E5C63">
          <w:instrText xml:space="preserve"> ADDIN EN.CITE </w:instrText>
        </w:r>
        <w:r w:rsidR="006E5C63">
          <w:fldChar w:fldCharType="begin">
            <w:fldData xml:space="preserve">PEVuZE5vdGU+PENpdGU+PEF1dGhvcj5XYW5nPC9BdXRob3I+PFllYXI+MjAxMzwvWWVhcj48UmVj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</w:fldData>
          </w:fldChar>
        </w:r>
        <w:r w:rsidR="006E5C63">
          <w:instrText xml:space="preserve"> ADDIN EN.CITE.DATA </w:instrText>
        </w:r>
        <w:r w:rsidR="006E5C63">
          <w:fldChar w:fldCharType="end"/>
        </w:r>
        <w:r w:rsidR="006E5C63">
          <w:fldChar w:fldCharType="separate"/>
        </w:r>
        <w:r w:rsidR="006E5C63" w:rsidRPr="00EE1D8F">
          <w:rPr>
            <w:noProof/>
            <w:vertAlign w:val="superscript"/>
          </w:rPr>
          <w:t>85-87</w:t>
        </w:r>
        <w:r w:rsidR="006E5C63">
          <w:fldChar w:fldCharType="end"/>
        </w:r>
      </w:hyperlink>
      <w:r>
        <w:t xml:space="preserve"> have been conducted using DFT methods instead due to their more favourable computational cost to accuracy ratio.</w:t>
      </w:r>
      <w:hyperlink w:anchor="_ENREF_88" w:tooltip="Martell, 2002 #88" w:history="1">
        <w:r w:rsidR="006E5C63">
          <w:fldChar w:fldCharType="begin"/>
        </w:r>
        <w:r w:rsidR="006E5C63">
          <w:instrText xml:space="preserve"> ADDIN EN.CITE &lt;EndNote&gt;&lt;Cite&gt;&lt;Author&gt;Martell&lt;/Author&gt;&lt;Year&gt;2002&lt;/Year&gt;&lt;RecNum&gt;88&lt;/RecNum&gt;&lt;DisplayText&gt;&lt;style face="superscript"&gt;88&lt;/style&gt;&lt;/DisplayText&gt;&lt;record&gt;&lt;rec-number&gt;88&lt;/rec-number&gt;&lt;foreign-keys&gt;&lt;key app="EN" db-id="re2fpazahws0t8e2wxovs2z1xvaaztr9pa02" timestamp="1561649701"&gt;88&lt;/key&gt;&lt;/foreign-keys&gt;&lt;ref-type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6E5C63">
          <w:fldChar w:fldCharType="separate"/>
        </w:r>
        <w:r w:rsidR="006E5C63" w:rsidRPr="00EE1D8F">
          <w:rPr>
            <w:noProof/>
            <w:vertAlign w:val="superscript"/>
          </w:rPr>
          <w:t>88</w:t>
        </w:r>
        <w:r w:rsidR="006E5C63">
          <w:fldChar w:fldCharType="end"/>
        </w:r>
      </w:hyperlink>
      <w:r>
        <w:t xml:space="preserve"> In this regard, a critical remark was made by Smith et al.</w:t>
      </w:r>
      <w:hyperlink w:anchor="_ENREF_80" w:tooltip="Smith, 2013 #80" w:history="1">
        <w:r w:rsidR="006E5C63">
          <w:fldChar w:fldCharType="begin"/>
        </w:r>
        <w:r w:rsidR="006E5C63">
          <w:instrText xml:space="preserve"> ADDIN EN.CITE &lt;EndNote&gt;&lt;Cite&gt;&lt;Author&gt;Smith&lt;/Author&gt;&lt;Year&gt;2013&lt;/Year&gt;&lt;RecNum&gt;80&lt;/RecNum&gt;&lt;DisplayText&gt;&lt;style face="superscript"&gt;80&lt;/style&gt;&lt;/DisplayText&gt;&lt;record&gt;&lt;rec-number&gt;80&lt;/rec-number&gt;&lt;foreign-keys&gt;&lt;key app="EN" db-id="re2fpazahws0t8e2wxovs2z1xvaaztr9pa02" timestamp="1561649697"&gt;80&lt;/key&gt;&lt;/foreign-keys&gt;&lt;ref-type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6E5C63">
          <w:fldChar w:fldCharType="separate"/>
        </w:r>
        <w:r w:rsidR="006E5C63" w:rsidRPr="00B25997">
          <w:rPr>
            <w:noProof/>
            <w:vertAlign w:val="superscript"/>
          </w:rPr>
          <w:t>80</w:t>
        </w:r>
        <w:r w:rsidR="006E5C63">
          <w:fldChar w:fldCharType="end"/>
        </w:r>
      </w:hyperlink>
      <w:r>
        <w:t xml:space="preserve"> who noted that several popular DFT functionals returned spurious results for thiol additions due to delocalisation errors, where an artificial spreading of the electron density of several DFT functionals results from the inconsistent correction of the self-repulsion in the dominant Coulomb functional.</w:t>
      </w:r>
      <w:hyperlink w:anchor="_ENREF_89" w:tooltip="Cohen, 2008 #89" w:history="1">
        <w:r w:rsidR="006E5C63">
          <w:fldChar w:fldCharType="begin"/>
        </w:r>
        <w:r w:rsidR="006E5C63">
          <w:instrText xml:space="preserve"> ADDIN EN.CITE &lt;EndNote&gt;&lt;Cite&gt;&lt;Author&gt;Cohen&lt;/Author&gt;&lt;Year&gt;2008&lt;/Year&gt;&lt;RecNum&gt;89&lt;/RecNum&gt;&lt;DisplayText&gt;&lt;style face="superscript"&gt;89&lt;/style&gt;&lt;/DisplayText&gt;&lt;record&gt;&lt;rec-number&gt;89&lt;/rec-number&gt;&lt;foreign-keys&gt;&lt;key app="EN" db-id="re2fpazahws0t8e2wxovs2z1xvaaztr9pa02" timestamp="1561649702"&gt;89&lt;/key&gt;&lt;/foreign-keys&gt;&lt;ref-type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6E5C63">
          <w:fldChar w:fldCharType="separate"/>
        </w:r>
        <w:r w:rsidR="006E5C63" w:rsidRPr="00EE1D8F">
          <w:rPr>
            <w:noProof/>
            <w:vertAlign w:val="superscript"/>
          </w:rPr>
          <w:t>89</w:t>
        </w:r>
        <w:r w:rsidR="006E5C63">
          <w:fldChar w:fldCharType="end"/>
        </w:r>
      </w:hyperlink>
      <w:r>
        <w:t xml:space="preserve"> In fact, the observation of artefactual charge-transfer complexes stabilised by the excessively delocalised electron density distributions had led the researchers unaware of the problem to propose alternative mechanisms for thiol addition, including a concerted water-mediated addition</w:t>
      </w:r>
      <w:hyperlink w:anchor="_ENREF_90" w:tooltip="Pereira, 2013 #90" w:history="1">
        <w:r w:rsidR="006E5C63">
          <w:fldChar w:fldCharType="begin"/>
        </w:r>
        <w:r w:rsidR="006E5C63">
          <w:instrText xml:space="preserve"> ADDIN EN.CITE &lt;EndNote&gt;&lt;Cite&gt;&lt;Author&gt;Pereira&lt;/Author&gt;&lt;Year&gt;2013&lt;/Year&gt;&lt;RecNum&gt;90&lt;/RecNum&gt;&lt;DisplayText&gt;&lt;style face="superscript"&gt;90&lt;/style&gt;&lt;/DisplayText&gt;&lt;record&gt;&lt;rec-number&gt;90&lt;/rec-number&gt;&lt;foreign-keys&gt;&lt;key app="EN" db-id="re2fpazahws0t8e2wxovs2z1xvaaztr9pa02" timestamp="1561649703"&gt;90&lt;/key&gt;&lt;/foreign-keys&gt;&lt;ref-type name="Journal Article"&gt;17&lt;/ref-type&gt;&lt;contributors&gt;&lt;authors&gt;&lt;author&gt;Pereira, Susana R.&lt;/author&gt;&lt;author&gt;Vasconcelos, Vítor M.&lt;/author&gt;&lt;author&gt;Antunes, Agostinho&lt;/author&gt;&lt;/authors&gt;&lt;/contributors&gt;&lt;titles&gt;&lt;title&gt;Computational study of the covalent bonding of microcystins to cysteine residues – a reaction involved in the inhibition of the PPP family of protein phosphatases&lt;/title&gt;&lt;secondary-title&gt;The FEBS Journal&lt;/secondary-title&gt;&lt;/titles&gt;&lt;periodical&gt;&lt;full-title&gt;The FEBS Journal&lt;/full-title&gt;&lt;/periodical&gt;&lt;pages&gt;674-680&lt;/pages&gt;&lt;volume&gt;280&lt;/volume&gt;&lt;number&gt;2&lt;/number&gt;&lt;keywords&gt;&lt;keyword&gt;computational study&lt;/keyword&gt;&lt;keyword&gt;covalent bond&lt;/keyword&gt;&lt;keyword&gt;microcystins&lt;/keyword&gt;&lt;keyword&gt;PPP family&lt;/keyword&gt;&lt;keyword&gt;protein phosphatases&lt;/keyword&gt;&lt;/keywords&gt;&lt;dates&gt;&lt;year&gt;2013&lt;/year&gt;&lt;pub-dates&gt;&lt;date&gt;2013/01/01&lt;/date&gt;&lt;/pub-dates&gt;&lt;/dates&gt;&lt;publisher&gt;John Wiley &amp;amp; Sons, Ltd (10.1111)&lt;/publisher&gt;&lt;isbn&gt;1742-464X&lt;/isbn&gt;&lt;label&gt;concerted addition&lt;/label&gt;&lt;urls&gt;&lt;related-urls&gt;&lt;url&gt;https://doi.org/10.1111/j.1742-4658.2011.08454.x&lt;/url&gt;&lt;/related-urls&gt;&lt;/urls&gt;&lt;electronic-resource-num&gt;10.1111/j.1742-4658.2011.08454.x&lt;/electronic-resource-num&gt;&lt;access-date&gt;2019/04/25&lt;/access-date&gt;&lt;/record&gt;&lt;/Cite&gt;&lt;/EndNote&gt;</w:instrText>
        </w:r>
        <w:r w:rsidR="006E5C63">
          <w:fldChar w:fldCharType="separate"/>
        </w:r>
        <w:r w:rsidR="006E5C63" w:rsidRPr="00EE1D8F">
          <w:rPr>
            <w:noProof/>
            <w:vertAlign w:val="superscript"/>
          </w:rPr>
          <w:t>90</w:t>
        </w:r>
        <w:r w:rsidR="006E5C63">
          <w:fldChar w:fldCharType="end"/>
        </w:r>
      </w:hyperlink>
      <w:r>
        <w:t xml:space="preserve"> and a direct 1,2-addition.</w:t>
      </w:r>
      <w:hyperlink w:anchor="_ENREF_91" w:tooltip="Mulliner, 2011 #91" w:history="1">
        <w:r w:rsidR="006E5C63">
          <w:fldChar w:fldCharType="begin"/>
        </w:r>
        <w:r w:rsidR="006E5C63">
          <w:instrText xml:space="preserve"> ADDIN EN.CITE &lt;EndNote&gt;&lt;Cite&gt;&lt;Author&gt;Mulliner&lt;/Author&gt;&lt;Year&gt;2011&lt;/Year&gt;&lt;RecNum&gt;91&lt;/RecNum&gt;&lt;DisplayText&gt;&lt;style face="superscript"&gt;91&lt;/style&gt;&lt;/DisplayText&gt;&lt;record&gt;&lt;rec-number&gt;91&lt;/rec-number&gt;&lt;foreign-keys&gt;&lt;key app="EN" db-id="re2fpazahws0t8e2wxovs2z1xvaaztr9pa02" timestamp="1561649703"&gt;91&lt;/key&gt;&lt;/foreign-keys&gt;&lt;ref-type name="Journal Article"&gt;17&lt;/ref-type&gt;&lt;contributors&gt;&lt;authors&gt;&lt;author&gt;Mulliner, Denis&lt;/author&gt;&lt;author&gt;Wondrousch, Dominik&lt;/author&gt;&lt;author&gt;Schüürmann, Gerrit&lt;/author&gt;&lt;/authors&gt;&lt;/contributors&gt;&lt;titles&gt;&lt;title&gt;Predicting Michael-acceptor reactivity and toxicity through quantum chemical transition-state calculations&lt;/title&gt;&lt;secondary-title&gt;Organic &amp;amp; Biomolecular Chemistry&lt;/secondary-title&gt;&lt;/titles&gt;&lt;periodical&gt;&lt;full-title&gt;Organic &amp;amp; Biomolecular Chemistry&lt;/full-title&gt;&lt;/periodical&gt;&lt;pages&gt;8400-8412&lt;/pages&gt;&lt;volume&gt;9&lt;/volume&gt;&lt;number&gt;24&lt;/number&gt;&lt;dates&gt;&lt;year&gt;2011&lt;/year&gt;&lt;/dates&gt;&lt;publisher&gt;The Royal Society of Chemistry&lt;/publisher&gt;&lt;isbn&gt;1477-0520&lt;/isbn&gt;&lt;label&gt;1,2 addition&lt;/label&gt;&lt;work-type&gt;10.1039/C1OB06065A&lt;/work-type&gt;&lt;urls&gt;&lt;related-urls&gt;&lt;url&gt;http://dx.doi.org/10.1039/C1OB06065A&lt;/url&gt;&lt;/related-urls&gt;&lt;/urls&gt;&lt;electronic-resource-num&gt;10.1039/C1OB06065A&lt;/electronic-resource-num&gt;&lt;/record&gt;&lt;/Cite&gt;&lt;/EndNote&gt;</w:instrText>
        </w:r>
        <w:r w:rsidR="006E5C63">
          <w:fldChar w:fldCharType="separate"/>
        </w:r>
        <w:r w:rsidR="006E5C63" w:rsidRPr="00EE1D8F">
          <w:rPr>
            <w:noProof/>
            <w:vertAlign w:val="superscript"/>
          </w:rPr>
          <w:t>91</w:t>
        </w:r>
        <w:r w:rsidR="006E5C63">
          <w:fldChar w:fldCharType="end"/>
        </w:r>
      </w:hyperlink>
      <w:r>
        <w:t xml:space="preserve"> That being said, it is beyond question that proper employment of QM methods is critical to gaining reliable insights into the intrinsic properties of the reactions. It is important that only QM methods that are known to perform reliably for thiol Michael additions be used and special attention ought to be given to the mitigation of the delocalisation errors</w:t>
      </w:r>
      <w:r w:rsidRPr="003A69C9">
        <w:t xml:space="preserve">. The development of range-separated </w:t>
      </w:r>
      <w:r w:rsidRPr="003A69C9">
        <w:lastRenderedPageBreak/>
        <w:t>functionals,</w:t>
      </w:r>
      <w:hyperlink w:anchor="_ENREF_92" w:tooltip="Chai, 2008 #92" w:history="1">
        <w:r w:rsidR="006E5C63">
          <w:fldChar w:fldCharType="begin">
            <w:fldData xml:space="preserve">PEVuZE5vdGU+PENpdGU+PEF1dGhvcj5DaGFpPC9BdXRob3I+PFllYXI+MjAwODwvWWVhcj48UmVj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dGhvcj5MaXZzaGl0czwvQXV0aG9yPjxZZWFyPjIwMDc8L1llYXI+PFJlY051bT45NDwvUmVjTnVt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</w:fldData>
          </w:fldChar>
        </w:r>
        <w:r w:rsidR="006E5C63">
          <w:instrText xml:space="preserve"> ADDIN EN.CITE </w:instrText>
        </w:r>
        <w:r w:rsidR="006E5C63">
          <w:fldChar w:fldCharType="begin">
            <w:fldData xml:space="preserve">PEVuZE5vdGU+PENpdGU+PEF1dGhvcj5DaGFpPC9BdXRob3I+PFllYXI+MjAwODwvWWVhcj48UmVj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dGhvcj5MaXZzaGl0czwvQXV0aG9yPjxZZWFyPjIwMDc8L1llYXI+PFJlY051bT45NDwvUmVjTnVt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</w:fldData>
          </w:fldChar>
        </w:r>
        <w:r w:rsidR="006E5C63">
          <w:instrText xml:space="preserve"> ADDIN EN.CITE.DATA </w:instrText>
        </w:r>
        <w:r w:rsidR="006E5C63">
          <w:fldChar w:fldCharType="end"/>
        </w:r>
        <w:r w:rsidR="006E5C63">
          <w:fldChar w:fldCharType="separate"/>
        </w:r>
        <w:r w:rsidR="006E5C63" w:rsidRPr="00EE1D8F">
          <w:rPr>
            <w:noProof/>
            <w:vertAlign w:val="superscript"/>
          </w:rPr>
          <w:t>92-95</w:t>
        </w:r>
        <w:r w:rsidR="006E5C63">
          <w:fldChar w:fldCharType="end"/>
        </w:r>
      </w:hyperlink>
      <w:r w:rsidRPr="003A69C9">
        <w:t xml:space="preserve"> which </w:t>
      </w:r>
      <w:r>
        <w:t>incorporate</w:t>
      </w:r>
      <w:r w:rsidRPr="003A69C9">
        <w:t xml:space="preserve"> a greater proportion of Hartree-Fock (HF) exchange at long-range while maintaining the </w:t>
      </w:r>
      <w:r>
        <w:t>typical</w:t>
      </w:r>
      <w:r w:rsidRPr="003A69C9">
        <w:t xml:space="preserve"> generalised gradient approximation (GGA) functional at short distance, has </w:t>
      </w:r>
      <w:r w:rsidRPr="0033179D">
        <w:t>proved to be effective in correcting the aforesaid error</w:t>
      </w:r>
      <w:r>
        <w:t xml:space="preserve"> and is therefore </w:t>
      </w:r>
      <w:r w:rsidR="00DE7C38">
        <w:t>investigated</w:t>
      </w:r>
      <w:r>
        <w:t xml:space="preserve"> in this project</w:t>
      </w:r>
      <w:r w:rsidRPr="0033179D">
        <w:t>.</w:t>
      </w:r>
      <w:hyperlink w:anchor="_ENREF_80" w:tooltip="Smith, 2013 #80" w:history="1">
        <w:r w:rsidR="006E5C63" w:rsidRPr="0033179D">
          <w:fldChar w:fldCharType="begin"/>
        </w:r>
        <w:r w:rsidR="006E5C63">
          <w:instrText xml:space="preserve"> ADDIN EN.CITE &lt;EndNote&gt;&lt;Cite&gt;&lt;Author&gt;Smith&lt;/Author&gt;&lt;Year&gt;2013&lt;/Year&gt;&lt;RecNum&gt;80&lt;/RecNum&gt;&lt;DisplayText&gt;&lt;style face="superscript"&gt;80&lt;/style&gt;&lt;/DisplayText&gt;&lt;record&gt;&lt;rec-number&gt;80&lt;/rec-number&gt;&lt;foreign-keys&gt;&lt;key app="EN" db-id="re2fpazahws0t8e2wxovs2z1xvaaztr9pa02" timestamp="1561649697"&gt;80&lt;/key&gt;&lt;/foreign-keys&gt;&lt;ref-type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6E5C63" w:rsidRPr="0033179D">
          <w:fldChar w:fldCharType="separate"/>
        </w:r>
        <w:r w:rsidR="006E5C63" w:rsidRPr="00B25997">
          <w:rPr>
            <w:noProof/>
            <w:vertAlign w:val="superscript"/>
          </w:rPr>
          <w:t>80</w:t>
        </w:r>
        <w:r w:rsidR="006E5C63" w:rsidRPr="0033179D">
          <w:fldChar w:fldCharType="end"/>
        </w:r>
      </w:hyperlink>
    </w:p>
    <w:p w14:paraId="674FB4C2" w14:textId="77777777" w:rsidR="000B1617" w:rsidRDefault="000B1617" w:rsidP="00EE1D8F">
      <w:pPr>
        <w:pStyle w:val="Paragraph"/>
      </w:pPr>
    </w:p>
    <w:p w14:paraId="2B4F5AE6" w14:textId="5FFD312C" w:rsidR="000D0BE0" w:rsidRPr="0033179D" w:rsidRDefault="000D0BE0" w:rsidP="000D0BE0">
      <w:pPr>
        <w:pStyle w:val="Heading3"/>
      </w:pPr>
      <w:bookmarkStart w:id="406" w:name="_Toc20407243"/>
      <w:r>
        <w:t>Relationship between Parameters of Interest</w:t>
      </w:r>
      <w:bookmarkEnd w:id="406"/>
    </w:p>
    <w:p w14:paraId="7AF7D14E" w14:textId="29398DBC" w:rsidR="00EE1D8F" w:rsidRDefault="00EE1D8F" w:rsidP="00EE1D8F">
      <w:pPr>
        <w:pStyle w:val="Paragraph"/>
      </w:pPr>
      <w:r>
        <w:t>The application of statistical mechanics to QM systems allows the derivation of thermodynamic quantities at particular standard states including Gibbs free energy</w:t>
      </w:r>
      <w:r w:rsidR="00B25B2F">
        <w:t xml:space="preserve">, </w:t>
      </w:r>
      <m:oMath>
        <m:r>
          <w:rPr>
            <w:rFonts w:ascii="Cambria Math" w:hAnsi="Cambria Math"/>
          </w:rPr>
          <m:t>G</m:t>
        </m:r>
      </m:oMath>
      <w:r>
        <w:t xml:space="preserve"> from the partition functions constructed.</w:t>
      </w:r>
      <w:hyperlink w:anchor="_ENREF_96" w:tooltip="Wereszczynski, 2012 #96" w:history="1">
        <w:r w:rsidR="006E5C63">
          <w:fldChar w:fldCharType="begin"/>
        </w:r>
        <w:r w:rsidR="006E5C63">
          <w:instrText xml:space="preserve"> ADDIN EN.CITE &lt;EndNote&gt;&lt;Cite&gt;&lt;Author&gt;Wereszczynski&lt;/Author&gt;&lt;Year&gt;2012&lt;/Year&gt;&lt;RecNum&gt;96&lt;/RecNum&gt;&lt;DisplayText&gt;&lt;style face="superscript"&gt;96&lt;/style&gt;&lt;/DisplayText&gt;&lt;record&gt;&lt;rec-number&gt;96&lt;/rec-number&gt;&lt;foreign-keys&gt;&lt;key app="EN" db-id="re2fpazahws0t8e2wxovs2z1xvaaztr9pa02" timestamp="1561649708"&gt;96&lt;/key&gt;&lt;/foreign-keys&gt;&lt;ref-type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6E5C63">
          <w:fldChar w:fldCharType="separate"/>
        </w:r>
        <w:r w:rsidR="006E5C63" w:rsidRPr="00EE1D8F">
          <w:rPr>
            <w:noProof/>
            <w:vertAlign w:val="superscript"/>
          </w:rPr>
          <w:t>96</w:t>
        </w:r>
        <w:r w:rsidR="006E5C63">
          <w:fldChar w:fldCharType="end"/>
        </w:r>
      </w:hyperlink>
      <w:r>
        <w:t xml:space="preserve"> The </w:t>
      </w:r>
      <w:r w:rsidRPr="00333468">
        <w:t>activation 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and Gibbs 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 xml:space="preserve">for the addition of a thiol to a Michael acceptor (or elimination) can therefore be estimated from QM calculations on reactants, </w:t>
      </w:r>
      <w:r w:rsidR="00264A4D">
        <w:t>TS</w:t>
      </w:r>
      <w:r>
        <w:t xml:space="preserve">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can be computed using equation (2), known as the Eyring equation:</w:t>
      </w:r>
      <w:hyperlink w:anchor="_ENREF_97" w:tooltip="Eyring, 1935 #97" w:history="1">
        <w:r w:rsidR="006E5C63">
          <w:fldChar w:fldCharType="begin"/>
        </w:r>
        <w:r w:rsidR="006E5C63">
          <w:instrText xml:space="preserve"> ADDIN EN.CITE &lt;EndNote&gt;&lt;Cite&gt;&lt;Author&gt;Eyring&lt;/Author&gt;&lt;Year&gt;1935&lt;/Year&gt;&lt;RecNum&gt;97&lt;/RecNum&gt;&lt;DisplayText&gt;&lt;style face="superscript"&gt;97&lt;/style&gt;&lt;/DisplayText&gt;&lt;record&gt;&lt;rec-number&gt;97&lt;/rec-number&gt;&lt;foreign-keys&gt;&lt;key app="EN" db-id="re2fpazahws0t8e2wxovs2z1xvaaztr9pa02" timestamp="1561649708"&gt;97&lt;/key&gt;&lt;/foreign-keys&gt;&lt;ref-type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6E5C63">
          <w:fldChar w:fldCharType="separate"/>
        </w:r>
        <w:r w:rsidR="006E5C63" w:rsidRPr="00EE1D8F">
          <w:rPr>
            <w:noProof/>
            <w:vertAlign w:val="superscript"/>
          </w:rPr>
          <w:t>97</w:t>
        </w:r>
        <w:r w:rsidR="006E5C63">
          <w:fldChar w:fldCharType="end"/>
        </w:r>
      </w:hyperlink>
    </w:p>
    <w:tbl>
      <w:tblPr>
        <w:tblStyle w:val="TableGrid"/>
        <w:tblW w:w="0" w:type="auto"/>
        <w:tblLook w:val="04A0" w:firstRow="1" w:lastRow="0" w:firstColumn="1" w:lastColumn="0" w:noHBand="0" w:noVBand="1"/>
      </w:tblPr>
      <w:tblGrid>
        <w:gridCol w:w="6068"/>
        <w:gridCol w:w="299"/>
        <w:gridCol w:w="2993"/>
      </w:tblGrid>
      <w:tr w:rsidR="00EE1D8F" w14:paraId="6F847F2F" w14:textId="77777777" w:rsidTr="00EE1D8F">
        <w:tc>
          <w:tcPr>
            <w:tcW w:w="6237" w:type="dxa"/>
            <w:tcBorders>
              <w:top w:val="nil"/>
              <w:left w:val="nil"/>
              <w:bottom w:val="nil"/>
              <w:right w:val="nil"/>
            </w:tcBorders>
            <w:vAlign w:val="center"/>
          </w:tcPr>
          <w:p w14:paraId="10259047" w14:textId="77777777" w:rsidR="00EE1D8F" w:rsidRPr="00490D40" w:rsidRDefault="00F61077" w:rsidP="00EE1D8F">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0C1CBFD9" w14:textId="77777777" w:rsidR="00EE1D8F" w:rsidRDefault="00EE1D8F" w:rsidP="00EE1D8F"/>
        </w:tc>
        <w:tc>
          <w:tcPr>
            <w:tcW w:w="3099" w:type="dxa"/>
            <w:tcBorders>
              <w:top w:val="nil"/>
              <w:left w:val="nil"/>
              <w:bottom w:val="nil"/>
              <w:right w:val="nil"/>
            </w:tcBorders>
            <w:vAlign w:val="center"/>
          </w:tcPr>
          <w:p w14:paraId="45F8A952" w14:textId="77777777" w:rsidR="00EE1D8F" w:rsidRDefault="00EE1D8F" w:rsidP="00EE1D8F">
            <w:pPr>
              <w:jc w:val="right"/>
            </w:pPr>
            <w:r>
              <w:t>(2)</w:t>
            </w:r>
          </w:p>
        </w:tc>
      </w:tr>
    </w:tbl>
    <w:p w14:paraId="0C399210" w14:textId="6A329560" w:rsidR="00EE1D8F" w:rsidRDefault="00EE1D8F" w:rsidP="004A0806">
      <w:pPr>
        <w:spacing w:before="240"/>
      </w:pPr>
      <w:r>
        <w:t xml:space="preserve">where </w:t>
      </w:r>
      <m:oMath>
        <m:r>
          <w:rPr>
            <w:rFonts w:ascii="Cambria Math" w:hAnsi="Cambria Math"/>
          </w:rPr>
          <m:t>T</m:t>
        </m:r>
      </m:oMath>
      <w:r>
        <w:t xml:space="preserve"> is absolute temperature,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w:t>
      </w:r>
      <m:oMath>
        <m:r>
          <w:rPr>
            <w:rFonts w:ascii="Cambria Math" w:hAnsi="Cambria Math"/>
          </w:rPr>
          <m:t>h</m:t>
        </m:r>
      </m:oMath>
      <w:r>
        <w:t xml:space="preserve"> and </w:t>
      </w:r>
      <m:oMath>
        <m:r>
          <w:rPr>
            <w:rFonts w:ascii="Cambria Math" w:hAnsi="Cambria Math"/>
          </w:rPr>
          <m:t>R</m:t>
        </m:r>
      </m:oMath>
      <w:r>
        <w:t xml:space="preserve"> are Boltzmann’s constant, Planck’s constant and gas constant, respectively</w:t>
      </w:r>
      <w:r w:rsidR="00DE7C38">
        <w:t xml:space="preserve">, and </w:t>
      </w:r>
      <m:oMath>
        <m:r>
          <w:rPr>
            <w:rFonts w:ascii="Cambria Math" w:hAnsi="Cambria Math"/>
          </w:rPr>
          <m:t>κ</m:t>
        </m:r>
      </m:oMath>
      <w:r w:rsidR="00DE7C38">
        <w:t xml:space="preserve"> is a transmission coefficient, which reflects the</w:t>
      </w:r>
      <w:r w:rsidR="004A0806">
        <w:t xml:space="preserve"> </w:t>
      </w:r>
      <w:r w:rsidR="00DE7C38" w:rsidRPr="00DE7C38">
        <w:t xml:space="preserve">fraction of the </w:t>
      </w:r>
      <w:r w:rsidR="00DE7C38">
        <w:t>molecules overcoming the activation barrier that</w:t>
      </w:r>
      <w:r w:rsidR="00DE7C38" w:rsidRPr="00DE7C38">
        <w:t xml:space="preserve"> proceeds to the product without </w:t>
      </w:r>
      <w:proofErr w:type="spellStart"/>
      <w:r w:rsidR="00DE7C38" w:rsidRPr="00DE7C38">
        <w:t>recrossing</w:t>
      </w:r>
      <w:proofErr w:type="spellEnd"/>
      <w:r w:rsidR="00DE7C38" w:rsidRPr="00DE7C38">
        <w:t xml:space="preserve"> the </w:t>
      </w:r>
      <w:r w:rsidR="00DE7C38">
        <w:t>TS. Assuming that the no-</w:t>
      </w:r>
      <w:proofErr w:type="spellStart"/>
      <w:r w:rsidR="00DE7C38">
        <w:t>recrossing</w:t>
      </w:r>
      <w:proofErr w:type="spellEnd"/>
      <w:r w:rsidR="00DE7C38">
        <w:t xml:space="preserve"> assumption of the TS theory</w:t>
      </w:r>
      <w:hyperlink w:anchor="_ENREF_97" w:tooltip="Eyring, 1935 #97" w:history="1">
        <w:r w:rsidR="006E5C63">
          <w:fldChar w:fldCharType="begin"/>
        </w:r>
        <w:r w:rsidR="006E5C63">
          <w:instrText xml:space="preserve"> ADDIN EN.CITE &lt;EndNote&gt;&lt;Cite&gt;&lt;Author&gt;Eyring&lt;/Author&gt;&lt;Year&gt;1935&lt;/Year&gt;&lt;RecNum&gt;97&lt;/RecNum&gt;&lt;DisplayText&gt;&lt;style face="superscript"&gt;97&lt;/style&gt;&lt;/DisplayText&gt;&lt;record&gt;&lt;rec-number&gt;97&lt;/rec-number&gt;&lt;foreign-keys&gt;&lt;key app="EN" db-id="re2fpazahws0t8e2wxovs2z1xvaaztr9pa02" timestamp="1561649708"&gt;97&lt;/key&gt;&lt;/foreign-keys&gt;&lt;ref-type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6E5C63">
          <w:fldChar w:fldCharType="separate"/>
        </w:r>
        <w:r w:rsidR="006E5C63" w:rsidRPr="0084156F">
          <w:rPr>
            <w:noProof/>
            <w:vertAlign w:val="superscript"/>
          </w:rPr>
          <w:t>97</w:t>
        </w:r>
        <w:r w:rsidR="006E5C63">
          <w:fldChar w:fldCharType="end"/>
        </w:r>
      </w:hyperlink>
      <w:hyperlink w:anchor="_ENREF_97" w:tooltip="Eyring, 1935 #325" w:history="1"/>
      <w:r w:rsidR="00DE7C38">
        <w:t xml:space="preserve"> is held perfectly, a value of 1 is often assigned to </w:t>
      </w:r>
      <m:oMath>
        <m:r>
          <w:rPr>
            <w:rFonts w:ascii="Cambria Math" w:hAnsi="Cambria Math"/>
          </w:rPr>
          <m:t>κ</m:t>
        </m:r>
      </m:oMath>
      <w:r w:rsidR="00DE7C38">
        <w:t xml:space="preserve">. </w:t>
      </w:r>
      <w:r>
        <w:t xml:space="preserve">The calculated results are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a factor of </w:t>
      </w:r>
      <m:oMath>
        <m:r>
          <m:rPr>
            <m:sty m:val="p"/>
          </m:rPr>
          <w:rPr>
            <w:rFonts w:ascii="Cambria Math" w:hAnsi="Cambria Math"/>
          </w:rPr>
          <m:t>ln⁡</m:t>
        </m:r>
        <m:r>
          <w:rPr>
            <w:rFonts w:ascii="Cambria Math" w:hAnsi="Cambria Math"/>
          </w:rPr>
          <m:t>(2)</m:t>
        </m:r>
      </m:oMath>
      <w:r>
        <w:t xml:space="preserve"> for fir</w:t>
      </w:r>
      <w:proofErr w:type="spellStart"/>
      <w:r>
        <w:t>st</w:t>
      </w:r>
      <w:proofErr w:type="spellEnd"/>
      <w:r>
        <w:t xml:space="preserve"> order reactions as shown in equation (3):</w:t>
      </w:r>
    </w:p>
    <w:tbl>
      <w:tblPr>
        <w:tblStyle w:val="TableGrid"/>
        <w:tblW w:w="0" w:type="auto"/>
        <w:tblLook w:val="04A0" w:firstRow="1" w:lastRow="0" w:firstColumn="1" w:lastColumn="0" w:noHBand="0" w:noVBand="1"/>
      </w:tblPr>
      <w:tblGrid>
        <w:gridCol w:w="6055"/>
        <w:gridCol w:w="299"/>
        <w:gridCol w:w="3006"/>
      </w:tblGrid>
      <w:tr w:rsidR="00EE1D8F" w14:paraId="72359C81" w14:textId="77777777" w:rsidTr="00EE1D8F">
        <w:tc>
          <w:tcPr>
            <w:tcW w:w="6237" w:type="dxa"/>
            <w:tcBorders>
              <w:top w:val="nil"/>
              <w:left w:val="nil"/>
              <w:bottom w:val="nil"/>
              <w:right w:val="nil"/>
            </w:tcBorders>
            <w:vAlign w:val="center"/>
          </w:tcPr>
          <w:p w14:paraId="17A53533" w14:textId="77777777" w:rsidR="00EE1D8F" w:rsidRPr="00490D40" w:rsidRDefault="00F61077" w:rsidP="00EE1D8F">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37F6A0A6" w14:textId="77777777" w:rsidR="00EE1D8F" w:rsidRDefault="00EE1D8F" w:rsidP="00EE1D8F"/>
        </w:tc>
        <w:tc>
          <w:tcPr>
            <w:tcW w:w="3099" w:type="dxa"/>
            <w:tcBorders>
              <w:top w:val="nil"/>
              <w:left w:val="nil"/>
              <w:bottom w:val="nil"/>
              <w:right w:val="nil"/>
            </w:tcBorders>
            <w:vAlign w:val="center"/>
          </w:tcPr>
          <w:p w14:paraId="0B7DBFD9" w14:textId="77777777" w:rsidR="00EE1D8F" w:rsidRDefault="00EE1D8F" w:rsidP="00EE1D8F">
            <w:pPr>
              <w:jc w:val="right"/>
            </w:pPr>
            <w:r>
              <w:t>(3)</w:t>
            </w:r>
          </w:p>
        </w:tc>
      </w:tr>
    </w:tbl>
    <w:p w14:paraId="0DC1F54E" w14:textId="77D6733B" w:rsidR="00EE1D8F" w:rsidRDefault="00EE1D8F" w:rsidP="00DE7C38">
      <w:pPr>
        <w:spacing w:before="240"/>
        <w:ind w:firstLine="720"/>
      </w:pPr>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r>
        <w:t xml:space="preserve">are calculated </w:t>
      </w:r>
      <w:r w:rsidRPr="00DC74B0">
        <w:t xml:space="preserve">for thiol additions to Taunton’s cyanoacrylamide warheads (Chart 1). </w:t>
      </w:r>
      <w:r>
        <w:t xml:space="preserve">To minimise the computation required for the expensive QM calculations, the relatively unimportant structural features of the inhibitors to the study of the warhead reactivities such as the kinase recognition scaffold </w:t>
      </w:r>
      <w:r w:rsidR="00DE7C38">
        <w:t>were</w:t>
      </w:r>
      <w:r>
        <w:t xml:space="preserve"> truncated.</w:t>
      </w:r>
    </w:p>
    <w:p w14:paraId="790F88D4" w14:textId="77777777" w:rsidR="000B1617" w:rsidRDefault="000B1617" w:rsidP="00DE7C38">
      <w:pPr>
        <w:spacing w:before="240"/>
        <w:ind w:firstLine="720"/>
      </w:pPr>
    </w:p>
    <w:p w14:paraId="56CE3203" w14:textId="40F96A54" w:rsidR="00B25B2F" w:rsidRPr="00B357A5" w:rsidRDefault="00B25B2F" w:rsidP="00B25B2F">
      <w:pPr>
        <w:pStyle w:val="Heading3"/>
      </w:pPr>
      <w:bookmarkStart w:id="407" w:name="_Toc20407244"/>
      <w:r>
        <w:lastRenderedPageBreak/>
        <w:t>Conformational Sampling</w:t>
      </w:r>
      <w:bookmarkEnd w:id="407"/>
    </w:p>
    <w:p w14:paraId="561399D2" w14:textId="1D7884DC" w:rsidR="00393475" w:rsidRDefault="00B357A5" w:rsidP="00945A72">
      <w:pPr>
        <w:pStyle w:val="Paragraph"/>
      </w:pPr>
      <w:r>
        <w:t>The</w:t>
      </w:r>
      <w:r w:rsidR="00673964">
        <w:t xml:space="preserve"> </w:t>
      </w:r>
      <w:r>
        <w:t xml:space="preserve">reactivity of a </w:t>
      </w:r>
      <w:proofErr w:type="gramStart"/>
      <w:r>
        <w:t>particular</w:t>
      </w:r>
      <w:r w:rsidR="00106D37" w:rsidRPr="00203071">
        <w:t xml:space="preserve"> </w:t>
      </w:r>
      <w:r>
        <w:t>molecule</w:t>
      </w:r>
      <w:proofErr w:type="gramEnd"/>
      <w:r>
        <w:t xml:space="preserve"> is</w:t>
      </w:r>
      <w:r w:rsidR="00106D37" w:rsidRPr="00203071">
        <w:t xml:space="preserve"> </w:t>
      </w:r>
      <w:r w:rsidR="00393475">
        <w:t xml:space="preserve">highly </w:t>
      </w:r>
      <w:r w:rsidR="0041588F">
        <w:t xml:space="preserve">dependent on </w:t>
      </w:r>
      <w:r>
        <w:t>its</w:t>
      </w:r>
      <w:r w:rsidR="0041588F">
        <w:t xml:space="preserve"> geometry.</w:t>
      </w:r>
      <w:r>
        <w:t xml:space="preserve"> Since molecules at non-zero</w:t>
      </w:r>
      <w:r w:rsidR="0041588F">
        <w:t xml:space="preserve"> </w:t>
      </w:r>
      <w:r>
        <w:t>temperature constantly</w:t>
      </w:r>
      <w:r w:rsidR="00C722D5">
        <w:t xml:space="preserve"> undergo</w:t>
      </w:r>
      <w:r>
        <w:t xml:space="preserve"> changes in their molecular geometries, the </w:t>
      </w:r>
      <w:r w:rsidR="000D621D">
        <w:t>measured</w:t>
      </w:r>
      <w:r w:rsidR="00C722D5">
        <w:t xml:space="preserve"> </w:t>
      </w:r>
      <w:r>
        <w:t>properties</w:t>
      </w:r>
      <w:r w:rsidR="00C722D5">
        <w:t xml:space="preserve"> are</w:t>
      </w:r>
      <w:r w:rsidR="000D621D">
        <w:t xml:space="preserve"> therefore</w:t>
      </w:r>
      <w:r w:rsidR="00C722D5">
        <w:t xml:space="preserve"> always </w:t>
      </w:r>
      <w:r w:rsidR="000D621D">
        <w:t>an</w:t>
      </w:r>
      <w:r w:rsidR="00C722D5">
        <w:t xml:space="preserve"> average </w:t>
      </w:r>
      <w:r w:rsidR="000D621D">
        <w:t>over</w:t>
      </w:r>
      <w:r w:rsidR="00C722D5">
        <w:t xml:space="preserve"> the ensemble</w:t>
      </w:r>
      <w:r w:rsidR="000D621D">
        <w:t xml:space="preserve"> of all possible states</w:t>
      </w:r>
      <w:r>
        <w:t xml:space="preserve">. </w:t>
      </w:r>
      <w:r w:rsidR="000D621D">
        <w:t>The properties</w:t>
      </w:r>
      <w:r>
        <w:t xml:space="preserve"> </w:t>
      </w:r>
      <w:r w:rsidR="00945A72">
        <w:t>are</w:t>
      </w:r>
      <w:r w:rsidR="0041588F">
        <w:t xml:space="preserve"> predominantly </w:t>
      </w:r>
      <w:r w:rsidR="00945A72">
        <w:t xml:space="preserve">determined by the </w:t>
      </w:r>
      <w:r w:rsidR="00945A72" w:rsidRPr="0033179D">
        <w:t xml:space="preserve">lowest energy </w:t>
      </w:r>
      <w:r w:rsidR="00945A72">
        <w:t xml:space="preserve">conformers </w:t>
      </w:r>
      <w:r w:rsidR="00106D37">
        <w:t xml:space="preserve">as the </w:t>
      </w:r>
      <w:r w:rsidR="00945A72">
        <w:t xml:space="preserve">conformational </w:t>
      </w:r>
      <w:r w:rsidR="00393475">
        <w:t>population</w:t>
      </w:r>
      <w:r w:rsidR="00106D37">
        <w:t xml:space="preserve"> </w:t>
      </w:r>
      <w:r w:rsidR="00393475">
        <w:t>follows a Boltzmann distribution</w:t>
      </w:r>
      <w:r w:rsidR="007E1927">
        <w:t xml:space="preserve"> </w:t>
      </w:r>
      <w:r w:rsidR="00945A72">
        <w:t>as shown in equation (4)</w:t>
      </w:r>
      <w:r w:rsidR="00393475">
        <w:t>:</w:t>
      </w:r>
    </w:p>
    <w:tbl>
      <w:tblPr>
        <w:tblStyle w:val="TableGrid"/>
        <w:tblW w:w="0" w:type="auto"/>
        <w:tblLook w:val="04A0" w:firstRow="1" w:lastRow="0" w:firstColumn="1" w:lastColumn="0" w:noHBand="0" w:noVBand="1"/>
      </w:tblPr>
      <w:tblGrid>
        <w:gridCol w:w="6064"/>
        <w:gridCol w:w="299"/>
        <w:gridCol w:w="2997"/>
      </w:tblGrid>
      <w:tr w:rsidR="00393475" w14:paraId="509A15B1" w14:textId="77777777" w:rsidTr="000D621D">
        <w:tc>
          <w:tcPr>
            <w:tcW w:w="6237" w:type="dxa"/>
            <w:tcBorders>
              <w:top w:val="nil"/>
              <w:left w:val="nil"/>
              <w:bottom w:val="nil"/>
              <w:right w:val="nil"/>
            </w:tcBorders>
            <w:vAlign w:val="center"/>
          </w:tcPr>
          <w:p w14:paraId="01CE4DB2" w14:textId="1FFBA61C" w:rsidR="00393475" w:rsidRPr="00393475" w:rsidRDefault="00F61077" w:rsidP="00393475">
            <w:pPr>
              <w:rPr>
                <w:i/>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/RT</m:t>
                        </m:r>
                      </m:sup>
                    </m:sSup>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M</m:t>
                        </m:r>
                      </m:sup>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/RT</m:t>
                            </m:r>
                          </m:sup>
                        </m:sSup>
                      </m:e>
                    </m:nary>
                  </m:den>
                </m:f>
                <m:r>
                  <w:rPr>
                    <w:rFonts w:ascii="Cambria Math" w:hAnsi="Cambria Math"/>
                  </w:rPr>
                  <m:t xml:space="preserve"> </m:t>
                </m:r>
              </m:oMath>
            </m:oMathPara>
          </w:p>
        </w:tc>
        <w:tc>
          <w:tcPr>
            <w:tcW w:w="302" w:type="dxa"/>
            <w:tcBorders>
              <w:top w:val="nil"/>
              <w:left w:val="nil"/>
              <w:bottom w:val="nil"/>
              <w:right w:val="nil"/>
            </w:tcBorders>
          </w:tcPr>
          <w:p w14:paraId="6287625B" w14:textId="77777777" w:rsidR="00393475" w:rsidRDefault="00393475" w:rsidP="000D621D"/>
        </w:tc>
        <w:tc>
          <w:tcPr>
            <w:tcW w:w="3099" w:type="dxa"/>
            <w:tcBorders>
              <w:top w:val="nil"/>
              <w:left w:val="nil"/>
              <w:bottom w:val="nil"/>
              <w:right w:val="nil"/>
            </w:tcBorders>
            <w:vAlign w:val="center"/>
          </w:tcPr>
          <w:p w14:paraId="7ED51BD7" w14:textId="6084A8F7" w:rsidR="00393475" w:rsidRDefault="00393475" w:rsidP="000D621D">
            <w:pPr>
              <w:jc w:val="right"/>
            </w:pPr>
            <w:r>
              <w:t>(4)</w:t>
            </w:r>
          </w:p>
        </w:tc>
      </w:tr>
    </w:tbl>
    <w:p w14:paraId="2D782307" w14:textId="66E683FF" w:rsidR="00B357A5" w:rsidRDefault="00034F5F" w:rsidP="00F778B9">
      <w:pPr>
        <w:pStyle w:val="Paragraph"/>
        <w:spacing w:before="240"/>
        <w:ind w:firstLine="0"/>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w:t>
      </w:r>
      <w:r w:rsidR="000C5247">
        <w:t xml:space="preserve"> </w:t>
      </w:r>
      <m:oMath>
        <m:r>
          <w:rPr>
            <w:rFonts w:ascii="Cambria Math" w:hAnsi="Cambria Math"/>
          </w:rPr>
          <m:t>R</m:t>
        </m:r>
      </m:oMath>
      <w:r w:rsidR="000C5247">
        <w:t xml:space="preserve"> is gas constant,</w:t>
      </w:r>
      <w:r>
        <w:t xml:space="preserve"> </w:t>
      </w:r>
      <m:oMath>
        <m:r>
          <w:rPr>
            <w:rFonts w:ascii="Cambria Math" w:hAnsi="Cambria Math"/>
          </w:rPr>
          <m:t>T</m:t>
        </m:r>
      </m:oMath>
      <w:r w:rsidR="000C5247">
        <w:t xml:space="preserve"> is the </w:t>
      </w:r>
      <w:r w:rsidR="000C5247" w:rsidRPr="000C5247">
        <w:t>equilibrium temperature of the system</w:t>
      </w:r>
      <w:r w:rsidR="000C5247">
        <w:t xml:space="preserve">, and </w:t>
      </w:r>
      <m:oMath>
        <m:r>
          <w:rPr>
            <w:rFonts w:ascii="Cambria Math" w:hAnsi="Cambria Math"/>
          </w:rPr>
          <m:t>M</m:t>
        </m:r>
      </m:oMath>
      <w:r>
        <w:t xml:space="preserve"> is the total number of </w:t>
      </w:r>
      <w:r w:rsidR="000C5247">
        <w:t>microstates</w:t>
      </w:r>
      <w:r>
        <w:t xml:space="preserve">. </w:t>
      </w:r>
      <w:r w:rsidR="00945A72">
        <w:t>As such, t</w:t>
      </w:r>
      <w:r w:rsidR="00945837" w:rsidRPr="0033179D">
        <w:t xml:space="preserve">he </w:t>
      </w:r>
      <w:r w:rsidR="00945A72">
        <w:t>relevant</w:t>
      </w:r>
      <w:r w:rsidR="00945837" w:rsidRPr="0033179D">
        <w:t xml:space="preserve"> </w:t>
      </w:r>
      <w:r w:rsidR="00945A72">
        <w:t>conformers</w:t>
      </w:r>
      <w:r w:rsidR="00945837" w:rsidRPr="0033179D">
        <w:t xml:space="preserve"> for the </w:t>
      </w:r>
      <w:r w:rsidR="00945837">
        <w:t xml:space="preserve">key </w:t>
      </w:r>
      <w:r w:rsidR="00945837" w:rsidRPr="0033179D">
        <w:t>species involved along the reaction coordinates</w:t>
      </w:r>
      <w:r w:rsidR="00945A72">
        <w:t xml:space="preserve">, namely reactants, </w:t>
      </w:r>
      <w:r w:rsidR="00264A4D">
        <w:t>TS</w:t>
      </w:r>
      <w:r w:rsidR="00945A72">
        <w:t xml:space="preserve"> structures and products,</w:t>
      </w:r>
      <w:r w:rsidR="00945837" w:rsidRPr="0033179D">
        <w:t xml:space="preserve"> need to be </w:t>
      </w:r>
      <w:r w:rsidR="00945837" w:rsidRPr="00203071">
        <w:t xml:space="preserve">identified </w:t>
      </w:r>
      <w:r w:rsidR="00945A72">
        <w:t xml:space="preserve">prior to the calculation of the </w:t>
      </w:r>
      <w:r w:rsidR="00945837">
        <w:t>thermodynamic parameters</w:t>
      </w:r>
      <w:r w:rsidR="00945A72">
        <w:t xml:space="preserve">. </w:t>
      </w:r>
    </w:p>
    <w:p w14:paraId="67E36510" w14:textId="0740B2CB" w:rsidR="00F30A92" w:rsidRDefault="00264A4D" w:rsidP="00F30A92">
      <w:pPr>
        <w:pStyle w:val="Paragraph"/>
        <w:spacing w:before="240"/>
      </w:pPr>
      <w:r>
        <w:t>The</w:t>
      </w:r>
      <w:r w:rsidR="00945837">
        <w:t xml:space="preserve"> conformational searching </w:t>
      </w:r>
      <w:r>
        <w:t xml:space="preserve">essential to the identification of the ground state conformers </w:t>
      </w:r>
      <w:r w:rsidR="008453D3">
        <w:t>was</w:t>
      </w:r>
      <w:r w:rsidR="00945837">
        <w:t xml:space="preserve"> guided by </w:t>
      </w:r>
      <w:r w:rsidR="00505148">
        <w:t>molecular mechanics (</w:t>
      </w:r>
      <w:r w:rsidR="008453D3">
        <w:t>MM</w:t>
      </w:r>
      <w:r w:rsidR="00505148">
        <w:t>)</w:t>
      </w:r>
      <w:r w:rsidR="00807A6F">
        <w:t xml:space="preserve"> to enable efficient exploration of the large conformational space</w:t>
      </w:r>
      <w:r w:rsidR="00945837" w:rsidRPr="0033179D">
        <w:t xml:space="preserve">. </w:t>
      </w:r>
      <w:r w:rsidR="00807A6F">
        <w:t>This wa</w:t>
      </w:r>
      <w:r w:rsidR="00E81139">
        <w:t>s done using mixed torsional/low-mode sampling (MTLMS) method in MacroModel</w:t>
      </w:r>
      <w:r w:rsidR="00273A42">
        <w:t>,</w:t>
      </w:r>
      <w:hyperlink w:anchor="_ENREF_98" w:tooltip=", 2009 #109" w:history="1">
        <w:r w:rsidR="006E5C63">
          <w:fldChar w:fldCharType="begin"/>
        </w:r>
        <w:r w:rsidR="006E5C63">
          <w:instrText xml:space="preserve"> ADDIN EN.CITE &lt;EndNote&gt;&lt;Cite&gt;&lt;Year&gt;2009&lt;/Year&gt;&lt;RecNum&gt;109&lt;/RecNum&gt;&lt;DisplayText&gt;&lt;style face="superscript"&gt;98&lt;/style&gt;&lt;/DisplayText&gt;&lt;record&gt;&lt;rec-number&gt;109&lt;/rec-number&gt;&lt;foreign-keys&gt;&lt;key app="EN" db-id="re2fpazahws0t8e2wxovs2z1xvaaztr9pa02" timestamp="1561649719"&gt;109&lt;/key&gt;&lt;/foreign-keys&gt;&lt;ref-type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6E5C63">
          <w:fldChar w:fldCharType="separate"/>
        </w:r>
        <w:r w:rsidR="006E5C63" w:rsidRPr="00EE1D8F">
          <w:rPr>
            <w:noProof/>
            <w:vertAlign w:val="superscript"/>
          </w:rPr>
          <w:t>98</w:t>
        </w:r>
        <w:r w:rsidR="006E5C63">
          <w:fldChar w:fldCharType="end"/>
        </w:r>
      </w:hyperlink>
      <w:r w:rsidR="00E81139">
        <w:t xml:space="preserve"> </w:t>
      </w:r>
      <w:r w:rsidR="007B4C5E">
        <w:t>which had</w:t>
      </w:r>
      <w:r w:rsidR="001C0D41">
        <w:t xml:space="preserve"> been proven to </w:t>
      </w:r>
      <w:r w:rsidR="007B4C5E">
        <w:t>be the best performing sampling method for flexible compounds</w:t>
      </w:r>
      <w:r w:rsidR="001C0D41">
        <w:t>.</w:t>
      </w:r>
      <w:hyperlink w:anchor="_ENREF_99" w:tooltip="Chen, 2013 #292" w:history="1">
        <w:r w:rsidR="006E5C63">
          <w:fldChar w:fldCharType="begin"/>
        </w:r>
        <w:r w:rsidR="006E5C63">
          <w:instrText xml:space="preserve"> ADDIN EN.CITE &lt;EndNote&gt;&lt;Cite&gt;&lt;Author&gt;Chen&lt;/Author&gt;&lt;Year&gt;2013&lt;/Year&gt;&lt;RecNum&gt;292&lt;/RecNum&gt;&lt;DisplayText&gt;&lt;style face="superscript"&gt;99&lt;/style&gt;&lt;/DisplayText&gt;&lt;record&gt;&lt;rec-number&gt;292&lt;/rec-number&gt;&lt;foreign-keys&gt;&lt;key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6E5C63">
          <w:fldChar w:fldCharType="separate"/>
        </w:r>
        <w:r w:rsidR="006E5C63" w:rsidRPr="00EE1D8F">
          <w:rPr>
            <w:noProof/>
            <w:vertAlign w:val="superscript"/>
          </w:rPr>
          <w:t>99</w:t>
        </w:r>
        <w:r w:rsidR="006E5C63">
          <w:fldChar w:fldCharType="end"/>
        </w:r>
      </w:hyperlink>
      <w:r w:rsidR="001C0D41">
        <w:t xml:space="preserve"> </w:t>
      </w:r>
      <w:r w:rsidR="007B4C5E">
        <w:t xml:space="preserve">The algorithm applies Monte-Carlo </w:t>
      </w:r>
      <w:r w:rsidR="005E1ABD">
        <w:t xml:space="preserve">sampling </w:t>
      </w:r>
      <w:r w:rsidR="007B4C5E">
        <w:t xml:space="preserve">to the torsional degrees of freedom while the energy minima are searched for along the directions of the low-frequency vibrational mode eigenvectors. </w:t>
      </w:r>
      <w:r w:rsidR="00F30A92">
        <w:t xml:space="preserve">An initial structure of each </w:t>
      </w:r>
      <w:r w:rsidR="005E1ABD">
        <w:t xml:space="preserve">reactant, product, and </w:t>
      </w:r>
      <w:r>
        <w:t>TS</w:t>
      </w:r>
      <w:r w:rsidR="005E1ABD">
        <w:t xml:space="preserve"> structure </w:t>
      </w:r>
      <w:r w:rsidR="00F30A92">
        <w:t xml:space="preserve">involved was built using Avogadro. </w:t>
      </w:r>
      <w:r w:rsidR="005E1ABD">
        <w:t>A pair of diastereomers were generated for each product</w:t>
      </w:r>
      <w:r w:rsidR="0085717B">
        <w:t xml:space="preserve"> as 2 chiral centres were generated during the thiol additions except </w:t>
      </w:r>
      <w:r w:rsidR="00C826F4" w:rsidRPr="00C826F4">
        <w:rPr>
          <w:b/>
          <w:bCs/>
        </w:rPr>
        <w:t>R</w:t>
      </w:r>
      <w:r w:rsidR="0085717B">
        <w:rPr>
          <w:b/>
        </w:rPr>
        <w:t>5</w:t>
      </w:r>
      <w:r w:rsidR="0085717B">
        <w:t>, which is not prochiral</w:t>
      </w:r>
      <w:r w:rsidR="005E1ABD">
        <w:t xml:space="preserve">. </w:t>
      </w:r>
      <w:r w:rsidR="00607E97">
        <w:t>Despite the weak neutral current mechanism that generates the parity-violating energy difference (PVED) even between enantiomer pairs,</w:t>
      </w:r>
      <w:hyperlink w:anchor="_ENREF_100" w:tooltip="Barron, 1991 #295" w:history="1">
        <w:r w:rsidR="006E5C63">
          <w:fldChar w:fldCharType="begin"/>
        </w:r>
        <w:r w:rsidR="006E5C63">
          <w:instrText xml:space="preserve"> ADDIN EN.CITE &lt;EndNote&gt;&lt;Cite&gt;&lt;Author&gt;Barron&lt;/Author&gt;&lt;Year&gt;1991&lt;/Year&gt;&lt;RecNum&gt;295&lt;/RecNum&gt;&lt;DisplayText&gt;&lt;style face="superscript"&gt;100&lt;/style&gt;&lt;/DisplayText&gt;&lt;record&gt;&lt;rec-number&gt;295&lt;/rec-number&gt;&lt;foreign-keys&gt;&lt;key app="EN" db-id="s9tdpazwgt05pee2rf3x2x2gtdvpdwx50stf" timestamp="1562640081"&gt;295&lt;/key&gt;&lt;/foreign-keys&gt;&lt;ref-type name="Book Section"&gt;5&lt;/ref-type&gt;&lt;contributors&gt;&lt;authors&gt;&lt;author&gt;Laurence D. Barron&lt;/author&gt;&lt;/authors&gt;&lt;secondary-authors&gt;&lt;author&gt;Paul G. Mezey&lt;/author&gt;&lt;/secondary-authors&gt;&lt;/contributors&gt;&lt;titles&gt;&lt;title&gt;Fundamental Symmetry Aspects of Molecular Chirality&lt;/title&gt;&lt;secondary-title&gt;New Developments In Molecular Chirality &lt;/secondary-title&gt;&lt;/titles&gt;&lt;pages&gt;1-55&lt;/pages&gt;&lt;volume&gt;5&lt;/volume&gt;&lt;keywords&gt;&lt;keyword&gt;Optical Rotation,&lt;/keyword&gt;&lt;keyword&gt;Time Reversal,&lt;/keyword&gt;&lt;keyword&gt;Optical Activity,&lt;/keyword&gt;&lt;keyword&gt;Parity Violation,&lt;/keyword&gt;&lt;keyword&gt;Magnetic Monopole&lt;/keyword&gt;&lt;/keywords&gt;&lt;dates&gt;&lt;year&gt;1991&lt;/year&gt;&lt;/dates&gt;&lt;publisher&gt;Springer, Dordrecht&lt;/publisher&gt;&lt;isbn&gt;978-94-010-5644-1&lt;/isbn&gt;&lt;label&gt;PVED&lt;/label&gt;&lt;urls&gt;&lt;/urls&gt;&lt;electronic-resource-num&gt;https://doi.org/10.1007/978-94-011-3698-3_1&lt;/electronic-resource-num&gt;&lt;/record&gt;&lt;/Cite&gt;&lt;/EndNote&gt;</w:instrText>
        </w:r>
        <w:r w:rsidR="006E5C63">
          <w:fldChar w:fldCharType="separate"/>
        </w:r>
        <w:r w:rsidR="006E5C63" w:rsidRPr="00EE1D8F">
          <w:rPr>
            <w:noProof/>
            <w:vertAlign w:val="superscript"/>
          </w:rPr>
          <w:t>100</w:t>
        </w:r>
        <w:r w:rsidR="006E5C63">
          <w:fldChar w:fldCharType="end"/>
        </w:r>
      </w:hyperlink>
      <w:r w:rsidR="00607E97">
        <w:t xml:space="preserve"> </w:t>
      </w:r>
      <w:r w:rsidR="0085717B">
        <w:t>the difference is diminutive and thus enantiomers</w:t>
      </w:r>
      <w:r w:rsidR="00607E97">
        <w:t xml:space="preserve"> were assumed to have equivalent </w:t>
      </w:r>
      <m:oMath>
        <m:r>
          <w:rPr>
            <w:rFonts w:ascii="Cambria Math" w:hAnsi="Cambria Math"/>
          </w:rPr>
          <m:t>G</m:t>
        </m:r>
      </m:oMath>
      <w:r w:rsidR="00607E97">
        <w:t xml:space="preserve"> in this work.</w:t>
      </w:r>
      <w:r w:rsidR="005E1ABD">
        <w:t xml:space="preserve"> </w:t>
      </w:r>
      <w:r w:rsidR="00D87C0B">
        <w:t>For T</w:t>
      </w:r>
      <w:r w:rsidR="0085717B">
        <w:t xml:space="preserve">S, both </w:t>
      </w:r>
      <w:r w:rsidR="0085717B">
        <w:rPr>
          <w:i/>
        </w:rPr>
        <w:t>syn</w:t>
      </w:r>
      <w:r w:rsidR="0085717B">
        <w:t xml:space="preserve"> (</w:t>
      </w:r>
      <w:r w:rsidR="000E64E4">
        <w:t>C-S--C=C dihedral angle &lt; 90º</w:t>
      </w:r>
      <w:r w:rsidR="0085717B">
        <w:t xml:space="preserve">) and </w:t>
      </w:r>
      <w:proofErr w:type="spellStart"/>
      <w:r w:rsidR="0085717B">
        <w:rPr>
          <w:i/>
        </w:rPr>
        <w:t>anti</w:t>
      </w:r>
      <w:r w:rsidR="0085717B">
        <w:t xml:space="preserve"> </w:t>
      </w:r>
      <w:r w:rsidR="0085717B" w:rsidRPr="002D1DBB">
        <w:t>conformations</w:t>
      </w:r>
      <w:proofErr w:type="spellEnd"/>
      <w:r w:rsidR="0085717B" w:rsidRPr="002D1DBB">
        <w:t xml:space="preserve"> for the</w:t>
      </w:r>
      <w:r w:rsidR="000E64E4" w:rsidRPr="002D1DBB">
        <w:t xml:space="preserve"> thiol</w:t>
      </w:r>
      <w:r w:rsidR="0085717B" w:rsidRPr="002D1DBB">
        <w:t xml:space="preserve"> addition from both </w:t>
      </w:r>
      <w:r w:rsidR="000E64E4" w:rsidRPr="002D1DBB">
        <w:rPr>
          <w:i/>
        </w:rPr>
        <w:t>Re</w:t>
      </w:r>
      <w:r w:rsidR="000E64E4" w:rsidRPr="002D1DBB">
        <w:t xml:space="preserve"> and </w:t>
      </w:r>
      <w:r w:rsidR="000E64E4" w:rsidRPr="002D1DBB">
        <w:rPr>
          <w:i/>
        </w:rPr>
        <w:t>Si</w:t>
      </w:r>
      <w:r w:rsidR="000E64E4" w:rsidRPr="002D1DBB">
        <w:t xml:space="preserve"> </w:t>
      </w:r>
      <w:r w:rsidR="0085717B" w:rsidRPr="002D1DBB">
        <w:t>faces were built</w:t>
      </w:r>
      <w:r w:rsidR="000E64E4" w:rsidRPr="002D1DBB">
        <w:t>, resulting in a total of 4 conformations for each species</w:t>
      </w:r>
      <w:r w:rsidR="002D1DBB">
        <w:t>. In the cases where the orientation of t</w:t>
      </w:r>
      <w:r w:rsidR="0085717B" w:rsidRPr="002D1DBB">
        <w:t xml:space="preserve">he </w:t>
      </w:r>
      <w:r w:rsidR="000E64E4" w:rsidRPr="002D1DBB">
        <w:t>conformers</w:t>
      </w:r>
      <w:r w:rsidR="002D1DBB">
        <w:t xml:space="preserve"> returned</w:t>
      </w:r>
      <w:r w:rsidR="000E64E4" w:rsidRPr="002D1DBB">
        <w:t xml:space="preserve"> from the </w:t>
      </w:r>
      <w:r w:rsidR="0085717B" w:rsidRPr="002D1DBB">
        <w:t>conformational sampling</w:t>
      </w:r>
      <w:r w:rsidR="000E64E4" w:rsidRPr="002D1DBB">
        <w:t xml:space="preserve"> </w:t>
      </w:r>
      <w:r w:rsidR="002D1DBB">
        <w:t>was reversed, manual adjustment was applied</w:t>
      </w:r>
      <w:r w:rsidR="000E64E4" w:rsidRPr="002D1DBB">
        <w:t xml:space="preserve"> to </w:t>
      </w:r>
      <w:r w:rsidR="002D1DBB" w:rsidRPr="002D1DBB">
        <w:t xml:space="preserve">give the desired </w:t>
      </w:r>
      <w:r w:rsidR="002D1DBB" w:rsidRPr="002D1DBB">
        <w:lastRenderedPageBreak/>
        <w:t>orientation</w:t>
      </w:r>
      <w:r w:rsidR="0085717B" w:rsidRPr="002D1DBB">
        <w:t>. The</w:t>
      </w:r>
      <w:r w:rsidR="00F30A92" w:rsidRPr="002D1DBB">
        <w:t xml:space="preserve"> </w:t>
      </w:r>
      <w:r w:rsidR="0085717B" w:rsidRPr="002D1DBB">
        <w:t>structures</w:t>
      </w:r>
      <w:r w:rsidR="00F30A92" w:rsidRPr="002D1DBB">
        <w:t xml:space="preserve"> were </w:t>
      </w:r>
      <w:r w:rsidR="0085717B" w:rsidRPr="002D1DBB">
        <w:t xml:space="preserve">then </w:t>
      </w:r>
      <w:r w:rsidR="00F30A92" w:rsidRPr="002D1DBB">
        <w:t xml:space="preserve">QM optimised and used as </w:t>
      </w:r>
      <w:r w:rsidR="00AA1F69" w:rsidRPr="002D1DBB">
        <w:t>the input geometry for the conformational sampling</w:t>
      </w:r>
      <w:r w:rsidR="00F30A92" w:rsidRPr="002D1DBB">
        <w:t xml:space="preserve">. The initial QM geometry optimisation is especially important for </w:t>
      </w:r>
      <w:r w:rsidR="00D87C0B">
        <w:t>T</w:t>
      </w:r>
      <w:r w:rsidR="0085717B" w:rsidRPr="002D1DBB">
        <w:t>S</w:t>
      </w:r>
      <w:r w:rsidR="00F30A92" w:rsidRPr="002D1DBB">
        <w:t xml:space="preserve"> to approximate the length of the S-C bonds prior to the </w:t>
      </w:r>
      <w:r w:rsidR="00AA1F69" w:rsidRPr="002D1DBB">
        <w:t>searching of conformers</w:t>
      </w:r>
      <w:r w:rsidR="001C0D41" w:rsidRPr="002D1DBB">
        <w:t>.</w:t>
      </w:r>
    </w:p>
    <w:p w14:paraId="511CF904" w14:textId="733103B6" w:rsidR="00DB4329" w:rsidRDefault="00E81139" w:rsidP="00AA1F69">
      <w:pPr>
        <w:pStyle w:val="Paragraph"/>
        <w:spacing w:before="240"/>
      </w:pPr>
      <w:r>
        <w:t xml:space="preserve">The molecular interactions were described using the </w:t>
      </w:r>
      <w:r w:rsidR="00226167">
        <w:t xml:space="preserve">OPLS3e </w:t>
      </w:r>
      <w:r>
        <w:t>force field</w:t>
      </w:r>
      <w:r w:rsidR="00807A6F">
        <w:t>.</w:t>
      </w:r>
      <w:hyperlink w:anchor="_ENREF_101" w:tooltip="Roos, 2019 #110" w:history="1">
        <w:r w:rsidR="006E5C63">
          <w:fldChar w:fldCharType="begin"/>
        </w:r>
        <w:r w:rsidR="006E5C63">
          <w:instrText xml:space="preserve"> ADDIN EN.CITE &lt;EndNote&gt;&lt;Cite&gt;&lt;Author&gt;Roos&lt;/Author&gt;&lt;Year&gt;2019&lt;/Year&gt;&lt;RecNum&gt;110&lt;/RecNum&gt;&lt;DisplayText&gt;&lt;style face="superscript"&gt;101&lt;/style&gt;&lt;/DisplayText&gt;&lt;record&gt;&lt;rec-number&gt;110&lt;/rec-number&gt;&lt;foreign-keys&gt;&lt;key app="EN" db-id="re2fpazahws0t8e2wxovs2z1xvaaztr9pa02" timestamp="1561649719"&gt;110&lt;/key&gt;&lt;/foreign-keys&gt;&lt;ref-type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6E5C63">
          <w:fldChar w:fldCharType="separate"/>
        </w:r>
        <w:r w:rsidR="006E5C63" w:rsidRPr="00EE1D8F">
          <w:rPr>
            <w:noProof/>
            <w:vertAlign w:val="superscript"/>
          </w:rPr>
          <w:t>101</w:t>
        </w:r>
        <w:r w:rsidR="006E5C63">
          <w:fldChar w:fldCharType="end"/>
        </w:r>
      </w:hyperlink>
      <w:r w:rsidR="00226167">
        <w:t xml:space="preserve"> </w:t>
      </w:r>
      <w:r w:rsidR="006845D4">
        <w:t>The force field was recommended by the developer due to its more extensive parameterisation</w:t>
      </w:r>
      <w:r w:rsidR="00720A83">
        <w:t xml:space="preserve"> and reduced parameter transferability errors</w:t>
      </w:r>
      <w:r w:rsidR="006845D4">
        <w:t xml:space="preserve">. A benchmarking was conducted and discussed in the Appendix. </w:t>
      </w:r>
      <w:r>
        <w:t xml:space="preserve">The partial atomic charges were assigned based on the force field and an extended </w:t>
      </w:r>
      <w:proofErr w:type="spellStart"/>
      <w:r>
        <w:t>cutoff</w:t>
      </w:r>
      <w:proofErr w:type="spellEnd"/>
      <w:r>
        <w:t xml:space="preserve"> for non-bonded interaction</w:t>
      </w:r>
      <w:r w:rsidR="00DD1DFC">
        <w:t>s</w:t>
      </w:r>
      <w:r>
        <w:t xml:space="preserve"> </w:t>
      </w:r>
      <w:r w:rsidR="00483723">
        <w:t xml:space="preserve">was used. </w:t>
      </w:r>
      <w:r w:rsidR="00273A42">
        <w:t xml:space="preserve">This corresponds to </w:t>
      </w:r>
      <w:proofErr w:type="spellStart"/>
      <w:r w:rsidR="00273A42">
        <w:t>cutoff</w:t>
      </w:r>
      <w:proofErr w:type="spellEnd"/>
      <w:r w:rsidR="00273A42">
        <w:t xml:space="preserve"> distances of 8.0 Å, 20.0 Å, and 4.0 Å, for van der Waals</w:t>
      </w:r>
      <w:r w:rsidR="004E4307">
        <w:t xml:space="preserve"> (</w:t>
      </w:r>
      <w:proofErr w:type="spellStart"/>
      <w:r w:rsidR="004E4307">
        <w:t>vdW</w:t>
      </w:r>
      <w:proofErr w:type="spellEnd"/>
      <w:r w:rsidR="004E4307">
        <w:t>)</w:t>
      </w:r>
      <w:r w:rsidR="00273A42">
        <w:t xml:space="preserve">, electrostatic and hydrogen bonds respectively. </w:t>
      </w:r>
      <w:r w:rsidR="00483723">
        <w:t xml:space="preserve">The </w:t>
      </w:r>
      <w:r w:rsidR="00F778B9">
        <w:t>first 15 conformers</w:t>
      </w:r>
      <w:r>
        <w:t xml:space="preserve"> with a mean absolute deviation (MAD) of at least 0.5 Å from previously located energy minima within an energy window of </w:t>
      </w:r>
      <w:r w:rsidR="00483723">
        <w:t>3</w:t>
      </w:r>
      <w:r>
        <w:t xml:space="preserve"> kcal/mol</w:t>
      </w:r>
      <w:r w:rsidR="00483723">
        <w:t xml:space="preserve"> </w:t>
      </w:r>
      <w:r>
        <w:t xml:space="preserve">were </w:t>
      </w:r>
      <w:r w:rsidR="00483723">
        <w:t>stored from a sampling of 1000 maximum steps and 100 steps per rotatable bond</w:t>
      </w:r>
      <w:r>
        <w:t xml:space="preserve">. </w:t>
      </w:r>
      <w:r w:rsidR="00483723">
        <w:t xml:space="preserve">The </w:t>
      </w:r>
      <w:r>
        <w:t>pr</w:t>
      </w:r>
      <w:r w:rsidR="00483723">
        <w:t xml:space="preserve">obability of a torsion rotation or </w:t>
      </w:r>
      <w:r>
        <w:t xml:space="preserve">molecule translation, minimum and maximum distance for low-mode move were </w:t>
      </w:r>
      <w:r w:rsidR="00483723">
        <w:t xml:space="preserve">set to be </w:t>
      </w:r>
      <w:r>
        <w:t xml:space="preserve">0.5, 3.0, and 6.0, respectively. </w:t>
      </w:r>
      <w:r w:rsidR="00DB4329">
        <w:t>The</w:t>
      </w:r>
      <w:r w:rsidR="00616CC5">
        <w:t xml:space="preserve"> implicit</w:t>
      </w:r>
      <w:r w:rsidR="00DB4329">
        <w:t xml:space="preserve"> Generalised Born model augmented with the hydrophobic solvent accessible surface area (GBSA) was employed</w:t>
      </w:r>
      <w:r w:rsidR="000D621D">
        <w:t xml:space="preserve"> to </w:t>
      </w:r>
      <w:r w:rsidR="00C710B7">
        <w:t>simulate infinitely diluted aqueous solution</w:t>
      </w:r>
      <w:r w:rsidR="00DB4329">
        <w:t xml:space="preserve">. </w:t>
      </w:r>
      <w:r w:rsidR="00D87C0B">
        <w:t>The S-C bonds to be formed in T</w:t>
      </w:r>
      <w:r w:rsidR="00AA1F69">
        <w:t>S were constrained during the samplings.</w:t>
      </w:r>
      <w:r w:rsidR="00F53E8A">
        <w:t xml:space="preserve"> The parameters chosen were mostly the default values of MacroModel conformational sampling job configuration, except for the range of the energy window.</w:t>
      </w:r>
    </w:p>
    <w:p w14:paraId="1BC913C0" w14:textId="77777777" w:rsidR="000B1617" w:rsidRDefault="000B1617" w:rsidP="00AA1F69">
      <w:pPr>
        <w:pStyle w:val="Paragraph"/>
        <w:spacing w:before="240"/>
      </w:pPr>
    </w:p>
    <w:p w14:paraId="74DAF813" w14:textId="34D0108B" w:rsidR="00B25B2F" w:rsidRDefault="00B25B2F" w:rsidP="00B25B2F">
      <w:pPr>
        <w:pStyle w:val="Heading3"/>
      </w:pPr>
      <w:bookmarkStart w:id="408" w:name="_Toc20407245"/>
      <w:r>
        <w:t>Calculation of Gibbs Free Energy</w:t>
      </w:r>
      <w:bookmarkEnd w:id="408"/>
    </w:p>
    <w:p w14:paraId="38225DAB" w14:textId="1B19F125" w:rsidR="00E95130" w:rsidRDefault="00434758" w:rsidP="00E95130">
      <w:pPr>
        <w:pStyle w:val="Paragraph"/>
      </w:pPr>
      <w:r>
        <w:t>T</w:t>
      </w:r>
      <w:r w:rsidR="00945837" w:rsidRPr="0033179D">
        <w:t>he MM-optimised st</w:t>
      </w:r>
      <w:r w:rsidR="00945837">
        <w:t xml:space="preserve">ructures </w:t>
      </w:r>
      <w:r w:rsidR="008453D3">
        <w:t>were</w:t>
      </w:r>
      <w:r w:rsidR="00945837" w:rsidRPr="0033179D">
        <w:t xml:space="preserve"> then </w:t>
      </w:r>
      <w:proofErr w:type="spellStart"/>
      <w:r w:rsidR="00F778B9">
        <w:t>re</w:t>
      </w:r>
      <w:r w:rsidR="00945837" w:rsidRPr="0033179D">
        <w:t>optimised</w:t>
      </w:r>
      <w:proofErr w:type="spellEnd"/>
      <w:r w:rsidR="00945837" w:rsidRPr="0033179D">
        <w:t xml:space="preserve"> using QM methods </w:t>
      </w:r>
      <w:r w:rsidR="00E95130">
        <w:t>from which</w:t>
      </w:r>
      <w:r w:rsidR="00AA1F69">
        <w:t xml:space="preserve"> </w:t>
      </w:r>
      <w:r w:rsidR="00E95130">
        <w:t xml:space="preserve">the thermodynamic parameter of interest, </w:t>
      </w:r>
      <m:oMath>
        <m:r>
          <w:rPr>
            <w:rFonts w:ascii="Cambria Math" w:hAnsi="Cambria Math"/>
          </w:rPr>
          <m:t>G</m:t>
        </m:r>
      </m:oMath>
      <w:r w:rsidR="00E95130">
        <w:t>, could be obtained from equation (5):</w:t>
      </w:r>
    </w:p>
    <w:tbl>
      <w:tblPr>
        <w:tblStyle w:val="TableGrid"/>
        <w:tblW w:w="0" w:type="auto"/>
        <w:tblLook w:val="04A0" w:firstRow="1" w:lastRow="0" w:firstColumn="1" w:lastColumn="0" w:noHBand="0" w:noVBand="1"/>
      </w:tblPr>
      <w:tblGrid>
        <w:gridCol w:w="6051"/>
        <w:gridCol w:w="299"/>
        <w:gridCol w:w="3010"/>
      </w:tblGrid>
      <w:tr w:rsidR="00E95130" w14:paraId="53B9BBFD" w14:textId="77777777" w:rsidTr="00C80F1A">
        <w:tc>
          <w:tcPr>
            <w:tcW w:w="6237" w:type="dxa"/>
            <w:tcBorders>
              <w:top w:val="nil"/>
              <w:left w:val="nil"/>
              <w:bottom w:val="nil"/>
              <w:right w:val="nil"/>
            </w:tcBorders>
            <w:vAlign w:val="center"/>
          </w:tcPr>
          <w:p w14:paraId="197037B9" w14:textId="77777777" w:rsidR="00E95130" w:rsidRPr="00393475" w:rsidRDefault="00E95130" w:rsidP="00C80F1A">
            <w:pPr>
              <w:rPr>
                <w:i/>
              </w:rPr>
            </w:pPr>
            <m:oMathPara>
              <m:oMathParaPr>
                <m:jc m:val="center"/>
              </m:oMathParaPr>
              <m:oMath>
                <m:r>
                  <w:rPr>
                    <w:rFonts w:ascii="Cambria Math" w:hAnsi="Cambria Math"/>
                  </w:rPr>
                  <m:t xml:space="preserve">G=H-TS </m:t>
                </m:r>
              </m:oMath>
            </m:oMathPara>
          </w:p>
        </w:tc>
        <w:tc>
          <w:tcPr>
            <w:tcW w:w="302" w:type="dxa"/>
            <w:tcBorders>
              <w:top w:val="nil"/>
              <w:left w:val="nil"/>
              <w:bottom w:val="nil"/>
              <w:right w:val="nil"/>
            </w:tcBorders>
          </w:tcPr>
          <w:p w14:paraId="01167C71" w14:textId="77777777" w:rsidR="00E95130" w:rsidRDefault="00E95130" w:rsidP="00C80F1A"/>
        </w:tc>
        <w:tc>
          <w:tcPr>
            <w:tcW w:w="3099" w:type="dxa"/>
            <w:tcBorders>
              <w:top w:val="nil"/>
              <w:left w:val="nil"/>
              <w:bottom w:val="nil"/>
              <w:right w:val="nil"/>
            </w:tcBorders>
            <w:vAlign w:val="center"/>
          </w:tcPr>
          <w:p w14:paraId="56B0B26C" w14:textId="675C82FD" w:rsidR="00E95130" w:rsidRDefault="00E95130" w:rsidP="00C80F1A">
            <w:pPr>
              <w:jc w:val="right"/>
            </w:pPr>
            <w:r>
              <w:t>(5)</w:t>
            </w:r>
          </w:p>
        </w:tc>
      </w:tr>
    </w:tbl>
    <w:p w14:paraId="0C4D6102" w14:textId="5780E208" w:rsidR="00E95130" w:rsidRDefault="00E95130" w:rsidP="00E95130">
      <w:pPr>
        <w:pStyle w:val="Paragraph"/>
        <w:ind w:firstLine="0"/>
      </w:pPr>
      <w:r>
        <w:t xml:space="preserve">where </w:t>
      </w:r>
      <m:oMath>
        <m:r>
          <w:rPr>
            <w:rFonts w:ascii="Cambria Math" w:hAnsi="Cambria Math"/>
          </w:rPr>
          <m:t>T</m:t>
        </m:r>
      </m:oMath>
      <w:r>
        <w:t xml:space="preserve"> and </w:t>
      </w:r>
      <m:oMath>
        <m:r>
          <w:rPr>
            <w:rFonts w:ascii="Cambria Math" w:hAnsi="Cambria Math"/>
          </w:rPr>
          <m:t>S</m:t>
        </m:r>
      </m:oMath>
      <w:r>
        <w:t xml:space="preserve"> are absolute temperature and entropy, respectively, </w:t>
      </w:r>
      <w:r w:rsidR="00434758">
        <w:t>while</w:t>
      </w:r>
      <w:r>
        <w:t xml:space="preserve"> </w:t>
      </w:r>
      <m:oMath>
        <m:r>
          <w:rPr>
            <w:rFonts w:ascii="Cambria Math" w:hAnsi="Cambria Math"/>
          </w:rPr>
          <m:t>H</m:t>
        </m:r>
      </m:oMath>
      <w:r>
        <w:t xml:space="preserve"> is enthalpy, which is computed from the addition of pressure-volume work, </w:t>
      </w:r>
      <m:oMath>
        <m:r>
          <w:rPr>
            <w:rFonts w:ascii="Cambria Math" w:hAnsi="Cambria Math"/>
          </w:rPr>
          <m:t>pV</m:t>
        </m:r>
      </m:oMath>
      <w:r>
        <w:t xml:space="preserve"> to the internal </w:t>
      </w:r>
      <w:r w:rsidR="00434758">
        <w:t xml:space="preserve">thermal </w:t>
      </w:r>
      <w:r>
        <w:t xml:space="preserve">energy, </w:t>
      </w:r>
      <m:oMath>
        <m:r>
          <w:rPr>
            <w:rFonts w:ascii="Cambria Math" w:hAnsi="Cambria Math"/>
          </w:rPr>
          <m:t>E</m:t>
        </m:r>
      </m:oMath>
      <w:r>
        <w:t xml:space="preserve"> as shown in equation (6)</w:t>
      </w:r>
      <w:r w:rsidR="00434758">
        <w:t>:</w:t>
      </w:r>
    </w:p>
    <w:tbl>
      <w:tblPr>
        <w:tblStyle w:val="TableGrid"/>
        <w:tblW w:w="0" w:type="auto"/>
        <w:tblLook w:val="04A0" w:firstRow="1" w:lastRow="0" w:firstColumn="1" w:lastColumn="0" w:noHBand="0" w:noVBand="1"/>
      </w:tblPr>
      <w:tblGrid>
        <w:gridCol w:w="6050"/>
        <w:gridCol w:w="299"/>
        <w:gridCol w:w="3011"/>
      </w:tblGrid>
      <w:tr w:rsidR="00E95130" w14:paraId="5AA79CF8" w14:textId="77777777" w:rsidTr="00434758">
        <w:tc>
          <w:tcPr>
            <w:tcW w:w="6050" w:type="dxa"/>
            <w:tcBorders>
              <w:top w:val="nil"/>
              <w:left w:val="nil"/>
              <w:bottom w:val="nil"/>
              <w:right w:val="nil"/>
            </w:tcBorders>
            <w:vAlign w:val="center"/>
          </w:tcPr>
          <w:p w14:paraId="0F8F3124" w14:textId="77777777" w:rsidR="00E95130" w:rsidRPr="00393475" w:rsidRDefault="00E95130" w:rsidP="00C80F1A">
            <w:pPr>
              <w:rPr>
                <w:i/>
              </w:rPr>
            </w:pPr>
            <m:oMathPara>
              <m:oMathParaPr>
                <m:jc m:val="center"/>
              </m:oMathParaPr>
              <m:oMath>
                <m:r>
                  <w:rPr>
                    <w:rFonts w:ascii="Cambria Math" w:hAnsi="Cambria Math"/>
                  </w:rPr>
                  <m:t>H=E+pV</m:t>
                </m:r>
              </m:oMath>
            </m:oMathPara>
          </w:p>
        </w:tc>
        <w:tc>
          <w:tcPr>
            <w:tcW w:w="299" w:type="dxa"/>
            <w:tcBorders>
              <w:top w:val="nil"/>
              <w:left w:val="nil"/>
              <w:bottom w:val="nil"/>
              <w:right w:val="nil"/>
            </w:tcBorders>
          </w:tcPr>
          <w:p w14:paraId="035CFA63" w14:textId="77777777" w:rsidR="00E95130" w:rsidRDefault="00E95130" w:rsidP="00C80F1A"/>
        </w:tc>
        <w:tc>
          <w:tcPr>
            <w:tcW w:w="3011" w:type="dxa"/>
            <w:tcBorders>
              <w:top w:val="nil"/>
              <w:left w:val="nil"/>
              <w:bottom w:val="nil"/>
              <w:right w:val="nil"/>
            </w:tcBorders>
            <w:vAlign w:val="center"/>
          </w:tcPr>
          <w:p w14:paraId="20FE664F" w14:textId="77777777" w:rsidR="00E95130" w:rsidRDefault="00E95130" w:rsidP="00C80F1A">
            <w:pPr>
              <w:jc w:val="right"/>
            </w:pPr>
            <w:r>
              <w:t>(6)</w:t>
            </w:r>
          </w:p>
        </w:tc>
      </w:tr>
    </w:tbl>
    <w:p w14:paraId="77991AFC" w14:textId="21A9C612" w:rsidR="001F3F80" w:rsidRDefault="00434758" w:rsidP="001F3F80">
      <w:pPr>
        <w:pStyle w:val="Paragraph"/>
        <w:ind w:firstLine="0"/>
      </w:pPr>
      <w:r w:rsidRPr="0033179D">
        <w:lastRenderedPageBreak/>
        <w:t>T</w:t>
      </w:r>
      <w:r>
        <w:t xml:space="preserve">he geometry </w:t>
      </w:r>
      <w:proofErr w:type="spellStart"/>
      <w:r>
        <w:t>reoptimisation</w:t>
      </w:r>
      <w:proofErr w:type="spellEnd"/>
      <w:r>
        <w:t xml:space="preserve"> </w:t>
      </w:r>
      <w:r w:rsidR="00F53E8A">
        <w:t>aimed to rank</w:t>
      </w:r>
      <w:r w:rsidR="00273AB0">
        <w:t xml:space="preserve"> the energetic stability of the conformers to identify the most stable conformation</w:t>
      </w:r>
      <w:r>
        <w:t xml:space="preserve">. </w:t>
      </w:r>
      <w:r w:rsidR="00273AB0">
        <w:t>However</w:t>
      </w:r>
      <w:r w:rsidR="00C23A7E">
        <w:t xml:space="preserve">, the </w:t>
      </w:r>
      <w:r w:rsidR="00273AB0">
        <w:t xml:space="preserve">large number of conformers to be optimised </w:t>
      </w:r>
      <w:r w:rsidR="00F53E8A">
        <w:t xml:space="preserve">inevitably </w:t>
      </w:r>
      <w:r w:rsidR="00273AB0">
        <w:t>limited the</w:t>
      </w:r>
      <w:r w:rsidR="00F53E8A">
        <w:t xml:space="preserve"> options of</w:t>
      </w:r>
      <w:r w:rsidR="00273AB0">
        <w:t xml:space="preserve"> </w:t>
      </w:r>
      <w:r w:rsidR="00F53E8A">
        <w:t>QM methods to those that could capture the essential components of thiol addition systems yet are reasonably low in both time and computing resource expenses</w:t>
      </w:r>
      <w:r w:rsidR="00C23A7E">
        <w:t xml:space="preserve">. </w:t>
      </w:r>
      <w:r w:rsidR="001F18C0">
        <w:t>From a previous benchmarking done on similar thiol addition system,</w:t>
      </w:r>
      <w:hyperlink w:anchor="_ENREF_43" w:tooltip="Krenske, 2016 #43" w:history="1">
        <w:r w:rsidR="006E5C63">
          <w:fldChar w:fldCharType="begin"/>
        </w:r>
        <w:r w:rsidR="006E5C63">
          <w:instrText xml:space="preserve"> ADDIN EN.CITE &lt;EndNote&gt;&lt;Cite&gt;&lt;Author&gt;Krenske&lt;/Author&gt;&lt;Year&gt;2016&lt;/Year&gt;&lt;RecNum&gt;43&lt;/RecNum&gt;&lt;DisplayText&gt;&lt;style face="superscript"&gt;43&lt;/style&gt;&lt;/DisplayText&gt;&lt;record&gt;&lt;rec-number&gt;43&lt;/rec-number&gt;&lt;foreign-keys&gt;&lt;key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E5C63">
          <w:fldChar w:fldCharType="separate"/>
        </w:r>
        <w:r w:rsidR="006E5C63" w:rsidRPr="0005508C">
          <w:rPr>
            <w:noProof/>
            <w:vertAlign w:val="superscript"/>
          </w:rPr>
          <w:t>43</w:t>
        </w:r>
        <w:r w:rsidR="006E5C63">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m:t>G</m:t>
        </m:r>
      </m:oMath>
      <w:r w:rsidR="001F18C0">
        <w:t>, and therefore had been employed here.</w:t>
      </w:r>
      <w:r w:rsidR="00C77EC4">
        <w:t xml:space="preserve"> </w:t>
      </w:r>
      <w:r>
        <w:t xml:space="preserve">Once the most stable </w:t>
      </w:r>
      <w:r w:rsidRPr="001F3F80">
        <w:t xml:space="preserve">conformer for each species was identified, </w:t>
      </w:r>
      <m:oMath>
        <m:r>
          <w:rPr>
            <w:rFonts w:ascii="Cambria Math" w:hAnsi="Cambria Math"/>
          </w:rPr>
          <m:t>G</m:t>
        </m:r>
      </m:oMath>
      <w:r w:rsidR="001F3F80" w:rsidRPr="001F3F80">
        <w:t xml:space="preserve"> </w:t>
      </w:r>
      <w:r w:rsidR="001F3F80">
        <w:t xml:space="preserve">values </w:t>
      </w:r>
      <w:r w:rsidR="001F3F80" w:rsidRPr="001F3F80">
        <w:t>at a higher level of theory could be computed by only calculating</w:t>
      </w:r>
      <w:r w:rsidR="00F53E8A">
        <w:t xml:space="preserve"> the</w:t>
      </w:r>
      <w:r w:rsidR="001F3F80" w:rsidRPr="001F3F80">
        <w:t xml:space="preserve"> </w:t>
      </w:r>
      <m:oMath>
        <m:r>
          <w:rPr>
            <w:rFonts w:ascii="Cambria Math" w:hAnsi="Cambria Math"/>
          </w:rPr>
          <m:t>E</m:t>
        </m:r>
      </m:oMath>
      <w:r w:rsidR="001F3F80">
        <w:t xml:space="preserve"> </w:t>
      </w:r>
      <w:r w:rsidR="00F53E8A">
        <w:t xml:space="preserve">values of the fixed geometries </w:t>
      </w:r>
      <w:r w:rsidR="001F3F80">
        <w:t>as shown in</w:t>
      </w:r>
      <w:r w:rsidR="001F3F80" w:rsidRPr="001F3F80">
        <w:t xml:space="preserve"> equation (7):</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77777777" w:rsidR="001F3F80" w:rsidRPr="00393475" w:rsidRDefault="00F61077" w:rsidP="00C80F1A">
            <w:pPr>
              <w:rPr>
                <w:i/>
              </w:rP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HL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LL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HL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LL</m:t>
                        </m:r>
                      </m:sub>
                    </m:sSub>
                  </m:e>
                </m:d>
              </m:oMath>
            </m:oMathPara>
          </w:p>
        </w:tc>
        <w:tc>
          <w:tcPr>
            <w:tcW w:w="299" w:type="dxa"/>
            <w:tcBorders>
              <w:top w:val="nil"/>
              <w:left w:val="nil"/>
              <w:bottom w:val="nil"/>
              <w:right w:val="nil"/>
            </w:tcBorders>
          </w:tcPr>
          <w:p w14:paraId="5ADCD988" w14:textId="77777777" w:rsidR="001F3F80" w:rsidRDefault="001F3F80" w:rsidP="00C80F1A"/>
        </w:tc>
        <w:tc>
          <w:tcPr>
            <w:tcW w:w="3011" w:type="dxa"/>
            <w:tcBorders>
              <w:top w:val="nil"/>
              <w:left w:val="nil"/>
              <w:bottom w:val="nil"/>
              <w:right w:val="nil"/>
            </w:tcBorders>
            <w:vAlign w:val="center"/>
          </w:tcPr>
          <w:p w14:paraId="6592115E" w14:textId="77777777" w:rsidR="001F3F80" w:rsidRDefault="001F3F80" w:rsidP="00C80F1A">
            <w:pPr>
              <w:jc w:val="right"/>
            </w:pPr>
            <w:r>
              <w:t>(7)</w:t>
            </w:r>
          </w:p>
        </w:tc>
      </w:tr>
    </w:tbl>
    <w:p w14:paraId="6ED5032F" w14:textId="77777777" w:rsidR="00A04921" w:rsidRDefault="001F3F80" w:rsidP="001F3F80">
      <w:pPr>
        <w:pStyle w:val="Paragraph"/>
        <w:ind w:firstLine="0"/>
      </w:pPr>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 of theory, respectively, the assumption being</w:t>
      </w:r>
      <w:r w:rsidRPr="001F3F80">
        <w:t xml:space="preserve"> negligible change in </w:t>
      </w:r>
      <m:oMath>
        <m:r>
          <w:rPr>
            <w:rFonts w:ascii="Cambria Math" w:hAnsi="Cambria Math"/>
          </w:rPr>
          <m:t>S</m:t>
        </m:r>
      </m:oMath>
      <w:r w:rsidRPr="001F3F80">
        <w:t xml:space="preserve"> over the course of reaction</w:t>
      </w:r>
      <w:r>
        <w:t xml:space="preserve">. </w:t>
      </w:r>
    </w:p>
    <w:p w14:paraId="7E567014" w14:textId="0F0FB8CD" w:rsidR="00B3556C" w:rsidRDefault="00616CC5" w:rsidP="00A04921">
      <w:pPr>
        <w:pStyle w:val="Paragraph"/>
      </w:pPr>
      <w:r>
        <w:t>To choose a</w:t>
      </w:r>
      <w:r w:rsidR="00B3556C">
        <w:t xml:space="preserve"> suitable combination of functional and basis set </w:t>
      </w:r>
      <w:r w:rsidR="0006063C">
        <w:t>prior to</w:t>
      </w:r>
      <w:r w:rsidR="00B3556C">
        <w:t xml:space="preserve"> the </w:t>
      </w:r>
      <w:r w:rsidR="00434758">
        <w:t xml:space="preserve">single point </w:t>
      </w:r>
      <w:r w:rsidR="00BD5816">
        <w:t xml:space="preserve">energy (SPE) </w:t>
      </w:r>
      <w:r w:rsidR="00434758">
        <w:t>calculations</w:t>
      </w:r>
      <w:r>
        <w:t>, a</w:t>
      </w:r>
      <w:r w:rsidR="00B3556C">
        <w:t xml:space="preserve"> benchmarking was carried out for </w:t>
      </w:r>
      <w:r w:rsidR="00C826F4">
        <w:t>10</w:t>
      </w:r>
      <w:r w:rsidR="00B3556C">
        <w:t xml:space="preserve"> different methods as </w:t>
      </w:r>
      <w:r>
        <w:t>shown</w:t>
      </w:r>
      <w:r w:rsidR="00B3556C">
        <w:t xml:space="preserve"> in Table 1.</w:t>
      </w:r>
      <w:r w:rsidR="00A04921">
        <w:t xml:space="preserve"> </w:t>
      </w:r>
      <w:r w:rsidR="00AE1494">
        <w:t xml:space="preserve">The combinations </w:t>
      </w:r>
      <w:r w:rsidR="00AE1494" w:rsidRPr="00AC07F2">
        <w:rPr>
          <w:bCs/>
        </w:rPr>
        <w:t>SCS-MP2</w:t>
      </w:r>
      <w:r w:rsidR="00AE1494">
        <w:rPr>
          <w:bCs/>
        </w:rPr>
        <w:t>/6-31+G</w:t>
      </w:r>
      <w:r w:rsidR="00AE1494" w:rsidRPr="00AC07F2">
        <w:rPr>
          <w:bCs/>
        </w:rPr>
        <w:t>(d)</w:t>
      </w:r>
      <w:r w:rsidR="00AE1494">
        <w:rPr>
          <w:bCs/>
        </w:rPr>
        <w:t xml:space="preserve">, </w:t>
      </w:r>
      <w:r w:rsidR="00AE1494">
        <w:t>B2PLYP-D/</w:t>
      </w:r>
      <w:r w:rsidR="00AE1494">
        <w:rPr>
          <w:bCs/>
        </w:rPr>
        <w:t>6-31+G</w:t>
      </w:r>
      <w:r w:rsidR="00AE1494" w:rsidRPr="00AC07F2">
        <w:rPr>
          <w:bCs/>
        </w:rPr>
        <w:t>(d)</w:t>
      </w:r>
      <w:r w:rsidR="00AE1494">
        <w:rPr>
          <w:bCs/>
        </w:rPr>
        <w:t xml:space="preserve"> and M06-2X/6-311G</w:t>
      </w:r>
      <w:r w:rsidR="00AE1494" w:rsidRPr="00AC07F2">
        <w:rPr>
          <w:bCs/>
        </w:rPr>
        <w:t>(</w:t>
      </w:r>
      <w:r w:rsidR="00AE1494">
        <w:rPr>
          <w:bCs/>
        </w:rPr>
        <w:t>2</w:t>
      </w:r>
      <w:r w:rsidR="00AE1494" w:rsidRPr="00AC07F2">
        <w:rPr>
          <w:bCs/>
        </w:rPr>
        <w:t>d,p)</w:t>
      </w:r>
      <w:r w:rsidR="00AE1494">
        <w:rPr>
          <w:bCs/>
        </w:rPr>
        <w:t xml:space="preserve"> </w:t>
      </w:r>
      <w:r w:rsidR="00AE1494" w:rsidRPr="00AE1494">
        <w:t>had</w:t>
      </w:r>
      <w:r w:rsidR="00AE1494">
        <w:rPr>
          <w:i/>
          <w:vertAlign w:val="superscript"/>
        </w:rPr>
        <w:t xml:space="preserve"> </w:t>
      </w:r>
      <w:r w:rsidR="00AE1494">
        <w:t>performed well in a solution phase study of thiol addition in comparison to high level ab initio CBS-QB3 calculations,</w:t>
      </w:r>
      <w:hyperlink w:anchor="_ENREF_102" w:tooltip="Krenske, 2011 #111" w:history="1">
        <w:r w:rsidR="006E5C63">
          <w:fldChar w:fldCharType="begin"/>
        </w:r>
        <w:r w:rsidR="006E5C63">
          <w:instrText xml:space="preserve"> ADDIN EN.CITE &lt;EndNote&gt;&lt;Cite&gt;&lt;Author&gt;Krenske&lt;/Author&gt;&lt;Year&gt;2011&lt;/Year&gt;&lt;RecNum&gt;111&lt;/RecNum&gt;&lt;DisplayText&gt;&lt;style face="superscript"&gt;102&lt;/style&gt;&lt;/DisplayText&gt;&lt;record&gt;&lt;rec-number&gt;111&lt;/rec-number&gt;&lt;foreign-keys&gt;&lt;key app="EN" db-id="re2fpazahws0t8e2wxovs2z1xvaaztr9pa02" timestamp="1561649720"&gt;111&lt;/key&gt;&lt;/foreign-keys&gt;&lt;ref-type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6E5C63">
          <w:fldChar w:fldCharType="separate"/>
        </w:r>
        <w:r w:rsidR="006E5C63" w:rsidRPr="00EE1D8F">
          <w:rPr>
            <w:noProof/>
            <w:vertAlign w:val="superscript"/>
          </w:rPr>
          <w:t>102</w:t>
        </w:r>
        <w:r w:rsidR="006E5C63">
          <w:fldChar w:fldCharType="end"/>
        </w:r>
      </w:hyperlink>
      <w:r w:rsidR="00AE1494">
        <w:t xml:space="preserve"> while </w:t>
      </w:r>
      <w:r w:rsidR="00AE1494" w:rsidRPr="00AC07F2">
        <w:sym w:font="Symbol" w:char="F077"/>
      </w:r>
      <w:r w:rsidR="00AE1494" w:rsidRPr="00AC07F2">
        <w:t>B97X-D</w:t>
      </w:r>
      <w:r w:rsidR="00AE1494">
        <w: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rPr>
          <w:bCs/>
          <w:i/>
          <w:vertAlign w:val="superscript"/>
        </w:rPr>
        <w:t xml:space="preserve"> </w:t>
      </w:r>
      <w:r w:rsidR="00AE1494">
        <w:rPr>
          <w:bCs/>
        </w:rPr>
        <w:t>returned high accuracy</w:t>
      </w:r>
      <w:r w:rsidR="00AE1494">
        <w:t xml:space="preserve"> in a gas phase study of thiol addition in comparison to CCSD(T)/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//MP2/</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 xml:space="preserve"> calculations.</w:t>
      </w:r>
      <w:hyperlink w:anchor="_ENREF_80" w:tooltip="Smith, 2013 #80" w:history="1">
        <w:r w:rsidR="006E5C63">
          <w:fldChar w:fldCharType="begin"/>
        </w:r>
        <w:r w:rsidR="006E5C63">
          <w:instrText xml:space="preserve"> ADDIN EN.CITE &lt;EndNote&gt;&lt;Cite&gt;&lt;Author&gt;Smith&lt;/Author&gt;&lt;Year&gt;2013&lt;/Year&gt;&lt;RecNum&gt;80&lt;/RecNum&gt;&lt;DisplayText&gt;&lt;style face="superscript"&gt;80&lt;/style&gt;&lt;/DisplayText&gt;&lt;record&gt;&lt;rec-number&gt;80&lt;/rec-number&gt;&lt;foreign-keys&gt;&lt;key app="EN" db-id="re2fpazahws0t8e2wxovs2z1xvaaztr9pa02" timestamp="1561649697"&gt;80&lt;/key&gt;&lt;/foreign-keys&gt;&lt;ref-type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6E5C63">
          <w:fldChar w:fldCharType="separate"/>
        </w:r>
        <w:r w:rsidR="006E5C63" w:rsidRPr="00E24DB1">
          <w:rPr>
            <w:noProof/>
            <w:vertAlign w:val="superscript"/>
          </w:rPr>
          <w:t>80</w:t>
        </w:r>
        <w:r w:rsidR="006E5C63">
          <w:fldChar w:fldCharType="end"/>
        </w:r>
      </w:hyperlink>
      <w:r w:rsidR="00AE1494">
        <w:t xml:space="preserve"> </w:t>
      </w:r>
      <w:r w:rsidR="00AE1494" w:rsidRPr="00AC07F2">
        <w:rPr>
          <w:bCs/>
        </w:rPr>
        <w:t>M06-2X</w:t>
      </w:r>
      <w:r w:rsidR="00AE1494">
        <w:rPr>
          <w:bCs/>
        </w:rPr>
        <w:t>/6-311+G</w:t>
      </w:r>
      <w:r w:rsidR="00AE1494" w:rsidRPr="00AC07F2">
        <w:rPr>
          <w:bCs/>
        </w:rPr>
        <w:t>(</w:t>
      </w:r>
      <w:proofErr w:type="spellStart"/>
      <w:r w:rsidR="00AE1494" w:rsidRPr="00AC07F2">
        <w:rPr>
          <w:bCs/>
        </w:rPr>
        <w:t>d,p</w:t>
      </w:r>
      <w:proofErr w:type="spellEnd"/>
      <w:r w:rsidR="00AE1494" w:rsidRPr="00AC07F2">
        <w:rPr>
          <w:bCs/>
        </w:rPr>
        <w:t>)</w:t>
      </w:r>
      <w:r w:rsidR="00AE1494">
        <w:rPr>
          <w:bCs/>
        </w:rPr>
        <w:t xml:space="preserve"> was found to best describe the thermodynamic parameters </w:t>
      </w:r>
      <w:r w:rsidR="00AE1494">
        <w:t>in a solution phase study of thiol addition in comparison to experimental data.</w:t>
      </w:r>
      <w:hyperlink w:anchor="_ENREF_43" w:tooltip="Krenske, 2016 #43" w:history="1">
        <w:r w:rsidR="006E5C63">
          <w:fldChar w:fldCharType="begin"/>
        </w:r>
        <w:r w:rsidR="006E5C63">
          <w:instrText xml:space="preserve"> ADDIN EN.CITE &lt;EndNote&gt;&lt;Cite&gt;&lt;Author&gt;Krenske&lt;/Author&gt;&lt;Year&gt;2016&lt;/Year&gt;&lt;RecNum&gt;43&lt;/RecNum&gt;&lt;DisplayText&gt;&lt;style face="superscript"&gt;43&lt;/style&gt;&lt;/DisplayText&gt;&lt;record&gt;&lt;rec-number&gt;43&lt;/rec-number&gt;&lt;foreign-keys&gt;&lt;key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E5C63">
          <w:fldChar w:fldCharType="separate"/>
        </w:r>
        <w:r w:rsidR="006E5C63" w:rsidRPr="0050663B">
          <w:rPr>
            <w:noProof/>
            <w:vertAlign w:val="superscript"/>
          </w:rPr>
          <w:t>43</w:t>
        </w:r>
        <w:r w:rsidR="006E5C63">
          <w:fldChar w:fldCharType="end"/>
        </w:r>
      </w:hyperlink>
      <w:r w:rsidR="00DB77BC">
        <w:t xml:space="preserve"> Combinations of different functionals with the largest basis set, namely </w:t>
      </w:r>
      <w:r w:rsidR="00DB77BC">
        <w:rPr>
          <w:bCs/>
        </w:rPr>
        <w:t>6-311G</w:t>
      </w:r>
      <w:r w:rsidR="00DB77BC" w:rsidRPr="00AC07F2">
        <w:rPr>
          <w:bCs/>
        </w:rPr>
        <w:t>(</w:t>
      </w:r>
      <w:r w:rsidR="00DB77BC">
        <w:rPr>
          <w:bCs/>
        </w:rPr>
        <w:t>2</w:t>
      </w:r>
      <w:r w:rsidR="00DB77BC" w:rsidRPr="00AC07F2">
        <w:rPr>
          <w:bCs/>
        </w:rPr>
        <w:t>d,p)</w:t>
      </w:r>
      <w:r w:rsidR="00DB77BC">
        <w:rPr>
          <w:bCs/>
        </w:rPr>
        <w:t>, were tested. It is expected that the performance of DFT methods (</w:t>
      </w:r>
      <w:r w:rsidR="00DB77BC" w:rsidRPr="00AC07F2">
        <w:rPr>
          <w:bCs/>
        </w:rPr>
        <w:t>M06-2</w:t>
      </w:r>
      <w:r w:rsidR="00DB77BC">
        <w:rPr>
          <w:bCs/>
        </w:rPr>
        <w:t xml:space="preserve">X and </w:t>
      </w:r>
      <w:r w:rsidR="00DB77BC" w:rsidRPr="00AC07F2">
        <w:sym w:font="Symbol" w:char="F077"/>
      </w:r>
      <w:r w:rsidR="00DB77BC" w:rsidRPr="00AC07F2">
        <w:t>B97X-D</w:t>
      </w:r>
      <w:r w:rsidR="00DB77BC">
        <w:rPr>
          <w:bCs/>
        </w:rPr>
        <w:t xml:space="preserve">) do not scale with the size of the basis set, while </w:t>
      </w:r>
      <w:r w:rsidR="00826BFC">
        <w:rPr>
          <w:bCs/>
        </w:rPr>
        <w:t xml:space="preserve">the accuracy of </w:t>
      </w:r>
      <w:r w:rsidR="00DB77BC" w:rsidRPr="00AC07F2">
        <w:rPr>
          <w:bCs/>
        </w:rPr>
        <w:t>SCS-MP2</w:t>
      </w:r>
      <w:r w:rsidR="00826BFC">
        <w:rPr>
          <w:bCs/>
        </w:rPr>
        <w:t xml:space="preserve"> calculations should increase following convergence to complete basis set</w:t>
      </w:r>
      <w:r w:rsidR="00DB77BC">
        <w:rPr>
          <w:bCs/>
        </w:rPr>
        <w:t xml:space="preserve">. </w:t>
      </w:r>
      <w:r w:rsidR="00826BFC">
        <w:rPr>
          <w:bCs/>
        </w:rPr>
        <w:t xml:space="preserve">The double hybrid functional </w:t>
      </w:r>
      <w:r w:rsidR="00826BFC" w:rsidRPr="00AC07F2">
        <w:rPr>
          <w:bCs/>
        </w:rPr>
        <w:t>B2PLYP-</w:t>
      </w:r>
      <w:r w:rsidR="00826BFC">
        <w:rPr>
          <w:bCs/>
        </w:rPr>
        <w:t>D</w:t>
      </w:r>
      <w:r w:rsidR="00C62067">
        <w:rPr>
          <w:bCs/>
        </w:rPr>
        <w:t xml:space="preserve"> involves both the second-order perturbation correlation term (PT2) and HF exchange, therefore could potentially perform better with larger basis sets (</w:t>
      </w:r>
      <w:r w:rsidR="00C62067" w:rsidRPr="00C62067">
        <w:rPr>
          <w:bCs/>
          <w:highlight w:val="yellow"/>
        </w:rPr>
        <w:t xml:space="preserve">depending on the offset due to divergence from </w:t>
      </w:r>
      <w:r w:rsidR="00C62067">
        <w:rPr>
          <w:bCs/>
          <w:highlight w:val="yellow"/>
        </w:rPr>
        <w:t xml:space="preserve">the </w:t>
      </w:r>
      <w:r w:rsidR="00C62067" w:rsidRPr="00C62067">
        <w:rPr>
          <w:bCs/>
          <w:highlight w:val="yellow"/>
        </w:rPr>
        <w:t>optimum basis set</w:t>
      </w:r>
      <w:r w:rsidR="00C62067">
        <w:rPr>
          <w:bCs/>
        </w:rPr>
        <w:t>?)</w:t>
      </w:r>
      <w:r w:rsidR="00826BFC">
        <w:rPr>
          <w:bCs/>
        </w:rPr>
        <w:t xml:space="preserve">. </w:t>
      </w:r>
      <w:r w:rsidR="00DB77BC">
        <w:rPr>
          <w:bCs/>
        </w:rPr>
        <w:t xml:space="preserve">The </w:t>
      </w:r>
      <w:r w:rsidR="00826BFC">
        <w:rPr>
          <w:bCs/>
        </w:rPr>
        <w:t xml:space="preserve">recently </w:t>
      </w:r>
      <w:r w:rsidR="00DB77BC">
        <w:rPr>
          <w:bCs/>
        </w:rPr>
        <w:t xml:space="preserve">popularised </w:t>
      </w:r>
      <w:r w:rsidR="00826BFC">
        <w:rPr>
          <w:bCs/>
        </w:rPr>
        <w:t xml:space="preserve">range-separated </w:t>
      </w:r>
      <w:r w:rsidR="00DB77BC">
        <w:rPr>
          <w:bCs/>
        </w:rPr>
        <w:t xml:space="preserve">functional </w:t>
      </w:r>
      <w:r w:rsidR="00DB77BC" w:rsidRPr="00AC07F2">
        <w:sym w:font="Symbol" w:char="F077"/>
      </w:r>
      <w:r w:rsidR="00DB77BC" w:rsidRPr="00AC07F2">
        <w:t>B97X-D</w:t>
      </w:r>
      <w:r w:rsidR="00826BFC">
        <w:t xml:space="preserve">, which was found to describe thiol additions to small molecules accurately, </w:t>
      </w:r>
      <w:r w:rsidR="00DB77BC">
        <w:t>was also tested with different basis sets.</w:t>
      </w:r>
    </w:p>
    <w:p w14:paraId="7DE71E09" w14:textId="799AC248" w:rsidR="00B3556C" w:rsidRDefault="00B3556C" w:rsidP="00B3556C">
      <w:pPr>
        <w:pStyle w:val="Paragraph"/>
        <w:ind w:firstLine="0"/>
        <w:rPr>
          <w:b/>
        </w:rPr>
      </w:pPr>
      <w:r>
        <w:rPr>
          <w:b/>
        </w:rPr>
        <w:t>Table</w:t>
      </w:r>
      <w:r w:rsidRPr="001F77DE">
        <w:rPr>
          <w:b/>
        </w:rPr>
        <w:t xml:space="preserve"> </w:t>
      </w:r>
      <w:r w:rsidRPr="00673BAD">
        <w:rPr>
          <w:b/>
        </w:rPr>
        <w:t xml:space="preserve">1. </w:t>
      </w:r>
      <w:r>
        <w:rPr>
          <w:b/>
        </w:rPr>
        <w:t>Combinations of functionals and basis sets chosen for benchmarking.</w:t>
      </w:r>
    </w:p>
    <w:tbl>
      <w:tblPr>
        <w:tblStyle w:val="PlainTable5"/>
        <w:tblW w:w="9356" w:type="dxa"/>
        <w:tblLayout w:type="fixed"/>
        <w:tblLook w:val="04A0" w:firstRow="1" w:lastRow="0" w:firstColumn="1" w:lastColumn="0" w:noHBand="0" w:noVBand="1"/>
      </w:tblPr>
      <w:tblGrid>
        <w:gridCol w:w="2977"/>
        <w:gridCol w:w="2693"/>
        <w:gridCol w:w="3686"/>
      </w:tblGrid>
      <w:tr w:rsidR="00B3556C" w:rsidRPr="00293F9C" w14:paraId="080FB8EC" w14:textId="671EF836" w:rsidTr="005F0F0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977" w:type="dxa"/>
            <w:tcBorders>
              <w:top w:val="single" w:sz="12" w:space="0" w:color="auto"/>
              <w:bottom w:val="single" w:sz="12" w:space="0" w:color="auto"/>
            </w:tcBorders>
            <w:shd w:val="clear" w:color="auto" w:fill="DEEAF6" w:themeFill="accent5" w:themeFillTint="33"/>
            <w:vAlign w:val="center"/>
          </w:tcPr>
          <w:p w14:paraId="0E688F01" w14:textId="19BAB7C1" w:rsidR="00B3556C" w:rsidRPr="00293F9C" w:rsidRDefault="00B3556C" w:rsidP="0053784E">
            <w:pPr>
              <w:jc w:val="center"/>
              <w:rPr>
                <w:i w:val="0"/>
                <w:lang w:val="en-AU"/>
              </w:rPr>
            </w:pPr>
            <w:r>
              <w:rPr>
                <w:rFonts w:eastAsiaTheme="minorEastAsia"/>
                <w:bCs/>
                <w:i w:val="0"/>
                <w:lang w:val="en-AU"/>
              </w:rPr>
              <w:lastRenderedPageBreak/>
              <w:t>Method</w:t>
            </w:r>
          </w:p>
        </w:tc>
        <w:tc>
          <w:tcPr>
            <w:tcW w:w="2693" w:type="dxa"/>
            <w:tcBorders>
              <w:top w:val="single" w:sz="12" w:space="0" w:color="auto"/>
              <w:bottom w:val="single" w:sz="12" w:space="0" w:color="auto"/>
            </w:tcBorders>
            <w:shd w:val="clear" w:color="auto" w:fill="DEEAF6" w:themeFill="accent5" w:themeFillTint="33"/>
            <w:vAlign w:val="center"/>
          </w:tcPr>
          <w:p w14:paraId="5C42C1C0" w14:textId="0AA0511E" w:rsidR="00B3556C" w:rsidRPr="00293F9C" w:rsidRDefault="00B3556C" w:rsidP="0053784E">
            <w:pPr>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r>
              <w:rPr>
                <w:rFonts w:eastAsiaTheme="minorEastAsia"/>
                <w:bCs/>
                <w:i w:val="0"/>
              </w:rPr>
              <w:t>Functional</w:t>
            </w:r>
          </w:p>
        </w:tc>
        <w:tc>
          <w:tcPr>
            <w:tcW w:w="3686" w:type="dxa"/>
            <w:tcBorders>
              <w:top w:val="single" w:sz="12" w:space="0" w:color="auto"/>
              <w:bottom w:val="single" w:sz="12" w:space="0" w:color="auto"/>
            </w:tcBorders>
            <w:shd w:val="clear" w:color="auto" w:fill="DEEAF6" w:themeFill="accent5" w:themeFillTint="33"/>
            <w:vAlign w:val="center"/>
          </w:tcPr>
          <w:p w14:paraId="2A251D8A" w14:textId="0F3CA13F" w:rsidR="00B3556C" w:rsidRPr="00B3556C" w:rsidRDefault="00B3556C" w:rsidP="00B3556C">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B3556C">
              <w:rPr>
                <w:rFonts w:eastAsia="SimHei"/>
                <w:i w:val="0"/>
              </w:rPr>
              <w:t>Basis set</w:t>
            </w:r>
          </w:p>
        </w:tc>
      </w:tr>
      <w:tr w:rsidR="00B3556C" w:rsidRPr="003E4D16" w14:paraId="4BA4CDE5" w14:textId="6CEAFC84"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99D5CA" w14:textId="2E3E3D61" w:rsidR="00B3556C" w:rsidRPr="00B3556C" w:rsidRDefault="008C0D97" w:rsidP="00B3556C">
            <w:pPr>
              <w:jc w:val="center"/>
              <w:rPr>
                <w:b/>
                <w:i w:val="0"/>
              </w:rPr>
            </w:pPr>
            <w:r>
              <w:rPr>
                <w:b/>
                <w:i w:val="0"/>
              </w:rPr>
              <w:t>A</w:t>
            </w:r>
          </w:p>
        </w:tc>
        <w:tc>
          <w:tcPr>
            <w:tcW w:w="2693" w:type="dxa"/>
            <w:tcBorders>
              <w:top w:val="single" w:sz="12" w:space="0" w:color="auto"/>
              <w:left w:val="nil"/>
              <w:bottom w:val="single" w:sz="12" w:space="0" w:color="auto"/>
            </w:tcBorders>
            <w:shd w:val="clear" w:color="auto" w:fill="auto"/>
            <w:vAlign w:val="center"/>
          </w:tcPr>
          <w:p w14:paraId="2CAB889E" w14:textId="1354C885" w:rsidR="00B3556C" w:rsidRPr="00294A3A" w:rsidRDefault="00B3556C" w:rsidP="00B3556C">
            <w:pPr>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B2PLYP-</w:t>
            </w:r>
            <w:r w:rsidR="00C826F4">
              <w:rPr>
                <w:bCs/>
              </w:rPr>
              <w:t>D</w:t>
            </w:r>
          </w:p>
        </w:tc>
        <w:tc>
          <w:tcPr>
            <w:tcW w:w="3686" w:type="dxa"/>
            <w:tcBorders>
              <w:top w:val="single" w:sz="12" w:space="0" w:color="auto"/>
              <w:left w:val="nil"/>
              <w:bottom w:val="single" w:sz="12" w:space="0" w:color="auto"/>
            </w:tcBorders>
            <w:shd w:val="clear" w:color="auto" w:fill="auto"/>
            <w:vAlign w:val="center"/>
          </w:tcPr>
          <w:p w14:paraId="0DE63570" w14:textId="3BC5971C"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525DB7AD"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543D75F" w14:textId="49C6CAFF" w:rsidR="00B3556C" w:rsidRPr="00B3556C" w:rsidRDefault="008C0D97" w:rsidP="00B3556C">
            <w:pPr>
              <w:jc w:val="center"/>
              <w:rPr>
                <w:b/>
                <w:i w:val="0"/>
              </w:rPr>
            </w:pPr>
            <w:r>
              <w:rPr>
                <w:b/>
                <w:i w:val="0"/>
              </w:rPr>
              <w:t>B</w:t>
            </w:r>
          </w:p>
        </w:tc>
        <w:tc>
          <w:tcPr>
            <w:tcW w:w="2693" w:type="dxa"/>
            <w:tcBorders>
              <w:top w:val="single" w:sz="12" w:space="0" w:color="auto"/>
              <w:left w:val="nil"/>
              <w:bottom w:val="single" w:sz="12" w:space="0" w:color="auto"/>
            </w:tcBorders>
            <w:shd w:val="clear" w:color="auto" w:fill="auto"/>
            <w:vAlign w:val="center"/>
          </w:tcPr>
          <w:p w14:paraId="66AA0CEF" w14:textId="29AA48A0" w:rsidR="00B3556C" w:rsidRPr="00B3556C" w:rsidRDefault="00C826F4"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M06-2</w:t>
            </w:r>
            <w:r>
              <w:rPr>
                <w:bCs/>
              </w:rPr>
              <w:t>X</w:t>
            </w:r>
          </w:p>
        </w:tc>
        <w:tc>
          <w:tcPr>
            <w:tcW w:w="3686" w:type="dxa"/>
            <w:tcBorders>
              <w:top w:val="single" w:sz="12" w:space="0" w:color="auto"/>
              <w:left w:val="nil"/>
              <w:bottom w:val="single" w:sz="12" w:space="0" w:color="auto"/>
            </w:tcBorders>
            <w:shd w:val="clear" w:color="auto" w:fill="auto"/>
            <w:vAlign w:val="center"/>
          </w:tcPr>
          <w:p w14:paraId="24BF1A39" w14:textId="2642D2EF"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7C3E85F0"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CEB0ED7" w14:textId="796D4B07" w:rsidR="00B3556C" w:rsidRPr="00B3556C" w:rsidRDefault="008C0D97" w:rsidP="00B3556C">
            <w:pPr>
              <w:jc w:val="center"/>
              <w:rPr>
                <w:b/>
                <w:i w:val="0"/>
              </w:rPr>
            </w:pPr>
            <w:r>
              <w:rPr>
                <w:b/>
                <w:i w:val="0"/>
              </w:rPr>
              <w:t>C</w:t>
            </w:r>
          </w:p>
        </w:tc>
        <w:tc>
          <w:tcPr>
            <w:tcW w:w="2693" w:type="dxa"/>
            <w:tcBorders>
              <w:top w:val="single" w:sz="12" w:space="0" w:color="auto"/>
              <w:left w:val="nil"/>
              <w:bottom w:val="single" w:sz="12" w:space="0" w:color="auto"/>
            </w:tcBorders>
            <w:shd w:val="clear" w:color="auto" w:fill="auto"/>
            <w:vAlign w:val="center"/>
          </w:tcPr>
          <w:p w14:paraId="50A5210D" w14:textId="4230BEFC"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SCS-MP2</w:t>
            </w:r>
          </w:p>
        </w:tc>
        <w:tc>
          <w:tcPr>
            <w:tcW w:w="3686" w:type="dxa"/>
            <w:tcBorders>
              <w:top w:val="single" w:sz="12" w:space="0" w:color="auto"/>
              <w:left w:val="nil"/>
              <w:bottom w:val="single" w:sz="12" w:space="0" w:color="auto"/>
            </w:tcBorders>
            <w:shd w:val="clear" w:color="auto" w:fill="auto"/>
            <w:vAlign w:val="center"/>
          </w:tcPr>
          <w:p w14:paraId="69F1CC7B" w14:textId="6CA2D26B"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4A630A1A"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9AD80AC" w14:textId="02B33F45" w:rsidR="00B3556C" w:rsidRPr="00B3556C" w:rsidRDefault="008C0D97" w:rsidP="00B3556C">
            <w:pPr>
              <w:jc w:val="center"/>
              <w:rPr>
                <w:b/>
                <w:i w:val="0"/>
              </w:rPr>
            </w:pPr>
            <w:r>
              <w:rPr>
                <w:b/>
                <w:i w:val="0"/>
              </w:rPr>
              <w:t>D</w:t>
            </w:r>
          </w:p>
        </w:tc>
        <w:tc>
          <w:tcPr>
            <w:tcW w:w="2693" w:type="dxa"/>
            <w:tcBorders>
              <w:top w:val="single" w:sz="12" w:space="0" w:color="auto"/>
              <w:left w:val="nil"/>
              <w:bottom w:val="single" w:sz="12" w:space="0" w:color="auto"/>
            </w:tcBorders>
            <w:shd w:val="clear" w:color="auto" w:fill="auto"/>
            <w:vAlign w:val="center"/>
          </w:tcPr>
          <w:p w14:paraId="302DFD55" w14:textId="7445F13D" w:rsidR="00B3556C" w:rsidRPr="00B3556C" w:rsidRDefault="00B3556C" w:rsidP="00EB64F7">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6F5C7E38" w14:textId="3D6F4A88"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4974B8A0"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8766AE" w14:textId="54D9AC8C" w:rsidR="00B3556C" w:rsidRPr="00B3556C" w:rsidRDefault="008C0D97" w:rsidP="00B3556C">
            <w:pPr>
              <w:jc w:val="center"/>
              <w:rPr>
                <w:b/>
                <w:i w:val="0"/>
              </w:rPr>
            </w:pPr>
            <w:r>
              <w:rPr>
                <w:b/>
                <w:i w:val="0"/>
              </w:rPr>
              <w:t>E</w:t>
            </w:r>
          </w:p>
        </w:tc>
        <w:tc>
          <w:tcPr>
            <w:tcW w:w="2693" w:type="dxa"/>
            <w:tcBorders>
              <w:top w:val="single" w:sz="12" w:space="0" w:color="auto"/>
              <w:left w:val="nil"/>
              <w:bottom w:val="single" w:sz="12" w:space="0" w:color="auto"/>
            </w:tcBorders>
            <w:shd w:val="clear" w:color="auto" w:fill="auto"/>
            <w:vAlign w:val="center"/>
          </w:tcPr>
          <w:p w14:paraId="697AF5E1" w14:textId="31B8F493"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D379C52" w14:textId="553465BF"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proofErr w:type="spellStart"/>
            <w:r w:rsidRPr="00AC07F2">
              <w:rPr>
                <w:bCs/>
              </w:rPr>
              <w:t>aug</w:t>
            </w:r>
            <w:proofErr w:type="spellEnd"/>
            <w:r w:rsidRPr="00AC07F2">
              <w:rPr>
                <w:bCs/>
              </w:rPr>
              <w:t>-cc-</w:t>
            </w:r>
            <w:proofErr w:type="spellStart"/>
            <w:r w:rsidRPr="00AC07F2">
              <w:rPr>
                <w:bCs/>
              </w:rPr>
              <w:t>pVTZ</w:t>
            </w:r>
            <w:proofErr w:type="spellEnd"/>
          </w:p>
        </w:tc>
      </w:tr>
      <w:tr w:rsidR="00B3556C" w:rsidRPr="003E4D16" w14:paraId="01F951DD"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DDBACDE" w14:textId="237D0CD0" w:rsidR="00B3556C" w:rsidRPr="00B3556C" w:rsidRDefault="008C0D97" w:rsidP="00B3556C">
            <w:pPr>
              <w:jc w:val="center"/>
              <w:rPr>
                <w:b/>
                <w:i w:val="0"/>
              </w:rPr>
            </w:pPr>
            <w:r>
              <w:rPr>
                <w:b/>
                <w:i w:val="0"/>
              </w:rPr>
              <w:t>F</w:t>
            </w:r>
          </w:p>
        </w:tc>
        <w:tc>
          <w:tcPr>
            <w:tcW w:w="2693" w:type="dxa"/>
            <w:tcBorders>
              <w:top w:val="single" w:sz="12" w:space="0" w:color="auto"/>
              <w:left w:val="nil"/>
              <w:bottom w:val="single" w:sz="12" w:space="0" w:color="auto"/>
            </w:tcBorders>
            <w:shd w:val="clear" w:color="auto" w:fill="auto"/>
            <w:vAlign w:val="center"/>
          </w:tcPr>
          <w:p w14:paraId="0F8372DB" w14:textId="719B8D09"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40D9E37F" w14:textId="66F1129C"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B3556C" w:rsidRPr="003E4D16" w14:paraId="185D32CD"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9B5150B" w14:textId="22A3C378" w:rsidR="00B3556C" w:rsidRPr="00B3556C" w:rsidRDefault="008C0D97" w:rsidP="00B3556C">
            <w:pPr>
              <w:jc w:val="center"/>
              <w:rPr>
                <w:b/>
                <w:i w:val="0"/>
              </w:rPr>
            </w:pPr>
            <w:r>
              <w:rPr>
                <w:b/>
                <w:i w:val="0"/>
              </w:rPr>
              <w:t>G</w:t>
            </w:r>
          </w:p>
        </w:tc>
        <w:tc>
          <w:tcPr>
            <w:tcW w:w="2693" w:type="dxa"/>
            <w:tcBorders>
              <w:top w:val="single" w:sz="12" w:space="0" w:color="auto"/>
              <w:left w:val="nil"/>
              <w:bottom w:val="single" w:sz="12" w:space="0" w:color="auto"/>
            </w:tcBorders>
            <w:shd w:val="clear" w:color="auto" w:fill="auto"/>
            <w:vAlign w:val="center"/>
          </w:tcPr>
          <w:p w14:paraId="22F514C7" w14:textId="777E976A"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F2ACF3D" w14:textId="54B1B8FA" w:rsidR="00B3556C" w:rsidRPr="00B3556C" w:rsidRDefault="00C826F4" w:rsidP="00B3556C">
            <w:pPr>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C826F4" w:rsidRPr="003E4D16" w14:paraId="5BDCC418"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5DC1110" w14:textId="05FD6397" w:rsidR="00C826F4" w:rsidRDefault="00C826F4" w:rsidP="00B3556C">
            <w:pPr>
              <w:jc w:val="center"/>
              <w:rPr>
                <w:b/>
                <w:i w:val="0"/>
              </w:rPr>
            </w:pPr>
            <w:r>
              <w:rPr>
                <w:b/>
                <w:i w:val="0"/>
              </w:rPr>
              <w:t>H</w:t>
            </w:r>
          </w:p>
        </w:tc>
        <w:tc>
          <w:tcPr>
            <w:tcW w:w="2693" w:type="dxa"/>
            <w:tcBorders>
              <w:top w:val="single" w:sz="12" w:space="0" w:color="auto"/>
              <w:left w:val="nil"/>
              <w:bottom w:val="single" w:sz="12" w:space="0" w:color="auto"/>
            </w:tcBorders>
            <w:shd w:val="clear" w:color="auto" w:fill="auto"/>
            <w:vAlign w:val="center"/>
          </w:tcPr>
          <w:p w14:paraId="76878081" w14:textId="7BF70D82" w:rsidR="00C826F4" w:rsidRPr="00AC07F2" w:rsidRDefault="00C826F4" w:rsidP="00B3556C">
            <w:pPr>
              <w:jc w:val="center"/>
              <w:cnfStyle w:val="000000000000" w:firstRow="0" w:lastRow="0" w:firstColumn="0" w:lastColumn="0" w:oddVBand="0" w:evenVBand="0" w:oddHBand="0" w:evenHBand="0" w:firstRowFirstColumn="0" w:firstRowLastColumn="0" w:lastRowFirstColumn="0" w:lastRowLastColumn="0"/>
            </w:pPr>
            <w:r w:rsidRPr="00AC07F2">
              <w:rPr>
                <w:bCs/>
              </w:rPr>
              <w:t>B2PLYP-D</w:t>
            </w:r>
          </w:p>
        </w:tc>
        <w:tc>
          <w:tcPr>
            <w:tcW w:w="3686" w:type="dxa"/>
            <w:tcBorders>
              <w:top w:val="single" w:sz="12" w:space="0" w:color="auto"/>
              <w:left w:val="nil"/>
              <w:bottom w:val="single" w:sz="12" w:space="0" w:color="auto"/>
            </w:tcBorders>
            <w:shd w:val="clear" w:color="auto" w:fill="auto"/>
            <w:vAlign w:val="center"/>
          </w:tcPr>
          <w:p w14:paraId="4759D211" w14:textId="1A10EC1F" w:rsidR="00C826F4" w:rsidRDefault="00C826F4" w:rsidP="00B3556C">
            <w:pPr>
              <w:jc w:val="center"/>
              <w:cnfStyle w:val="000000000000" w:firstRow="0" w:lastRow="0" w:firstColumn="0" w:lastColumn="0" w:oddVBand="0" w:evenVBand="0" w:oddHBand="0" w:evenHBand="0" w:firstRowFirstColumn="0" w:firstRowLastColumn="0" w:lastRowFirstColumn="0" w:lastRowLastColumn="0"/>
              <w:rPr>
                <w:bCs/>
              </w:rPr>
            </w:pPr>
            <w:r>
              <w:rPr>
                <w:bCs/>
              </w:rPr>
              <w:t>6-31+G</w:t>
            </w:r>
            <w:r w:rsidRPr="00AC07F2">
              <w:rPr>
                <w:bCs/>
              </w:rPr>
              <w:t>(d)</w:t>
            </w:r>
          </w:p>
        </w:tc>
      </w:tr>
      <w:tr w:rsidR="00C826F4" w:rsidRPr="003E4D16" w14:paraId="6E4C9A39"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324F2451" w14:textId="5EEF3037" w:rsidR="00C826F4" w:rsidRDefault="00C826F4" w:rsidP="00B3556C">
            <w:pPr>
              <w:jc w:val="center"/>
              <w:rPr>
                <w:b/>
                <w:i w:val="0"/>
              </w:rPr>
            </w:pPr>
            <w:r>
              <w:rPr>
                <w:b/>
                <w:i w:val="0"/>
              </w:rPr>
              <w:t>I</w:t>
            </w:r>
          </w:p>
        </w:tc>
        <w:tc>
          <w:tcPr>
            <w:tcW w:w="2693" w:type="dxa"/>
            <w:tcBorders>
              <w:top w:val="single" w:sz="12" w:space="0" w:color="auto"/>
              <w:left w:val="nil"/>
              <w:bottom w:val="single" w:sz="12" w:space="0" w:color="auto"/>
            </w:tcBorders>
            <w:shd w:val="clear" w:color="auto" w:fill="auto"/>
            <w:vAlign w:val="center"/>
          </w:tcPr>
          <w:p w14:paraId="2131031C" w14:textId="3E1E1264" w:rsidR="00C826F4" w:rsidRPr="00AC07F2" w:rsidRDefault="00C826F4" w:rsidP="00B3556C">
            <w:pPr>
              <w:jc w:val="center"/>
              <w:cnfStyle w:val="000000100000" w:firstRow="0" w:lastRow="0" w:firstColumn="0" w:lastColumn="0" w:oddVBand="0" w:evenVBand="0" w:oddHBand="1"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7050FED1" w14:textId="0725734B" w:rsidR="00C826F4" w:rsidRDefault="00C826F4" w:rsidP="00B3556C">
            <w:pPr>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C826F4" w:rsidRPr="003E4D16" w14:paraId="7941B6F8"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E7D6D44" w14:textId="170048B5" w:rsidR="00C826F4" w:rsidRDefault="00C826F4" w:rsidP="00B3556C">
            <w:pPr>
              <w:jc w:val="center"/>
              <w:rPr>
                <w:b/>
                <w:i w:val="0"/>
              </w:rPr>
            </w:pPr>
            <w:r>
              <w:rPr>
                <w:b/>
                <w:i w:val="0"/>
              </w:rPr>
              <w:t>J</w:t>
            </w:r>
          </w:p>
        </w:tc>
        <w:tc>
          <w:tcPr>
            <w:tcW w:w="2693" w:type="dxa"/>
            <w:tcBorders>
              <w:top w:val="single" w:sz="12" w:space="0" w:color="auto"/>
              <w:left w:val="nil"/>
              <w:bottom w:val="single" w:sz="12" w:space="0" w:color="auto"/>
            </w:tcBorders>
            <w:shd w:val="clear" w:color="auto" w:fill="auto"/>
            <w:vAlign w:val="center"/>
          </w:tcPr>
          <w:p w14:paraId="1CD593CF" w14:textId="01626D19" w:rsidR="00C826F4" w:rsidRPr="00AC07F2" w:rsidRDefault="00C826F4" w:rsidP="00B3556C">
            <w:pPr>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48943853" w14:textId="4FE69307" w:rsidR="00C826F4" w:rsidRDefault="00C826F4" w:rsidP="00B3556C">
            <w:pPr>
              <w:jc w:val="center"/>
              <w:cnfStyle w:val="000000000000" w:firstRow="0" w:lastRow="0" w:firstColumn="0" w:lastColumn="0" w:oddVBand="0" w:evenVBand="0" w:oddHBand="0"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bl>
    <w:p w14:paraId="59F2EF46" w14:textId="77777777" w:rsidR="00DB77BC" w:rsidRDefault="00DB77BC" w:rsidP="00577A7D">
      <w:pPr>
        <w:pStyle w:val="Paragraph"/>
        <w:rPr>
          <w:i/>
          <w:vertAlign w:val="superscript"/>
        </w:rPr>
      </w:pPr>
    </w:p>
    <w:p w14:paraId="179FADA2" w14:textId="2D0C4182" w:rsidR="00DB77BC" w:rsidRDefault="007B3A9E" w:rsidP="00577A7D">
      <w:pPr>
        <w:pStyle w:val="Paragraph"/>
      </w:pPr>
      <w:r>
        <w:t>Gaussian 16</w:t>
      </w:r>
      <w:hyperlink w:anchor="_ENREF_103" w:tooltip="Frisch, 2016 #112" w:history="1">
        <w:r w:rsidR="006E5C63">
          <w:fldChar w:fldCharType="begin">
            <w:fldData xml:space="preserve">PEVuZE5vdGU+PENpdGU+PEF1dGhvcj5GcmlzY2g8L0F1dGhvcj48WWVhcj4yMDE2PC9ZZWFyPjxS
ZWNOdW0+MTEyPC9SZWNOdW0+PERpc3BsYXlUZXh0PjxzdHlsZSBmYWNlPSJzdXBlcnNjcmlwdCI+
MTAzPC9zdHlsZT48L0Rpc3BsYXlUZXh0PjxyZWNvcmQ+PHJlYy1udW1iZXI+MTEyPC9yZWMtbnVt
YmVyPjxmb3JlaWduLWtleXM+PGtleSBhcHA9IkVOIiBkYi1pZD0icmUyZnBhemFod3MwdDhlMnd4
b3ZzMnoxeHZhYXp0cjlwYTAyIiB0aW1lc3RhbXA9IjE1NjE2NDk3MjEiPjExMjwva2V5PjwvZm9y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6E5C63">
          <w:instrText xml:space="preserve"> ADDIN EN.CITE </w:instrText>
        </w:r>
        <w:r w:rsidR="006E5C63">
          <w:fldChar w:fldCharType="begin">
            <w:fldData xml:space="preserve">PEVuZE5vdGU+PENpdGU+PEF1dGhvcj5GcmlzY2g8L0F1dGhvcj48WWVhcj4yMDE2PC9ZZWFyPjxS
ZWNOdW0+MTEyPC9SZWNOdW0+PERpc3BsYXlUZXh0PjxzdHlsZSBmYWNlPSJzdXBlcnNjcmlwdCI+
MTAzPC9zdHlsZT48L0Rpc3BsYXlUZXh0PjxyZWNvcmQ+PHJlYy1udW1iZXI+MTEyPC9yZWMtbnVt
YmVyPjxmb3JlaWduLWtleXM+PGtleSBhcHA9IkVOIiBkYi1pZD0icmUyZnBhemFod3MwdDhlMnd4
b3ZzMnoxeHZhYXp0cjlwYTAyIiB0aW1lc3RhbXA9IjE1NjE2NDk3MjEiPjExMjwva2V5PjwvZm9y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6E5C63">
          <w:instrText xml:space="preserve"> ADDIN EN.CITE.DATA </w:instrText>
        </w:r>
        <w:r w:rsidR="006E5C63">
          <w:fldChar w:fldCharType="end"/>
        </w:r>
        <w:r w:rsidR="006E5C63">
          <w:fldChar w:fldCharType="separate"/>
        </w:r>
        <w:r w:rsidR="006E5C63" w:rsidRPr="00DB77BC">
          <w:rPr>
            <w:noProof/>
            <w:vertAlign w:val="superscript"/>
          </w:rPr>
          <w:t>103</w:t>
        </w:r>
        <w:r w:rsidR="006E5C63">
          <w:fldChar w:fldCharType="end"/>
        </w:r>
      </w:hyperlink>
      <w:r>
        <w:t xml:space="preserve"> was used to carry out all DFT calculations on ultrafine integration grids. Harmonic vibrational frequency calculations indicated whether stationary points were minima or saddle points while providing unscaled zero-point energy and thermal corrections. </w:t>
      </w:r>
      <m:oMath>
        <m:r>
          <w:rPr>
            <w:rFonts w:ascii="Cambria Math" w:hAnsi="Cambria Math"/>
          </w:rPr>
          <m:t>G</m:t>
        </m:r>
      </m:oMath>
      <w:r>
        <w:t xml:space="preserve"> values are reported at a standard state of 1 mol/L and 25 ºC. </w:t>
      </w:r>
      <w:r w:rsidR="00F0294B">
        <w:t xml:space="preserve">The molecular </w:t>
      </w:r>
      <w:r w:rsidR="0005508C">
        <w:t>orbitals</w:t>
      </w:r>
      <w:r w:rsidR="00F0294B">
        <w:t xml:space="preserve"> </w:t>
      </w:r>
      <w:r w:rsidR="00907B96">
        <w:t xml:space="preserve">computed in Gaussian 16 </w:t>
      </w:r>
      <w:r w:rsidR="0005508C">
        <w:t xml:space="preserve">were visualised </w:t>
      </w:r>
      <w:r w:rsidR="00331ED8">
        <w:t>using GaussView 6.</w:t>
      </w:r>
      <w:hyperlink w:anchor="_ENREF_104" w:tooltip="Dennington, 2016 #291" w:history="1">
        <w:r w:rsidR="006E5C63">
          <w:fldChar w:fldCharType="begin"/>
        </w:r>
        <w:r w:rsidR="006E5C63">
          <w:instrText xml:space="preserve"> ADDIN EN.CITE &lt;EndNote&gt;&lt;Cite&gt;&lt;Author&gt;Dennington&lt;/Author&gt;&lt;Year&gt;2016&lt;/Year&gt;&lt;RecNum&gt;291&lt;/RecNum&gt;&lt;DisplayText&gt;&lt;style face="superscript"&gt;104&lt;/style&gt;&lt;/DisplayText&gt;&lt;record&gt;&lt;rec-number&gt;291&lt;/rec-number&gt;&lt;foreign-keys&gt;&lt;key app="EN" db-id="s9tdpazwgt05pee2rf3x2x2gtdvpdwx50stf" timestamp="1562047142"&gt;291&lt;/key&gt;&lt;/foreign-keys&gt;&lt;ref-type name="Computer Program"&gt;9&lt;/ref-type&gt;&lt;contributors&gt;&lt;authors&gt;&lt;author&gt;Roy Dennington&lt;/author&gt;&lt;author&gt;Todd A. Keith&lt;/author&gt;&lt;author&gt;John M. Millam&lt;/author&gt;&lt;/authors&gt;&lt;/contributors&gt;&lt;titles&gt;&lt;title&gt;GaussView, Version 6&lt;/title&gt;&lt;/titles&gt;&lt;dates&gt;&lt;year&gt;2016&lt;/year&gt;&lt;/dates&gt;&lt;pub-location&gt;Semichem Inc., Shawnee Mission, KS&lt;/pub-location&gt;&lt;label&gt;GaussView 6&lt;/label&gt;&lt;urls&gt;&lt;/urls&gt;&lt;/record&gt;&lt;/Cite&gt;&lt;/EndNote&gt;</w:instrText>
        </w:r>
        <w:r w:rsidR="006E5C63">
          <w:fldChar w:fldCharType="separate"/>
        </w:r>
        <w:r w:rsidR="006E5C63" w:rsidRPr="00DB77BC">
          <w:rPr>
            <w:noProof/>
            <w:vertAlign w:val="superscript"/>
          </w:rPr>
          <w:t>104</w:t>
        </w:r>
        <w:r w:rsidR="006E5C63">
          <w:fldChar w:fldCharType="end"/>
        </w:r>
      </w:hyperlink>
      <w:r w:rsidR="00876A03">
        <w:t xml:space="preserve"> </w:t>
      </w:r>
      <w:r w:rsidR="00AE1494">
        <w:t>Programming</w:t>
      </w:r>
      <w:r w:rsidR="00264A4D">
        <w:t xml:space="preserve"> scripts were written to enable batch generation and submission of QM calculation jobs, efficient tabulation of data, and data visualisation. The </w:t>
      </w:r>
      <w:r w:rsidR="00AE1494">
        <w:t xml:space="preserve">description of the </w:t>
      </w:r>
      <w:r w:rsidR="00264A4D">
        <w:t xml:space="preserve">codes </w:t>
      </w:r>
      <w:r w:rsidR="00A230F2">
        <w:t>is</w:t>
      </w:r>
      <w:r w:rsidR="00264A4D">
        <w:t xml:space="preserve"> </w:t>
      </w:r>
      <w:r w:rsidR="00AE1494">
        <w:t>included in</w:t>
      </w:r>
      <w:r w:rsidR="00264A4D">
        <w:t xml:space="preserve"> the Appendix.</w:t>
      </w:r>
    </w:p>
    <w:p w14:paraId="0A3EC412" w14:textId="77777777" w:rsidR="00DB77BC" w:rsidRDefault="00DB77BC" w:rsidP="00577A7D">
      <w:pPr>
        <w:pStyle w:val="Paragraph"/>
      </w:pPr>
    </w:p>
    <w:p w14:paraId="378A4C92" w14:textId="2CE45558" w:rsidR="00DB77BC" w:rsidRDefault="00DB77BC" w:rsidP="00DB77BC">
      <w:pPr>
        <w:pStyle w:val="Heading3"/>
      </w:pPr>
      <w:bookmarkStart w:id="409" w:name="_Toc20407246"/>
      <w:r>
        <w:t>Noncovalent Interactions Analysis</w:t>
      </w:r>
      <w:bookmarkEnd w:id="409"/>
    </w:p>
    <w:p w14:paraId="2E217F81" w14:textId="6C42A951" w:rsidR="00577A7D" w:rsidRDefault="00DB77BC" w:rsidP="00577A7D">
      <w:pPr>
        <w:pStyle w:val="Paragraph"/>
      </w:pPr>
      <w:r>
        <w:t xml:space="preserve">Noncovalent interactions (NCI) between and within the molecules were visualised as </w:t>
      </w:r>
      <w:proofErr w:type="spellStart"/>
      <w:r>
        <w:t>isosurface</w:t>
      </w:r>
      <w:proofErr w:type="spellEnd"/>
      <w:r>
        <w:t xml:space="preserve"> in real space using </w:t>
      </w:r>
      <w:proofErr w:type="spellStart"/>
      <w:r>
        <w:t>NCIplot</w:t>
      </w:r>
      <w:proofErr w:type="spellEnd"/>
      <w:r>
        <w:t>,</w:t>
      </w:r>
      <w:hyperlink w:anchor="_ENREF_105" w:tooltip="Contreras-García, 2011 #113" w:history="1">
        <w:r w:rsidR="006E5C63">
          <w:fldChar w:fldCharType="begin"/>
        </w:r>
        <w:r w:rsidR="006E5C63">
          <w:instrText xml:space="preserve"> ADDIN EN.CITE &lt;EndNote&gt;&lt;Cite&gt;&lt;Author&gt;Contreras-García&lt;/Author&gt;&lt;Year&gt;2011&lt;/Year&gt;&lt;RecNum&gt;113&lt;/RecNum&gt;&lt;DisplayText&gt;&lt;style face="superscript"&gt;105&lt;/style&gt;&lt;/DisplayText&gt;&lt;record&gt;&lt;rec-number&gt;113&lt;/rec-number&gt;&lt;foreign-keys&gt;&lt;key app="EN" db-id="re2fpazahws0t8e2wxovs2z1xvaaztr9pa02" timestamp="1561649722"&gt;113&lt;/key&gt;&lt;/foreign-keys&gt;&lt;ref-type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6E5C63">
          <w:fldChar w:fldCharType="separate"/>
        </w:r>
        <w:r w:rsidR="006E5C63" w:rsidRPr="00DB77BC">
          <w:rPr>
            <w:noProof/>
            <w:vertAlign w:val="superscript"/>
          </w:rPr>
          <w:t>105</w:t>
        </w:r>
        <w:r w:rsidR="006E5C63">
          <w:fldChar w:fldCharType="end"/>
        </w:r>
      </w:hyperlink>
      <w:r>
        <w:t xml:space="preserve"> </w:t>
      </w:r>
      <w:commentRangeStart w:id="410"/>
      <w:r w:rsidRPr="00633656">
        <w:t xml:space="preserve">where </w:t>
      </w:r>
      <w:proofErr w:type="spellStart"/>
      <w:r w:rsidRPr="00633656">
        <w:t>promolecular</w:t>
      </w:r>
      <w:proofErr w:type="spellEnd"/>
      <w:r w:rsidRPr="00633656">
        <w:t xml:space="preserve"> densities </w:t>
      </w:r>
      <w:r>
        <w:t xml:space="preserve">are </w:t>
      </w:r>
      <w:r w:rsidRPr="00633656">
        <w:t xml:space="preserve">analysed to </w:t>
      </w:r>
      <w:r>
        <w:t>identify the strength and type of NCI.</w:t>
      </w:r>
      <w:r w:rsidRPr="00633656">
        <w:t xml:space="preserve"> The types of interaction</w:t>
      </w:r>
      <w:r>
        <w:t xml:space="preserve"> were distinguished based on the sign of the </w:t>
      </w:r>
      <w:r>
        <w:lastRenderedPageBreak/>
        <w:t xml:space="preserve">second eigenvalue of the electron-density Hessian matrix, while the strength was assessed based on the density. </w:t>
      </w:r>
      <w:commentRangeEnd w:id="410"/>
      <w:r w:rsidR="008231F1">
        <w:rPr>
          <w:rStyle w:val="CommentReference"/>
        </w:rPr>
        <w:commentReference w:id="410"/>
      </w:r>
      <w:r>
        <w:t xml:space="preserve">A colour scale of -3 to 3 was used to colour the constructed surfaces. </w:t>
      </w:r>
      <w:r w:rsidR="00577A7D">
        <w:br w:type="page"/>
      </w:r>
    </w:p>
    <w:p w14:paraId="74553EBD" w14:textId="40A15A41" w:rsidR="00B57D2D" w:rsidRDefault="00B57D2D" w:rsidP="001B1674">
      <w:pPr>
        <w:pStyle w:val="Heading2"/>
      </w:pPr>
      <w:bookmarkStart w:id="411" w:name="_Toc20407247"/>
      <w:r w:rsidRPr="009E5BFA">
        <w:lastRenderedPageBreak/>
        <w:t>Conformational</w:t>
      </w:r>
      <w:r>
        <w:t xml:space="preserve"> </w:t>
      </w:r>
      <w:r w:rsidR="00145E0C">
        <w:t>Analysis</w:t>
      </w:r>
      <w:bookmarkEnd w:id="411"/>
    </w:p>
    <w:p w14:paraId="6D61EB44" w14:textId="4E147F2F" w:rsidR="00EE7614" w:rsidRDefault="00055F39" w:rsidP="00055F39">
      <w:pPr>
        <w:pStyle w:val="Paragraph"/>
      </w:pPr>
      <w:r>
        <w:t xml:space="preserve">The most stable conformers of the species at the critical points of the potential energy surface (PES), namely reactants, intermediates, products (minima) and TS structures (saddle points) are tabulated in Table 2. </w:t>
      </w:r>
      <w:r w:rsidR="00470EA1">
        <w:t>The similarities between the conformations are sought after and attempts are made to understand the reasons behind the observations.</w:t>
      </w:r>
    </w:p>
    <w:p w14:paraId="56CD0386" w14:textId="05817B97" w:rsidR="00EE7614" w:rsidRPr="00145E0C" w:rsidRDefault="00EE7614" w:rsidP="00EE7614">
      <w:pPr>
        <w:pStyle w:val="Paragraph"/>
        <w:ind w:firstLine="0"/>
        <w:rPr>
          <w:b/>
        </w:rPr>
      </w:pPr>
      <w:r>
        <w:rPr>
          <w:b/>
        </w:rPr>
        <w:t>Table 2</w:t>
      </w:r>
      <w:r w:rsidRPr="00145E0C">
        <w:rPr>
          <w:b/>
        </w:rPr>
        <w:t xml:space="preserve">. </w:t>
      </w:r>
      <w:r w:rsidR="00055F39">
        <w:rPr>
          <w:b/>
        </w:rPr>
        <w:t>Most Stable Conformations of the Key Species of the Michael Reactions</w:t>
      </w:r>
      <w:r>
        <w:rPr>
          <w:b/>
        </w:rPr>
        <w:t>.</w:t>
      </w:r>
    </w:p>
    <w:tbl>
      <w:tblPr>
        <w:tblStyle w:val="ListTable3"/>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20" w:firstRow="1" w:lastRow="0" w:firstColumn="0" w:lastColumn="0" w:noHBand="0" w:noVBand="1"/>
      </w:tblPr>
      <w:tblGrid>
        <w:gridCol w:w="1118"/>
        <w:gridCol w:w="2059"/>
        <w:gridCol w:w="2061"/>
        <w:gridCol w:w="2059"/>
        <w:gridCol w:w="2063"/>
      </w:tblGrid>
      <w:tr w:rsidR="00EE7614" w:rsidRPr="00145E0C" w14:paraId="184F4296" w14:textId="77777777" w:rsidTr="00A941B1">
        <w:trPr>
          <w:cnfStyle w:val="100000000000" w:firstRow="1" w:lastRow="0" w:firstColumn="0" w:lastColumn="0" w:oddVBand="0" w:evenVBand="0" w:oddHBand="0" w:evenHBand="0" w:firstRowFirstColumn="0" w:firstRowLastColumn="0" w:lastRowFirstColumn="0" w:lastRowLastColumn="0"/>
          <w:trHeight w:val="220"/>
        </w:trPr>
        <w:tc>
          <w:tcPr>
            <w:tcW w:w="597" w:type="pct"/>
            <w:tcBorders>
              <w:left w:val="nil"/>
              <w:bottom w:val="single" w:sz="18" w:space="0" w:color="auto"/>
            </w:tcBorders>
            <w:shd w:val="clear" w:color="auto" w:fill="E7E6E6" w:themeFill="background2"/>
            <w:vAlign w:val="center"/>
            <w:hideMark/>
          </w:tcPr>
          <w:p w14:paraId="120CFD0E" w14:textId="77777777" w:rsidR="00EE7614" w:rsidRPr="005F0F08" w:rsidRDefault="00EE7614" w:rsidP="00CB35B4">
            <w:pPr>
              <w:pStyle w:val="Paragraph"/>
              <w:spacing w:line="240" w:lineRule="auto"/>
              <w:ind w:firstLine="0"/>
              <w:jc w:val="center"/>
              <w:rPr>
                <w:b w:val="0"/>
                <w:color w:val="000000" w:themeColor="text1"/>
                <w:lang w:val="en-AU"/>
              </w:rPr>
            </w:pPr>
            <w:r w:rsidRPr="005F0F08">
              <w:rPr>
                <w:b w:val="0"/>
                <w:color w:val="000000" w:themeColor="text1"/>
                <w:lang w:val="en-AU"/>
              </w:rPr>
              <w:t>Inhibitor</w:t>
            </w:r>
          </w:p>
        </w:tc>
        <w:tc>
          <w:tcPr>
            <w:tcW w:w="1100" w:type="pct"/>
            <w:shd w:val="clear" w:color="auto" w:fill="E7E6E6" w:themeFill="background2"/>
            <w:vAlign w:val="center"/>
            <w:hideMark/>
          </w:tcPr>
          <w:p w14:paraId="1754BF9B" w14:textId="77777777" w:rsidR="00EE7614" w:rsidRPr="005F0F08" w:rsidRDefault="00EE7614" w:rsidP="00CB35B4">
            <w:pPr>
              <w:pStyle w:val="Paragraph"/>
              <w:spacing w:line="240" w:lineRule="auto"/>
              <w:ind w:firstLine="0"/>
              <w:jc w:val="center"/>
              <w:rPr>
                <w:b w:val="0"/>
                <w:color w:val="000000" w:themeColor="text1"/>
                <w:lang w:val="en-AU"/>
              </w:rPr>
            </w:pPr>
            <w:r w:rsidRPr="005F0F08">
              <w:rPr>
                <w:b w:val="0"/>
                <w:color w:val="000000" w:themeColor="text1"/>
                <w:lang w:val="en-AU"/>
              </w:rPr>
              <w:t>Reactants</w:t>
            </w:r>
          </w:p>
        </w:tc>
        <w:tc>
          <w:tcPr>
            <w:tcW w:w="1101" w:type="pct"/>
            <w:shd w:val="clear" w:color="auto" w:fill="E7E6E6" w:themeFill="background2"/>
            <w:vAlign w:val="center"/>
            <w:hideMark/>
          </w:tcPr>
          <w:p w14:paraId="51B3F751" w14:textId="48900C76" w:rsidR="00EE7614" w:rsidRPr="005F0F08" w:rsidRDefault="00EE7614" w:rsidP="00CB35B4">
            <w:pPr>
              <w:pStyle w:val="Paragraph"/>
              <w:spacing w:line="240" w:lineRule="auto"/>
              <w:ind w:firstLine="0"/>
              <w:jc w:val="center"/>
              <w:rPr>
                <w:bCs w:val="0"/>
                <w:color w:val="000000" w:themeColor="text1"/>
                <w:lang w:val="en-AU"/>
              </w:rPr>
            </w:pPr>
            <w:r>
              <w:rPr>
                <w:b w:val="0"/>
                <w:color w:val="000000" w:themeColor="text1"/>
                <w:lang w:val="en-AU"/>
              </w:rPr>
              <w:t>TS</w:t>
            </w:r>
            <w:r w:rsidRPr="005F0F08">
              <w:rPr>
                <w:b w:val="0"/>
                <w:color w:val="000000" w:themeColor="text1"/>
                <w:lang w:val="en-AU"/>
              </w:rPr>
              <w:t xml:space="preserve"> Structures</w:t>
            </w:r>
          </w:p>
        </w:tc>
        <w:tc>
          <w:tcPr>
            <w:tcW w:w="1100" w:type="pct"/>
            <w:shd w:val="clear" w:color="auto" w:fill="E7E6E6" w:themeFill="background2"/>
            <w:vAlign w:val="center"/>
          </w:tcPr>
          <w:p w14:paraId="294755A8" w14:textId="30499EFC" w:rsidR="00EE7614" w:rsidRPr="005F0F08" w:rsidRDefault="00EE7614" w:rsidP="00EE7614">
            <w:pPr>
              <w:pStyle w:val="Paragraph"/>
              <w:spacing w:line="240" w:lineRule="auto"/>
              <w:ind w:firstLine="0"/>
              <w:jc w:val="center"/>
              <w:rPr>
                <w:b w:val="0"/>
                <w:color w:val="000000" w:themeColor="text1"/>
                <w:lang w:val="en-AU"/>
              </w:rPr>
            </w:pPr>
            <w:r>
              <w:rPr>
                <w:b w:val="0"/>
                <w:color w:val="000000" w:themeColor="text1"/>
                <w:lang w:val="en-AU"/>
              </w:rPr>
              <w:t>Intermediates</w:t>
            </w:r>
          </w:p>
        </w:tc>
        <w:tc>
          <w:tcPr>
            <w:tcW w:w="1102" w:type="pct"/>
            <w:tcBorders>
              <w:bottom w:val="single" w:sz="18" w:space="0" w:color="auto"/>
              <w:right w:val="nil"/>
            </w:tcBorders>
            <w:shd w:val="clear" w:color="auto" w:fill="E7E6E6" w:themeFill="background2"/>
            <w:vAlign w:val="center"/>
            <w:hideMark/>
          </w:tcPr>
          <w:p w14:paraId="30ADD849" w14:textId="77777777" w:rsidR="00EE7614" w:rsidRPr="005F0F08" w:rsidRDefault="00EE7614" w:rsidP="00CB35B4">
            <w:pPr>
              <w:pStyle w:val="Paragraph"/>
              <w:spacing w:line="240" w:lineRule="auto"/>
              <w:ind w:firstLine="0"/>
              <w:jc w:val="center"/>
              <w:rPr>
                <w:b w:val="0"/>
                <w:color w:val="000000" w:themeColor="text1"/>
                <w:lang w:val="en-AU"/>
              </w:rPr>
            </w:pPr>
            <w:r w:rsidRPr="005F0F08">
              <w:rPr>
                <w:b w:val="0"/>
                <w:color w:val="000000" w:themeColor="text1"/>
                <w:lang w:val="en-AU"/>
              </w:rPr>
              <w:t>Products</w:t>
            </w:r>
          </w:p>
        </w:tc>
      </w:tr>
      <w:tr w:rsidR="00EE7614" w:rsidRPr="00145E0C" w14:paraId="6D6D0221" w14:textId="77777777" w:rsidTr="00EE7614">
        <w:trPr>
          <w:cnfStyle w:val="000000100000" w:firstRow="0" w:lastRow="0" w:firstColumn="0" w:lastColumn="0" w:oddVBand="0" w:evenVBand="0" w:oddHBand="1" w:evenHBand="0" w:firstRowFirstColumn="0" w:firstRowLastColumn="0" w:lastRowFirstColumn="0" w:lastRowLastColumn="0"/>
          <w:trHeight w:val="1701"/>
        </w:trPr>
        <w:tc>
          <w:tcPr>
            <w:tcW w:w="597" w:type="pct"/>
            <w:tcBorders>
              <w:top w:val="single" w:sz="18" w:space="0" w:color="auto"/>
              <w:left w:val="nil"/>
              <w:bottom w:val="single" w:sz="18" w:space="0" w:color="auto"/>
            </w:tcBorders>
            <w:hideMark/>
          </w:tcPr>
          <w:p w14:paraId="191A09BA" w14:textId="30F308F8" w:rsidR="00EE7614" w:rsidRPr="00145E0C" w:rsidRDefault="00EE7614" w:rsidP="00CB35B4">
            <w:pPr>
              <w:pStyle w:val="Paragraph"/>
              <w:spacing w:after="160"/>
              <w:ind w:firstLine="0"/>
              <w:jc w:val="center"/>
              <w:rPr>
                <w:lang w:val="en-AU"/>
              </w:rPr>
            </w:pPr>
            <w:r w:rsidRPr="00145E0C">
              <w:rPr>
                <w:b/>
                <w:bCs/>
                <w:lang w:val="en-AU"/>
              </w:rPr>
              <w:t>1</w:t>
            </w:r>
          </w:p>
        </w:tc>
        <w:tc>
          <w:tcPr>
            <w:tcW w:w="1100" w:type="pct"/>
            <w:hideMark/>
          </w:tcPr>
          <w:p w14:paraId="16F3D1AE" w14:textId="7A314316" w:rsidR="00EE7614" w:rsidRPr="00145E0C" w:rsidRDefault="00EE7614" w:rsidP="00CB35B4">
            <w:pPr>
              <w:pStyle w:val="Paragraph"/>
              <w:spacing w:after="160"/>
              <w:ind w:firstLine="0"/>
              <w:rPr>
                <w:lang w:val="en-AU"/>
              </w:rPr>
            </w:pPr>
            <w:r>
              <w:rPr>
                <w:noProof/>
                <w:lang w:val="en-AU"/>
              </w:rPr>
              <mc:AlternateContent>
                <mc:Choice Requires="wpg">
                  <w:drawing>
                    <wp:anchor distT="0" distB="0" distL="114300" distR="114300" simplePos="0" relativeHeight="251746304" behindDoc="1" locked="0" layoutInCell="1" allowOverlap="1" wp14:anchorId="25655585" wp14:editId="2A74C11F">
                      <wp:simplePos x="0" y="0"/>
                      <wp:positionH relativeFrom="column">
                        <wp:posOffset>-57541</wp:posOffset>
                      </wp:positionH>
                      <wp:positionV relativeFrom="paragraph">
                        <wp:posOffset>115326</wp:posOffset>
                      </wp:positionV>
                      <wp:extent cx="5076825" cy="5319395"/>
                      <wp:effectExtent l="0" t="0" r="9525" b="0"/>
                      <wp:wrapNone/>
                      <wp:docPr id="2" name="Group 2"/>
                      <wp:cNvGraphicFramePr/>
                      <a:graphic xmlns:a="http://schemas.openxmlformats.org/drawingml/2006/main">
                        <a:graphicData uri="http://schemas.microsoft.com/office/word/2010/wordprocessingGroup">
                          <wpg:wgp>
                            <wpg:cNvGrpSpPr/>
                            <wpg:grpSpPr>
                              <a:xfrm>
                                <a:off x="0" y="0"/>
                                <a:ext cx="5076825" cy="5319395"/>
                                <a:chOff x="0" y="-9525"/>
                                <a:chExt cx="5076825" cy="5319395"/>
                              </a:xfrm>
                            </wpg:grpSpPr>
                            <pic:pic xmlns:pic="http://schemas.openxmlformats.org/drawingml/2006/picture">
                              <pic:nvPicPr>
                                <pic:cNvPr id="103" name="Picture 102"/>
                                <pic:cNvPicPr>
                                  <a:picLocks noChangeAspect="1"/>
                                </pic:cNvPicPr>
                              </pic:nvPicPr>
                              <pic:blipFill rotWithShape="1">
                                <a:blip r:embed="rId21" cstate="print">
                                  <a:extLst>
                                    <a:ext uri="{28A0092B-C50C-407E-A947-70E740481C1C}">
                                      <a14:useLocalDpi xmlns:a14="http://schemas.microsoft.com/office/drawing/2010/main" val="0"/>
                                    </a:ext>
                                  </a:extLst>
                                </a:blip>
                                <a:srcRect l="27139" t="19604" r="25535" b="14817"/>
                                <a:stretch/>
                              </pic:blipFill>
                              <pic:spPr>
                                <a:xfrm>
                                  <a:off x="0" y="1133475"/>
                                  <a:ext cx="1257300" cy="852170"/>
                                </a:xfrm>
                                <a:prstGeom prst="rect">
                                  <a:avLst/>
                                </a:prstGeom>
                              </pic:spPr>
                            </pic:pic>
                            <pic:pic xmlns:pic="http://schemas.openxmlformats.org/drawingml/2006/picture">
                              <pic:nvPicPr>
                                <pic:cNvPr id="104" name="Picture 103"/>
                                <pic:cNvPicPr>
                                  <a:picLocks noChangeAspect="1"/>
                                </pic:cNvPicPr>
                              </pic:nvPicPr>
                              <pic:blipFill rotWithShape="1">
                                <a:blip r:embed="rId22" cstate="print">
                                  <a:extLst>
                                    <a:ext uri="{28A0092B-C50C-407E-A947-70E740481C1C}">
                                      <a14:useLocalDpi xmlns:a14="http://schemas.microsoft.com/office/drawing/2010/main" val="0"/>
                                    </a:ext>
                                  </a:extLst>
                                </a:blip>
                                <a:srcRect l="28075" t="26708" r="28342" b="30665"/>
                                <a:stretch/>
                              </pic:blipFill>
                              <pic:spPr>
                                <a:xfrm>
                                  <a:off x="0" y="2324100"/>
                                  <a:ext cx="1266825" cy="622300"/>
                                </a:xfrm>
                                <a:prstGeom prst="rect">
                                  <a:avLst/>
                                </a:prstGeom>
                              </pic:spPr>
                            </pic:pic>
                            <pic:pic xmlns:pic="http://schemas.openxmlformats.org/drawingml/2006/picture">
                              <pic:nvPicPr>
                                <pic:cNvPr id="105" name="Picture 104"/>
                                <pic:cNvPicPr>
                                  <a:picLocks noChangeAspect="1"/>
                                </pic:cNvPicPr>
                              </pic:nvPicPr>
                              <pic:blipFill rotWithShape="1">
                                <a:blip r:embed="rId23" cstate="print">
                                  <a:extLst>
                                    <a:ext uri="{28A0092B-C50C-407E-A947-70E740481C1C}">
                                      <a14:useLocalDpi xmlns:a14="http://schemas.microsoft.com/office/drawing/2010/main" val="0"/>
                                    </a:ext>
                                  </a:extLst>
                                </a:blip>
                                <a:srcRect l="22727" t="25068" r="29412" b="19735"/>
                                <a:stretch/>
                              </pic:blipFill>
                              <pic:spPr>
                                <a:xfrm>
                                  <a:off x="95250" y="3457575"/>
                                  <a:ext cx="1085850" cy="612140"/>
                                </a:xfrm>
                                <a:prstGeom prst="rect">
                                  <a:avLst/>
                                </a:prstGeom>
                              </pic:spPr>
                            </pic:pic>
                            <pic:pic xmlns:pic="http://schemas.openxmlformats.org/drawingml/2006/picture">
                              <pic:nvPicPr>
                                <pic:cNvPr id="106" name="Picture 105"/>
                                <pic:cNvPicPr>
                                  <a:picLocks noChangeAspect="1"/>
                                </pic:cNvPicPr>
                              </pic:nvPicPr>
                              <pic:blipFill rotWithShape="1">
                                <a:blip r:embed="rId24" cstate="print">
                                  <a:extLst>
                                    <a:ext uri="{28A0092B-C50C-407E-A947-70E740481C1C}">
                                      <a14:useLocalDpi xmlns:a14="http://schemas.microsoft.com/office/drawing/2010/main" val="0"/>
                                    </a:ext>
                                  </a:extLst>
                                </a:blip>
                                <a:srcRect l="29412" t="19603" r="24064" b="23287"/>
                                <a:stretch/>
                              </pic:blipFill>
                              <pic:spPr>
                                <a:xfrm>
                                  <a:off x="0" y="4457700"/>
                                  <a:ext cx="1276350" cy="777240"/>
                                </a:xfrm>
                                <a:prstGeom prst="rect">
                                  <a:avLst/>
                                </a:prstGeom>
                              </pic:spPr>
                            </pic:pic>
                            <pic:pic xmlns:pic="http://schemas.openxmlformats.org/drawingml/2006/picture">
                              <pic:nvPicPr>
                                <pic:cNvPr id="92" name="Picture 91"/>
                                <pic:cNvPicPr>
                                  <a:picLocks noChangeAspect="1"/>
                                </pic:cNvPicPr>
                              </pic:nvPicPr>
                              <pic:blipFill rotWithShape="1">
                                <a:blip r:embed="rId25" cstate="print">
                                  <a:extLst>
                                    <a:ext uri="{28A0092B-C50C-407E-A947-70E740481C1C}">
                                      <a14:useLocalDpi xmlns:a14="http://schemas.microsoft.com/office/drawing/2010/main" val="0"/>
                                    </a:ext>
                                  </a:extLst>
                                </a:blip>
                                <a:srcRect l="22798" t="10517" r="27322" b="19240"/>
                                <a:stretch/>
                              </pic:blipFill>
                              <pic:spPr>
                                <a:xfrm>
                                  <a:off x="1392849" y="-9525"/>
                                  <a:ext cx="1133475" cy="781050"/>
                                </a:xfrm>
                                <a:prstGeom prst="rect">
                                  <a:avLst/>
                                </a:prstGeom>
                              </pic:spPr>
                            </pic:pic>
                            <pic:pic xmlns:pic="http://schemas.openxmlformats.org/drawingml/2006/picture">
                              <pic:nvPicPr>
                                <pic:cNvPr id="94" name="Picture 93"/>
                                <pic:cNvPicPr>
                                  <a:picLocks noChangeAspect="1"/>
                                </pic:cNvPicPr>
                              </pic:nvPicPr>
                              <pic:blipFill rotWithShape="1">
                                <a:blip r:embed="rId26" cstate="print">
                                  <a:extLst>
                                    <a:ext uri="{28A0092B-C50C-407E-A947-70E740481C1C}">
                                      <a14:useLocalDpi xmlns:a14="http://schemas.microsoft.com/office/drawing/2010/main" val="0"/>
                                    </a:ext>
                                  </a:extLst>
                                </a:blip>
                                <a:srcRect l="12622" t="5938" r="7926" b="19907"/>
                                <a:stretch/>
                              </pic:blipFill>
                              <pic:spPr>
                                <a:xfrm>
                                  <a:off x="1345224" y="1028700"/>
                                  <a:ext cx="1200150" cy="878840"/>
                                </a:xfrm>
                                <a:prstGeom prst="rect">
                                  <a:avLst/>
                                </a:prstGeom>
                              </pic:spPr>
                            </pic:pic>
                            <pic:pic xmlns:pic="http://schemas.openxmlformats.org/drawingml/2006/picture">
                              <pic:nvPicPr>
                                <pic:cNvPr id="96" name="Picture 95"/>
                                <pic:cNvPicPr>
                                  <a:picLocks noChangeAspect="1"/>
                                </pic:cNvPicPr>
                              </pic:nvPicPr>
                              <pic:blipFill rotWithShape="1">
                                <a:blip r:embed="rId27" cstate="print">
                                  <a:extLst>
                                    <a:ext uri="{28A0092B-C50C-407E-A947-70E740481C1C}">
                                      <a14:useLocalDpi xmlns:a14="http://schemas.microsoft.com/office/drawing/2010/main" val="0"/>
                                    </a:ext>
                                  </a:extLst>
                                </a:blip>
                                <a:srcRect l="8406" t="25990" r="10675" b="22728"/>
                                <a:stretch/>
                              </pic:blipFill>
                              <pic:spPr>
                                <a:xfrm>
                                  <a:off x="1373799" y="2324100"/>
                                  <a:ext cx="1150620" cy="571500"/>
                                </a:xfrm>
                                <a:prstGeom prst="rect">
                                  <a:avLst/>
                                </a:prstGeom>
                              </pic:spPr>
                            </pic:pic>
                            <pic:pic xmlns:pic="http://schemas.openxmlformats.org/drawingml/2006/picture">
                              <pic:nvPicPr>
                                <pic:cNvPr id="98" name="Picture 97"/>
                                <pic:cNvPicPr>
                                  <a:picLocks noChangeAspect="1"/>
                                </pic:cNvPicPr>
                              </pic:nvPicPr>
                              <pic:blipFill rotWithShape="1">
                                <a:blip r:embed="rId28" cstate="print">
                                  <a:extLst>
                                    <a:ext uri="{28A0092B-C50C-407E-A947-70E740481C1C}">
                                      <a14:useLocalDpi xmlns:a14="http://schemas.microsoft.com/office/drawing/2010/main" val="0"/>
                                    </a:ext>
                                  </a:extLst>
                                </a:blip>
                                <a:srcRect l="24383" t="11010" r="24568" b="19906"/>
                                <a:stretch/>
                              </pic:blipFill>
                              <pic:spPr>
                                <a:xfrm>
                                  <a:off x="1478574" y="3429000"/>
                                  <a:ext cx="933450" cy="617855"/>
                                </a:xfrm>
                                <a:prstGeom prst="rect">
                                  <a:avLst/>
                                </a:prstGeom>
                              </pic:spPr>
                            </pic:pic>
                            <pic:pic xmlns:pic="http://schemas.openxmlformats.org/drawingml/2006/picture">
                              <pic:nvPicPr>
                                <pic:cNvPr id="100" name="Picture 99"/>
                                <pic:cNvPicPr>
                                  <a:picLocks noChangeAspect="1"/>
                                </pic:cNvPicPr>
                              </pic:nvPicPr>
                              <pic:blipFill rotWithShape="1">
                                <a:blip r:embed="rId29" cstate="print">
                                  <a:extLst>
                                    <a:ext uri="{28A0092B-C50C-407E-A947-70E740481C1C}">
                                      <a14:useLocalDpi xmlns:a14="http://schemas.microsoft.com/office/drawing/2010/main" val="0"/>
                                    </a:ext>
                                  </a:extLst>
                                </a:blip>
                                <a:srcRect l="19545" t="18498" r="5453" b="16042"/>
                                <a:stretch/>
                              </pic:blipFill>
                              <pic:spPr>
                                <a:xfrm>
                                  <a:off x="1335699" y="4391025"/>
                                  <a:ext cx="1237615" cy="847725"/>
                                </a:xfrm>
                                <a:prstGeom prst="rect">
                                  <a:avLst/>
                                </a:prstGeom>
                              </pic:spPr>
                            </pic:pic>
                            <pic:pic xmlns:pic="http://schemas.openxmlformats.org/drawingml/2006/picture">
                              <pic:nvPicPr>
                                <pic:cNvPr id="107" name="Picture 106"/>
                                <pic:cNvPicPr>
                                  <a:picLocks noChangeAspect="1"/>
                                </pic:cNvPicPr>
                              </pic:nvPicPr>
                              <pic:blipFill rotWithShape="1">
                                <a:blip r:embed="rId30" cstate="print">
                                  <a:extLst>
                                    <a:ext uri="{28A0092B-C50C-407E-A947-70E740481C1C}">
                                      <a14:useLocalDpi xmlns:a14="http://schemas.microsoft.com/office/drawing/2010/main" val="0"/>
                                    </a:ext>
                                  </a:extLst>
                                </a:blip>
                                <a:srcRect l="28342" t="16324" r="27139" b="19463"/>
                                <a:stretch/>
                              </pic:blipFill>
                              <pic:spPr>
                                <a:xfrm>
                                  <a:off x="4067175" y="66675"/>
                                  <a:ext cx="971550" cy="685800"/>
                                </a:xfrm>
                                <a:prstGeom prst="rect">
                                  <a:avLst/>
                                </a:prstGeom>
                              </pic:spPr>
                            </pic:pic>
                            <pic:pic xmlns:pic="http://schemas.openxmlformats.org/drawingml/2006/picture">
                              <pic:nvPicPr>
                                <pic:cNvPr id="108" name="Picture 107"/>
                                <pic:cNvPicPr>
                                  <a:picLocks noChangeAspect="1"/>
                                </pic:cNvPicPr>
                              </pic:nvPicPr>
                              <pic:blipFill rotWithShape="1">
                                <a:blip r:embed="rId31" cstate="print">
                                  <a:extLst>
                                    <a:ext uri="{28A0092B-C50C-407E-A947-70E740481C1C}">
                                      <a14:useLocalDpi xmlns:a14="http://schemas.microsoft.com/office/drawing/2010/main" val="0"/>
                                    </a:ext>
                                  </a:extLst>
                                </a:blip>
                                <a:srcRect l="26604" t="13045" r="25668" b="13451"/>
                                <a:stretch/>
                              </pic:blipFill>
                              <pic:spPr>
                                <a:xfrm>
                                  <a:off x="4010025" y="1104900"/>
                                  <a:ext cx="1047750" cy="789305"/>
                                </a:xfrm>
                                <a:prstGeom prst="rect">
                                  <a:avLst/>
                                </a:prstGeom>
                              </pic:spPr>
                            </pic:pic>
                            <pic:pic xmlns:pic="http://schemas.openxmlformats.org/drawingml/2006/picture">
                              <pic:nvPicPr>
                                <pic:cNvPr id="109" name="Picture 108"/>
                                <pic:cNvPicPr>
                                  <a:picLocks noChangeAspect="1"/>
                                </pic:cNvPicPr>
                              </pic:nvPicPr>
                              <pic:blipFill rotWithShape="1">
                                <a:blip r:embed="rId32" cstate="print">
                                  <a:extLst>
                                    <a:ext uri="{28A0092B-C50C-407E-A947-70E740481C1C}">
                                      <a14:useLocalDpi xmlns:a14="http://schemas.microsoft.com/office/drawing/2010/main" val="0"/>
                                    </a:ext>
                                  </a:extLst>
                                </a:blip>
                                <a:srcRect l="22995" r="26069" b="10170"/>
                                <a:stretch/>
                              </pic:blipFill>
                              <pic:spPr>
                                <a:xfrm>
                                  <a:off x="3990975" y="2162175"/>
                                  <a:ext cx="1085850" cy="935990"/>
                                </a:xfrm>
                                <a:prstGeom prst="rect">
                                  <a:avLst/>
                                </a:prstGeom>
                              </pic:spPr>
                            </pic:pic>
                            <pic:pic xmlns:pic="http://schemas.openxmlformats.org/drawingml/2006/picture">
                              <pic:nvPicPr>
                                <pic:cNvPr id="110" name="Picture 109"/>
                                <pic:cNvPicPr>
                                  <a:picLocks noChangeAspect="1"/>
                                </pic:cNvPicPr>
                              </pic:nvPicPr>
                              <pic:blipFill rotWithShape="1">
                                <a:blip r:embed="rId33" cstate="print">
                                  <a:extLst>
                                    <a:ext uri="{28A0092B-C50C-407E-A947-70E740481C1C}">
                                      <a14:useLocalDpi xmlns:a14="http://schemas.microsoft.com/office/drawing/2010/main" val="0"/>
                                    </a:ext>
                                  </a:extLst>
                                </a:blip>
                                <a:srcRect l="26471" t="14958" r="26069" b="25473"/>
                                <a:stretch/>
                              </pic:blipFill>
                              <pic:spPr>
                                <a:xfrm>
                                  <a:off x="4048125" y="3429000"/>
                                  <a:ext cx="990600" cy="607695"/>
                                </a:xfrm>
                                <a:prstGeom prst="rect">
                                  <a:avLst/>
                                </a:prstGeom>
                              </pic:spPr>
                            </pic:pic>
                            <pic:pic xmlns:pic="http://schemas.openxmlformats.org/drawingml/2006/picture">
                              <pic:nvPicPr>
                                <pic:cNvPr id="111" name="Picture 110"/>
                                <pic:cNvPicPr>
                                  <a:picLocks noChangeAspect="1"/>
                                </pic:cNvPicPr>
                              </pic:nvPicPr>
                              <pic:blipFill rotWithShape="1">
                                <a:blip r:embed="rId34" cstate="print">
                                  <a:extLst>
                                    <a:ext uri="{28A0092B-C50C-407E-A947-70E740481C1C}">
                                      <a14:useLocalDpi xmlns:a14="http://schemas.microsoft.com/office/drawing/2010/main" val="0"/>
                                    </a:ext>
                                  </a:extLst>
                                </a:blip>
                                <a:srcRect l="31818" t="10859" r="25534" b="12904"/>
                                <a:stretch/>
                              </pic:blipFill>
                              <pic:spPr>
                                <a:xfrm>
                                  <a:off x="4010025" y="4410075"/>
                                  <a:ext cx="1028700" cy="899795"/>
                                </a:xfrm>
                                <a:prstGeom prst="rect">
                                  <a:avLst/>
                                </a:prstGeom>
                              </pic:spPr>
                            </pic:pic>
                            <pic:pic xmlns:pic="http://schemas.openxmlformats.org/drawingml/2006/picture">
                              <pic:nvPicPr>
                                <pic:cNvPr id="1" name="Picture 24"/>
                                <pic:cNvPicPr>
                                  <a:picLocks noChangeAspect="1"/>
                                </pic:cNvPicPr>
                              </pic:nvPicPr>
                              <pic:blipFill rotWithShape="1">
                                <a:blip r:embed="rId35" cstate="print">
                                  <a:extLst>
                                    <a:ext uri="{28A0092B-C50C-407E-A947-70E740481C1C}">
                                      <a14:useLocalDpi xmlns:a14="http://schemas.microsoft.com/office/drawing/2010/main" val="0"/>
                                    </a:ext>
                                  </a:extLst>
                                </a:blip>
                                <a:srcRect l="17116" t="15931" r="24730" b="20146"/>
                                <a:stretch/>
                              </pic:blipFill>
                              <pic:spPr>
                                <a:xfrm>
                                  <a:off x="114300" y="0"/>
                                  <a:ext cx="1009650" cy="809625"/>
                                </a:xfrm>
                                <a:prstGeom prst="rect">
                                  <a:avLst/>
                                </a:prstGeom>
                              </pic:spPr>
                            </pic:pic>
                          </wpg:wgp>
                        </a:graphicData>
                      </a:graphic>
                      <wp14:sizeRelV relativeFrom="margin">
                        <wp14:pctHeight>0</wp14:pctHeight>
                      </wp14:sizeRelV>
                    </wp:anchor>
                  </w:drawing>
                </mc:Choice>
                <mc:Fallback>
                  <w:pict>
                    <v:group w14:anchorId="2F516D23" id="Group 2" o:spid="_x0000_s1026" style="position:absolute;margin-left:-4.55pt;margin-top:9.1pt;width:399.75pt;height:418.85pt;z-index:-251570176;mso-height-relative:margin" coordorigin=",-95" coordsize="50768,5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">
                      <v:shape id="Picture 102" o:spid="_x0000_s1027" type="#_x0000_t75" style="position:absolute;top:11334;width:1257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">
                        <v:imagedata r:id="rId36" o:title="" croptop="12848f" cropbottom="9710f" cropleft="17786f" cropright="16735f"/>
                      </v:shape>
                      <v:shape id="Picture 103" o:spid="_x0000_s1028" type="#_x0000_t75" style="position:absolute;top:23241;width:12668;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">
                        <v:imagedata r:id="rId37" o:title="" croptop="17503f" cropbottom="20097f" cropleft="18399f" cropright="18574f"/>
                      </v:shape>
                      <v:shape id="Picture 104" o:spid="_x0000_s1029" type="#_x0000_t75" style="position:absolute;left:952;top:34575;width:10859;height: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">
                        <v:imagedata r:id="rId38" o:title="" croptop="16429f" cropbottom="12934f" cropleft="14894f" cropright="19275f"/>
                      </v:shape>
                      <v:shape id="Picture 105" o:spid="_x0000_s1030" type="#_x0000_t75" style="position:absolute;top:44577;width:12763;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">
                        <v:imagedata r:id="rId39" o:title="" croptop="12847f" cropbottom="15261f" cropleft="19275f" cropright="15771f"/>
                      </v:shape>
                      <v:shape id="Picture 91" o:spid="_x0000_s1031" type="#_x0000_t75" style="position:absolute;left:13928;top:-95;width:11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">
                        <v:imagedata r:id="rId40" o:title="" croptop="6892f" cropbottom="12609f" cropleft="14941f" cropright="17906f"/>
                      </v:shape>
                      <v:shape id="Picture 93" o:spid="_x0000_s1032" type="#_x0000_t75" style="position:absolute;left:13452;top:10287;width:12001;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">
                        <v:imagedata r:id="rId41" o:title="" croptop="3892f" cropbottom="13046f" cropleft="8272f" cropright="5194f"/>
                      </v:shape>
                      <v:shape id="Picture 95" o:spid="_x0000_s1033" type="#_x0000_t75" style="position:absolute;left:13737;top:23241;width:1150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">
                        <v:imagedata r:id="rId42" o:title="" croptop="17033f" cropbottom="14895f" cropleft="5509f" cropright="6996f"/>
                      </v:shape>
                      <v:shape id="Picture 97" o:spid="_x0000_s1034" type="#_x0000_t75" style="position:absolute;left:14785;top:34290;width:9335;height:6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">
                        <v:imagedata r:id="rId43" o:title="" croptop="7216f" cropbottom="13046f" cropleft="15980f" cropright="16101f"/>
                      </v:shape>
                      <v:shape id="Picture 99" o:spid="_x0000_s1035" type="#_x0000_t75" style="position:absolute;left:13356;top:43910;width:1237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">
                        <v:imagedata r:id="rId44" o:title="" croptop="12123f" cropbottom="10513f" cropleft="12809f" cropright="3574f"/>
                      </v:shape>
                      <v:shape id="Picture 106" o:spid="_x0000_s1036" type="#_x0000_t75" style="position:absolute;left:40671;top:666;width:9716;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">
                        <v:imagedata r:id="rId45" o:title="" croptop="10698f" cropbottom="12755f" cropleft="18574f" cropright="17786f"/>
                      </v:shape>
                      <v:shape id="Picture 107" o:spid="_x0000_s1037" type="#_x0000_t75" style="position:absolute;left:40100;top:11049;width:10477;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">
                        <v:imagedata r:id="rId46" o:title="" croptop="8549f" cropbottom="8815f" cropleft="17435f" cropright="16822f"/>
                      </v:shape>
                      <v:shape id="Picture 108" o:spid="_x0000_s1038" type="#_x0000_t75" style="position:absolute;left:39909;top:21621;width:10859;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">
                        <v:imagedata r:id="rId47" o:title="" cropbottom="6665f" cropleft="15070f" cropright="17085f"/>
                      </v:shape>
                      <v:shape id="Picture 109" o:spid="_x0000_s1039" type="#_x0000_t75" style="position:absolute;left:40481;top:34290;width:9906;height:6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">
                        <v:imagedata r:id="rId48" o:title="" croptop="9803f" cropbottom="16694f" cropleft="17348f" cropright="17085f"/>
                      </v:shape>
                      <v:shape id="Picture 110" o:spid="_x0000_s1040" type="#_x0000_t75" style="position:absolute;left:40100;top:44100;width:10287;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">
                        <v:imagedata r:id="rId49" o:title="" croptop="7117f" cropbottom="8457f" cropleft="20852f" cropright="16734f"/>
                      </v:shape>
                      <v:shape id="Picture 24" o:spid="_x0000_s1041" type="#_x0000_t75" style="position:absolute;left:1143;width:1009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">
                        <v:imagedata r:id="rId50" o:title="" croptop="10441f" cropbottom="13203f" cropleft="11217f" cropright="16207f"/>
                      </v:shape>
                    </v:group>
                  </w:pict>
                </mc:Fallback>
              </mc:AlternateContent>
            </w:r>
          </w:p>
        </w:tc>
        <w:tc>
          <w:tcPr>
            <w:tcW w:w="1101" w:type="pct"/>
            <w:hideMark/>
          </w:tcPr>
          <w:p w14:paraId="22BFC107" w14:textId="77777777" w:rsidR="00EE7614" w:rsidRPr="00145E0C" w:rsidRDefault="00EE7614" w:rsidP="00CB35B4">
            <w:pPr>
              <w:pStyle w:val="Paragraph"/>
              <w:spacing w:after="160"/>
              <w:rPr>
                <w:lang w:val="en-AU"/>
              </w:rPr>
            </w:pPr>
          </w:p>
        </w:tc>
        <w:tc>
          <w:tcPr>
            <w:tcW w:w="1100" w:type="pct"/>
            <w:hideMark/>
          </w:tcPr>
          <w:p w14:paraId="315CE197" w14:textId="1364F4DA"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48352" behindDoc="0" locked="0" layoutInCell="1" allowOverlap="1" wp14:anchorId="2DD1BDD9" wp14:editId="4F67AD9D">
                  <wp:simplePos x="0" y="0"/>
                  <wp:positionH relativeFrom="column">
                    <wp:posOffset>-9525</wp:posOffset>
                  </wp:positionH>
                  <wp:positionV relativeFrom="paragraph">
                    <wp:posOffset>125095</wp:posOffset>
                  </wp:positionV>
                  <wp:extent cx="1186815" cy="710535"/>
                  <wp:effectExtent l="0" t="0" r="0" b="0"/>
                  <wp:wrapNone/>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rotWithShape="1">
                          <a:blip r:embed="rId51" cstate="print">
                            <a:extLst>
                              <a:ext uri="{28A0092B-C50C-407E-A947-70E740481C1C}">
                                <a14:useLocalDpi xmlns:a14="http://schemas.microsoft.com/office/drawing/2010/main" val="0"/>
                              </a:ext>
                            </a:extLst>
                          </a:blip>
                          <a:srcRect l="13728" t="21338" r="17278" b="19299"/>
                          <a:stretch/>
                        </pic:blipFill>
                        <pic:spPr>
                          <a:xfrm>
                            <a:off x="0" y="0"/>
                            <a:ext cx="1186815" cy="710535"/>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top w:val="single" w:sz="18" w:space="0" w:color="auto"/>
              <w:bottom w:val="single" w:sz="18" w:space="0" w:color="auto"/>
              <w:right w:val="nil"/>
            </w:tcBorders>
            <w:hideMark/>
          </w:tcPr>
          <w:p w14:paraId="53473299" w14:textId="30659722" w:rsidR="00EE7614" w:rsidRPr="00145E0C" w:rsidRDefault="00EE7614" w:rsidP="00CB35B4">
            <w:pPr>
              <w:pStyle w:val="Paragraph"/>
              <w:spacing w:after="160"/>
              <w:rPr>
                <w:lang w:val="en-AU"/>
              </w:rPr>
            </w:pPr>
          </w:p>
        </w:tc>
      </w:tr>
      <w:tr w:rsidR="00EE7614" w:rsidRPr="00145E0C" w14:paraId="1A6EA11B" w14:textId="77777777" w:rsidTr="00EE7614">
        <w:trPr>
          <w:trHeight w:val="1701"/>
        </w:trPr>
        <w:tc>
          <w:tcPr>
            <w:tcW w:w="597" w:type="pct"/>
            <w:tcBorders>
              <w:left w:val="nil"/>
            </w:tcBorders>
            <w:hideMark/>
          </w:tcPr>
          <w:p w14:paraId="09F79112" w14:textId="3BE608BD" w:rsidR="00EE7614" w:rsidRPr="00145E0C" w:rsidRDefault="00EE7614" w:rsidP="00CB35B4">
            <w:pPr>
              <w:pStyle w:val="Paragraph"/>
              <w:spacing w:after="160"/>
              <w:ind w:firstLine="0"/>
              <w:jc w:val="center"/>
              <w:rPr>
                <w:lang w:val="en-AU"/>
              </w:rPr>
            </w:pPr>
            <w:r w:rsidRPr="00145E0C">
              <w:rPr>
                <w:b/>
                <w:bCs/>
                <w:lang w:val="en-AU"/>
              </w:rPr>
              <w:t>3</w:t>
            </w:r>
          </w:p>
        </w:tc>
        <w:tc>
          <w:tcPr>
            <w:tcW w:w="1100" w:type="pct"/>
            <w:hideMark/>
          </w:tcPr>
          <w:p w14:paraId="7985145C" w14:textId="77777777" w:rsidR="00EE7614" w:rsidRPr="00145E0C" w:rsidRDefault="00EE7614" w:rsidP="00CB35B4">
            <w:pPr>
              <w:pStyle w:val="Paragraph"/>
              <w:spacing w:after="160"/>
              <w:ind w:firstLine="0"/>
              <w:jc w:val="center"/>
              <w:rPr>
                <w:lang w:val="en-AU"/>
              </w:rPr>
            </w:pPr>
          </w:p>
        </w:tc>
        <w:tc>
          <w:tcPr>
            <w:tcW w:w="1101" w:type="pct"/>
            <w:hideMark/>
          </w:tcPr>
          <w:p w14:paraId="016B0FCD" w14:textId="77777777" w:rsidR="00EE7614" w:rsidRPr="00145E0C" w:rsidRDefault="00EE7614" w:rsidP="00CB35B4">
            <w:pPr>
              <w:pStyle w:val="Paragraph"/>
              <w:spacing w:after="160"/>
              <w:rPr>
                <w:lang w:val="en-AU"/>
              </w:rPr>
            </w:pPr>
          </w:p>
        </w:tc>
        <w:tc>
          <w:tcPr>
            <w:tcW w:w="1100" w:type="pct"/>
            <w:hideMark/>
          </w:tcPr>
          <w:p w14:paraId="0349E10D" w14:textId="1B5A6DE7"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50400" behindDoc="0" locked="0" layoutInCell="1" allowOverlap="1" wp14:anchorId="75A2C520" wp14:editId="269C3098">
                  <wp:simplePos x="0" y="0"/>
                  <wp:positionH relativeFrom="column">
                    <wp:posOffset>-35901</wp:posOffset>
                  </wp:positionH>
                  <wp:positionV relativeFrom="paragraph">
                    <wp:posOffset>54365</wp:posOffset>
                  </wp:positionV>
                  <wp:extent cx="1231395" cy="870438"/>
                  <wp:effectExtent l="0" t="0" r="6985" b="6350"/>
                  <wp:wrapNone/>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rotWithShape="1">
                          <a:blip r:embed="rId52" cstate="print">
                            <a:extLst>
                              <a:ext uri="{28A0092B-C50C-407E-A947-70E740481C1C}">
                                <a14:useLocalDpi xmlns:a14="http://schemas.microsoft.com/office/drawing/2010/main" val="0"/>
                              </a:ext>
                            </a:extLst>
                          </a:blip>
                          <a:srcRect l="16826" t="15215" r="14831" b="15370"/>
                          <a:stretch/>
                        </pic:blipFill>
                        <pic:spPr>
                          <a:xfrm>
                            <a:off x="0" y="0"/>
                            <a:ext cx="1231395" cy="870438"/>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right w:val="nil"/>
            </w:tcBorders>
            <w:hideMark/>
          </w:tcPr>
          <w:p w14:paraId="444B5E54" w14:textId="561DB590" w:rsidR="00EE7614" w:rsidRPr="00145E0C" w:rsidRDefault="00EE7614" w:rsidP="00CB35B4">
            <w:pPr>
              <w:pStyle w:val="Paragraph"/>
              <w:spacing w:after="160"/>
              <w:rPr>
                <w:lang w:val="en-AU"/>
              </w:rPr>
            </w:pPr>
          </w:p>
        </w:tc>
      </w:tr>
      <w:tr w:rsidR="00EE7614" w:rsidRPr="00145E0C" w14:paraId="7A09C35D" w14:textId="77777777" w:rsidTr="00EE7614">
        <w:trPr>
          <w:cnfStyle w:val="000000100000" w:firstRow="0" w:lastRow="0" w:firstColumn="0" w:lastColumn="0" w:oddVBand="0" w:evenVBand="0" w:oddHBand="1" w:evenHBand="0" w:firstRowFirstColumn="0" w:firstRowLastColumn="0" w:lastRowFirstColumn="0" w:lastRowLastColumn="0"/>
          <w:trHeight w:val="1701"/>
        </w:trPr>
        <w:tc>
          <w:tcPr>
            <w:tcW w:w="597" w:type="pct"/>
            <w:tcBorders>
              <w:top w:val="single" w:sz="18" w:space="0" w:color="auto"/>
              <w:left w:val="nil"/>
              <w:bottom w:val="single" w:sz="18" w:space="0" w:color="auto"/>
            </w:tcBorders>
            <w:hideMark/>
          </w:tcPr>
          <w:p w14:paraId="21275935" w14:textId="692CC3A7" w:rsidR="00EE7614" w:rsidRPr="00145E0C" w:rsidRDefault="00EE7614" w:rsidP="00CB35B4">
            <w:pPr>
              <w:pStyle w:val="Paragraph"/>
              <w:spacing w:after="160"/>
              <w:ind w:firstLine="0"/>
              <w:jc w:val="center"/>
              <w:rPr>
                <w:lang w:val="en-AU"/>
              </w:rPr>
            </w:pPr>
            <w:r>
              <w:rPr>
                <w:b/>
                <w:bCs/>
                <w:lang w:val="en-AU"/>
              </w:rPr>
              <w:t>4</w:t>
            </w:r>
            <w:r w:rsidRPr="00145E0C">
              <w:rPr>
                <w:b/>
                <w:bCs/>
                <w:lang w:val="en-AU"/>
              </w:rPr>
              <w:t>7</w:t>
            </w:r>
          </w:p>
        </w:tc>
        <w:tc>
          <w:tcPr>
            <w:tcW w:w="1100" w:type="pct"/>
            <w:hideMark/>
          </w:tcPr>
          <w:p w14:paraId="7D961C45" w14:textId="77777777" w:rsidR="00EE7614" w:rsidRPr="00145E0C" w:rsidRDefault="00EE7614" w:rsidP="00CB35B4">
            <w:pPr>
              <w:pStyle w:val="Paragraph"/>
              <w:spacing w:after="160"/>
              <w:ind w:firstLine="0"/>
              <w:rPr>
                <w:lang w:val="en-AU"/>
              </w:rPr>
            </w:pPr>
          </w:p>
        </w:tc>
        <w:tc>
          <w:tcPr>
            <w:tcW w:w="1101" w:type="pct"/>
            <w:hideMark/>
          </w:tcPr>
          <w:p w14:paraId="02C770FE" w14:textId="77777777" w:rsidR="00EE7614" w:rsidRPr="00145E0C" w:rsidRDefault="00EE7614" w:rsidP="00CB35B4">
            <w:pPr>
              <w:pStyle w:val="Paragraph"/>
              <w:spacing w:after="160"/>
              <w:rPr>
                <w:lang w:val="en-AU"/>
              </w:rPr>
            </w:pPr>
          </w:p>
        </w:tc>
        <w:tc>
          <w:tcPr>
            <w:tcW w:w="1100" w:type="pct"/>
            <w:hideMark/>
          </w:tcPr>
          <w:p w14:paraId="38465F5F" w14:textId="7481B55C"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49376" behindDoc="0" locked="0" layoutInCell="1" allowOverlap="1" wp14:anchorId="086DC9F5" wp14:editId="57C8BD46">
                  <wp:simplePos x="0" y="0"/>
                  <wp:positionH relativeFrom="column">
                    <wp:posOffset>-9574</wp:posOffset>
                  </wp:positionH>
                  <wp:positionV relativeFrom="paragraph">
                    <wp:posOffset>140335</wp:posOffset>
                  </wp:positionV>
                  <wp:extent cx="1186962" cy="771959"/>
                  <wp:effectExtent l="0" t="0" r="0" b="9525"/>
                  <wp:wrapNone/>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rotWithShape="1">
                          <a:blip r:embed="rId53" cstate="print">
                            <a:extLst>
                              <a:ext uri="{28A0092B-C50C-407E-A947-70E740481C1C}">
                                <a14:useLocalDpi xmlns:a14="http://schemas.microsoft.com/office/drawing/2010/main" val="0"/>
                              </a:ext>
                            </a:extLst>
                          </a:blip>
                          <a:srcRect l="15080" t="10849" r="14850" b="23703"/>
                          <a:stretch/>
                        </pic:blipFill>
                        <pic:spPr>
                          <a:xfrm>
                            <a:off x="0" y="0"/>
                            <a:ext cx="1186962" cy="771959"/>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top w:val="single" w:sz="18" w:space="0" w:color="auto"/>
              <w:bottom w:val="single" w:sz="18" w:space="0" w:color="auto"/>
              <w:right w:val="nil"/>
            </w:tcBorders>
            <w:hideMark/>
          </w:tcPr>
          <w:p w14:paraId="7EC58199" w14:textId="77A11861" w:rsidR="00EE7614" w:rsidRPr="00145E0C" w:rsidRDefault="00EE7614" w:rsidP="00CB35B4">
            <w:pPr>
              <w:pStyle w:val="Paragraph"/>
              <w:spacing w:after="160"/>
              <w:rPr>
                <w:lang w:val="en-AU"/>
              </w:rPr>
            </w:pPr>
          </w:p>
        </w:tc>
      </w:tr>
      <w:tr w:rsidR="00EE7614" w:rsidRPr="00145E0C" w14:paraId="5C1F81BB" w14:textId="77777777" w:rsidTr="00EE7614">
        <w:trPr>
          <w:trHeight w:val="1701"/>
        </w:trPr>
        <w:tc>
          <w:tcPr>
            <w:tcW w:w="597" w:type="pct"/>
            <w:tcBorders>
              <w:left w:val="nil"/>
              <w:bottom w:val="single" w:sz="18" w:space="0" w:color="auto"/>
            </w:tcBorders>
            <w:hideMark/>
          </w:tcPr>
          <w:p w14:paraId="6398BF7E" w14:textId="3774F9EA" w:rsidR="00EE7614" w:rsidRPr="00145E0C" w:rsidRDefault="00EE7614" w:rsidP="00CB35B4">
            <w:pPr>
              <w:pStyle w:val="Paragraph"/>
              <w:spacing w:after="160"/>
              <w:ind w:firstLine="0"/>
              <w:jc w:val="center"/>
              <w:rPr>
                <w:lang w:val="en-AU"/>
              </w:rPr>
            </w:pPr>
            <w:r w:rsidRPr="00145E0C">
              <w:rPr>
                <w:b/>
                <w:bCs/>
                <w:lang w:val="en-AU"/>
              </w:rPr>
              <w:t>5</w:t>
            </w:r>
          </w:p>
        </w:tc>
        <w:tc>
          <w:tcPr>
            <w:tcW w:w="1100" w:type="pct"/>
            <w:tcBorders>
              <w:bottom w:val="single" w:sz="18" w:space="0" w:color="auto"/>
            </w:tcBorders>
            <w:hideMark/>
          </w:tcPr>
          <w:p w14:paraId="75F73696" w14:textId="77777777" w:rsidR="00EE7614" w:rsidRPr="00145E0C" w:rsidRDefault="00EE7614" w:rsidP="00CB35B4">
            <w:pPr>
              <w:pStyle w:val="Paragraph"/>
              <w:spacing w:after="160"/>
              <w:ind w:firstLine="0"/>
              <w:rPr>
                <w:lang w:val="en-AU"/>
              </w:rPr>
            </w:pPr>
          </w:p>
        </w:tc>
        <w:tc>
          <w:tcPr>
            <w:tcW w:w="1101" w:type="pct"/>
            <w:tcBorders>
              <w:bottom w:val="single" w:sz="18" w:space="0" w:color="auto"/>
            </w:tcBorders>
            <w:hideMark/>
          </w:tcPr>
          <w:p w14:paraId="27F61553" w14:textId="77777777" w:rsidR="00EE7614" w:rsidRPr="00145E0C" w:rsidRDefault="00EE7614" w:rsidP="00CB35B4">
            <w:pPr>
              <w:pStyle w:val="Paragraph"/>
              <w:spacing w:after="160"/>
              <w:rPr>
                <w:lang w:val="en-AU"/>
              </w:rPr>
            </w:pPr>
          </w:p>
        </w:tc>
        <w:tc>
          <w:tcPr>
            <w:tcW w:w="1100" w:type="pct"/>
            <w:tcBorders>
              <w:bottom w:val="single" w:sz="18" w:space="0" w:color="auto"/>
            </w:tcBorders>
            <w:hideMark/>
          </w:tcPr>
          <w:p w14:paraId="269CDC4F" w14:textId="077EDDCF"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51424" behindDoc="0" locked="0" layoutInCell="1" allowOverlap="1" wp14:anchorId="18FFF762" wp14:editId="2E6D1D73">
                  <wp:simplePos x="0" y="0"/>
                  <wp:positionH relativeFrom="column">
                    <wp:posOffset>69263</wp:posOffset>
                  </wp:positionH>
                  <wp:positionV relativeFrom="paragraph">
                    <wp:posOffset>218440</wp:posOffset>
                  </wp:positionV>
                  <wp:extent cx="1028809" cy="627380"/>
                  <wp:effectExtent l="0" t="0" r="0" b="1270"/>
                  <wp:wrapNone/>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rotWithShape="1">
                          <a:blip r:embed="rId54" cstate="print">
                            <a:extLst>
                              <a:ext uri="{28A0092B-C50C-407E-A947-70E740481C1C}">
                                <a14:useLocalDpi xmlns:a14="http://schemas.microsoft.com/office/drawing/2010/main" val="0"/>
                              </a:ext>
                            </a:extLst>
                          </a:blip>
                          <a:srcRect l="14860" t="13352" r="14381" b="24671"/>
                          <a:stretch/>
                        </pic:blipFill>
                        <pic:spPr>
                          <a:xfrm>
                            <a:off x="0" y="0"/>
                            <a:ext cx="1028809" cy="627380"/>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bottom w:val="single" w:sz="18" w:space="0" w:color="auto"/>
              <w:right w:val="nil"/>
            </w:tcBorders>
            <w:hideMark/>
          </w:tcPr>
          <w:p w14:paraId="6ABC7D4A" w14:textId="77777777" w:rsidR="00EE7614" w:rsidRPr="00145E0C" w:rsidRDefault="00EE7614" w:rsidP="00CB35B4">
            <w:pPr>
              <w:pStyle w:val="Paragraph"/>
              <w:spacing w:after="160"/>
              <w:rPr>
                <w:lang w:val="en-AU"/>
              </w:rPr>
            </w:pPr>
          </w:p>
        </w:tc>
      </w:tr>
      <w:tr w:rsidR="00EE7614" w:rsidRPr="00145E0C" w14:paraId="6A2EEDCA" w14:textId="77777777" w:rsidTr="00EE7614">
        <w:trPr>
          <w:cnfStyle w:val="000000100000" w:firstRow="0" w:lastRow="0" w:firstColumn="0" w:lastColumn="0" w:oddVBand="0" w:evenVBand="0" w:oddHBand="1" w:evenHBand="0" w:firstRowFirstColumn="0" w:firstRowLastColumn="0" w:lastRowFirstColumn="0" w:lastRowLastColumn="0"/>
          <w:trHeight w:val="1701"/>
        </w:trPr>
        <w:tc>
          <w:tcPr>
            <w:tcW w:w="597" w:type="pct"/>
            <w:tcBorders>
              <w:top w:val="single" w:sz="18" w:space="0" w:color="auto"/>
              <w:left w:val="nil"/>
              <w:bottom w:val="nil"/>
            </w:tcBorders>
            <w:hideMark/>
          </w:tcPr>
          <w:p w14:paraId="3FC0DAD2" w14:textId="462BD76F" w:rsidR="00EE7614" w:rsidRPr="00145E0C" w:rsidRDefault="00EE7614" w:rsidP="00CB35B4">
            <w:pPr>
              <w:pStyle w:val="Paragraph"/>
              <w:spacing w:after="160"/>
              <w:ind w:firstLine="0"/>
              <w:jc w:val="center"/>
              <w:rPr>
                <w:lang w:val="en-AU"/>
              </w:rPr>
            </w:pPr>
            <w:r w:rsidRPr="00145E0C">
              <w:rPr>
                <w:b/>
                <w:bCs/>
                <w:lang w:val="en-AU"/>
              </w:rPr>
              <w:t>9</w:t>
            </w:r>
          </w:p>
        </w:tc>
        <w:tc>
          <w:tcPr>
            <w:tcW w:w="1100" w:type="pct"/>
            <w:tcBorders>
              <w:top w:val="single" w:sz="18" w:space="0" w:color="auto"/>
              <w:bottom w:val="nil"/>
            </w:tcBorders>
            <w:hideMark/>
          </w:tcPr>
          <w:p w14:paraId="649775BD" w14:textId="77777777" w:rsidR="00EE7614" w:rsidRPr="00145E0C" w:rsidRDefault="00EE7614" w:rsidP="00CB35B4">
            <w:pPr>
              <w:pStyle w:val="Paragraph"/>
              <w:spacing w:after="160"/>
              <w:ind w:firstLine="0"/>
              <w:rPr>
                <w:lang w:val="en-AU"/>
              </w:rPr>
            </w:pPr>
          </w:p>
        </w:tc>
        <w:tc>
          <w:tcPr>
            <w:tcW w:w="1101" w:type="pct"/>
            <w:tcBorders>
              <w:top w:val="single" w:sz="18" w:space="0" w:color="auto"/>
              <w:bottom w:val="nil"/>
            </w:tcBorders>
            <w:hideMark/>
          </w:tcPr>
          <w:p w14:paraId="218CD07E" w14:textId="77777777" w:rsidR="00EE7614" w:rsidRPr="00145E0C" w:rsidRDefault="00EE7614" w:rsidP="00CB35B4">
            <w:pPr>
              <w:pStyle w:val="Paragraph"/>
              <w:spacing w:after="160"/>
              <w:rPr>
                <w:lang w:val="en-AU"/>
              </w:rPr>
            </w:pPr>
          </w:p>
        </w:tc>
        <w:tc>
          <w:tcPr>
            <w:tcW w:w="1100" w:type="pct"/>
            <w:tcBorders>
              <w:top w:val="single" w:sz="18" w:space="0" w:color="auto"/>
              <w:bottom w:val="nil"/>
            </w:tcBorders>
            <w:hideMark/>
          </w:tcPr>
          <w:p w14:paraId="32273CC7" w14:textId="6E2358B9"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52448" behindDoc="0" locked="0" layoutInCell="1" allowOverlap="1" wp14:anchorId="6C27B2F9" wp14:editId="4B1E5231">
                  <wp:simplePos x="0" y="0"/>
                  <wp:positionH relativeFrom="column">
                    <wp:posOffset>16754</wp:posOffset>
                  </wp:positionH>
                  <wp:positionV relativeFrom="paragraph">
                    <wp:posOffset>55049</wp:posOffset>
                  </wp:positionV>
                  <wp:extent cx="1143000" cy="945726"/>
                  <wp:effectExtent l="0" t="0" r="0" b="6985"/>
                  <wp:wrapNone/>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rotWithShape="1">
                          <a:blip r:embed="rId55" cstate="print">
                            <a:extLst>
                              <a:ext uri="{28A0092B-C50C-407E-A947-70E740481C1C}">
                                <a14:useLocalDpi xmlns:a14="http://schemas.microsoft.com/office/drawing/2010/main" val="0"/>
                              </a:ext>
                            </a:extLst>
                          </a:blip>
                          <a:srcRect l="21563" t="1631" r="10439" b="17551"/>
                          <a:stretch/>
                        </pic:blipFill>
                        <pic:spPr>
                          <a:xfrm>
                            <a:off x="0" y="0"/>
                            <a:ext cx="1143000" cy="945726"/>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top w:val="single" w:sz="18" w:space="0" w:color="auto"/>
              <w:bottom w:val="nil"/>
              <w:right w:val="nil"/>
            </w:tcBorders>
            <w:hideMark/>
          </w:tcPr>
          <w:p w14:paraId="26537151" w14:textId="77777777" w:rsidR="00EE7614" w:rsidRPr="00145E0C" w:rsidRDefault="00EE7614" w:rsidP="00CB35B4">
            <w:pPr>
              <w:pStyle w:val="Paragraph"/>
              <w:spacing w:after="160"/>
              <w:rPr>
                <w:lang w:val="en-AU"/>
              </w:rPr>
            </w:pPr>
          </w:p>
        </w:tc>
      </w:tr>
    </w:tbl>
    <w:p w14:paraId="131C295B" w14:textId="457B0C2B" w:rsidR="00EE7614" w:rsidRPr="00EE7614" w:rsidRDefault="00EE7614" w:rsidP="00EE7614"/>
    <w:p w14:paraId="2F885D51" w14:textId="038B33B7" w:rsidR="00D87C0B" w:rsidRDefault="00D87C0B" w:rsidP="00D87C0B">
      <w:pPr>
        <w:pStyle w:val="Heading3"/>
      </w:pPr>
      <w:bookmarkStart w:id="412" w:name="_Toc20407248"/>
      <w:r>
        <w:t>Reactants</w:t>
      </w:r>
      <w:bookmarkEnd w:id="412"/>
    </w:p>
    <w:p w14:paraId="66CE6557" w14:textId="77777777" w:rsidR="001304C9" w:rsidRDefault="00145E0C" w:rsidP="00D87C0B">
      <w:pPr>
        <w:pStyle w:val="Paragraph"/>
      </w:pPr>
      <w:r>
        <w:lastRenderedPageBreak/>
        <w:t xml:space="preserve">For the reactants, </w:t>
      </w:r>
      <w:r w:rsidR="005F0F08">
        <w:t xml:space="preserve">the conformational sampling conducted by MacroModel </w:t>
      </w:r>
      <w:r w:rsidR="00B16641">
        <w:t>did not manage</w:t>
      </w:r>
      <w:r w:rsidR="005F0F08">
        <w:t xml:space="preserve"> to locate any</w:t>
      </w:r>
      <w:r w:rsidR="00226167">
        <w:t xml:space="preserve"> s-</w:t>
      </w:r>
      <w:r w:rsidR="00226167" w:rsidRPr="005F0F08">
        <w:rPr>
          <w:i/>
        </w:rPr>
        <w:t>cis</w:t>
      </w:r>
      <w:r w:rsidR="00226167">
        <w:t xml:space="preserve"> conformer </w:t>
      </w:r>
      <w:r w:rsidR="005F0F08">
        <w:t>fo</w:t>
      </w:r>
      <w:r w:rsidR="00D55550">
        <w:t xml:space="preserve">r </w:t>
      </w:r>
      <w:r w:rsidR="00C826F4">
        <w:rPr>
          <w:b/>
          <w:bCs/>
        </w:rPr>
        <w:t>R</w:t>
      </w:r>
      <w:r w:rsidR="00D55550" w:rsidRPr="00C826F4">
        <w:rPr>
          <w:b/>
          <w:bCs/>
        </w:rPr>
        <w:t>1</w:t>
      </w:r>
      <w:r w:rsidR="005F0F08">
        <w:rPr>
          <w:b/>
        </w:rPr>
        <w:t xml:space="preserve"> </w:t>
      </w:r>
      <w:r w:rsidR="005F0F08">
        <w:t>within an energy window of 5.02 kcal/mol</w:t>
      </w:r>
      <w:r w:rsidR="00226167">
        <w:t>.</w:t>
      </w:r>
      <w:r w:rsidR="00D55550">
        <w:t xml:space="preserve"> An s-</w:t>
      </w:r>
      <w:r w:rsidR="00D55550" w:rsidRPr="005F0F08">
        <w:rPr>
          <w:i/>
        </w:rPr>
        <w:t>cis</w:t>
      </w:r>
      <w:r w:rsidR="00D55550">
        <w:t xml:space="preserve"> conformer was thus built manually in Avogadro and geometry-optimised using QM. Surprisingly, </w:t>
      </w:r>
      <w:r w:rsidR="007A3DAA">
        <w:t>the</w:t>
      </w:r>
      <w:r w:rsidR="005F0F08">
        <w:t xml:space="preserve"> optimised</w:t>
      </w:r>
      <w:r w:rsidR="007A3DAA">
        <w:t xml:space="preserve"> s-</w:t>
      </w:r>
      <w:r w:rsidR="007A3DAA" w:rsidRPr="005F0F08">
        <w:rPr>
          <w:i/>
        </w:rPr>
        <w:t>cis</w:t>
      </w:r>
      <w:r w:rsidR="007A3DAA">
        <w:t xml:space="preserve"> </w:t>
      </w:r>
      <w:r w:rsidR="005F0F08">
        <w:t>conformation</w:t>
      </w:r>
      <w:r w:rsidR="007A3DAA">
        <w:t xml:space="preserve"> was</w:t>
      </w:r>
      <w:r w:rsidR="00B16641">
        <w:t xml:space="preserve"> more</w:t>
      </w:r>
      <w:r w:rsidR="007A3DAA">
        <w:t xml:space="preserve"> </w:t>
      </w:r>
      <w:r w:rsidR="00B16641">
        <w:t>stable</w:t>
      </w:r>
      <w:r w:rsidR="005F0F08">
        <w:t xml:space="preserve"> th</w:t>
      </w:r>
      <w:r w:rsidR="00B16641">
        <w:t>an all other conformers found from the MM-guided sampling</w:t>
      </w:r>
      <w:r w:rsidR="00D55550">
        <w:t xml:space="preserve">. </w:t>
      </w:r>
      <w:r w:rsidR="00B16641">
        <w:t xml:space="preserve">The reporting of this finding would hopefully serve as a warning against </w:t>
      </w:r>
      <w:r w:rsidR="00F0294B">
        <w:t>using standard chemistry programs as black boxes</w:t>
      </w:r>
      <w:r w:rsidR="00B23DAF">
        <w:t xml:space="preserve"> and encourage consistent inspections of generated data with chemical intuition</w:t>
      </w:r>
      <w:r w:rsidR="006B22F2">
        <w:t>.</w:t>
      </w:r>
      <w:r w:rsidR="00F0294B">
        <w:t xml:space="preserve"> </w:t>
      </w:r>
      <w:r w:rsidR="00907B96">
        <w:t>Such issue implies that</w:t>
      </w:r>
      <w:r w:rsidR="006B22F2">
        <w:t xml:space="preserve"> data visualisation is likely one of the most important aspects </w:t>
      </w:r>
      <w:r w:rsidR="00907B96">
        <w:t xml:space="preserve">currently </w:t>
      </w:r>
      <w:r w:rsidR="006B22F2">
        <w:t xml:space="preserve">in </w:t>
      </w:r>
      <w:r w:rsidR="00B23DAF">
        <w:t xml:space="preserve">the field of </w:t>
      </w:r>
      <w:r w:rsidR="006B22F2">
        <w:t xml:space="preserve">computational chemistry due to </w:t>
      </w:r>
      <w:r w:rsidR="00F0294B">
        <w:t>its</w:t>
      </w:r>
      <w:r w:rsidR="00B23DAF">
        <w:t xml:space="preserve"> still </w:t>
      </w:r>
      <w:r w:rsidR="00F0294B">
        <w:t>early</w:t>
      </w:r>
      <w:r w:rsidR="00B23DAF">
        <w:t xml:space="preserve"> stage of methodology development</w:t>
      </w:r>
      <w:r w:rsidR="006D07D3">
        <w:t>.</w:t>
      </w:r>
      <w:r w:rsidR="004D2F2E">
        <w:t xml:space="preserve"> </w:t>
      </w:r>
      <w:r w:rsidR="00D55550">
        <w:t>An investigation into the reason</w:t>
      </w:r>
      <w:r w:rsidR="005F0F08">
        <w:t>s</w:t>
      </w:r>
      <w:r w:rsidR="00D55550">
        <w:t xml:space="preserve"> behind the apparent failure of </w:t>
      </w:r>
      <w:r w:rsidR="00B16641">
        <w:t xml:space="preserve">MacroModel </w:t>
      </w:r>
      <w:r w:rsidR="00D55550">
        <w:t>to locate th</w:t>
      </w:r>
      <w:r>
        <w:t xml:space="preserve">e global minima was conducted. </w:t>
      </w:r>
      <w:r w:rsidR="004D2F2E">
        <w:t>Further discussions on this issue could be found in the Appendix.</w:t>
      </w:r>
      <w:r w:rsidR="00D87C0B">
        <w:t xml:space="preserve"> </w:t>
      </w:r>
    </w:p>
    <w:p w14:paraId="41622D7B" w14:textId="5AB79DEE" w:rsidR="00D87C0B" w:rsidRPr="00D05307" w:rsidRDefault="007A3DAA" w:rsidP="00D87C0B">
      <w:pPr>
        <w:pStyle w:val="Paragraph"/>
      </w:pPr>
      <w:r>
        <w:t>For</w:t>
      </w:r>
      <w:r w:rsidR="00D87C0B">
        <w:t xml:space="preserve"> </w:t>
      </w:r>
      <w:r w:rsidR="00C826F4">
        <w:rPr>
          <w:b/>
        </w:rPr>
        <w:t>R</w:t>
      </w:r>
      <w:r w:rsidRPr="007A3DAA">
        <w:rPr>
          <w:b/>
        </w:rPr>
        <w:t>1</w:t>
      </w:r>
      <w:r>
        <w:t>,</w:t>
      </w:r>
      <w:r>
        <w:rPr>
          <w:b/>
        </w:rPr>
        <w:t xml:space="preserve"> </w:t>
      </w:r>
      <w:r w:rsidR="00C826F4">
        <w:rPr>
          <w:b/>
        </w:rPr>
        <w:t>R</w:t>
      </w:r>
      <w:r w:rsidRPr="007A3DAA">
        <w:rPr>
          <w:b/>
        </w:rPr>
        <w:t>47</w:t>
      </w:r>
      <w:r>
        <w:t>, and</w:t>
      </w:r>
      <w:r>
        <w:rPr>
          <w:b/>
        </w:rPr>
        <w:t xml:space="preserve"> </w:t>
      </w:r>
      <w:r w:rsidR="00C826F4">
        <w:rPr>
          <w:b/>
        </w:rPr>
        <w:t>R</w:t>
      </w:r>
      <w:r w:rsidRPr="007A3DAA">
        <w:rPr>
          <w:b/>
        </w:rPr>
        <w:t>5</w:t>
      </w:r>
      <w:r>
        <w:t>,</w:t>
      </w:r>
      <w:r>
        <w:rPr>
          <w:b/>
        </w:rPr>
        <w:t xml:space="preserve"> </w:t>
      </w:r>
      <w:r>
        <w:t>the most stable conformers have s-</w:t>
      </w:r>
      <w:r w:rsidRPr="005F0F08">
        <w:rPr>
          <w:i/>
        </w:rPr>
        <w:t>cis</w:t>
      </w:r>
      <w:r w:rsidR="00907B96">
        <w:t xml:space="preserve"> geometries</w:t>
      </w:r>
      <w:r>
        <w:t xml:space="preserve">. </w:t>
      </w:r>
      <w:r w:rsidR="00D55550" w:rsidRPr="007A3DAA">
        <w:t>The</w:t>
      </w:r>
      <w:r w:rsidR="00D55550">
        <w:t xml:space="preserve"> most stable conformer for </w:t>
      </w:r>
      <w:r w:rsidR="00C826F4">
        <w:rPr>
          <w:b/>
        </w:rPr>
        <w:t>R</w:t>
      </w:r>
      <w:r w:rsidR="00D55550">
        <w:rPr>
          <w:b/>
        </w:rPr>
        <w:t>3</w:t>
      </w:r>
      <w:r w:rsidR="00D55550">
        <w:t xml:space="preserve"> has a C=C-C=O dihedral angle of 90º</w:t>
      </w:r>
      <w:r>
        <w:t xml:space="preserve"> while an s-</w:t>
      </w:r>
      <w:r w:rsidRPr="005F0F08">
        <w:rPr>
          <w:i/>
        </w:rPr>
        <w:t>trans</w:t>
      </w:r>
      <w:r>
        <w:t xml:space="preserve"> conformer of </w:t>
      </w:r>
      <w:r w:rsidR="00C826F4">
        <w:rPr>
          <w:b/>
        </w:rPr>
        <w:t>R</w:t>
      </w:r>
      <w:r>
        <w:rPr>
          <w:b/>
        </w:rPr>
        <w:t>9</w:t>
      </w:r>
      <w:r>
        <w:t xml:space="preserve"> was </w:t>
      </w:r>
      <w:r w:rsidR="001304C9">
        <w:t>found</w:t>
      </w:r>
      <w:r>
        <w:t xml:space="preserve"> to be the global minima</w:t>
      </w:r>
      <w:r w:rsidR="00D55550">
        <w:t>.</w:t>
      </w:r>
      <w:r w:rsidR="00F242EE">
        <w:t xml:space="preserve"> </w:t>
      </w:r>
      <w:r w:rsidR="00137148">
        <w:t>The</w:t>
      </w:r>
      <w:r w:rsidR="00580AA5">
        <w:t xml:space="preserve"> visualisation of the</w:t>
      </w:r>
      <w:r w:rsidR="00137148">
        <w:t xml:space="preserve"> NCI within the molecules </w:t>
      </w:r>
      <w:r w:rsidR="00580AA5">
        <w:t xml:space="preserve">as </w:t>
      </w:r>
      <w:r w:rsidR="001304C9">
        <w:t>shown</w:t>
      </w:r>
      <w:r w:rsidR="00470EA1">
        <w:t xml:space="preserve"> in Figure 5 points toward</w:t>
      </w:r>
      <w:r w:rsidR="00580AA5">
        <w:t xml:space="preserve"> </w:t>
      </w:r>
      <w:r w:rsidR="00295C7E">
        <w:t>the</w:t>
      </w:r>
      <w:r w:rsidR="002D3CAC">
        <w:t xml:space="preserve"> attractive</w:t>
      </w:r>
      <w:r w:rsidR="002D3CAC" w:rsidRPr="002D3CAC">
        <w:t xml:space="preserve"> </w:t>
      </w:r>
      <w:r w:rsidR="002D3CAC" w:rsidRPr="00E46D03">
        <w:t>interactions</w:t>
      </w:r>
      <w:r w:rsidR="002D3CAC">
        <w:t xml:space="preserve"> between the </w:t>
      </w:r>
      <m:oMath>
        <m:r>
          <w:rPr>
            <w:rFonts w:ascii="Cambria Math" w:hAnsi="Cambria Math"/>
          </w:rPr>
          <m:t>α</m:t>
        </m:r>
      </m:oMath>
      <w:r w:rsidR="002D3CAC">
        <w:t xml:space="preserve"> substituent of the Michael acceptors and the protons of the heterocycles as the main stabilising factor for s-</w:t>
      </w:r>
      <w:r w:rsidR="002D3CAC" w:rsidRPr="00295C7E">
        <w:rPr>
          <w:i/>
        </w:rPr>
        <w:t>cis</w:t>
      </w:r>
      <w:r w:rsidR="002D3CAC">
        <w:t xml:space="preserve"> conformations. </w:t>
      </w:r>
      <w:r w:rsidR="00864F74">
        <w:t xml:space="preserve">The </w:t>
      </w:r>
      <m:oMath>
        <m:r>
          <w:rPr>
            <w:rFonts w:ascii="Cambria Math" w:hAnsi="Cambria Math"/>
          </w:rPr>
          <m:t>π</m:t>
        </m:r>
      </m:oMath>
      <w:r w:rsidR="00864F74">
        <w:t xml:space="preserve"> electron cloud of the nitrile group </w:t>
      </w:r>
      <w:r w:rsidR="002D3CAC">
        <w:t xml:space="preserve">in </w:t>
      </w:r>
      <w:r w:rsidR="002D3CAC">
        <w:rPr>
          <w:b/>
        </w:rPr>
        <w:t>R1</w:t>
      </w:r>
      <w:r w:rsidR="002D3CAC">
        <w:t xml:space="preserve"> and </w:t>
      </w:r>
      <w:r w:rsidR="002D3CAC">
        <w:rPr>
          <w:b/>
        </w:rPr>
        <w:t>R47</w:t>
      </w:r>
      <w:r w:rsidR="00295C7E">
        <w:t xml:space="preserve"> </w:t>
      </w:r>
      <w:r w:rsidR="00864F74">
        <w:t>allows C-H</w:t>
      </w:r>
      <w:commentRangeStart w:id="413"/>
      <w:r w:rsidR="00864F74" w:rsidRPr="00A80205">
        <w:rPr>
          <w:rFonts w:ascii="Candara" w:hAnsi="Candara" w:cs="Cambria"/>
        </w:rPr>
        <w:t>···</w:t>
      </w:r>
      <w:commentRangeEnd w:id="413"/>
      <w:r w:rsidR="00864F74">
        <w:rPr>
          <w:rStyle w:val="CommentReference"/>
        </w:rPr>
        <w:commentReference w:id="413"/>
      </w:r>
      <m:oMath>
        <m:r>
          <w:rPr>
            <w:rFonts w:ascii="Cambria Math" w:hAnsi="Cambria Math"/>
          </w:rPr>
          <m:t>π</m:t>
        </m:r>
      </m:oMath>
      <w:r w:rsidR="00864F74">
        <w:t xml:space="preserve"> </w:t>
      </w:r>
      <w:r w:rsidR="00864F74" w:rsidRPr="00E46D03">
        <w:t>interactions</w:t>
      </w:r>
      <w:hyperlink w:anchor="_ENREF_106" w:tooltip="Fan, 1996 #343" w:history="1">
        <w:r w:rsidR="006E5C63">
          <w:fldChar w:fldCharType="begin"/>
        </w:r>
        <w:r w:rsidR="006E5C63">
          <w:instrText xml:space="preserve"> ADDIN EN.CITE &lt;EndNote&gt;&lt;Cite&gt;&lt;Author&gt;Fan&lt;/Author&gt;&lt;Year&gt;1996&lt;/Year&gt;&lt;RecNum&gt;343&lt;/RecNum&gt;&lt;DisplayText&gt;&lt;style face="superscript"&gt;106&lt;/style&gt;&lt;/DisplayText&gt;&lt;record&gt;&lt;rec-number&gt;343&lt;/rec-number&gt;&lt;foreign-keys&gt;&lt;key app="EN" db-id="s9tdpazwgt05pee2rf3x2x2gtdvpdwx50stf" timestamp="1570159898"&gt;343&lt;/key&gt;&lt;/foreign-keys&gt;&lt;ref-type name="Journal Article"&gt;17&lt;/ref-type&gt;&lt;contributors&gt;&lt;authors&gt;&lt;author&gt;Fan, M. F.&lt;/author&gt;&lt;author&gt;Lin, Z. Y.&lt;/author&gt;&lt;author&gt;McGrady, J. E.&lt;/author&gt;&lt;author&gt;Mingos, D. M. P.&lt;/author&gt;&lt;/authors&gt;&lt;/contributors&gt;&lt;auth-address&gt;HONG KONG UNIV SCI &amp;amp; TECHNOL,DEPT CHEM,KOWLOON,HONG KONG. UNIV LONDON IMPERIAL COLL SCI TECHNOL &amp;amp; MED,DEPT CHEM,KENSINGTON SW7 2AY,ENGLAND.&lt;/auth-address&gt;&lt;titles&gt;&lt;title&gt;Novel intermolecular C-H pi interactions: An ab initio and density functional theory study&lt;/title&gt;&lt;secondary-title&gt;Journal of the Chemical Society-Perkin Transactions 2&lt;/secondary-title&gt;&lt;alt-title&gt;J. Chem. Soc.-Perkin Trans. 2&lt;/alt-title&gt;&lt;/titles&gt;&lt;periodical&gt;&lt;full-title&gt;Journal of the Chemical Society-Perkin Transactions 2&lt;/full-title&gt;&lt;abbr-1&gt;J. Chem. Soc.-Perkin Trans. 2&lt;/abbr-1&gt;&lt;/periodical&gt;&lt;alt-periodical&gt;&lt;full-title&gt;Journal of the Chemical Society-Perkin Transactions 2&lt;/full-title&gt;&lt;abbr-1&gt;J. Chem. Soc.-Perkin Trans. 2&lt;/abbr-1&gt;&lt;/alt-periodical&gt;&lt;pages&gt;563-568&lt;/pages&gt;&lt;number&gt;4&lt;/number&gt;&lt;keywords&gt;&lt;keyword&gt;water&lt;/keyword&gt;&lt;keyword&gt;approximation&lt;/keyword&gt;&lt;keyword&gt;energies&lt;/keyword&gt;&lt;keyword&gt;dimer&lt;/keyword&gt;&lt;keyword&gt;Chemistry&lt;/keyword&gt;&lt;/keywords&gt;&lt;dates&gt;&lt;year&gt;1996&lt;/year&gt;&lt;pub-dates&gt;&lt;date&gt;Apr&lt;/date&gt;&lt;/pub-dates&gt;&lt;/dates&gt;&lt;isbn&gt;0300-9580&lt;/isbn&gt;&lt;accession-num&gt;WOS:A1996UF12200015&lt;/accession-num&gt;&lt;label&gt;CH-pi interaction&lt;/label&gt;&lt;work-type&gt;Article&lt;/work-type&gt;&lt;urls&gt;&lt;related-urls&gt;&lt;url&gt;&lt;style face="underline" font="default" size="100%"&gt;&amp;lt;Go to ISI&amp;gt;://WOS:A1996UF12200015&lt;/style&gt;&lt;/url&gt;&lt;/related-urls&gt;&lt;/urls&gt;&lt;electronic-resource-num&gt;10.1039/p29960000563&lt;/electronic-resource-num&gt;&lt;language&gt;English&lt;/language&gt;&lt;/record&gt;&lt;/Cite&gt;&lt;/EndNote&gt;</w:instrText>
        </w:r>
        <w:r w:rsidR="006E5C63">
          <w:fldChar w:fldCharType="separate"/>
        </w:r>
        <w:r w:rsidR="006E5C63" w:rsidRPr="00C820EC">
          <w:rPr>
            <w:noProof/>
            <w:vertAlign w:val="superscript"/>
          </w:rPr>
          <w:t>106</w:t>
        </w:r>
        <w:r w:rsidR="006E5C63">
          <w:fldChar w:fldCharType="end"/>
        </w:r>
      </w:hyperlink>
      <w:r w:rsidR="00864F74">
        <w:t xml:space="preserve"> to be formed </w:t>
      </w:r>
      <w:r w:rsidR="002D3CAC">
        <w:t xml:space="preserve">while </w:t>
      </w:r>
      <w:r w:rsidR="00864F74">
        <w:t xml:space="preserve">only </w:t>
      </w:r>
      <w:r w:rsidR="002D3CAC">
        <w:t>slightly weaker CH</w:t>
      </w:r>
      <w:r w:rsidR="002D3CAC" w:rsidRPr="00A80205">
        <w:rPr>
          <w:rFonts w:ascii="Candara" w:hAnsi="Candara" w:cs="Cambria"/>
        </w:rPr>
        <w:t>···</w:t>
      </w:r>
      <w:r w:rsidR="002D3CAC">
        <w:t>HC interaction</w:t>
      </w:r>
      <w:hyperlink w:anchor="_ENREF_107" w:tooltip="Danovich, 2013 #342" w:history="1">
        <w:r w:rsidR="006E5C63">
          <w:fldChar w:fldCharType="begin"/>
        </w:r>
        <w:r w:rsidR="006E5C63">
          <w:instrText xml:space="preserve"> ADDIN EN.CITE &lt;EndNote&gt;&lt;Cite&gt;&lt;Author&gt;Danovich&lt;/Author&gt;&lt;Year&gt;2013&lt;/Year&gt;&lt;RecNum&gt;342&lt;/RecNum&gt;&lt;DisplayText&gt;&lt;style face="superscript"&gt;107&lt;/style&gt;&lt;/DisplayText&gt;&lt;record&gt;&lt;rec-number&gt;342&lt;/rec-number&gt;&lt;foreign-keys&gt;&lt;key app="EN" db-id="s9tdpazwgt05pee2rf3x2x2gtdvpdwx50stf" timestamp="1570159652"&gt;342&lt;/key&gt;&lt;/foreign-keys&gt;&lt;ref-type name="Journal Article"&gt;17&lt;/ref-type&gt;&lt;contributors&gt;&lt;authors&gt;&lt;author&gt;Danovich, David&lt;/author&gt;&lt;author&gt;Shaik, Sason&lt;/author&gt;&lt;author&gt;Neese, Frank&lt;/author&gt;&lt;author&gt;Echeverría, Jorge&lt;/author&gt;&lt;author&gt;Aullón, Gabriel&lt;/author&gt;&lt;author&gt;Alvarez, Santiago&lt;/author&gt;&lt;/authors&gt;&lt;/contributors&gt;&lt;titles&gt;&lt;title&gt;Understanding the Nature of the CH···HC Interactions in Alkanes&lt;/title&gt;&lt;secondary-title&gt;Journal of Chemical Theory and Computation&lt;/secondary-title&gt;&lt;/titles&gt;&lt;periodical&gt;&lt;full-title&gt;Journal of Chemical Theory and Computation&lt;/full-title&gt;&lt;abbr-1&gt;J. Chem. Theory Comput.&lt;/abbr-1&gt;&lt;/periodical&gt;&lt;pages&gt;1977-1991&lt;/pages&gt;&lt;volume&gt;9&lt;/volume&gt;&lt;number&gt;4&lt;/number&gt;&lt;dates&gt;&lt;year&gt;2013&lt;/year&gt;&lt;pub-dates&gt;&lt;date&gt;2013/04/09&lt;/date&gt;&lt;/pub-dates&gt;&lt;/dates&gt;&lt;publisher&gt;American Chemical Society&lt;/publisher&gt;&lt;isbn&gt;1549-9618&lt;/isbn&gt;&lt;label&gt;CH-HC interaction&lt;/label&gt;&lt;urls&gt;&lt;related-urls&gt;&lt;url&gt;https://doi.org/10.1021/ct400070j&lt;/url&gt;&lt;/related-urls&gt;&lt;/urls&gt;&lt;electronic-resource-num&gt;10.1021/ct400070j&lt;/electronic-resource-num&gt;&lt;/record&gt;&lt;/Cite&gt;&lt;/EndNote&gt;</w:instrText>
        </w:r>
        <w:r w:rsidR="006E5C63">
          <w:fldChar w:fldCharType="separate"/>
        </w:r>
        <w:r w:rsidR="006E5C63" w:rsidRPr="00C820EC">
          <w:rPr>
            <w:noProof/>
            <w:vertAlign w:val="superscript"/>
          </w:rPr>
          <w:t>107</w:t>
        </w:r>
        <w:r w:rsidR="006E5C63">
          <w:fldChar w:fldCharType="end"/>
        </w:r>
      </w:hyperlink>
      <w:r w:rsidR="00864F74">
        <w:t xml:space="preserve"> is found in </w:t>
      </w:r>
      <w:r w:rsidR="00864F74">
        <w:rPr>
          <w:b/>
        </w:rPr>
        <w:t>R5</w:t>
      </w:r>
      <w:r w:rsidR="00295C7E">
        <w:t>.</w:t>
      </w:r>
      <w:r w:rsidR="00580AA5">
        <w:t xml:space="preserve"> The </w:t>
      </w:r>
      <w:r w:rsidR="00864F74">
        <w:t xml:space="preserve">observation of optimum dihedral angle of 90º in </w:t>
      </w:r>
      <w:r w:rsidR="00864F74">
        <w:rPr>
          <w:b/>
        </w:rPr>
        <w:t>R3</w:t>
      </w:r>
      <w:r w:rsidR="00864F74">
        <w:t xml:space="preserve"> is thought to be due to the counteraction of the stabilisation by the </w:t>
      </w:r>
      <w:r w:rsidR="001304C9">
        <w:t>de</w:t>
      </w:r>
      <w:r w:rsidR="00580AA5">
        <w:t xml:space="preserve">stabilising clashes between the </w:t>
      </w:r>
      <w:r w:rsidR="00580AA5" w:rsidRPr="00864F74">
        <w:rPr>
          <w:i/>
        </w:rPr>
        <w:t>t</w:t>
      </w:r>
      <w:r w:rsidR="00864F74" w:rsidRPr="00864F74">
        <w:rPr>
          <w:i/>
        </w:rPr>
        <w:t>ert</w:t>
      </w:r>
      <w:r w:rsidR="00580AA5">
        <w:t xml:space="preserve">-butyl </w:t>
      </w:r>
      <w:r w:rsidR="00864F74">
        <w:t xml:space="preserve">and carbonyl </w:t>
      </w:r>
      <w:r w:rsidR="00580AA5">
        <w:t>group</w:t>
      </w:r>
      <w:r w:rsidR="00864F74">
        <w:t xml:space="preserve">s. Besides, </w:t>
      </w:r>
      <w:r w:rsidR="00C820EC">
        <w:t>such</w:t>
      </w:r>
      <w:r w:rsidR="00864F74">
        <w:t xml:space="preserve"> positioning of the methyl protons also allow</w:t>
      </w:r>
      <w:r w:rsidR="00C820EC">
        <w:t>s</w:t>
      </w:r>
      <w:r w:rsidR="00864F74">
        <w:t xml:space="preserve"> C-H</w:t>
      </w:r>
      <w:r w:rsidR="00864F74" w:rsidRPr="00A80205">
        <w:rPr>
          <w:rFonts w:ascii="Candara" w:hAnsi="Candara" w:cs="Cambria"/>
        </w:rPr>
        <w:t>···</w:t>
      </w:r>
      <m:oMath>
        <m:r>
          <w:rPr>
            <w:rFonts w:ascii="Cambria Math" w:hAnsi="Cambria Math"/>
          </w:rPr>
          <m:t>π</m:t>
        </m:r>
      </m:oMath>
      <w:r w:rsidR="00864F74">
        <w:t xml:space="preserve"> interactions to be formed with the carbonyl </w:t>
      </w:r>
      <m:oMath>
        <m:r>
          <w:rPr>
            <w:rFonts w:ascii="Cambria Math" w:hAnsi="Cambria Math"/>
          </w:rPr>
          <m:t>π</m:t>
        </m:r>
      </m:oMath>
      <w:r w:rsidR="00864F74">
        <w:t xml:space="preserve"> electron cloud.</w:t>
      </w:r>
      <w:r w:rsidR="00D779CF">
        <w:t xml:space="preserve"> </w:t>
      </w:r>
      <w:r w:rsidR="00CE5F84">
        <w:t xml:space="preserve">No convincing explanation could be proposed to account for the greater stability of </w:t>
      </w:r>
      <w:r w:rsidR="00D779CF">
        <w:t>s-</w:t>
      </w:r>
      <w:r w:rsidR="00D779CF" w:rsidRPr="005F0F08">
        <w:rPr>
          <w:i/>
        </w:rPr>
        <w:t>trans</w:t>
      </w:r>
      <w:r w:rsidR="00D779CF">
        <w:rPr>
          <w:i/>
        </w:rPr>
        <w:t xml:space="preserve"> </w:t>
      </w:r>
      <w:r w:rsidR="00CE5F84">
        <w:t xml:space="preserve">conformer of </w:t>
      </w:r>
      <w:r w:rsidR="00CE5F84">
        <w:rPr>
          <w:b/>
        </w:rPr>
        <w:t xml:space="preserve">R9 </w:t>
      </w:r>
      <w:r w:rsidR="00CE5F84">
        <w:t>as the s-</w:t>
      </w:r>
      <w:r w:rsidR="00CE5F84">
        <w:rPr>
          <w:i/>
        </w:rPr>
        <w:t xml:space="preserve">cis </w:t>
      </w:r>
      <w:r w:rsidR="00CE5F84">
        <w:t>should stabilise the molecule to greater extent in principle due to the greater strength of C-H</w:t>
      </w:r>
      <w:r w:rsidR="00CE5F84" w:rsidRPr="00A80205">
        <w:rPr>
          <w:rFonts w:ascii="Candara" w:hAnsi="Candara" w:cs="Cambria"/>
        </w:rPr>
        <w:t>···</w:t>
      </w:r>
      <m:oMath>
        <m:r>
          <w:rPr>
            <w:rFonts w:ascii="Cambria Math" w:hAnsi="Cambria Math"/>
          </w:rPr>
          <m:t>π</m:t>
        </m:r>
      </m:oMath>
      <w:r w:rsidR="00CE5F84">
        <w:t xml:space="preserve"> interactions. The dihedral angle of interest was thus rotated by 180º and </w:t>
      </w:r>
      <w:proofErr w:type="spellStart"/>
      <w:r w:rsidR="00CE5F84">
        <w:t>reoptimised</w:t>
      </w:r>
      <w:proofErr w:type="spellEnd"/>
      <w:r w:rsidR="00CE5F84">
        <w:t xml:space="preserve"> to investigate the reason.</w:t>
      </w:r>
      <w:r w:rsidR="0029620D">
        <w:t xml:space="preserve"> It was found that the </w:t>
      </w:r>
      <w:r w:rsidR="00D05307">
        <w:t>s-</w:t>
      </w:r>
      <w:r w:rsidR="00D05307">
        <w:rPr>
          <w:i/>
        </w:rPr>
        <w:t xml:space="preserve">cis </w:t>
      </w:r>
      <w:r w:rsidR="0029620D">
        <w:t>conformation has a lower internal potential energy prior to and after inclusion of solvation correction.</w:t>
      </w:r>
      <w:r w:rsidR="00D05307">
        <w:t xml:space="preserve"> However, the magnitude of the thermal correction to both </w:t>
      </w:r>
      <m:oMath>
        <m:r>
          <w:rPr>
            <w:rFonts w:ascii="Cambria Math" w:hAnsi="Cambria Math"/>
          </w:rPr>
          <m:t>H</m:t>
        </m:r>
      </m:oMath>
      <w:r w:rsidR="00D05307">
        <w:t xml:space="preserve"> and </w:t>
      </w:r>
      <m:oMath>
        <m:r>
          <w:rPr>
            <w:rFonts w:ascii="Cambria Math" w:hAnsi="Cambria Math"/>
          </w:rPr>
          <m:t>G</m:t>
        </m:r>
      </m:oMath>
      <w:r w:rsidR="00D05307">
        <w:t xml:space="preserve"> is greater for the s-</w:t>
      </w:r>
      <w:r w:rsidR="00D05307">
        <w:rPr>
          <w:i/>
        </w:rPr>
        <w:t xml:space="preserve">cis </w:t>
      </w:r>
      <w:r w:rsidR="00D05307" w:rsidRPr="00D05307">
        <w:t>conformer</w:t>
      </w:r>
      <w:r w:rsidR="00E80BA6">
        <w:rPr>
          <w:i/>
        </w:rPr>
        <w:t xml:space="preserve">, </w:t>
      </w:r>
      <w:r w:rsidR="00E80BA6" w:rsidRPr="00E80BA6">
        <w:t>which</w:t>
      </w:r>
      <w:r w:rsidR="00E80BA6">
        <w:rPr>
          <w:i/>
        </w:rPr>
        <w:t xml:space="preserve"> </w:t>
      </w:r>
      <w:r w:rsidR="00970417">
        <w:t>indicates that the enthalpic and entropic cont</w:t>
      </w:r>
      <w:r w:rsidR="008231F1">
        <w:t>ributions are more favourable for</w:t>
      </w:r>
      <w:r w:rsidR="00970417">
        <w:t xml:space="preserve"> the s-</w:t>
      </w:r>
      <w:r w:rsidR="00970417">
        <w:rPr>
          <w:i/>
        </w:rPr>
        <w:t xml:space="preserve">trans </w:t>
      </w:r>
      <w:r w:rsidR="00970417" w:rsidRPr="00970417">
        <w:t>conformer</w:t>
      </w:r>
      <w:r w:rsidR="00E80BA6">
        <w:t>.</w:t>
      </w:r>
    </w:p>
    <w:p w14:paraId="123A004A" w14:textId="5FFA1CFC" w:rsidR="000B1617" w:rsidRDefault="00707903" w:rsidP="00EE7614">
      <w:pPr>
        <w:pStyle w:val="Paragraph"/>
        <w:ind w:firstLine="0"/>
        <w:jc w:val="center"/>
      </w:pPr>
      <w:r>
        <w:rPr>
          <w:noProof/>
          <w:lang w:val="en-AU"/>
        </w:rPr>
        <w:lastRenderedPageBreak/>
        <w:drawing>
          <wp:inline distT="0" distB="0" distL="0" distR="0" wp14:anchorId="1936D1A1" wp14:editId="3DBEA9C7">
            <wp:extent cx="4941651" cy="40272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actants NCI.tif"/>
                    <pic:cNvPicPr/>
                  </pic:nvPicPr>
                  <pic:blipFill>
                    <a:blip r:embed="rId56">
                      <a:extLst>
                        <a:ext uri="{28A0092B-C50C-407E-A947-70E740481C1C}">
                          <a14:useLocalDpi xmlns:a14="http://schemas.microsoft.com/office/drawing/2010/main" val="0"/>
                        </a:ext>
                      </a:extLst>
                    </a:blip>
                    <a:stretch>
                      <a:fillRect/>
                    </a:stretch>
                  </pic:blipFill>
                  <pic:spPr>
                    <a:xfrm>
                      <a:off x="0" y="0"/>
                      <a:ext cx="4976111" cy="4055317"/>
                    </a:xfrm>
                    <a:prstGeom prst="rect">
                      <a:avLst/>
                    </a:prstGeom>
                  </pic:spPr>
                </pic:pic>
              </a:graphicData>
            </a:graphic>
          </wp:inline>
        </w:drawing>
      </w:r>
    </w:p>
    <w:p w14:paraId="5480347B" w14:textId="1F7CB760" w:rsidR="00137148" w:rsidRDefault="00137148" w:rsidP="00137148">
      <w:pPr>
        <w:pStyle w:val="Paragraph"/>
        <w:ind w:firstLine="0"/>
      </w:pPr>
      <w:r>
        <w:rPr>
          <w:b/>
        </w:rPr>
        <w:t>Figure 5</w:t>
      </w:r>
      <w:r w:rsidRPr="00C03498">
        <w:rPr>
          <w:b/>
        </w:rPr>
        <w:t>.</w:t>
      </w:r>
      <w:r w:rsidRPr="00C03498">
        <w:t xml:space="preserve"> </w:t>
      </w:r>
      <w:r w:rsidRPr="007B1CEF">
        <w:t xml:space="preserve">Visualisation of the </w:t>
      </w:r>
      <w:r>
        <w:t>NCI</w:t>
      </w:r>
      <w:r w:rsidRPr="007B1CEF">
        <w:t xml:space="preserve"> of the </w:t>
      </w:r>
      <w:r>
        <w:t>reactants</w:t>
      </w:r>
      <w:r w:rsidRPr="007B1CEF">
        <w:t>.</w:t>
      </w:r>
      <w:r>
        <w:t xml:space="preserve"> A blue-green-red scale was used to indicate the strength and type of the interactions, with blue signifying strong attractive interactions while red indicates strong nonbonded overlap.</w:t>
      </w:r>
    </w:p>
    <w:p w14:paraId="4489774C" w14:textId="77777777" w:rsidR="00137148" w:rsidRDefault="00137148" w:rsidP="00137148">
      <w:pPr>
        <w:pStyle w:val="Paragraph"/>
        <w:ind w:firstLine="0"/>
      </w:pPr>
    </w:p>
    <w:p w14:paraId="290A7D65" w14:textId="220DB4EC" w:rsidR="00D87C0B" w:rsidRDefault="00D87C0B" w:rsidP="00D87C0B">
      <w:pPr>
        <w:pStyle w:val="Heading3"/>
      </w:pPr>
      <w:bookmarkStart w:id="414" w:name="_Toc20407249"/>
      <w:r>
        <w:t>Transition State Structures</w:t>
      </w:r>
      <w:bookmarkEnd w:id="414"/>
    </w:p>
    <w:p w14:paraId="035B252F" w14:textId="3F3CEEDE" w:rsidR="00907B96" w:rsidRPr="00702278" w:rsidRDefault="00D55550" w:rsidP="00702278">
      <w:pPr>
        <w:pStyle w:val="Paragraph"/>
        <w:rPr>
          <w:lang w:val="en-AU"/>
        </w:rPr>
      </w:pPr>
      <w:proofErr w:type="gramStart"/>
      <w:r>
        <w:t>All of</w:t>
      </w:r>
      <w:proofErr w:type="gramEnd"/>
      <w:r>
        <w:t xml:space="preserve"> the most stable </w:t>
      </w:r>
      <w:r w:rsidR="00D87C0B">
        <w:t>TS</w:t>
      </w:r>
      <w:r>
        <w:t xml:space="preserve"> conformations located were in </w:t>
      </w:r>
      <w:r w:rsidRPr="00D55550">
        <w:rPr>
          <w:i/>
        </w:rPr>
        <w:t>syn</w:t>
      </w:r>
      <w:r>
        <w:t xml:space="preserve"> form, that is, the S-methyl bonds of the </w:t>
      </w:r>
      <w:r w:rsidR="00D2237C">
        <w:t>methylthiols</w:t>
      </w:r>
      <w:r>
        <w:t xml:space="preserve"> were </w:t>
      </w:r>
      <w:r w:rsidR="0034391F">
        <w:t>approximately</w:t>
      </w:r>
      <w:r>
        <w:t xml:space="preserve"> in alignment with the C=C bonds of the Michael acceptors. </w:t>
      </w:r>
      <w:r w:rsidR="00907B96" w:rsidRPr="00E46D03">
        <w:t xml:space="preserve">An investigation into the </w:t>
      </w:r>
      <w:r w:rsidR="003B72EA">
        <w:t>NCI</w:t>
      </w:r>
      <w:r w:rsidRPr="00E46D03">
        <w:t xml:space="preserve"> </w:t>
      </w:r>
      <w:r w:rsidR="00D87C0B">
        <w:t>within the T</w:t>
      </w:r>
      <w:r w:rsidR="00907B96" w:rsidRPr="00E46D03">
        <w:t xml:space="preserve">S conformations revealed </w:t>
      </w:r>
      <w:r w:rsidR="00E46D03">
        <w:t xml:space="preserve">the existence of </w:t>
      </w:r>
      <w:r w:rsidR="00E46D03" w:rsidRPr="00E46D03">
        <w:t>stabilising</w:t>
      </w:r>
      <w:r w:rsidR="00907B96" w:rsidRPr="00E46D03">
        <w:t xml:space="preserve"> </w:t>
      </w:r>
      <w:r w:rsidR="00A80205">
        <w:t>C-H</w:t>
      </w:r>
      <w:r w:rsidR="00A80205" w:rsidRPr="00A80205">
        <w:rPr>
          <w:rFonts w:ascii="Candara" w:hAnsi="Candara" w:cs="Cambria"/>
        </w:rPr>
        <w:t>···</w:t>
      </w:r>
      <m:oMath>
        <m:r>
          <w:rPr>
            <w:rFonts w:ascii="Cambria Math" w:hAnsi="Cambria Math"/>
          </w:rPr>
          <m:t>π</m:t>
        </m:r>
      </m:oMath>
      <w:r w:rsidR="00A80205">
        <w:t xml:space="preserve"> </w:t>
      </w:r>
      <w:r w:rsidR="00907B96" w:rsidRPr="00E46D03">
        <w:t xml:space="preserve">interactions </w:t>
      </w:r>
      <w:r w:rsidR="00E46D03">
        <w:t>between the</w:t>
      </w:r>
      <w:r w:rsidR="00A80205">
        <w:t xml:space="preserve"> </w:t>
      </w:r>
      <w:r w:rsidR="00D2237C">
        <w:t xml:space="preserve">methylthiols </w:t>
      </w:r>
      <w:r w:rsidR="00A80205">
        <w:t>and the cross-conjugated</w:t>
      </w:r>
      <w:r w:rsidR="005821C9">
        <w:t xml:space="preserve"> </w:t>
      </w:r>
      <m:oMath>
        <m:r>
          <w:rPr>
            <w:rFonts w:ascii="Cambria Math" w:hAnsi="Cambria Math"/>
          </w:rPr>
          <m:t>π</m:t>
        </m:r>
      </m:oMath>
      <w:r w:rsidR="00E23905">
        <w:t xml:space="preserve"> system spanning across the C=C double bond to the </w:t>
      </w:r>
      <w:r w:rsidR="00E46D03" w:rsidRPr="00E23905">
        <w:t>carbonyl and nitrile groups</w:t>
      </w:r>
      <w:r w:rsidR="00E23905">
        <w:t xml:space="preserve"> </w:t>
      </w:r>
      <w:r w:rsidR="00D779CF">
        <w:t>as shown in Figure 6</w:t>
      </w:r>
      <w:r>
        <w:t>.</w:t>
      </w:r>
      <w:r w:rsidR="00577A7D">
        <w:t xml:space="preserve"> </w:t>
      </w:r>
      <w:r w:rsidR="005821C9">
        <w:t xml:space="preserve">It is interesting to note that </w:t>
      </w:r>
      <w:r w:rsidR="00D779CF">
        <w:t>cross-conjugation is present</w:t>
      </w:r>
      <w:r w:rsidR="00A80205">
        <w:t xml:space="preserve"> in </w:t>
      </w:r>
      <w:proofErr w:type="gramStart"/>
      <w:r w:rsidR="005821C9">
        <w:t>all of</w:t>
      </w:r>
      <w:proofErr w:type="gramEnd"/>
      <w:r w:rsidR="005821C9">
        <w:t xml:space="preserve"> the Michael acceptors investigated except </w:t>
      </w:r>
      <w:r w:rsidR="00C826F4">
        <w:rPr>
          <w:b/>
        </w:rPr>
        <w:t>R</w:t>
      </w:r>
      <w:r w:rsidR="005821C9">
        <w:rPr>
          <w:b/>
        </w:rPr>
        <w:t>5</w:t>
      </w:r>
      <w:r w:rsidR="005821C9">
        <w:t xml:space="preserve">. The C=O and C=C bonds were conjugated with two </w:t>
      </w:r>
      <w:proofErr w:type="gramStart"/>
      <w:r w:rsidR="005821C9">
        <w:t>other</w:t>
      </w:r>
      <w:proofErr w:type="gramEnd"/>
      <w:r w:rsidR="005821C9">
        <w:t xml:space="preserve"> </w:t>
      </w:r>
      <m:oMath>
        <m:r>
          <w:rPr>
            <w:rFonts w:ascii="Cambria Math" w:hAnsi="Cambria Math"/>
          </w:rPr>
          <m:t>π</m:t>
        </m:r>
      </m:oMath>
      <w:r w:rsidR="005821C9">
        <w:rPr>
          <w:b/>
        </w:rPr>
        <w:t xml:space="preserve"> </w:t>
      </w:r>
      <w:r w:rsidR="005821C9">
        <w:t xml:space="preserve">electron clouds that don’t delocalise into each other. One would expect the centre of such cross-conjugations to be more </w:t>
      </w:r>
      <w:r w:rsidR="005821C9">
        <w:lastRenderedPageBreak/>
        <w:t xml:space="preserve">concentrated in electron density, which could very well has led to the observation of the relatively more stable </w:t>
      </w:r>
      <w:r w:rsidR="005821C9">
        <w:rPr>
          <w:i/>
        </w:rPr>
        <w:t>syn</w:t>
      </w:r>
      <w:r w:rsidR="005821C9">
        <w:t xml:space="preserve"> conformations.</w:t>
      </w:r>
      <w:r w:rsidR="008B6749">
        <w:t xml:space="preserve"> </w:t>
      </w:r>
    </w:p>
    <w:p w14:paraId="2F48A3E4" w14:textId="024DBC95" w:rsidR="00907B96" w:rsidRDefault="00707903" w:rsidP="008C0D97">
      <w:pPr>
        <w:pStyle w:val="Paragraph"/>
        <w:ind w:firstLine="0"/>
        <w:jc w:val="center"/>
      </w:pPr>
      <w:r>
        <w:rPr>
          <w:noProof/>
          <w:lang w:val="en-AU"/>
        </w:rPr>
        <w:drawing>
          <wp:inline distT="0" distB="0" distL="0" distR="0" wp14:anchorId="7B485E77" wp14:editId="03518801">
            <wp:extent cx="5496128" cy="4628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 NCI.tif"/>
                    <pic:cNvPicPr/>
                  </pic:nvPicPr>
                  <pic:blipFill>
                    <a:blip r:embed="rId57">
                      <a:extLst>
                        <a:ext uri="{28A0092B-C50C-407E-A947-70E740481C1C}">
                          <a14:useLocalDpi xmlns:a14="http://schemas.microsoft.com/office/drawing/2010/main" val="0"/>
                        </a:ext>
                      </a:extLst>
                    </a:blip>
                    <a:stretch>
                      <a:fillRect/>
                    </a:stretch>
                  </pic:blipFill>
                  <pic:spPr>
                    <a:xfrm>
                      <a:off x="0" y="0"/>
                      <a:ext cx="5496128" cy="4628844"/>
                    </a:xfrm>
                    <a:prstGeom prst="rect">
                      <a:avLst/>
                    </a:prstGeom>
                  </pic:spPr>
                </pic:pic>
              </a:graphicData>
            </a:graphic>
          </wp:inline>
        </w:drawing>
      </w:r>
    </w:p>
    <w:p w14:paraId="6CB392A6" w14:textId="05C5B1C9" w:rsidR="007B1CEF" w:rsidRDefault="00D779CF" w:rsidP="007B1CEF">
      <w:r>
        <w:rPr>
          <w:b/>
        </w:rPr>
        <w:t>Figure 6</w:t>
      </w:r>
      <w:r w:rsidR="007B1CEF" w:rsidRPr="00C03498">
        <w:rPr>
          <w:b/>
        </w:rPr>
        <w:t>.</w:t>
      </w:r>
      <w:r w:rsidR="007B1CEF" w:rsidRPr="00C03498">
        <w:t xml:space="preserve"> </w:t>
      </w:r>
      <w:r w:rsidR="007B1CEF" w:rsidRPr="007B1CEF">
        <w:t xml:space="preserve">Visualisation of the </w:t>
      </w:r>
      <w:r w:rsidR="004224A2">
        <w:t>NCI</w:t>
      </w:r>
      <w:r w:rsidR="007B1CEF" w:rsidRPr="007B1CEF">
        <w:t xml:space="preserve"> of the </w:t>
      </w:r>
      <w:r w:rsidR="00D87C0B">
        <w:t>TS</w:t>
      </w:r>
      <w:r w:rsidR="007B1CEF" w:rsidRPr="007B1CEF">
        <w:t>.</w:t>
      </w:r>
      <w:r w:rsidR="003B72EA">
        <w:t xml:space="preserve"> A blue-green-red scale was used to indicate the strength and type of the interactions, with blue signifying strong attractive interactions while red indicates strong nonbonded overlap.</w:t>
      </w:r>
    </w:p>
    <w:p w14:paraId="0D4DF5B0" w14:textId="60E01741" w:rsidR="00C74595" w:rsidRDefault="00C74595" w:rsidP="007B1CEF"/>
    <w:p w14:paraId="7BCBC2B5" w14:textId="27E89934" w:rsidR="00FA13C5" w:rsidRDefault="00FA13C5" w:rsidP="00FA13C5">
      <w:pPr>
        <w:pStyle w:val="Heading3"/>
      </w:pPr>
      <w:r>
        <w:t>Intermediates</w:t>
      </w:r>
    </w:p>
    <w:p w14:paraId="0FE914B3" w14:textId="63206617" w:rsidR="00FA13C5" w:rsidRDefault="00FA13C5" w:rsidP="00FA13C5">
      <w:pPr>
        <w:pStyle w:val="Paragraph"/>
      </w:pPr>
      <w:r>
        <w:t xml:space="preserve">The </w:t>
      </w:r>
      <m:oMath>
        <m:r>
          <w:rPr>
            <w:rFonts w:ascii="Cambria Math" w:hAnsi="Cambria Math"/>
          </w:rPr>
          <m:t xml:space="preserve">α </m:t>
        </m:r>
      </m:oMath>
      <w:r>
        <w:t xml:space="preserve">carbon of all intermediates species is </w:t>
      </w:r>
      <w:r w:rsidRPr="00FA13C5">
        <w:rPr>
          <w:i/>
        </w:rPr>
        <w:t>sp</w:t>
      </w:r>
      <w:r>
        <w:rPr>
          <w:vertAlign w:val="superscript"/>
        </w:rPr>
        <w:t>2</w:t>
      </w:r>
      <w:r>
        <w:t xml:space="preserve"> hybridised as expected. </w:t>
      </w:r>
      <w:r w:rsidR="006210D7">
        <w:t>An interesting observation is that o</w:t>
      </w:r>
      <w:r>
        <w:t>ne of the methyl protons of the methylthiolate group</w:t>
      </w:r>
      <w:r w:rsidR="006210D7">
        <w:t>s</w:t>
      </w:r>
      <w:r>
        <w:t xml:space="preserve"> is positioned to be </w:t>
      </w:r>
      <w:r w:rsidR="006210D7">
        <w:t>relatively closer to</w:t>
      </w:r>
      <w:r w:rsidR="00226864">
        <w:t xml:space="preserve"> </w:t>
      </w:r>
      <w:r>
        <w:t xml:space="preserve">the </w:t>
      </w:r>
      <m:oMath>
        <m:r>
          <w:rPr>
            <w:rFonts w:ascii="Cambria Math" w:hAnsi="Cambria Math"/>
          </w:rPr>
          <m:t xml:space="preserve">α </m:t>
        </m:r>
      </m:oMath>
      <w:r>
        <w:t>carbon</w:t>
      </w:r>
      <w:r w:rsidR="006210D7">
        <w:t xml:space="preserve">, presumably to </w:t>
      </w:r>
      <w:commentRangeStart w:id="415"/>
      <w:r w:rsidR="006210D7">
        <w:t xml:space="preserve">provide </w:t>
      </w:r>
      <w:r>
        <w:t>electrostatic stabilisation</w:t>
      </w:r>
      <w:r w:rsidR="006210D7">
        <w:t xml:space="preserve"> </w:t>
      </w:r>
      <w:commentRangeEnd w:id="415"/>
      <w:r w:rsidR="008231F1">
        <w:rPr>
          <w:rStyle w:val="CommentReference"/>
        </w:rPr>
        <w:commentReference w:id="415"/>
      </w:r>
      <w:r w:rsidR="006210D7">
        <w:t xml:space="preserve">as the electron </w:t>
      </w:r>
      <w:r w:rsidR="006210D7">
        <w:lastRenderedPageBreak/>
        <w:t>density is concentrated on</w:t>
      </w:r>
      <w:r w:rsidR="006210D7" w:rsidRPr="006210D7">
        <w:t xml:space="preserve"> </w:t>
      </w:r>
      <w:r w:rsidR="006210D7">
        <w:t xml:space="preserve">the </w:t>
      </w:r>
      <m:oMath>
        <m:r>
          <w:rPr>
            <w:rFonts w:ascii="Cambria Math" w:hAnsi="Cambria Math"/>
          </w:rPr>
          <m:t xml:space="preserve">α </m:t>
        </m:r>
      </m:oMath>
      <w:r w:rsidR="006210D7">
        <w:t>carbon particularly</w:t>
      </w:r>
      <w:r>
        <w:t>.</w:t>
      </w:r>
      <w:r w:rsidR="006210D7">
        <w:t xml:space="preserve"> The CH-C</w:t>
      </w:r>
      <m:oMath>
        <m:r>
          <w:rPr>
            <w:rFonts w:ascii="Cambria Math" w:hAnsi="Cambria Math"/>
          </w:rPr>
          <m:t>α</m:t>
        </m:r>
      </m:oMath>
      <w:r w:rsidR="006210D7">
        <w:t xml:space="preserve"> dista</w:t>
      </w:r>
      <w:proofErr w:type="spellStart"/>
      <w:r w:rsidR="008B6749">
        <w:t>nces</w:t>
      </w:r>
      <w:proofErr w:type="spellEnd"/>
      <w:r w:rsidR="008B6749">
        <w:t xml:space="preserve"> are found to be 2.7 Å for the intermediate species except for </w:t>
      </w:r>
      <w:r w:rsidR="008B6749" w:rsidRPr="008B6749">
        <w:rPr>
          <w:b/>
        </w:rPr>
        <w:t>I5</w:t>
      </w:r>
      <w:r w:rsidR="008B6749">
        <w:t xml:space="preserve"> which is 0.1 Å further away.</w:t>
      </w:r>
    </w:p>
    <w:p w14:paraId="33B0197C" w14:textId="77777777" w:rsidR="00FA13C5" w:rsidRDefault="00FA13C5" w:rsidP="007B1CEF"/>
    <w:p w14:paraId="0B6399BD" w14:textId="21B1AD44" w:rsidR="00C74595" w:rsidRDefault="00C74595" w:rsidP="00C74595">
      <w:pPr>
        <w:pStyle w:val="Heading3"/>
      </w:pPr>
      <w:bookmarkStart w:id="416" w:name="_Toc20407250"/>
      <w:r>
        <w:t>Products</w:t>
      </w:r>
      <w:bookmarkEnd w:id="416"/>
    </w:p>
    <w:p w14:paraId="6E504AF9" w14:textId="5B471148" w:rsidR="00C74595" w:rsidRPr="006D2509" w:rsidRDefault="00C74595" w:rsidP="00C74595">
      <w:pPr>
        <w:pStyle w:val="Paragraph"/>
        <w:rPr>
          <w:lang w:val="en-AU"/>
        </w:rPr>
      </w:pPr>
      <w:r>
        <w:t>The</w:t>
      </w:r>
      <w:r w:rsidR="00FC0B87">
        <w:t xml:space="preserve"> similarity between</w:t>
      </w:r>
      <w:r>
        <w:t xml:space="preserve"> </w:t>
      </w:r>
      <w:r w:rsidR="00FC0B87">
        <w:t xml:space="preserve">overlapping region of the </w:t>
      </w:r>
      <w:r>
        <w:t xml:space="preserve">most stable geometry of </w:t>
      </w:r>
      <w:r w:rsidRPr="00C74595">
        <w:rPr>
          <w:b/>
        </w:rPr>
        <w:t>P3</w:t>
      </w:r>
      <w:r>
        <w:t xml:space="preserve"> </w:t>
      </w:r>
      <w:r w:rsidR="00FC0B87">
        <w:t>and</w:t>
      </w:r>
      <w:r>
        <w:t xml:space="preserve"> the conformation</w:t>
      </w:r>
      <w:r w:rsidR="00DD2EE1">
        <w:t>s</w:t>
      </w:r>
      <w:r>
        <w:t xml:space="preserve"> observed in the crystal structure</w:t>
      </w:r>
      <w:r w:rsidR="00DD2EE1">
        <w:t xml:space="preserve"> of the homodimer BTK protein</w:t>
      </w:r>
      <w:r w:rsidR="00FC0B87">
        <w:t xml:space="preserve">, which consists of 40 atoms, was compared by </w:t>
      </w:r>
      <w:r w:rsidR="00FC0B87">
        <w:rPr>
          <w:color w:val="000000" w:themeColor="text1"/>
          <w:kern w:val="24"/>
        </w:rPr>
        <w:t>root mean squared d</w:t>
      </w:r>
      <w:r w:rsidR="00FC0B87" w:rsidRPr="00E20A3E">
        <w:rPr>
          <w:color w:val="000000" w:themeColor="text1"/>
          <w:kern w:val="24"/>
        </w:rPr>
        <w:t xml:space="preserve">eviation </w:t>
      </w:r>
      <w:r w:rsidR="00FC0B87">
        <w:rPr>
          <w:color w:val="000000" w:themeColor="text1"/>
          <w:kern w:val="24"/>
        </w:rPr>
        <w:t>(</w:t>
      </w:r>
      <w:r w:rsidR="00FC0B87">
        <w:t>RMSD).</w:t>
      </w:r>
      <w:r>
        <w:t xml:space="preserve"> </w:t>
      </w:r>
      <w:r w:rsidR="00FC0B87">
        <w:t xml:space="preserve">The superposition of the 2 crystal structure geometries </w:t>
      </w:r>
      <w:r w:rsidR="00314399">
        <w:t xml:space="preserve">of the thiol adducts in BTK chains A and B </w:t>
      </w:r>
      <w:r w:rsidR="00FC0B87">
        <w:t>returns an RMSD of</w:t>
      </w:r>
      <w:r w:rsidR="000139CC">
        <w:t xml:space="preserve"> </w:t>
      </w:r>
      <w:r w:rsidR="00DD2EE1">
        <w:t>0.093</w:t>
      </w:r>
      <w:r w:rsidR="00256FB8">
        <w:t xml:space="preserve"> </w:t>
      </w:r>
      <w:r w:rsidR="00256FB8" w:rsidRPr="00256FB8">
        <w:t>Å</w:t>
      </w:r>
      <w:r w:rsidR="00FC0B87">
        <w:t xml:space="preserve"> while the </w:t>
      </w:r>
      <w:r w:rsidR="00023A8E">
        <w:t xml:space="preserve">RMSDs from the best alignment with the ground state geometry </w:t>
      </w:r>
      <w:r w:rsidR="00023A8E" w:rsidRPr="00314399">
        <w:rPr>
          <w:color w:val="000000" w:themeColor="text1"/>
        </w:rPr>
        <w:t xml:space="preserve">are </w:t>
      </w:r>
      <w:r w:rsidR="00314399" w:rsidRPr="00314399">
        <w:rPr>
          <w:color w:val="000000" w:themeColor="text1"/>
        </w:rPr>
        <w:t>1.295</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1.266 Å</w:t>
      </w:r>
      <w:r w:rsidR="00314399">
        <w:rPr>
          <w:color w:val="000000" w:themeColor="text1"/>
        </w:rPr>
        <w:t>, respectively</w:t>
      </w:r>
      <w:r w:rsidR="000139CC" w:rsidRPr="00314399">
        <w:rPr>
          <w:color w:val="000000" w:themeColor="text1"/>
        </w:rPr>
        <w:t xml:space="preserve">. </w:t>
      </w:r>
      <w:r w:rsidR="00BF28A8">
        <w:rPr>
          <w:color w:val="000000" w:themeColor="text1"/>
        </w:rPr>
        <w:t xml:space="preserve">The structures are shown in Figure 7. </w:t>
      </w:r>
      <w:r w:rsidR="00C36567" w:rsidRPr="00314399">
        <w:rPr>
          <w:color w:val="000000" w:themeColor="text1"/>
        </w:rPr>
        <w:t>Th</w:t>
      </w:r>
      <w:r w:rsidR="00C36567">
        <w:t>e QM optimised thiol adduct was found to have opposite chirality to the experimental structures, and therefore a more relevant geometry was generated</w:t>
      </w:r>
      <w:r w:rsidR="00314399">
        <w:t xml:space="preserve"> using the </w:t>
      </w:r>
      <w:r w:rsidR="00314399">
        <w:rPr>
          <w:i/>
        </w:rPr>
        <w:t>Mirror Molecule</w:t>
      </w:r>
      <w:r w:rsidR="00314399">
        <w:t xml:space="preserve"> function in MacroModel</w:t>
      </w:r>
      <w:r w:rsidR="00C36567">
        <w:t xml:space="preserve"> for the comparison under the</w:t>
      </w:r>
      <w:r w:rsidR="008740C5">
        <w:t xml:space="preserve"> assumption of </w:t>
      </w:r>
      <w:r w:rsidR="00C36567">
        <w:t xml:space="preserve">equivalency of the </w:t>
      </w:r>
      <m:oMath>
        <m:r>
          <w:rPr>
            <w:rFonts w:ascii="Cambria Math" w:hAnsi="Cambria Math"/>
          </w:rPr>
          <m:t>G</m:t>
        </m:r>
      </m:oMath>
      <w:r w:rsidR="00C36567">
        <w:t xml:space="preserve"> values of enantiomers</w:t>
      </w:r>
      <w:r w:rsidR="008740C5">
        <w:t xml:space="preserve">. </w:t>
      </w:r>
      <w:r w:rsidR="00A633D2">
        <w:t xml:space="preserve">Surprisingly, the </w:t>
      </w:r>
      <w:r w:rsidR="00FC0B87">
        <w:t xml:space="preserve">QM calculations of the </w:t>
      </w:r>
      <m:oMath>
        <m:r>
          <w:rPr>
            <w:rFonts w:ascii="Cambria Math" w:hAnsi="Cambria Math"/>
          </w:rPr>
          <m:t>G</m:t>
        </m:r>
      </m:oMath>
      <w:r w:rsidR="000139CC">
        <w:t xml:space="preserve"> of the crystal structure geometr</w:t>
      </w:r>
      <w:proofErr w:type="spellStart"/>
      <w:r w:rsidR="00FC0B87">
        <w:t>ies</w:t>
      </w:r>
      <w:proofErr w:type="spellEnd"/>
      <w:r w:rsidR="000139CC">
        <w:t xml:space="preserve"> </w:t>
      </w:r>
      <w:r w:rsidR="00FC0B87">
        <w:t>reveal</w:t>
      </w:r>
      <w:r w:rsidR="00A633D2">
        <w:t>ed</w:t>
      </w:r>
      <w:r w:rsidR="00FC0B87">
        <w:t xml:space="preserve"> that the conformations are </w:t>
      </w:r>
      <w:proofErr w:type="gramStart"/>
      <w:r w:rsidR="00A633D2">
        <w:t>actually astonishingly</w:t>
      </w:r>
      <w:proofErr w:type="gramEnd"/>
      <w:r w:rsidR="00A633D2">
        <w:t xml:space="preserve"> </w:t>
      </w:r>
      <w:r w:rsidR="00FC0B87">
        <w:t xml:space="preserve">higher in </w:t>
      </w:r>
      <m:oMath>
        <m:r>
          <w:rPr>
            <w:rFonts w:ascii="Cambria Math" w:hAnsi="Cambria Math"/>
          </w:rPr>
          <m:t>G</m:t>
        </m:r>
      </m:oMath>
      <w:r w:rsidR="00FC0B87">
        <w:t xml:space="preserve"> relative to the </w:t>
      </w:r>
      <w:r w:rsidR="00FC0B87" w:rsidRPr="00C5476E">
        <w:rPr>
          <w:color w:val="000000" w:themeColor="text1"/>
        </w:rPr>
        <w:t>ground state geometry by</w:t>
      </w:r>
      <w:r w:rsidR="00A633D2">
        <w:rPr>
          <w:color w:val="000000" w:themeColor="text1"/>
        </w:rPr>
        <w:t xml:space="preserve"> </w:t>
      </w:r>
      <w:r w:rsidR="00C5476E" w:rsidRPr="00C5476E">
        <w:rPr>
          <w:color w:val="000000" w:themeColor="text1"/>
        </w:rPr>
        <w:t>110.2</w:t>
      </w:r>
      <w:r w:rsidR="00023A8E" w:rsidRPr="00C5476E">
        <w:rPr>
          <w:color w:val="000000" w:themeColor="text1"/>
        </w:rPr>
        <w:t xml:space="preserve"> </w:t>
      </w:r>
      <w:r w:rsidR="00FC0B87" w:rsidRPr="00C5476E">
        <w:rPr>
          <w:color w:val="000000" w:themeColor="text1"/>
        </w:rPr>
        <w:t xml:space="preserve">kcal/mol and </w:t>
      </w:r>
      <w:r w:rsidR="00C5476E" w:rsidRPr="00C5476E">
        <w:rPr>
          <w:color w:val="000000" w:themeColor="text1"/>
        </w:rPr>
        <w:t>110.9</w:t>
      </w:r>
      <w:r w:rsidR="00023A8E" w:rsidRPr="00C5476E">
        <w:rPr>
          <w:color w:val="000000" w:themeColor="text1"/>
        </w:rPr>
        <w:t xml:space="preserve"> </w:t>
      </w:r>
      <w:r w:rsidR="00FC0B87" w:rsidRPr="00C5476E">
        <w:rPr>
          <w:color w:val="000000" w:themeColor="text1"/>
        </w:rPr>
        <w:t>kcal/</w:t>
      </w:r>
      <w:r w:rsidR="00FC0B87">
        <w:t>mol, respectively</w:t>
      </w:r>
      <w:r w:rsidR="000139CC">
        <w:t>.</w:t>
      </w:r>
      <w:r w:rsidR="00C5476E">
        <w:t xml:space="preserve"> </w:t>
      </w:r>
      <w:r w:rsidR="00AE6057">
        <w:t xml:space="preserve">Prior to </w:t>
      </w:r>
      <w:r w:rsidR="00B000D6">
        <w:t>rationalisation of the findings</w:t>
      </w:r>
      <w:r w:rsidR="00AE6057">
        <w:t xml:space="preserve">, it should be kept in mind that the crystal structure conformations </w:t>
      </w:r>
      <w:r w:rsidR="00B000D6">
        <w:t>were</w:t>
      </w:r>
      <w:r w:rsidR="00AE6057">
        <w:t xml:space="preserve"> solved experimentally through X-ray diffractions, which </w:t>
      </w:r>
      <w:r w:rsidR="00B000D6">
        <w:t>suffers from the loss of dynamic information as</w:t>
      </w:r>
      <w:r w:rsidR="00AE6057">
        <w:t xml:space="preserve"> a</w:t>
      </w:r>
      <w:r w:rsidR="00B000D6">
        <w:t xml:space="preserve">n average structure was </w:t>
      </w:r>
      <w:r w:rsidR="000C2F37">
        <w:t>summarised from the ensemble of distinct structures</w:t>
      </w:r>
      <w:r w:rsidR="00AE6057">
        <w:t xml:space="preserve">. </w:t>
      </w:r>
      <w:r w:rsidR="00B000D6">
        <w:t xml:space="preserve">The extremely high </w:t>
      </w:r>
      <m:oMath>
        <m:r>
          <w:rPr>
            <w:rFonts w:ascii="Cambria Math" w:hAnsi="Cambria Math"/>
          </w:rPr>
          <m:t>G</m:t>
        </m:r>
      </m:oMath>
      <w:r w:rsidR="00B000D6">
        <w:t xml:space="preserve"> of the crystal structure conformations could then be comprehended when one considers the possibility of obtaining an unrealistic overall conformation due to the averaging of relatively different geometries. Nevertheless, t</w:t>
      </w:r>
      <w:r w:rsidR="00C5476E">
        <w:t xml:space="preserve">he difference of 2 orders of magnitude </w:t>
      </w:r>
      <w:r w:rsidR="00A633D2">
        <w:t xml:space="preserve">tells that the excluded interactions between the inhibitor and its surrounding are extremely stabilising, such that </w:t>
      </w:r>
      <w:r w:rsidR="008231F1">
        <w:t xml:space="preserve">huge </w:t>
      </w:r>
      <w:r w:rsidR="00B000D6">
        <w:t>penalties</w:t>
      </w:r>
      <w:r w:rsidR="00A633D2">
        <w:t xml:space="preserve"> for distortions from its most favourable geometry could be compensated for</w:t>
      </w:r>
      <w:r w:rsidR="00C5476E">
        <w:t>.</w:t>
      </w:r>
      <w:r w:rsidR="00A633D2">
        <w:t xml:space="preserve"> </w:t>
      </w:r>
    </w:p>
    <w:p w14:paraId="2FBE123A" w14:textId="2E5905DC" w:rsidR="00C74595" w:rsidRDefault="00314399" w:rsidP="00314399">
      <w:pPr>
        <w:pStyle w:val="Paragraph"/>
        <w:ind w:firstLine="0"/>
        <w:jc w:val="center"/>
        <w:rPr>
          <w:b/>
        </w:rPr>
      </w:pPr>
      <w:r>
        <w:rPr>
          <w:b/>
          <w:noProof/>
          <w:lang w:val="en-AU"/>
        </w:rPr>
        <w:lastRenderedPageBreak/>
        <w:drawing>
          <wp:inline distT="0" distB="0" distL="0" distR="0" wp14:anchorId="2842A370" wp14:editId="3FFED3DF">
            <wp:extent cx="2461098" cy="17006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58" cstate="print">
                      <a:extLst>
                        <a:ext uri="{28A0092B-C50C-407E-A947-70E740481C1C}">
                          <a14:useLocalDpi xmlns:a14="http://schemas.microsoft.com/office/drawing/2010/main" val="0"/>
                        </a:ext>
                      </a:extLst>
                    </a:blip>
                    <a:srcRect l="24409" t="6694" r="22925" b="14891"/>
                    <a:stretch/>
                  </pic:blipFill>
                  <pic:spPr bwMode="auto">
                    <a:xfrm>
                      <a:off x="0" y="0"/>
                      <a:ext cx="2473676" cy="1709339"/>
                    </a:xfrm>
                    <a:prstGeom prst="rect">
                      <a:avLst/>
                    </a:prstGeom>
                    <a:ln>
                      <a:noFill/>
                    </a:ln>
                    <a:extLst>
                      <a:ext uri="{53640926-AAD7-44D8-BBD7-CCE9431645EC}">
                        <a14:shadowObscured xmlns:a14="http://schemas.microsoft.com/office/drawing/2010/main"/>
                      </a:ext>
                    </a:extLst>
                  </pic:spPr>
                </pic:pic>
              </a:graphicData>
            </a:graphic>
          </wp:inline>
        </w:drawing>
      </w:r>
    </w:p>
    <w:p w14:paraId="4AA1F66B" w14:textId="4E6E0C9B" w:rsidR="0005508C" w:rsidRDefault="00BF28A8" w:rsidP="00BF28A8">
      <w:pPr>
        <w:pStyle w:val="Paragraph"/>
        <w:ind w:firstLine="0"/>
      </w:pPr>
      <w:r>
        <w:rPr>
          <w:b/>
        </w:rPr>
        <w:t>Figure 7</w:t>
      </w:r>
      <w:r w:rsidR="00C74595" w:rsidRPr="00C03498">
        <w:rPr>
          <w:b/>
        </w:rPr>
        <w:t>.</w:t>
      </w:r>
      <w:r w:rsidR="00C74595" w:rsidRPr="00C03498">
        <w:t xml:space="preserve"> </w:t>
      </w:r>
      <w:r w:rsidR="00C74595">
        <w:t>Superposition of the ground state</w:t>
      </w:r>
      <w:r w:rsidR="000139CC">
        <w:t xml:space="preserve"> structure</w:t>
      </w:r>
      <w:r w:rsidR="00314399">
        <w:t xml:space="preserve"> (pink)</w:t>
      </w:r>
      <w:r w:rsidR="000139CC">
        <w:t xml:space="preserve"> and crystal structure conformation</w:t>
      </w:r>
      <w:r w:rsidR="00314399">
        <w:t>s in chains A (green) and B (</w:t>
      </w:r>
      <w:r w:rsidR="009F5599">
        <w:t>blue</w:t>
      </w:r>
      <w:r w:rsidR="00314399">
        <w:t>)</w:t>
      </w:r>
      <w:r w:rsidR="00C74595">
        <w:t>.</w:t>
      </w:r>
      <w:r w:rsidR="0005508C">
        <w:br w:type="page"/>
      </w:r>
    </w:p>
    <w:p w14:paraId="12CA7900" w14:textId="77777777" w:rsidR="00DF0A40" w:rsidRDefault="00DF0A40" w:rsidP="00DF0A40">
      <w:pPr>
        <w:pStyle w:val="Heading2"/>
      </w:pPr>
      <w:bookmarkStart w:id="417" w:name="_Toc20407251"/>
      <w:r>
        <w:lastRenderedPageBreak/>
        <w:t>Benchmarking of Functionals and Basis Sets</w:t>
      </w:r>
      <w:bookmarkEnd w:id="417"/>
    </w:p>
    <w:p w14:paraId="7C833DB4" w14:textId="61A70A7F" w:rsidR="00E90396" w:rsidRDefault="00B41A20" w:rsidP="00921713">
      <w:pPr>
        <w:pStyle w:val="Paragraph"/>
      </w:pPr>
      <w:r>
        <w:t xml:space="preserve">The </w:t>
      </w:r>
      <m:oMath>
        <m:r>
          <m:rPr>
            <m:sty m:val="p"/>
          </m:rPr>
          <w:rPr>
            <w:rFonts w:ascii="Cambria Math" w:hAnsi="Cambria Math"/>
          </w:rPr>
          <m:t>Δ</m:t>
        </m:r>
        <m:r>
          <w:rPr>
            <w:rFonts w:ascii="Cambria Math" w:hAnsi="Cambria Math"/>
          </w:rPr>
          <m:t>G</m:t>
        </m:r>
      </m:oMath>
      <w:r>
        <w:t xml:space="preserve"> of a set of cyanoacrylamides with available experimental thermodynamics data were calculated as an attempt to decide the best combinations of functionals and basis sets for the description of thiol addition reaction. </w:t>
      </w:r>
      <w:r w:rsidR="00AD16A2">
        <w:t xml:space="preserve">The predictions of the addition </w:t>
      </w:r>
      <m:oMath>
        <m:r>
          <m:rPr>
            <m:sty m:val="p"/>
          </m:rPr>
          <w:rPr>
            <w:rFonts w:ascii="Cambria Math" w:hAnsi="Cambria Math"/>
            <w:lang w:val="en-AU"/>
          </w:rPr>
          <m:t>Δ</m:t>
        </m:r>
        <m:r>
          <w:rPr>
            <w:rFonts w:ascii="Cambria Math" w:hAnsi="Cambria Math"/>
            <w:lang w:val="en-AU"/>
          </w:rPr>
          <m:t>G</m:t>
        </m:r>
      </m:oMath>
      <w:r w:rsidR="00AD16A2" w:rsidRPr="004763D9">
        <w:t xml:space="preserve"> </w:t>
      </w:r>
      <w:r w:rsidR="00AD16A2">
        <w:t>for e</w:t>
      </w:r>
      <w:r w:rsidR="004763D9" w:rsidRPr="004763D9">
        <w:t>ntacapone (</w:t>
      </w:r>
      <w:r w:rsidR="004763D9">
        <w:rPr>
          <w:b/>
        </w:rPr>
        <w:t>15</w:t>
      </w:r>
      <w:r w:rsidR="004763D9" w:rsidRPr="004763D9">
        <w:t>)</w:t>
      </w:r>
      <w:r w:rsidR="00091D47">
        <w:rPr>
          <w:b/>
        </w:rPr>
        <w:t xml:space="preserve"> </w:t>
      </w:r>
      <w:r w:rsidR="00AD16A2">
        <w:t>are collectively inaccurate, potentially</w:t>
      </w:r>
      <w:r w:rsidR="004763D9">
        <w:t xml:space="preserve"> </w:t>
      </w:r>
      <w:r w:rsidR="00091D47">
        <w:t>due</w:t>
      </w:r>
      <w:r w:rsidR="004763D9">
        <w:t xml:space="preserve"> to the failure of taking the partial ionisation of the nitrocatechol group under the experimental conditions (PBS, 1-2% DMSO) into account.</w:t>
      </w:r>
      <w:hyperlink w:anchor="_ENREF_43" w:tooltip="Krenske, 2016 #43" w:history="1">
        <w:r w:rsidR="006E5C63">
          <w:fldChar w:fldCharType="begin"/>
        </w:r>
        <w:r w:rsidR="006E5C63">
          <w:instrText xml:space="preserve"> ADDIN EN.CITE &lt;EndNote&gt;&lt;Cite&gt;&lt;Author&gt;Krenske&lt;/Author&gt;&lt;Year&gt;2016&lt;/Year&gt;&lt;RecNum&gt;43&lt;/RecNum&gt;&lt;DisplayText&gt;&lt;style face="superscript"&gt;43&lt;/style&gt;&lt;/DisplayText&gt;&lt;record&gt;&lt;rec-number&gt;43&lt;/rec-number&gt;&lt;foreign-keys&gt;&lt;key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E5C63">
          <w:fldChar w:fldCharType="separate"/>
        </w:r>
        <w:r w:rsidR="006E5C63" w:rsidRPr="004763D9">
          <w:rPr>
            <w:noProof/>
            <w:vertAlign w:val="superscript"/>
          </w:rPr>
          <w:t>43</w:t>
        </w:r>
        <w:r w:rsidR="006E5C63">
          <w:fldChar w:fldCharType="end"/>
        </w:r>
      </w:hyperlink>
      <w:r w:rsidR="004763D9">
        <w:t xml:space="preserve"> </w:t>
      </w:r>
      <w:r w:rsidR="00264ED4">
        <w:t xml:space="preserve">The uniform direction of the prediction error </w:t>
      </w:r>
      <w:r w:rsidR="00236A53">
        <w:t xml:space="preserve">of the stability of the thiol adduct of </w:t>
      </w:r>
      <w:r w:rsidR="00236A53">
        <w:rPr>
          <w:b/>
        </w:rPr>
        <w:t>15</w:t>
      </w:r>
      <w:r w:rsidR="00236A53">
        <w:t xml:space="preserve"> </w:t>
      </w:r>
      <w:r w:rsidR="00264ED4">
        <w:t xml:space="preserve">adds to the credibility of the hypothesis </w:t>
      </w:r>
      <w:r w:rsidR="00695625">
        <w:t>that</w:t>
      </w:r>
      <w:r w:rsidR="00264ED4">
        <w:t xml:space="preserve"> the </w:t>
      </w:r>
      <w:r w:rsidR="00236A53">
        <w:t xml:space="preserve">experimental results were obtained with negatively-charged </w:t>
      </w:r>
      <w:r w:rsidR="00264ED4">
        <w:t>nitrocatechol group</w:t>
      </w:r>
      <w:r w:rsidR="00236A53">
        <w:t>s</w:t>
      </w:r>
      <w:r w:rsidR="00264ED4">
        <w:t>.</w:t>
      </w:r>
      <w:r w:rsidR="00374E7D">
        <w:t xml:space="preserve"> </w:t>
      </w:r>
      <w:r w:rsidR="00374E7D">
        <w:rPr>
          <w:b/>
        </w:rPr>
        <w:t xml:space="preserve">15 </w:t>
      </w:r>
      <w:r w:rsidR="00D10BA9">
        <w:t xml:space="preserve">is thus excluded as an outlier for the statistical metrics to be recomputed. </w:t>
      </w:r>
    </w:p>
    <w:p w14:paraId="70D186DB" w14:textId="28E8E893" w:rsidR="004475C0" w:rsidRDefault="00FC3933" w:rsidP="00FC3933">
      <w:pPr>
        <w:pStyle w:val="Paragraph"/>
      </w:pPr>
      <w:r>
        <w:t xml:space="preserve">The corrected benchmarking results pointed toward Method I 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Pr>
          <w:lang w:val="en-AU"/>
        </w:rPr>
        <w:t xml:space="preserve"> for the cyanoacrylamides</w:t>
      </w:r>
      <w:r>
        <w:rPr>
          <w:bCs/>
          <w:iCs/>
          <w:lang w:val="en-AU"/>
        </w:rPr>
        <w:t>, while Method A performed the worst despite being the second most expensive method</w:t>
      </w:r>
      <w:r w:rsidR="00236A53">
        <w:rPr>
          <w:bCs/>
          <w:iCs/>
          <w:lang w:val="en-AU"/>
        </w:rPr>
        <w:t xml:space="preserve">. The </w:t>
      </w:r>
      <w:r w:rsidR="00B87AE1">
        <w:rPr>
          <w:bCs/>
          <w:iCs/>
          <w:lang w:val="en-AU"/>
        </w:rPr>
        <w:t xml:space="preserve">comparisons of relative </w:t>
      </w:r>
      <w:r>
        <w:rPr>
          <w:bCs/>
          <w:iCs/>
          <w:lang w:val="en-AU"/>
        </w:rPr>
        <w:t xml:space="preserve">central processing unit (CPU) time </w:t>
      </w:r>
      <w:r w:rsidR="00236A53">
        <w:rPr>
          <w:bCs/>
          <w:iCs/>
          <w:lang w:val="en-AU"/>
        </w:rPr>
        <w:t xml:space="preserve">taken </w:t>
      </w:r>
      <w:r w:rsidR="00B87AE1">
        <w:rPr>
          <w:bCs/>
          <w:iCs/>
          <w:lang w:val="en-AU"/>
        </w:rPr>
        <w:t>by</w:t>
      </w:r>
      <w:r w:rsidR="00236A53">
        <w:rPr>
          <w:bCs/>
          <w:iCs/>
          <w:lang w:val="en-AU"/>
        </w:rPr>
        <w:t xml:space="preserve"> each method </w:t>
      </w:r>
      <w:r w:rsidR="00B87AE1">
        <w:rPr>
          <w:bCs/>
          <w:iCs/>
          <w:lang w:val="en-AU"/>
        </w:rPr>
        <w:t>for the same calculation are</w:t>
      </w:r>
      <w:r w:rsidR="00236A53">
        <w:rPr>
          <w:bCs/>
          <w:iCs/>
          <w:lang w:val="en-AU"/>
        </w:rPr>
        <w:t xml:space="preserve"> discussed </w:t>
      </w:r>
      <w:r>
        <w:rPr>
          <w:bCs/>
          <w:iCs/>
          <w:lang w:val="en-AU"/>
        </w:rPr>
        <w:t>in the Appendix.</w:t>
      </w:r>
      <w:r>
        <w:t xml:space="preserve"> </w:t>
      </w:r>
      <w:r w:rsidR="00B87AE1">
        <w:t xml:space="preserve">Methods C, G and I were able to predict the addition barrier to within chemical accuracy, namely 1 kcal/mol. </w:t>
      </w:r>
      <w:r>
        <w:t>It is arguable that the performance of Method C</w:t>
      </w:r>
      <w:r>
        <w:rPr>
          <w:b/>
        </w:rPr>
        <w:t xml:space="preserve"> </w:t>
      </w:r>
      <w:r>
        <w:t xml:space="preserve">is comparable to Methods G and I considering the magnitude of the uncertainties in the QM calculations stemming from the usage of implicit </w:t>
      </w:r>
      <w:commentRangeStart w:id="418"/>
      <w:r>
        <w:t>solvents</w:t>
      </w:r>
      <w:commentRangeEnd w:id="418"/>
      <w:r>
        <w:rPr>
          <w:rStyle w:val="CommentReference"/>
        </w:rPr>
        <w:commentReference w:id="418"/>
      </w:r>
      <w:r>
        <w:t>.</w:t>
      </w:r>
      <w:hyperlink w:anchor="_ENREF_106" w:tooltip="Sen, 2014 #336" w:history="1"/>
      <w:r>
        <w:t xml:space="preserve"> </w:t>
      </w:r>
      <w:r w:rsidR="00500A0D">
        <w:t>The great performance of Method C validate</w:t>
      </w:r>
      <w:r w:rsidR="00B87AE1">
        <w:t>d</w:t>
      </w:r>
      <w:r w:rsidR="00500A0D">
        <w:t xml:space="preserve"> the prediction that </w:t>
      </w:r>
      <w:r w:rsidR="00500A0D" w:rsidRPr="00500A0D">
        <w:rPr>
          <w:i/>
        </w:rPr>
        <w:t>ab initio</w:t>
      </w:r>
      <w:r w:rsidR="00500A0D">
        <w:t xml:space="preserve"> methods converge to the exact solution as the basis set tends toward full configuration interaction. </w:t>
      </w:r>
    </w:p>
    <w:p w14:paraId="50206F7F" w14:textId="7049BAFB" w:rsidR="00E90396" w:rsidRDefault="00BB0230" w:rsidP="00FC3933">
      <w:pPr>
        <w:pStyle w:val="Paragraph"/>
      </w:pPr>
      <w:r>
        <w:t xml:space="preserve">In contrast to the reduction of magnitude of error corresponding to complete basis set extrapolation, </w:t>
      </w:r>
      <w:r w:rsidR="00921713">
        <w:t>the usa</w:t>
      </w:r>
      <w:r w:rsidR="00374E7D">
        <w:t xml:space="preserve">ge of larger basis set </w:t>
      </w:r>
      <w:r w:rsidR="001958F9">
        <w:t xml:space="preserve">for DFT methods such as </w:t>
      </w:r>
      <w:r w:rsidR="00374E7D">
        <w:t>M</w:t>
      </w:r>
      <w:r w:rsidR="0011789A">
        <w:t>ethod</w:t>
      </w:r>
      <w:r w:rsidR="001958F9">
        <w:t>s</w:t>
      </w:r>
      <w:r w:rsidR="0011789A">
        <w:t xml:space="preserve"> </w:t>
      </w:r>
      <w:r w:rsidR="001958F9">
        <w:t xml:space="preserve">B, and </w:t>
      </w:r>
      <w:commentRangeStart w:id="419"/>
      <w:r w:rsidR="0011789A">
        <w:t>D</w:t>
      </w:r>
      <w:r w:rsidR="001958F9">
        <w:t>-F</w:t>
      </w:r>
      <w:r w:rsidR="00921713">
        <w:t xml:space="preserve"> </w:t>
      </w:r>
      <w:commentRangeEnd w:id="419"/>
      <w:r w:rsidR="001958F9">
        <w:rPr>
          <w:rStyle w:val="CommentReference"/>
        </w:rPr>
        <w:commentReference w:id="419"/>
      </w:r>
      <w:r w:rsidR="00921713">
        <w:t xml:space="preserve">had been found to result in greater error </w:t>
      </w:r>
      <w:r>
        <w:t>on average.</w:t>
      </w:r>
      <w:r w:rsidR="00921713">
        <w:t xml:space="preserve"> </w:t>
      </w:r>
      <w:r>
        <w:t xml:space="preserve">The </w:t>
      </w:r>
      <w:r w:rsidR="001958F9">
        <w:t>relatively better</w:t>
      </w:r>
      <w:r w:rsidR="005D1126">
        <w:t xml:space="preserve"> performance </w:t>
      </w:r>
      <w:r w:rsidR="001958F9">
        <w:t>of Methods G and I</w:t>
      </w:r>
      <w:r>
        <w:t xml:space="preserve"> </w:t>
      </w:r>
      <w:r w:rsidR="005D1126">
        <w:t xml:space="preserve">in this case </w:t>
      </w:r>
      <w:r w:rsidR="00921713">
        <w:t xml:space="preserve">should not be </w:t>
      </w:r>
      <w:r w:rsidR="005D1126">
        <w:t>attributed to</w:t>
      </w:r>
      <w:r w:rsidR="00921713">
        <w:t xml:space="preserve"> accurate description of the underlying physics of the system</w:t>
      </w:r>
      <w:r>
        <w:t>, but merely because the smaller basis sets resulted in some error cancellation</w:t>
      </w:r>
      <w:r w:rsidR="00B87AE1">
        <w:t xml:space="preserve">s that resulted in outcomes </w:t>
      </w:r>
      <w:proofErr w:type="gramStart"/>
      <w:r w:rsidR="00B87AE1">
        <w:t>similar to</w:t>
      </w:r>
      <w:proofErr w:type="gramEnd"/>
      <w:r w:rsidR="00B87AE1">
        <w:t xml:space="preserve"> the experimental data</w:t>
      </w:r>
      <w:r w:rsidR="00921713">
        <w:t xml:space="preserve">. </w:t>
      </w:r>
      <w:r w:rsidR="00B87AE1">
        <w:t>That said, i</w:t>
      </w:r>
      <w:r w:rsidR="00FC3933">
        <w:t>t is</w:t>
      </w:r>
      <w:r w:rsidR="00B87AE1">
        <w:t xml:space="preserve"> noteworthy</w:t>
      </w:r>
      <w:r w:rsidR="00FC3933">
        <w:t xml:space="preserve"> that t</w:t>
      </w:r>
      <w:r w:rsidR="009356E4">
        <w:t>he in</w:t>
      </w:r>
      <w:r>
        <w:t xml:space="preserve">clusion of </w:t>
      </w:r>
      <w:r w:rsidR="001958F9">
        <w:t xml:space="preserve">the </w:t>
      </w:r>
      <w:r w:rsidR="009356E4">
        <w:t>diffuse</w:t>
      </w:r>
      <w:r>
        <w:t xml:space="preserve"> function</w:t>
      </w:r>
      <w:r w:rsidR="00E845A8">
        <w:t>s</w:t>
      </w:r>
      <w:r>
        <w:t xml:space="preserve"> for </w:t>
      </w:r>
      <w:r w:rsidR="00DF6252">
        <w:t xml:space="preserve">heavy atoms </w:t>
      </w:r>
      <w:r w:rsidR="00B87AE1">
        <w:t>reduces</w:t>
      </w:r>
      <w:r w:rsidR="009356E4">
        <w:t xml:space="preserve"> the error of </w:t>
      </w:r>
      <w:r w:rsidR="009356E4">
        <w:rPr>
          <w:lang w:val="en-AU"/>
        </w:rPr>
        <w:t xml:space="preserve">the DFT </w:t>
      </w:r>
      <w:r w:rsidR="00B87AE1">
        <w:rPr>
          <w:lang w:val="en-AU"/>
        </w:rPr>
        <w:t xml:space="preserve">calculations </w:t>
      </w:r>
      <w:r w:rsidR="009356E4">
        <w:rPr>
          <w:lang w:val="en-AU"/>
        </w:rPr>
        <w:t>by 0.2-0.5 kcal/mol</w:t>
      </w:r>
      <w:r w:rsidR="00FC3933">
        <w:rPr>
          <w:lang w:val="en-AU"/>
        </w:rPr>
        <w:t xml:space="preserve">, and therefore </w:t>
      </w:r>
      <w:r w:rsidR="00B87AE1">
        <w:rPr>
          <w:lang w:val="en-AU"/>
        </w:rPr>
        <w:t>is encouraged to</w:t>
      </w:r>
      <w:r w:rsidR="00FC3933">
        <w:rPr>
          <w:lang w:val="en-AU"/>
        </w:rPr>
        <w:t xml:space="preserve"> be included for future studies on similar systems if high accuracy </w:t>
      </w:r>
      <w:r w:rsidR="009B06C3">
        <w:rPr>
          <w:lang w:val="en-AU"/>
        </w:rPr>
        <w:t>is</w:t>
      </w:r>
      <w:r w:rsidR="00FC3933">
        <w:rPr>
          <w:lang w:val="en-AU"/>
        </w:rPr>
        <w:t xml:space="preserve"> </w:t>
      </w:r>
      <w:r w:rsidR="0095170C">
        <w:rPr>
          <w:lang w:val="en-AU"/>
        </w:rPr>
        <w:t>deemed to be more important than</w:t>
      </w:r>
      <w:r w:rsidR="005D28BB">
        <w:rPr>
          <w:lang w:val="en-AU"/>
        </w:rPr>
        <w:t xml:space="preserve"> time expenditure</w:t>
      </w:r>
      <w:r>
        <w:t xml:space="preserve">. </w:t>
      </w:r>
    </w:p>
    <w:p w14:paraId="268E781C" w14:textId="145AC011" w:rsidR="00236A53" w:rsidRDefault="00DF6252" w:rsidP="00236A53">
      <w:pPr>
        <w:pStyle w:val="Paragraph"/>
      </w:pPr>
      <w:r>
        <w:t>Taken together</w:t>
      </w:r>
      <w:r w:rsidR="006F1F3A">
        <w:t xml:space="preserve">, Method </w:t>
      </w:r>
      <w:r w:rsidR="00C826F4">
        <w:t>I</w:t>
      </w:r>
      <w:r w:rsidR="00374E7D">
        <w:t xml:space="preserve"> </w:t>
      </w:r>
      <w:proofErr w:type="gramStart"/>
      <w:r w:rsidR="00374E7D">
        <w:t>is</w:t>
      </w:r>
      <w:proofErr w:type="gramEnd"/>
      <w:r w:rsidR="00374E7D">
        <w:t xml:space="preserve"> chosen for </w:t>
      </w:r>
      <w:r w:rsidR="00BD5816">
        <w:t xml:space="preserve">SPE </w:t>
      </w:r>
      <w:r w:rsidR="00374E7D">
        <w:t>calculation of thiol addition</w:t>
      </w:r>
      <w:r w:rsidR="0095170C">
        <w:t>s</w:t>
      </w:r>
      <w:r w:rsidR="00374E7D">
        <w:t xml:space="preserve"> to the cyanoacrylamides investigated by Taunton’s group.</w:t>
      </w:r>
      <w:r w:rsidR="00236A53">
        <w:br w:type="page"/>
      </w:r>
    </w:p>
    <w:p w14:paraId="3EC8E9B0" w14:textId="77777777" w:rsidR="00B509A6" w:rsidRDefault="00B509A6" w:rsidP="00B509A6">
      <w:pPr>
        <w:adjustRightInd/>
        <w:spacing w:line="259" w:lineRule="auto"/>
        <w:jc w:val="left"/>
        <w:rPr>
          <w:b/>
        </w:rPr>
      </w:pPr>
      <w:r>
        <w:rPr>
          <w:b/>
        </w:rPr>
        <w:lastRenderedPageBreak/>
        <w:t>Table</w:t>
      </w:r>
      <w:r w:rsidRPr="001F77DE">
        <w:rPr>
          <w:b/>
        </w:rPr>
        <w:t xml:space="preserve"> </w:t>
      </w:r>
      <w:r>
        <w:rPr>
          <w:b/>
        </w:rPr>
        <w:t>3</w:t>
      </w:r>
      <w:r w:rsidRPr="00673BAD">
        <w:rPr>
          <w:b/>
        </w:rPr>
        <w:t xml:space="preserve">. </w:t>
      </w:r>
      <w:r>
        <w:rPr>
          <w:b/>
        </w:rPr>
        <w:t>Combinations of functionals and basis sets chosen for benchmarking.</w:t>
      </w:r>
    </w:p>
    <w:tbl>
      <w:tblPr>
        <w:tblW w:w="5000" w:type="pct"/>
        <w:tblCellMar>
          <w:left w:w="0" w:type="dxa"/>
          <w:right w:w="0" w:type="dxa"/>
        </w:tblCellMar>
        <w:tblLook w:val="0420" w:firstRow="1" w:lastRow="0" w:firstColumn="0" w:lastColumn="0" w:noHBand="0" w:noVBand="1"/>
      </w:tblPr>
      <w:tblGrid>
        <w:gridCol w:w="2834"/>
        <w:gridCol w:w="691"/>
        <w:gridCol w:w="651"/>
        <w:gridCol w:w="650"/>
        <w:gridCol w:w="650"/>
        <w:gridCol w:w="650"/>
        <w:gridCol w:w="650"/>
        <w:gridCol w:w="650"/>
        <w:gridCol w:w="651"/>
        <w:gridCol w:w="651"/>
        <w:gridCol w:w="608"/>
        <w:gridCol w:w="24"/>
      </w:tblGrid>
      <w:tr w:rsidR="00D14C3D" w:rsidRPr="00F958D1" w14:paraId="496625AC" w14:textId="77777777" w:rsidTr="004645C9">
        <w:trPr>
          <w:gridAfter w:val="1"/>
          <w:wAfter w:w="13" w:type="pct"/>
          <w:trHeight w:val="20"/>
        </w:trPr>
        <w:tc>
          <w:tcPr>
            <w:tcW w:w="1514"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3CB9CBE5" w14:textId="77777777" w:rsidR="00D14C3D" w:rsidRPr="00F958D1" w:rsidRDefault="00D14C3D" w:rsidP="00B509A6">
            <w:pPr>
              <w:spacing w:after="0" w:line="240" w:lineRule="auto"/>
              <w:jc w:val="center"/>
              <w:rPr>
                <w:lang w:val="en-AU"/>
              </w:rPr>
            </w:pPr>
            <w:r w:rsidRPr="00F958D1">
              <w:rPr>
                <w:lang w:val="en-AU"/>
              </w:rPr>
              <w:t>Michael acceptor</w:t>
            </w:r>
          </w:p>
        </w:tc>
        <w:tc>
          <w:tcPr>
            <w:tcW w:w="3473" w:type="pct"/>
            <w:gridSpan w:val="10"/>
            <w:tcBorders>
              <w:top w:val="single" w:sz="18" w:space="0" w:color="000000"/>
              <w:left w:val="nil"/>
              <w:bottom w:val="single" w:sz="18" w:space="0" w:color="000000"/>
              <w:right w:val="nil"/>
            </w:tcBorders>
          </w:tcPr>
          <w:p w14:paraId="3ECFEA8E" w14:textId="12717C2B" w:rsidR="00D14C3D" w:rsidRPr="00F958D1" w:rsidRDefault="00D14C3D" w:rsidP="00B509A6">
            <w:pPr>
              <w:spacing w:after="0" w:line="240" w:lineRule="auto"/>
              <w:jc w:val="center"/>
              <w:rPr>
                <w:lang w:val="en-AU"/>
              </w:rPr>
            </w:pP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(kcal/mol)</w:t>
            </w:r>
            <w:r>
              <w:rPr>
                <w:lang w:val="en-AU"/>
              </w:rPr>
              <w:t xml:space="preserve"> for Methods</w:t>
            </w:r>
          </w:p>
        </w:tc>
      </w:tr>
      <w:tr w:rsidR="00695625" w:rsidRPr="00F958D1" w14:paraId="354C0F51" w14:textId="77777777" w:rsidTr="004645C9">
        <w:trPr>
          <w:trHeight w:val="20"/>
        </w:trPr>
        <w:tc>
          <w:tcPr>
            <w:tcW w:w="1514" w:type="pct"/>
            <w:vMerge/>
            <w:tcBorders>
              <w:top w:val="single" w:sz="18" w:space="0" w:color="000000"/>
              <w:left w:val="nil"/>
              <w:bottom w:val="single" w:sz="18" w:space="0" w:color="000000"/>
              <w:right w:val="nil"/>
            </w:tcBorders>
            <w:vAlign w:val="center"/>
            <w:hideMark/>
          </w:tcPr>
          <w:p w14:paraId="6EC01A63" w14:textId="77777777" w:rsidR="00D14C3D" w:rsidRPr="00F958D1" w:rsidRDefault="00D14C3D" w:rsidP="00D14C3D">
            <w:pPr>
              <w:spacing w:after="0" w:line="240" w:lineRule="auto"/>
              <w:jc w:val="center"/>
              <w:rPr>
                <w:lang w:val="en-AU"/>
              </w:rPr>
            </w:pPr>
          </w:p>
        </w:tc>
        <w:tc>
          <w:tcPr>
            <w:tcW w:w="369"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5AC13F2D" w14:textId="1745CE4F" w:rsidR="00D14C3D" w:rsidRPr="00F958D1" w:rsidRDefault="006E1696" w:rsidP="00D14C3D">
            <w:pPr>
              <w:spacing w:after="0" w:line="240" w:lineRule="auto"/>
              <w:jc w:val="center"/>
              <w:rPr>
                <w:lang w:val="en-AU"/>
              </w:rPr>
            </w:pPr>
            <w:r>
              <w:rPr>
                <w:lang w:val="en-AU"/>
              </w:rPr>
              <w:t>A</w:t>
            </w:r>
          </w:p>
        </w:tc>
        <w:tc>
          <w:tcPr>
            <w:tcW w:w="348"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2A17AE3" w14:textId="1BF366C4" w:rsidR="00D14C3D" w:rsidRPr="00F958D1" w:rsidRDefault="006E1696" w:rsidP="00D14C3D">
            <w:pPr>
              <w:spacing w:after="0" w:line="240" w:lineRule="auto"/>
              <w:jc w:val="center"/>
              <w:rPr>
                <w:lang w:val="en-AU"/>
              </w:rPr>
            </w:pPr>
            <w:r>
              <w:rPr>
                <w:lang w:val="en-AU"/>
              </w:rPr>
              <w:t>B</w:t>
            </w:r>
          </w:p>
        </w:tc>
        <w:tc>
          <w:tcPr>
            <w:tcW w:w="347"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7F432A0" w14:textId="7AAC1507" w:rsidR="00D14C3D" w:rsidRPr="00F958D1" w:rsidRDefault="006E1696" w:rsidP="00D14C3D">
            <w:pPr>
              <w:spacing w:after="0" w:line="240" w:lineRule="auto"/>
              <w:jc w:val="center"/>
              <w:rPr>
                <w:lang w:val="en-AU"/>
              </w:rPr>
            </w:pPr>
            <w:r>
              <w:rPr>
                <w:lang w:val="en-AU"/>
              </w:rPr>
              <w:t>C</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E470DFF" w14:textId="0E0DBA1A" w:rsidR="00D14C3D" w:rsidRPr="00F958D1" w:rsidRDefault="006E1696" w:rsidP="00D14C3D">
            <w:pPr>
              <w:spacing w:after="0" w:line="240" w:lineRule="auto"/>
              <w:jc w:val="center"/>
              <w:rPr>
                <w:lang w:val="en-AU"/>
              </w:rPr>
            </w:pPr>
            <w:r>
              <w:rPr>
                <w:lang w:val="en-AU"/>
              </w:rPr>
              <w:t>D</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6F0E2BB" w14:textId="57031B5D" w:rsidR="00D14C3D" w:rsidRPr="00F958D1" w:rsidRDefault="006E1696" w:rsidP="00D14C3D">
            <w:pPr>
              <w:spacing w:after="0" w:line="240" w:lineRule="auto"/>
              <w:jc w:val="center"/>
              <w:rPr>
                <w:lang w:val="en-AU"/>
              </w:rPr>
            </w:pPr>
            <w:r>
              <w:rPr>
                <w:lang w:val="en-AU"/>
              </w:rPr>
              <w:t>E</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236D368" w14:textId="30935299" w:rsidR="00D14C3D" w:rsidRPr="00F958D1" w:rsidRDefault="006E1696" w:rsidP="00D14C3D">
            <w:pPr>
              <w:spacing w:after="0" w:line="240" w:lineRule="auto"/>
              <w:jc w:val="center"/>
              <w:rPr>
                <w:lang w:val="en-AU"/>
              </w:rPr>
            </w:pPr>
            <w:r>
              <w:rPr>
                <w:lang w:val="en-AU"/>
              </w:rPr>
              <w:t>F</w:t>
            </w:r>
          </w:p>
        </w:tc>
        <w:tc>
          <w:tcPr>
            <w:tcW w:w="347" w:type="pct"/>
            <w:tcBorders>
              <w:top w:val="single" w:sz="18" w:space="0" w:color="000000"/>
              <w:left w:val="nil"/>
              <w:bottom w:val="single" w:sz="18" w:space="0" w:color="000000"/>
              <w:right w:val="nil"/>
            </w:tcBorders>
            <w:shd w:val="clear" w:color="auto" w:fill="E7E7E7"/>
            <w:vAlign w:val="center"/>
          </w:tcPr>
          <w:p w14:paraId="5C73B69B" w14:textId="5A23E1B1" w:rsidR="00D14C3D" w:rsidRPr="00F958D1" w:rsidRDefault="006E1696" w:rsidP="00D14C3D">
            <w:pPr>
              <w:spacing w:after="0" w:line="240" w:lineRule="auto"/>
              <w:jc w:val="center"/>
              <w:rPr>
                <w:lang w:val="en-AU"/>
              </w:rPr>
            </w:pPr>
            <w:r>
              <w:rPr>
                <w:lang w:val="en-AU"/>
              </w:rPr>
              <w:t>G</w:t>
            </w:r>
          </w:p>
        </w:tc>
        <w:tc>
          <w:tcPr>
            <w:tcW w:w="348" w:type="pct"/>
            <w:tcBorders>
              <w:top w:val="single" w:sz="18" w:space="0" w:color="000000"/>
              <w:left w:val="nil"/>
              <w:bottom w:val="single" w:sz="18" w:space="0" w:color="000000"/>
              <w:right w:val="nil"/>
            </w:tcBorders>
            <w:shd w:val="clear" w:color="auto" w:fill="E7E7E7"/>
            <w:vAlign w:val="center"/>
          </w:tcPr>
          <w:p w14:paraId="3806716E" w14:textId="755883AF" w:rsidR="00D14C3D" w:rsidRPr="00F958D1" w:rsidRDefault="006E1696" w:rsidP="00D14C3D">
            <w:pPr>
              <w:spacing w:after="0" w:line="240" w:lineRule="auto"/>
              <w:jc w:val="center"/>
              <w:rPr>
                <w:lang w:val="en-AU"/>
              </w:rPr>
            </w:pPr>
            <w:r>
              <w:rPr>
                <w:lang w:val="en-AU"/>
              </w:rPr>
              <w:t>H</w:t>
            </w:r>
          </w:p>
        </w:tc>
        <w:tc>
          <w:tcPr>
            <w:tcW w:w="348" w:type="pct"/>
            <w:tcBorders>
              <w:top w:val="single" w:sz="18" w:space="0" w:color="000000"/>
              <w:left w:val="nil"/>
              <w:bottom w:val="single" w:sz="18" w:space="0" w:color="000000"/>
              <w:right w:val="nil"/>
            </w:tcBorders>
            <w:shd w:val="clear" w:color="auto" w:fill="E7E7E7"/>
            <w:vAlign w:val="center"/>
          </w:tcPr>
          <w:p w14:paraId="2761E5B8" w14:textId="013BE975" w:rsidR="00D14C3D" w:rsidRPr="00F958D1" w:rsidRDefault="006E1696" w:rsidP="00D14C3D">
            <w:pPr>
              <w:spacing w:after="0" w:line="240" w:lineRule="auto"/>
              <w:jc w:val="center"/>
              <w:rPr>
                <w:lang w:val="en-AU"/>
              </w:rPr>
            </w:pPr>
            <w:r>
              <w:rPr>
                <w:lang w:val="en-AU"/>
              </w:rPr>
              <w:t>I</w:t>
            </w:r>
          </w:p>
        </w:tc>
        <w:tc>
          <w:tcPr>
            <w:tcW w:w="338"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C5934D0" w14:textId="7C6EE9CF" w:rsidR="00D14C3D" w:rsidRPr="00F958D1" w:rsidRDefault="006E1696" w:rsidP="00D14C3D">
            <w:pPr>
              <w:spacing w:after="0" w:line="240" w:lineRule="auto"/>
              <w:jc w:val="center"/>
              <w:rPr>
                <w:lang w:val="en-AU"/>
              </w:rPr>
            </w:pPr>
            <w:r>
              <w:rPr>
                <w:lang w:val="en-AU"/>
              </w:rPr>
              <w:t>J</w:t>
            </w:r>
          </w:p>
        </w:tc>
      </w:tr>
      <w:tr w:rsidR="00695625" w:rsidRPr="00F958D1" w14:paraId="4843594C" w14:textId="77777777" w:rsidTr="004645C9">
        <w:trPr>
          <w:trHeight w:val="895"/>
        </w:trPr>
        <w:tc>
          <w:tcPr>
            <w:tcW w:w="1514"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41F464BA"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1184" behindDoc="0" locked="0" layoutInCell="1" allowOverlap="1" wp14:anchorId="1A466354" wp14:editId="195D5513">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9"/>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10</w:t>
            </w:r>
          </w:p>
          <w:p w14:paraId="57C9064A" w14:textId="77777777" w:rsidR="006E1696" w:rsidRDefault="006E1696" w:rsidP="006E1696">
            <w:pPr>
              <w:spacing w:after="0" w:line="240" w:lineRule="auto"/>
              <w:jc w:val="left"/>
              <w:rPr>
                <w:b/>
                <w:bCs/>
                <w:lang w:val="en-AU"/>
              </w:rPr>
            </w:pPr>
          </w:p>
          <w:p w14:paraId="5603331A" w14:textId="77777777" w:rsidR="006E1696" w:rsidRPr="00B07835" w:rsidRDefault="006E1696" w:rsidP="006E1696">
            <w:pPr>
              <w:spacing w:after="0" w:line="240" w:lineRule="auto"/>
              <w:jc w:val="left"/>
              <w:rPr>
                <w:b/>
                <w:bCs/>
                <w:sz w:val="32"/>
                <w:lang w:val="en-AU"/>
              </w:rPr>
            </w:pPr>
          </w:p>
          <w:p w14:paraId="53CC4DB4" w14:textId="77CA0492"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69"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3CD945D" w14:textId="182AABAF" w:rsidR="00695625" w:rsidRPr="00695625" w:rsidRDefault="004645C9" w:rsidP="00695625">
            <w:pPr>
              <w:spacing w:after="0" w:line="240" w:lineRule="auto"/>
              <w:jc w:val="center"/>
              <w:rPr>
                <w:bCs/>
                <w:color w:val="000000" w:themeColor="text1"/>
                <w:kern w:val="24"/>
              </w:rPr>
            </w:pPr>
            <w:r>
              <w:rPr>
                <w:bCs/>
                <w:color w:val="000000" w:themeColor="text1"/>
                <w:kern w:val="24"/>
              </w:rPr>
              <w:t>1.7</w:t>
            </w:r>
          </w:p>
        </w:tc>
        <w:tc>
          <w:tcPr>
            <w:tcW w:w="348"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03458E7" w14:textId="733D3385" w:rsidR="006E1696" w:rsidRPr="006E1696" w:rsidRDefault="006E1696" w:rsidP="006E1696">
            <w:pPr>
              <w:spacing w:after="0" w:line="240" w:lineRule="auto"/>
              <w:jc w:val="center"/>
              <w:rPr>
                <w:lang w:val="en-AU"/>
              </w:rPr>
            </w:pPr>
            <w:r w:rsidRPr="006E1696">
              <w:rPr>
                <w:color w:val="000000" w:themeColor="text1"/>
                <w:kern w:val="24"/>
              </w:rPr>
              <w:t>-1.6</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B1AEE8F" w14:textId="0D6D601B" w:rsidR="006E1696" w:rsidRPr="006E1696" w:rsidRDefault="006E1696" w:rsidP="006E1696">
            <w:pPr>
              <w:spacing w:after="0" w:line="240" w:lineRule="auto"/>
              <w:jc w:val="center"/>
              <w:rPr>
                <w:lang w:val="en-AU"/>
              </w:rPr>
            </w:pPr>
            <w:r w:rsidRPr="006E1696">
              <w:rPr>
                <w:color w:val="000000" w:themeColor="text1"/>
                <w:kern w:val="24"/>
              </w:rPr>
              <w:t>-3.3</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5BF45B0" w14:textId="56FFA86C" w:rsidR="006E1696" w:rsidRPr="006E1696" w:rsidRDefault="006E1696" w:rsidP="006E1696">
            <w:pPr>
              <w:spacing w:after="0" w:line="240" w:lineRule="auto"/>
              <w:jc w:val="center"/>
              <w:rPr>
                <w:lang w:val="en-AU"/>
              </w:rPr>
            </w:pPr>
            <w:r w:rsidRPr="006E1696">
              <w:rPr>
                <w:bCs/>
                <w:color w:val="000000" w:themeColor="text1"/>
                <w:kern w:val="24"/>
              </w:rPr>
              <w:t>-0.1</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06B958B" w14:textId="2D948AF5" w:rsidR="006E1696" w:rsidRPr="006E1696" w:rsidRDefault="006E1696" w:rsidP="006E1696">
            <w:pPr>
              <w:spacing w:after="0" w:line="240" w:lineRule="auto"/>
              <w:jc w:val="center"/>
              <w:rPr>
                <w:lang w:val="en-AU"/>
              </w:rPr>
            </w:pPr>
            <w:r w:rsidRPr="006E1696">
              <w:rPr>
                <w:color w:val="000000" w:themeColor="text1"/>
                <w:kern w:val="24"/>
              </w:rPr>
              <w:t>0.6</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EDFF33E" w14:textId="40A67EED" w:rsidR="006E1696" w:rsidRPr="006E1696" w:rsidRDefault="006E1696" w:rsidP="006E1696">
            <w:pPr>
              <w:spacing w:after="0" w:line="240" w:lineRule="auto"/>
              <w:jc w:val="center"/>
              <w:rPr>
                <w:lang w:val="en-AU"/>
              </w:rPr>
            </w:pPr>
            <w:r w:rsidRPr="006E1696">
              <w:rPr>
                <w:bCs/>
                <w:color w:val="000000" w:themeColor="text1"/>
                <w:kern w:val="24"/>
              </w:rPr>
              <w:t>-0.5</w:t>
            </w:r>
          </w:p>
        </w:tc>
        <w:tc>
          <w:tcPr>
            <w:tcW w:w="347" w:type="pct"/>
            <w:tcBorders>
              <w:top w:val="single" w:sz="18" w:space="0" w:color="000000"/>
              <w:left w:val="nil"/>
              <w:bottom w:val="nil"/>
              <w:right w:val="nil"/>
            </w:tcBorders>
            <w:vAlign w:val="center"/>
          </w:tcPr>
          <w:p w14:paraId="242F0182" w14:textId="5918E251" w:rsidR="006E1696" w:rsidRPr="006E1696" w:rsidRDefault="006E1696" w:rsidP="006E1696">
            <w:pPr>
              <w:spacing w:after="0" w:line="240" w:lineRule="auto"/>
              <w:jc w:val="center"/>
              <w:rPr>
                <w:lang w:val="en-AU"/>
              </w:rPr>
            </w:pPr>
            <w:r w:rsidRPr="006E1696">
              <w:rPr>
                <w:bCs/>
                <w:color w:val="000000" w:themeColor="text1"/>
                <w:kern w:val="24"/>
              </w:rPr>
              <w:t>-1.0</w:t>
            </w:r>
          </w:p>
        </w:tc>
        <w:tc>
          <w:tcPr>
            <w:tcW w:w="348" w:type="pct"/>
            <w:tcBorders>
              <w:top w:val="single" w:sz="18" w:space="0" w:color="000000"/>
              <w:left w:val="nil"/>
              <w:bottom w:val="nil"/>
              <w:right w:val="nil"/>
            </w:tcBorders>
            <w:vAlign w:val="center"/>
          </w:tcPr>
          <w:p w14:paraId="5B40D76A" w14:textId="29D9B7D5" w:rsidR="006E1696" w:rsidRPr="006E1696" w:rsidRDefault="004645C9" w:rsidP="006E1696">
            <w:pPr>
              <w:spacing w:after="0" w:line="240" w:lineRule="auto"/>
              <w:jc w:val="center"/>
              <w:rPr>
                <w:lang w:val="en-AU"/>
              </w:rPr>
            </w:pPr>
            <w:r>
              <w:rPr>
                <w:color w:val="000000" w:themeColor="text1"/>
                <w:kern w:val="24"/>
              </w:rPr>
              <w:t>-1.9</w:t>
            </w:r>
          </w:p>
        </w:tc>
        <w:tc>
          <w:tcPr>
            <w:tcW w:w="348" w:type="pct"/>
            <w:tcBorders>
              <w:top w:val="single" w:sz="18" w:space="0" w:color="000000"/>
              <w:left w:val="nil"/>
              <w:bottom w:val="nil"/>
              <w:right w:val="nil"/>
            </w:tcBorders>
            <w:vAlign w:val="center"/>
          </w:tcPr>
          <w:p w14:paraId="00909084" w14:textId="044A82F9" w:rsidR="006E1696" w:rsidRPr="006E1696" w:rsidRDefault="006E1696" w:rsidP="006E1696">
            <w:pPr>
              <w:spacing w:after="0" w:line="240" w:lineRule="auto"/>
              <w:jc w:val="center"/>
              <w:rPr>
                <w:lang w:val="en-AU"/>
              </w:rPr>
            </w:pPr>
            <w:r w:rsidRPr="006E1696">
              <w:rPr>
                <w:color w:val="000000" w:themeColor="text1"/>
                <w:kern w:val="24"/>
              </w:rPr>
              <w:t>-2.9</w:t>
            </w:r>
          </w:p>
        </w:tc>
        <w:tc>
          <w:tcPr>
            <w:tcW w:w="338"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6D5845B" w14:textId="48C05A8E" w:rsidR="006E1696" w:rsidRPr="006E1696" w:rsidRDefault="006E1696" w:rsidP="006E1696">
            <w:pPr>
              <w:spacing w:after="0" w:line="240" w:lineRule="auto"/>
              <w:jc w:val="center"/>
              <w:rPr>
                <w:lang w:val="en-AU"/>
              </w:rPr>
            </w:pPr>
            <w:r w:rsidRPr="006E1696">
              <w:rPr>
                <w:color w:val="000000" w:themeColor="text1"/>
                <w:kern w:val="24"/>
              </w:rPr>
              <w:t>-2.5</w:t>
            </w:r>
          </w:p>
        </w:tc>
      </w:tr>
      <w:tr w:rsidR="00695625" w:rsidRPr="00F958D1" w14:paraId="6898339A" w14:textId="77777777" w:rsidTr="004645C9">
        <w:trPr>
          <w:trHeight w:val="774"/>
        </w:trPr>
        <w:tc>
          <w:tcPr>
            <w:tcW w:w="1514" w:type="pct"/>
            <w:tcBorders>
              <w:top w:val="nil"/>
              <w:left w:val="nil"/>
              <w:bottom w:val="nil"/>
              <w:right w:val="nil"/>
            </w:tcBorders>
            <w:shd w:val="clear" w:color="auto" w:fill="E7E7E7"/>
            <w:tcMar>
              <w:top w:w="72" w:type="dxa"/>
              <w:left w:w="144" w:type="dxa"/>
              <w:bottom w:w="72" w:type="dxa"/>
              <w:right w:w="144" w:type="dxa"/>
            </w:tcMar>
            <w:hideMark/>
          </w:tcPr>
          <w:p w14:paraId="5AC581F6"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2208" behindDoc="0" locked="0" layoutInCell="1" allowOverlap="1" wp14:anchorId="2C957F4A" wp14:editId="7E40F4FF">
                  <wp:simplePos x="0" y="0"/>
                  <wp:positionH relativeFrom="column">
                    <wp:posOffset>-72390</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0"/>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11</w:t>
            </w:r>
          </w:p>
          <w:p w14:paraId="6617B3E6" w14:textId="77777777" w:rsidR="006E1696" w:rsidRDefault="006E1696" w:rsidP="006E1696">
            <w:pPr>
              <w:spacing w:after="0" w:line="240" w:lineRule="auto"/>
              <w:jc w:val="left"/>
              <w:rPr>
                <w:b/>
                <w:bCs/>
                <w:lang w:val="en-AU"/>
              </w:rPr>
            </w:pPr>
          </w:p>
          <w:p w14:paraId="365D7039" w14:textId="77777777" w:rsidR="006E1696" w:rsidRPr="00B07835" w:rsidRDefault="006E1696" w:rsidP="006E1696">
            <w:pPr>
              <w:spacing w:after="0" w:line="240" w:lineRule="auto"/>
              <w:jc w:val="left"/>
              <w:rPr>
                <w:b/>
                <w:bCs/>
                <w:sz w:val="32"/>
                <w:lang w:val="en-AU"/>
              </w:rPr>
            </w:pPr>
          </w:p>
          <w:p w14:paraId="39A7033D" w14:textId="138676BF"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69" w:type="pct"/>
            <w:tcBorders>
              <w:top w:val="nil"/>
              <w:left w:val="nil"/>
              <w:bottom w:val="nil"/>
              <w:right w:val="nil"/>
            </w:tcBorders>
            <w:shd w:val="clear" w:color="auto" w:fill="E7E7E7"/>
            <w:tcMar>
              <w:top w:w="72" w:type="dxa"/>
              <w:left w:w="144" w:type="dxa"/>
              <w:bottom w:w="72" w:type="dxa"/>
              <w:right w:w="144" w:type="dxa"/>
            </w:tcMar>
            <w:vAlign w:val="center"/>
            <w:hideMark/>
          </w:tcPr>
          <w:p w14:paraId="03197E0E" w14:textId="37C94909" w:rsidR="006E1696" w:rsidRPr="006E1696" w:rsidRDefault="004645C9" w:rsidP="006E1696">
            <w:pPr>
              <w:spacing w:after="0" w:line="240" w:lineRule="auto"/>
              <w:jc w:val="center"/>
              <w:rPr>
                <w:lang w:val="en-AU"/>
              </w:rPr>
            </w:pPr>
            <w:r>
              <w:rPr>
                <w:color w:val="000000" w:themeColor="text1"/>
                <w:kern w:val="24"/>
              </w:rPr>
              <w:t>0.6</w:t>
            </w:r>
          </w:p>
        </w:tc>
        <w:tc>
          <w:tcPr>
            <w:tcW w:w="348" w:type="pct"/>
            <w:tcBorders>
              <w:top w:val="nil"/>
              <w:left w:val="nil"/>
              <w:bottom w:val="nil"/>
              <w:right w:val="nil"/>
            </w:tcBorders>
            <w:shd w:val="clear" w:color="auto" w:fill="E7E7E7"/>
            <w:tcMar>
              <w:top w:w="15" w:type="dxa"/>
              <w:left w:w="15" w:type="dxa"/>
              <w:bottom w:w="0" w:type="dxa"/>
              <w:right w:w="15" w:type="dxa"/>
            </w:tcMar>
            <w:vAlign w:val="center"/>
            <w:hideMark/>
          </w:tcPr>
          <w:p w14:paraId="675E12C2" w14:textId="2C3A0C03" w:rsidR="006E1696" w:rsidRPr="006E1696" w:rsidRDefault="006E1696" w:rsidP="006E1696">
            <w:pPr>
              <w:spacing w:after="0" w:line="240" w:lineRule="auto"/>
              <w:jc w:val="center"/>
              <w:rPr>
                <w:lang w:val="en-AU"/>
              </w:rPr>
            </w:pPr>
            <w:r w:rsidRPr="006E1696">
              <w:rPr>
                <w:color w:val="000000" w:themeColor="text1"/>
                <w:kern w:val="24"/>
              </w:rPr>
              <w:t>-2.4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3E4A8286" w14:textId="6E527FEF" w:rsidR="006E1696" w:rsidRPr="006E1696" w:rsidRDefault="006E1696" w:rsidP="006E1696">
            <w:pPr>
              <w:spacing w:after="0" w:line="240" w:lineRule="auto"/>
              <w:jc w:val="center"/>
              <w:rPr>
                <w:lang w:val="en-AU"/>
              </w:rPr>
            </w:pPr>
            <w:r w:rsidRPr="006E1696">
              <w:rPr>
                <w:color w:val="000000" w:themeColor="text1"/>
                <w:kern w:val="24"/>
              </w:rPr>
              <w:t>-4.5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410DB1B0" w14:textId="02D41CCF" w:rsidR="006E1696" w:rsidRPr="006E1696" w:rsidRDefault="006E1696" w:rsidP="006E1696">
            <w:pPr>
              <w:spacing w:after="0" w:line="240" w:lineRule="auto"/>
              <w:jc w:val="center"/>
              <w:rPr>
                <w:lang w:val="en-AU"/>
              </w:rPr>
            </w:pPr>
            <w:r w:rsidRPr="006E1696">
              <w:rPr>
                <w:color w:val="000000" w:themeColor="text1"/>
                <w:kern w:val="24"/>
              </w:rPr>
              <w:t>-1.4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98F6EFE" w14:textId="2B07A41D" w:rsidR="006E1696" w:rsidRPr="006E1696" w:rsidRDefault="006E1696" w:rsidP="006E1696">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0598A28" w14:textId="423CB7B3" w:rsidR="006E1696" w:rsidRPr="006E1696" w:rsidRDefault="006E1696" w:rsidP="006E1696">
            <w:pPr>
              <w:spacing w:after="0" w:line="240" w:lineRule="auto"/>
              <w:jc w:val="center"/>
              <w:rPr>
                <w:lang w:val="en-AU"/>
              </w:rPr>
            </w:pPr>
            <w:r w:rsidRPr="006E1696">
              <w:rPr>
                <w:color w:val="000000" w:themeColor="text1"/>
                <w:kern w:val="24"/>
              </w:rPr>
              <w:t>-2.0</w:t>
            </w:r>
          </w:p>
        </w:tc>
        <w:tc>
          <w:tcPr>
            <w:tcW w:w="347" w:type="pct"/>
            <w:tcBorders>
              <w:top w:val="nil"/>
              <w:left w:val="nil"/>
              <w:bottom w:val="nil"/>
              <w:right w:val="nil"/>
            </w:tcBorders>
            <w:shd w:val="clear" w:color="auto" w:fill="E7E7E7"/>
            <w:vAlign w:val="center"/>
          </w:tcPr>
          <w:p w14:paraId="1AFD6B49" w14:textId="3AB25824" w:rsidR="006E1696" w:rsidRPr="006E1696" w:rsidRDefault="006E1696" w:rsidP="006E1696">
            <w:pPr>
              <w:spacing w:after="0" w:line="240" w:lineRule="auto"/>
              <w:jc w:val="center"/>
              <w:rPr>
                <w:lang w:val="en-AU"/>
              </w:rPr>
            </w:pPr>
            <w:r w:rsidRPr="006E1696">
              <w:rPr>
                <w:color w:val="000000" w:themeColor="text1"/>
                <w:kern w:val="24"/>
              </w:rPr>
              <w:t>-2.4</w:t>
            </w:r>
          </w:p>
        </w:tc>
        <w:tc>
          <w:tcPr>
            <w:tcW w:w="348" w:type="pct"/>
            <w:tcBorders>
              <w:top w:val="nil"/>
              <w:left w:val="nil"/>
              <w:bottom w:val="nil"/>
              <w:right w:val="nil"/>
            </w:tcBorders>
            <w:shd w:val="clear" w:color="auto" w:fill="E7E7E7"/>
            <w:vAlign w:val="center"/>
          </w:tcPr>
          <w:p w14:paraId="260DA365" w14:textId="67F3D1D1" w:rsidR="006E1696" w:rsidRPr="006E1696" w:rsidRDefault="004645C9" w:rsidP="006E1696">
            <w:pPr>
              <w:spacing w:after="0" w:line="240" w:lineRule="auto"/>
              <w:jc w:val="center"/>
              <w:rPr>
                <w:lang w:val="en-AU"/>
              </w:rPr>
            </w:pPr>
            <w:r>
              <w:rPr>
                <w:color w:val="000000" w:themeColor="text1"/>
                <w:kern w:val="24"/>
              </w:rPr>
              <w:t>-3.2</w:t>
            </w:r>
          </w:p>
        </w:tc>
        <w:tc>
          <w:tcPr>
            <w:tcW w:w="348" w:type="pct"/>
            <w:tcBorders>
              <w:top w:val="nil"/>
              <w:left w:val="nil"/>
              <w:bottom w:val="nil"/>
              <w:right w:val="nil"/>
            </w:tcBorders>
            <w:shd w:val="clear" w:color="auto" w:fill="E7E7E7"/>
            <w:vAlign w:val="center"/>
          </w:tcPr>
          <w:p w14:paraId="64420987" w14:textId="74E873E2" w:rsidR="006E1696" w:rsidRPr="006E1696" w:rsidRDefault="006E1696" w:rsidP="006E1696">
            <w:pPr>
              <w:spacing w:after="0" w:line="240" w:lineRule="auto"/>
              <w:jc w:val="center"/>
              <w:rPr>
                <w:lang w:val="en-AU"/>
              </w:rPr>
            </w:pPr>
            <w:r w:rsidRPr="006E1696">
              <w:rPr>
                <w:color w:val="000000" w:themeColor="text1"/>
                <w:kern w:val="24"/>
              </w:rPr>
              <w:t>-3.8</w:t>
            </w:r>
          </w:p>
        </w:tc>
        <w:tc>
          <w:tcPr>
            <w:tcW w:w="338"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0BB2E217" w14:textId="2279EA29" w:rsidR="006E1696" w:rsidRPr="006E1696" w:rsidRDefault="006E1696" w:rsidP="006E1696">
            <w:pPr>
              <w:spacing w:after="0" w:line="240" w:lineRule="auto"/>
              <w:jc w:val="center"/>
              <w:rPr>
                <w:lang w:val="en-AU"/>
              </w:rPr>
            </w:pPr>
            <w:r w:rsidRPr="006E1696">
              <w:rPr>
                <w:color w:val="000000" w:themeColor="text1"/>
                <w:kern w:val="24"/>
              </w:rPr>
              <w:t>-3.5</w:t>
            </w:r>
          </w:p>
        </w:tc>
      </w:tr>
      <w:tr w:rsidR="00695625" w:rsidRPr="00F958D1" w14:paraId="1BC12F0E" w14:textId="77777777" w:rsidTr="004645C9">
        <w:trPr>
          <w:trHeight w:val="23"/>
        </w:trPr>
        <w:tc>
          <w:tcPr>
            <w:tcW w:w="1514" w:type="pct"/>
            <w:tcBorders>
              <w:top w:val="nil"/>
              <w:left w:val="nil"/>
              <w:bottom w:val="nil"/>
              <w:right w:val="nil"/>
            </w:tcBorders>
            <w:shd w:val="clear" w:color="auto" w:fill="auto"/>
            <w:tcMar>
              <w:top w:w="72" w:type="dxa"/>
              <w:left w:w="144" w:type="dxa"/>
              <w:bottom w:w="72" w:type="dxa"/>
              <w:right w:w="144" w:type="dxa"/>
            </w:tcMar>
            <w:hideMark/>
          </w:tcPr>
          <w:p w14:paraId="32008B27"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3232" behindDoc="0" locked="0" layoutInCell="1" allowOverlap="1" wp14:anchorId="1D03E6E8" wp14:editId="39BE06F5">
                  <wp:simplePos x="0" y="0"/>
                  <wp:positionH relativeFrom="column">
                    <wp:posOffset>60960</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12</w:t>
            </w:r>
          </w:p>
          <w:p w14:paraId="59E71E0D" w14:textId="77777777" w:rsidR="006E1696" w:rsidRDefault="006E1696" w:rsidP="006E1696">
            <w:pPr>
              <w:spacing w:after="0" w:line="240" w:lineRule="auto"/>
              <w:jc w:val="left"/>
              <w:rPr>
                <w:b/>
                <w:bCs/>
                <w:lang w:val="en-AU"/>
              </w:rPr>
            </w:pPr>
          </w:p>
          <w:p w14:paraId="1278AC1F" w14:textId="77777777" w:rsidR="006E1696" w:rsidRPr="00B07835" w:rsidRDefault="006E1696" w:rsidP="006E1696">
            <w:pPr>
              <w:spacing w:after="0" w:line="240" w:lineRule="auto"/>
              <w:rPr>
                <w:sz w:val="32"/>
                <w:lang w:val="en-AU"/>
              </w:rPr>
            </w:pPr>
          </w:p>
          <w:p w14:paraId="3A6FDB1B" w14:textId="52719B2E" w:rsidR="006E1696" w:rsidRPr="0005495E" w:rsidRDefault="006E1696" w:rsidP="006E1696">
            <w:pPr>
              <w:spacing w:after="0" w:line="24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69" w:type="pct"/>
            <w:tcBorders>
              <w:top w:val="nil"/>
              <w:left w:val="nil"/>
              <w:bottom w:val="nil"/>
              <w:right w:val="nil"/>
            </w:tcBorders>
            <w:shd w:val="clear" w:color="auto" w:fill="auto"/>
            <w:tcMar>
              <w:top w:w="72" w:type="dxa"/>
              <w:left w:w="144" w:type="dxa"/>
              <w:bottom w:w="72" w:type="dxa"/>
              <w:right w:w="144" w:type="dxa"/>
            </w:tcMar>
            <w:vAlign w:val="center"/>
            <w:hideMark/>
          </w:tcPr>
          <w:p w14:paraId="4F1646F9" w14:textId="325288B2" w:rsidR="006E1696" w:rsidRPr="006E1696" w:rsidRDefault="004645C9" w:rsidP="006E1696">
            <w:pPr>
              <w:spacing w:after="0" w:line="240" w:lineRule="auto"/>
              <w:jc w:val="center"/>
              <w:rPr>
                <w:lang w:val="en-AU"/>
              </w:rPr>
            </w:pPr>
            <w:r>
              <w:rPr>
                <w:color w:val="000000" w:themeColor="text1"/>
                <w:kern w:val="24"/>
              </w:rPr>
              <w:t>1.6</w:t>
            </w:r>
          </w:p>
        </w:tc>
        <w:tc>
          <w:tcPr>
            <w:tcW w:w="348" w:type="pct"/>
            <w:tcBorders>
              <w:top w:val="nil"/>
              <w:left w:val="nil"/>
              <w:bottom w:val="nil"/>
              <w:right w:val="nil"/>
            </w:tcBorders>
            <w:shd w:val="clear" w:color="auto" w:fill="auto"/>
            <w:tcMar>
              <w:top w:w="15" w:type="dxa"/>
              <w:left w:w="15" w:type="dxa"/>
              <w:bottom w:w="0" w:type="dxa"/>
              <w:right w:w="15" w:type="dxa"/>
            </w:tcMar>
            <w:vAlign w:val="center"/>
            <w:hideMark/>
          </w:tcPr>
          <w:p w14:paraId="35C64A1B" w14:textId="41A77DF7" w:rsidR="006E1696" w:rsidRPr="006E1696" w:rsidRDefault="006E1696" w:rsidP="006E1696">
            <w:pPr>
              <w:spacing w:after="0" w:line="240" w:lineRule="auto"/>
              <w:jc w:val="center"/>
              <w:rPr>
                <w:lang w:val="en-AU"/>
              </w:rPr>
            </w:pPr>
            <w:r w:rsidRPr="006E1696">
              <w:rPr>
                <w:color w:val="000000" w:themeColor="text1"/>
                <w:kern w:val="24"/>
              </w:rPr>
              <w:t>-1.3</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4445CC3D" w14:textId="56A4E591" w:rsidR="006E1696" w:rsidRPr="006E1696" w:rsidRDefault="006E1696" w:rsidP="006E1696">
            <w:pPr>
              <w:spacing w:after="0" w:line="240" w:lineRule="auto"/>
              <w:jc w:val="center"/>
              <w:rPr>
                <w:lang w:val="en-AU"/>
              </w:rPr>
            </w:pPr>
            <w:r w:rsidRPr="006E1696">
              <w:rPr>
                <w:color w:val="000000" w:themeColor="text1"/>
                <w:kern w:val="24"/>
              </w:rPr>
              <w:t>-3.4</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0A38D9EB" w14:textId="3BA962AA" w:rsidR="006E1696" w:rsidRPr="006E1696" w:rsidRDefault="006E1696" w:rsidP="006E1696">
            <w:pPr>
              <w:spacing w:after="0" w:line="240" w:lineRule="auto"/>
              <w:jc w:val="center"/>
              <w:rPr>
                <w:lang w:val="en-AU"/>
              </w:rPr>
            </w:pPr>
            <w:r w:rsidRPr="006E1696">
              <w:rPr>
                <w:color w:val="000000" w:themeColor="text1"/>
                <w:kern w:val="24"/>
              </w:rPr>
              <w:t>-0.2</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00D4DABA" w14:textId="2A8C05D6" w:rsidR="006E1696" w:rsidRPr="006E1696" w:rsidRDefault="006E1696" w:rsidP="006E1696">
            <w:pPr>
              <w:spacing w:after="0" w:line="240" w:lineRule="auto"/>
              <w:jc w:val="center"/>
              <w:rPr>
                <w:lang w:val="en-AU"/>
              </w:rPr>
            </w:pPr>
            <w:r w:rsidRPr="006E1696">
              <w:rPr>
                <w:color w:val="000000" w:themeColor="text1"/>
                <w:kern w:val="24"/>
              </w:rPr>
              <w:t>0.8</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731C1318" w14:textId="23C4622C" w:rsidR="006E1696" w:rsidRPr="006E1696" w:rsidRDefault="006E1696" w:rsidP="006E1696">
            <w:pPr>
              <w:spacing w:after="0" w:line="240" w:lineRule="auto"/>
              <w:jc w:val="center"/>
              <w:rPr>
                <w:lang w:val="en-AU"/>
              </w:rPr>
            </w:pPr>
            <w:r w:rsidRPr="006E1696">
              <w:rPr>
                <w:color w:val="000000" w:themeColor="text1"/>
                <w:kern w:val="24"/>
              </w:rPr>
              <w:t>-0.8</w:t>
            </w:r>
          </w:p>
        </w:tc>
        <w:tc>
          <w:tcPr>
            <w:tcW w:w="347" w:type="pct"/>
            <w:tcBorders>
              <w:top w:val="nil"/>
              <w:left w:val="nil"/>
              <w:bottom w:val="nil"/>
              <w:right w:val="nil"/>
            </w:tcBorders>
            <w:vAlign w:val="center"/>
          </w:tcPr>
          <w:p w14:paraId="15602661" w14:textId="7EBF26AC" w:rsidR="006E1696" w:rsidRPr="006E1696" w:rsidRDefault="006E1696" w:rsidP="006E1696">
            <w:pPr>
              <w:spacing w:after="0" w:line="240" w:lineRule="auto"/>
              <w:jc w:val="center"/>
              <w:rPr>
                <w:lang w:val="en-AU"/>
              </w:rPr>
            </w:pPr>
            <w:r w:rsidRPr="006E1696">
              <w:rPr>
                <w:color w:val="000000" w:themeColor="text1"/>
                <w:kern w:val="24"/>
              </w:rPr>
              <w:t>-1.1</w:t>
            </w:r>
          </w:p>
        </w:tc>
        <w:tc>
          <w:tcPr>
            <w:tcW w:w="348" w:type="pct"/>
            <w:tcBorders>
              <w:top w:val="nil"/>
              <w:left w:val="nil"/>
              <w:bottom w:val="nil"/>
              <w:right w:val="nil"/>
            </w:tcBorders>
            <w:vAlign w:val="center"/>
          </w:tcPr>
          <w:p w14:paraId="26C907BB" w14:textId="00E455CC" w:rsidR="006E1696" w:rsidRPr="006E1696" w:rsidRDefault="004645C9" w:rsidP="006E1696">
            <w:pPr>
              <w:spacing w:after="0" w:line="240" w:lineRule="auto"/>
              <w:jc w:val="center"/>
              <w:rPr>
                <w:lang w:val="en-AU"/>
              </w:rPr>
            </w:pPr>
            <w:r>
              <w:rPr>
                <w:color w:val="000000" w:themeColor="text1"/>
                <w:kern w:val="24"/>
              </w:rPr>
              <w:t>-1.8</w:t>
            </w:r>
          </w:p>
        </w:tc>
        <w:tc>
          <w:tcPr>
            <w:tcW w:w="348" w:type="pct"/>
            <w:tcBorders>
              <w:top w:val="nil"/>
              <w:left w:val="nil"/>
              <w:bottom w:val="nil"/>
              <w:right w:val="nil"/>
            </w:tcBorders>
            <w:vAlign w:val="center"/>
          </w:tcPr>
          <w:p w14:paraId="12BC75D5" w14:textId="01796948" w:rsidR="006E1696" w:rsidRPr="006E1696" w:rsidRDefault="006E1696" w:rsidP="006E1696">
            <w:pPr>
              <w:spacing w:after="0" w:line="240" w:lineRule="auto"/>
              <w:jc w:val="center"/>
              <w:rPr>
                <w:lang w:val="en-AU"/>
              </w:rPr>
            </w:pPr>
            <w:r w:rsidRPr="006E1696">
              <w:rPr>
                <w:color w:val="000000" w:themeColor="text1"/>
                <w:kern w:val="24"/>
              </w:rPr>
              <w:t>-2.8</w:t>
            </w:r>
          </w:p>
        </w:tc>
        <w:tc>
          <w:tcPr>
            <w:tcW w:w="338"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F5645D1" w14:textId="12C5FF00" w:rsidR="006E1696" w:rsidRPr="006E1696" w:rsidRDefault="006E1696" w:rsidP="006E1696">
            <w:pPr>
              <w:spacing w:after="0" w:line="240" w:lineRule="auto"/>
              <w:jc w:val="center"/>
              <w:rPr>
                <w:lang w:val="en-AU"/>
              </w:rPr>
            </w:pPr>
            <w:r w:rsidRPr="006E1696">
              <w:rPr>
                <w:color w:val="000000" w:themeColor="text1"/>
                <w:kern w:val="24"/>
              </w:rPr>
              <w:t>-2.4</w:t>
            </w:r>
          </w:p>
        </w:tc>
      </w:tr>
      <w:tr w:rsidR="00695625" w:rsidRPr="00F958D1" w14:paraId="36975EF5" w14:textId="77777777" w:rsidTr="004645C9">
        <w:trPr>
          <w:trHeight w:val="23"/>
        </w:trPr>
        <w:tc>
          <w:tcPr>
            <w:tcW w:w="1514" w:type="pct"/>
            <w:tcBorders>
              <w:top w:val="nil"/>
              <w:left w:val="nil"/>
              <w:bottom w:val="nil"/>
              <w:right w:val="nil"/>
            </w:tcBorders>
            <w:shd w:val="clear" w:color="auto" w:fill="E7E7E7"/>
            <w:tcMar>
              <w:top w:w="72" w:type="dxa"/>
              <w:left w:w="144" w:type="dxa"/>
              <w:bottom w:w="72" w:type="dxa"/>
              <w:right w:w="144" w:type="dxa"/>
            </w:tcMar>
            <w:hideMark/>
          </w:tcPr>
          <w:p w14:paraId="5D36F48A"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39136" behindDoc="0" locked="0" layoutInCell="1" allowOverlap="1" wp14:anchorId="4A1DB314" wp14:editId="706BEA71">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2"/>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13</w:t>
            </w:r>
          </w:p>
          <w:p w14:paraId="205044C6" w14:textId="77777777" w:rsidR="006E1696" w:rsidRPr="00B07835" w:rsidRDefault="006E1696" w:rsidP="006E1696">
            <w:pPr>
              <w:spacing w:after="0" w:line="240" w:lineRule="auto"/>
              <w:jc w:val="left"/>
              <w:rPr>
                <w:b/>
                <w:bCs/>
                <w:sz w:val="32"/>
                <w:lang w:val="en-AU"/>
              </w:rPr>
            </w:pPr>
          </w:p>
          <w:p w14:paraId="426B3652" w14:textId="77777777" w:rsidR="006E1696" w:rsidRDefault="006E1696" w:rsidP="006E1696">
            <w:pPr>
              <w:spacing w:after="0" w:line="240" w:lineRule="auto"/>
              <w:jc w:val="left"/>
              <w:rPr>
                <w:b/>
                <w:bCs/>
                <w:lang w:val="en-AU"/>
              </w:rPr>
            </w:pPr>
          </w:p>
          <w:p w14:paraId="260FD230" w14:textId="47A99E2C"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69" w:type="pct"/>
            <w:tcBorders>
              <w:top w:val="nil"/>
              <w:left w:val="nil"/>
              <w:bottom w:val="nil"/>
              <w:right w:val="nil"/>
            </w:tcBorders>
            <w:shd w:val="clear" w:color="auto" w:fill="E7E7E7"/>
            <w:tcMar>
              <w:top w:w="72" w:type="dxa"/>
              <w:left w:w="144" w:type="dxa"/>
              <w:bottom w:w="72" w:type="dxa"/>
              <w:right w:w="144" w:type="dxa"/>
            </w:tcMar>
            <w:vAlign w:val="center"/>
            <w:hideMark/>
          </w:tcPr>
          <w:p w14:paraId="290FDB1F" w14:textId="66B39944" w:rsidR="006E1696" w:rsidRPr="006E1696" w:rsidRDefault="004645C9" w:rsidP="006E1696">
            <w:pPr>
              <w:spacing w:after="0" w:line="240" w:lineRule="auto"/>
              <w:jc w:val="center"/>
              <w:rPr>
                <w:lang w:val="en-AU"/>
              </w:rPr>
            </w:pPr>
            <w:r>
              <w:rPr>
                <w:color w:val="000000" w:themeColor="text1"/>
                <w:kern w:val="24"/>
              </w:rPr>
              <w:t>1.6</w:t>
            </w:r>
          </w:p>
        </w:tc>
        <w:tc>
          <w:tcPr>
            <w:tcW w:w="348" w:type="pct"/>
            <w:tcBorders>
              <w:top w:val="nil"/>
              <w:left w:val="nil"/>
              <w:bottom w:val="nil"/>
              <w:right w:val="nil"/>
            </w:tcBorders>
            <w:shd w:val="clear" w:color="auto" w:fill="E7E7E7"/>
            <w:tcMar>
              <w:top w:w="15" w:type="dxa"/>
              <w:left w:w="15" w:type="dxa"/>
              <w:bottom w:w="0" w:type="dxa"/>
              <w:right w:w="15" w:type="dxa"/>
            </w:tcMar>
            <w:vAlign w:val="center"/>
            <w:hideMark/>
          </w:tcPr>
          <w:p w14:paraId="5F9316B0" w14:textId="7E3A7AE9" w:rsidR="006E1696" w:rsidRPr="006E1696" w:rsidRDefault="006E1696" w:rsidP="006E1696">
            <w:pPr>
              <w:spacing w:after="0" w:line="240" w:lineRule="auto"/>
              <w:jc w:val="center"/>
              <w:rPr>
                <w:lang w:val="en-AU"/>
              </w:rPr>
            </w:pPr>
            <w:r w:rsidRPr="006E1696">
              <w:rPr>
                <w:color w:val="000000" w:themeColor="text1"/>
                <w:kern w:val="24"/>
              </w:rPr>
              <w:t>-1.6</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563EA31A" w14:textId="65CBC879" w:rsidR="006E1696" w:rsidRPr="006E1696" w:rsidRDefault="006E1696" w:rsidP="006E1696">
            <w:pPr>
              <w:spacing w:after="0" w:line="240" w:lineRule="auto"/>
              <w:jc w:val="center"/>
              <w:rPr>
                <w:lang w:val="en-AU"/>
              </w:rPr>
            </w:pPr>
            <w:r w:rsidRPr="006E1696">
              <w:rPr>
                <w:color w:val="000000" w:themeColor="text1"/>
                <w:kern w:val="24"/>
              </w:rPr>
              <w:t>-3.5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17EC401" w14:textId="2767AE7F" w:rsidR="006E1696" w:rsidRPr="006E1696" w:rsidRDefault="006E1696" w:rsidP="006E1696">
            <w:pPr>
              <w:spacing w:after="0" w:line="240" w:lineRule="auto"/>
              <w:jc w:val="center"/>
              <w:rPr>
                <w:lang w:val="en-AU"/>
              </w:rPr>
            </w:pPr>
            <w:r w:rsidRPr="006E1696">
              <w:rPr>
                <w:color w:val="000000" w:themeColor="text1"/>
                <w:kern w:val="24"/>
              </w:rPr>
              <w:t>-0.4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53D15F3B" w14:textId="7DCB91D8" w:rsidR="006E1696" w:rsidRPr="006E1696" w:rsidRDefault="006E1696" w:rsidP="006E1696">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6D523846" w14:textId="73F63D1F" w:rsidR="006E1696" w:rsidRPr="006E1696" w:rsidRDefault="006E1696" w:rsidP="006E1696">
            <w:pPr>
              <w:spacing w:after="0" w:line="240" w:lineRule="auto"/>
              <w:jc w:val="center"/>
              <w:rPr>
                <w:lang w:val="en-AU"/>
              </w:rPr>
            </w:pPr>
            <w:r w:rsidRPr="006E1696">
              <w:rPr>
                <w:color w:val="000000" w:themeColor="text1"/>
                <w:kern w:val="24"/>
              </w:rPr>
              <w:t>-1.0</w:t>
            </w:r>
          </w:p>
        </w:tc>
        <w:tc>
          <w:tcPr>
            <w:tcW w:w="347" w:type="pct"/>
            <w:tcBorders>
              <w:top w:val="nil"/>
              <w:left w:val="nil"/>
              <w:bottom w:val="nil"/>
              <w:right w:val="nil"/>
            </w:tcBorders>
            <w:shd w:val="clear" w:color="auto" w:fill="E7E7E7"/>
            <w:vAlign w:val="center"/>
          </w:tcPr>
          <w:p w14:paraId="1C44AE61" w14:textId="6A7590C4" w:rsidR="006E1696" w:rsidRPr="006E1696" w:rsidRDefault="006E1696" w:rsidP="006E1696">
            <w:pPr>
              <w:spacing w:after="0" w:line="240" w:lineRule="auto"/>
              <w:jc w:val="center"/>
              <w:rPr>
                <w:lang w:val="en-AU"/>
              </w:rPr>
            </w:pPr>
            <w:r w:rsidRPr="006E1696">
              <w:rPr>
                <w:color w:val="000000" w:themeColor="text1"/>
                <w:kern w:val="24"/>
              </w:rPr>
              <w:t>-1.3</w:t>
            </w:r>
          </w:p>
        </w:tc>
        <w:tc>
          <w:tcPr>
            <w:tcW w:w="348" w:type="pct"/>
            <w:tcBorders>
              <w:top w:val="nil"/>
              <w:left w:val="nil"/>
              <w:bottom w:val="nil"/>
              <w:right w:val="nil"/>
            </w:tcBorders>
            <w:shd w:val="clear" w:color="auto" w:fill="E7E7E7"/>
            <w:vAlign w:val="center"/>
          </w:tcPr>
          <w:p w14:paraId="209AC58E" w14:textId="27FBA9D9" w:rsidR="006E1696" w:rsidRPr="006E1696" w:rsidRDefault="004645C9" w:rsidP="006E1696">
            <w:pPr>
              <w:spacing w:after="0" w:line="240" w:lineRule="auto"/>
              <w:jc w:val="center"/>
              <w:rPr>
                <w:lang w:val="en-AU"/>
              </w:rPr>
            </w:pPr>
            <w:r>
              <w:rPr>
                <w:color w:val="000000" w:themeColor="text1"/>
                <w:kern w:val="24"/>
              </w:rPr>
              <w:t>-1.9</w:t>
            </w:r>
          </w:p>
        </w:tc>
        <w:tc>
          <w:tcPr>
            <w:tcW w:w="348" w:type="pct"/>
            <w:tcBorders>
              <w:top w:val="nil"/>
              <w:left w:val="nil"/>
              <w:bottom w:val="nil"/>
              <w:right w:val="nil"/>
            </w:tcBorders>
            <w:shd w:val="clear" w:color="auto" w:fill="E7E7E7"/>
            <w:vAlign w:val="center"/>
          </w:tcPr>
          <w:p w14:paraId="3D27469E" w14:textId="10E80007" w:rsidR="006E1696" w:rsidRPr="006E1696" w:rsidRDefault="006E1696" w:rsidP="006E1696">
            <w:pPr>
              <w:spacing w:after="0" w:line="240" w:lineRule="auto"/>
              <w:jc w:val="center"/>
              <w:rPr>
                <w:lang w:val="en-AU"/>
              </w:rPr>
            </w:pPr>
            <w:r w:rsidRPr="006E1696">
              <w:rPr>
                <w:color w:val="000000" w:themeColor="text1"/>
                <w:kern w:val="24"/>
              </w:rPr>
              <w:t>-3.0</w:t>
            </w:r>
          </w:p>
        </w:tc>
        <w:tc>
          <w:tcPr>
            <w:tcW w:w="338"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3C0568EF" w14:textId="0641822D" w:rsidR="006E1696" w:rsidRPr="006E1696" w:rsidRDefault="006E1696" w:rsidP="006E1696">
            <w:pPr>
              <w:spacing w:after="0" w:line="240" w:lineRule="auto"/>
              <w:jc w:val="center"/>
              <w:rPr>
                <w:lang w:val="en-AU"/>
              </w:rPr>
            </w:pPr>
            <w:r w:rsidRPr="006E1696">
              <w:rPr>
                <w:color w:val="000000" w:themeColor="text1"/>
                <w:kern w:val="24"/>
              </w:rPr>
              <w:t>-2.7</w:t>
            </w:r>
          </w:p>
        </w:tc>
      </w:tr>
      <w:tr w:rsidR="00695625" w:rsidRPr="00F958D1" w14:paraId="4F9E1BE4" w14:textId="77777777" w:rsidTr="004645C9">
        <w:trPr>
          <w:trHeight w:val="23"/>
        </w:trPr>
        <w:tc>
          <w:tcPr>
            <w:tcW w:w="1514" w:type="pct"/>
            <w:tcBorders>
              <w:top w:val="nil"/>
              <w:left w:val="nil"/>
              <w:bottom w:val="nil"/>
              <w:right w:val="nil"/>
            </w:tcBorders>
            <w:shd w:val="clear" w:color="auto" w:fill="auto"/>
            <w:tcMar>
              <w:top w:w="72" w:type="dxa"/>
              <w:left w:w="144" w:type="dxa"/>
              <w:bottom w:w="72" w:type="dxa"/>
              <w:right w:w="144" w:type="dxa"/>
            </w:tcMar>
            <w:hideMark/>
          </w:tcPr>
          <w:p w14:paraId="6822B771"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0160" behindDoc="0" locked="0" layoutInCell="1" allowOverlap="1" wp14:anchorId="770DEBA1" wp14:editId="6C1585FB">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3"/>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14</w:t>
            </w:r>
          </w:p>
          <w:p w14:paraId="16E44D1C" w14:textId="77777777" w:rsidR="006E1696" w:rsidRDefault="006E1696" w:rsidP="006E1696">
            <w:pPr>
              <w:spacing w:after="0" w:line="240" w:lineRule="auto"/>
              <w:jc w:val="left"/>
              <w:rPr>
                <w:b/>
                <w:bCs/>
                <w:lang w:val="en-AU"/>
              </w:rPr>
            </w:pPr>
          </w:p>
          <w:p w14:paraId="4F6EE398" w14:textId="77777777" w:rsidR="006E1696" w:rsidRDefault="006E1696" w:rsidP="006E1696">
            <w:pPr>
              <w:spacing w:after="0" w:line="240" w:lineRule="auto"/>
              <w:jc w:val="left"/>
              <w:rPr>
                <w:b/>
                <w:bCs/>
                <w:lang w:val="en-AU"/>
              </w:rPr>
            </w:pPr>
          </w:p>
          <w:p w14:paraId="6C1E0F70" w14:textId="47319A2B"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69" w:type="pct"/>
            <w:tcBorders>
              <w:top w:val="nil"/>
              <w:left w:val="nil"/>
              <w:bottom w:val="nil"/>
              <w:right w:val="nil"/>
            </w:tcBorders>
            <w:shd w:val="clear" w:color="auto" w:fill="auto"/>
            <w:tcMar>
              <w:top w:w="72" w:type="dxa"/>
              <w:left w:w="144" w:type="dxa"/>
              <w:bottom w:w="72" w:type="dxa"/>
              <w:right w:w="144" w:type="dxa"/>
            </w:tcMar>
            <w:vAlign w:val="center"/>
            <w:hideMark/>
          </w:tcPr>
          <w:p w14:paraId="25C7F24D" w14:textId="7F03E5FE" w:rsidR="006E1696" w:rsidRPr="006E1696" w:rsidRDefault="004645C9" w:rsidP="006E1696">
            <w:pPr>
              <w:spacing w:after="0" w:line="240" w:lineRule="auto"/>
              <w:jc w:val="center"/>
              <w:rPr>
                <w:lang w:val="en-AU"/>
              </w:rPr>
            </w:pPr>
            <w:r>
              <w:rPr>
                <w:color w:val="000000" w:themeColor="text1"/>
                <w:kern w:val="24"/>
              </w:rPr>
              <w:t>2.6</w:t>
            </w:r>
          </w:p>
        </w:tc>
        <w:tc>
          <w:tcPr>
            <w:tcW w:w="348" w:type="pct"/>
            <w:tcBorders>
              <w:top w:val="nil"/>
              <w:left w:val="nil"/>
              <w:bottom w:val="nil"/>
              <w:right w:val="nil"/>
            </w:tcBorders>
            <w:shd w:val="clear" w:color="auto" w:fill="auto"/>
            <w:tcMar>
              <w:top w:w="15" w:type="dxa"/>
              <w:left w:w="15" w:type="dxa"/>
              <w:bottom w:w="0" w:type="dxa"/>
              <w:right w:w="15" w:type="dxa"/>
            </w:tcMar>
            <w:vAlign w:val="center"/>
            <w:hideMark/>
          </w:tcPr>
          <w:p w14:paraId="65F9A666" w14:textId="75A0AEB3" w:rsidR="006E1696" w:rsidRPr="006E1696" w:rsidRDefault="006E1696" w:rsidP="006E1696">
            <w:pPr>
              <w:spacing w:after="0" w:line="240" w:lineRule="auto"/>
              <w:jc w:val="center"/>
              <w:rPr>
                <w:lang w:val="en-AU"/>
              </w:rPr>
            </w:pPr>
            <w:r w:rsidRPr="006E1696">
              <w:rPr>
                <w:color w:val="000000" w:themeColor="text1"/>
                <w:kern w:val="24"/>
              </w:rPr>
              <w:t>-0.2</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5E692E51" w14:textId="2ED455BD" w:rsidR="006E1696" w:rsidRPr="006E1696" w:rsidRDefault="006E1696" w:rsidP="006E1696">
            <w:pPr>
              <w:spacing w:after="0" w:line="240" w:lineRule="auto"/>
              <w:jc w:val="center"/>
              <w:rPr>
                <w:lang w:val="en-AU"/>
              </w:rPr>
            </w:pPr>
            <w:r w:rsidRPr="006E1696">
              <w:rPr>
                <w:color w:val="000000" w:themeColor="text1"/>
                <w:kern w:val="24"/>
              </w:rPr>
              <w:t>-1.7</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47460FB2" w14:textId="043505CB" w:rsidR="006E1696" w:rsidRPr="006E1696" w:rsidRDefault="006E1696" w:rsidP="006E1696">
            <w:pPr>
              <w:spacing w:after="0" w:line="240" w:lineRule="auto"/>
              <w:jc w:val="center"/>
              <w:rPr>
                <w:lang w:val="en-AU"/>
              </w:rPr>
            </w:pPr>
            <w:r w:rsidRPr="006E1696">
              <w:rPr>
                <w:color w:val="000000" w:themeColor="text1"/>
                <w:kern w:val="24"/>
              </w:rPr>
              <w:t>0.9</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36E7965D" w14:textId="0DF36926" w:rsidR="006E1696" w:rsidRPr="006E1696" w:rsidRDefault="006E1696" w:rsidP="006E1696">
            <w:pPr>
              <w:spacing w:after="0" w:line="240" w:lineRule="auto"/>
              <w:jc w:val="center"/>
              <w:rPr>
                <w:lang w:val="en-AU"/>
              </w:rPr>
            </w:pPr>
            <w:r w:rsidRPr="006E1696">
              <w:rPr>
                <w:color w:val="000000" w:themeColor="text1"/>
                <w:kern w:val="24"/>
              </w:rPr>
              <w:t>2.0</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6B826B3A" w14:textId="2D245549" w:rsidR="006E1696" w:rsidRPr="006E1696" w:rsidRDefault="006E1696" w:rsidP="006E1696">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vAlign w:val="center"/>
          </w:tcPr>
          <w:p w14:paraId="3BF7F2DF" w14:textId="2867AC97" w:rsidR="006E1696" w:rsidRPr="006E1696" w:rsidRDefault="006E1696" w:rsidP="006E1696">
            <w:pPr>
              <w:spacing w:after="0" w:line="240" w:lineRule="auto"/>
              <w:jc w:val="center"/>
              <w:rPr>
                <w:lang w:val="en-AU"/>
              </w:rPr>
            </w:pPr>
            <w:r w:rsidRPr="006E1696">
              <w:rPr>
                <w:color w:val="000000" w:themeColor="text1"/>
                <w:kern w:val="24"/>
              </w:rPr>
              <w:t>0.2</w:t>
            </w:r>
          </w:p>
        </w:tc>
        <w:tc>
          <w:tcPr>
            <w:tcW w:w="348" w:type="pct"/>
            <w:tcBorders>
              <w:top w:val="nil"/>
              <w:left w:val="nil"/>
              <w:bottom w:val="nil"/>
              <w:right w:val="nil"/>
            </w:tcBorders>
            <w:vAlign w:val="center"/>
          </w:tcPr>
          <w:p w14:paraId="59379824" w14:textId="10EC646A" w:rsidR="006E1696" w:rsidRPr="006E1696" w:rsidRDefault="004645C9" w:rsidP="006E1696">
            <w:pPr>
              <w:spacing w:after="0" w:line="240" w:lineRule="auto"/>
              <w:jc w:val="center"/>
              <w:rPr>
                <w:lang w:val="en-AU"/>
              </w:rPr>
            </w:pPr>
            <w:r>
              <w:rPr>
                <w:color w:val="000000" w:themeColor="text1"/>
                <w:kern w:val="24"/>
              </w:rPr>
              <w:t>-0.6</w:t>
            </w:r>
          </w:p>
        </w:tc>
        <w:tc>
          <w:tcPr>
            <w:tcW w:w="348" w:type="pct"/>
            <w:tcBorders>
              <w:top w:val="nil"/>
              <w:left w:val="nil"/>
              <w:bottom w:val="nil"/>
              <w:right w:val="nil"/>
            </w:tcBorders>
            <w:vAlign w:val="center"/>
          </w:tcPr>
          <w:p w14:paraId="21B20245" w14:textId="7702C98D" w:rsidR="006E1696" w:rsidRPr="006E1696" w:rsidRDefault="006E1696" w:rsidP="006E1696">
            <w:pPr>
              <w:spacing w:after="0" w:line="240" w:lineRule="auto"/>
              <w:jc w:val="center"/>
              <w:rPr>
                <w:lang w:val="en-AU"/>
              </w:rPr>
            </w:pPr>
            <w:r w:rsidRPr="006E1696">
              <w:rPr>
                <w:color w:val="000000" w:themeColor="text1"/>
                <w:kern w:val="24"/>
              </w:rPr>
              <w:t>-1.5</w:t>
            </w:r>
          </w:p>
        </w:tc>
        <w:tc>
          <w:tcPr>
            <w:tcW w:w="338"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316A21C4" w14:textId="7F28E7E4" w:rsidR="006E1696" w:rsidRPr="006E1696" w:rsidRDefault="006E1696" w:rsidP="006E1696">
            <w:pPr>
              <w:spacing w:after="0" w:line="240" w:lineRule="auto"/>
              <w:jc w:val="center"/>
              <w:rPr>
                <w:lang w:val="en-AU"/>
              </w:rPr>
            </w:pPr>
            <w:r w:rsidRPr="006E1696">
              <w:rPr>
                <w:color w:val="000000" w:themeColor="text1"/>
                <w:kern w:val="24"/>
              </w:rPr>
              <w:t>-1.2</w:t>
            </w:r>
          </w:p>
        </w:tc>
      </w:tr>
      <w:tr w:rsidR="00695625" w:rsidRPr="00F958D1" w14:paraId="0D79748F" w14:textId="77777777" w:rsidTr="004645C9">
        <w:trPr>
          <w:trHeight w:val="321"/>
        </w:trPr>
        <w:tc>
          <w:tcPr>
            <w:tcW w:w="1514" w:type="pct"/>
            <w:tcBorders>
              <w:top w:val="nil"/>
              <w:left w:val="nil"/>
              <w:bottom w:val="single" w:sz="18" w:space="0" w:color="000000"/>
              <w:right w:val="nil"/>
            </w:tcBorders>
            <w:shd w:val="clear" w:color="auto" w:fill="E7E7E7"/>
            <w:tcMar>
              <w:top w:w="72" w:type="dxa"/>
              <w:left w:w="144" w:type="dxa"/>
              <w:bottom w:w="72" w:type="dxa"/>
              <w:right w:w="144" w:type="dxa"/>
            </w:tcMar>
            <w:hideMark/>
          </w:tcPr>
          <w:p w14:paraId="7FA0E2CD"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4256" behindDoc="0" locked="0" layoutInCell="1" allowOverlap="1" wp14:anchorId="10C1F030" wp14:editId="7B281A9B">
                  <wp:simplePos x="0" y="0"/>
                  <wp:positionH relativeFrom="column">
                    <wp:posOffset>127635</wp:posOffset>
                  </wp:positionH>
                  <wp:positionV relativeFrom="paragraph">
                    <wp:posOffset>635</wp:posOffset>
                  </wp:positionV>
                  <wp:extent cx="1371600" cy="781050"/>
                  <wp:effectExtent l="0" t="0" r="0" b="0"/>
                  <wp:wrapNone/>
                  <wp:docPr id="22" name="Picture 22"/>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4"/>
                          <a:stretch>
                            <a:fillRect/>
                          </a:stretch>
                        </pic:blipFill>
                        <pic:spPr>
                          <a:xfrm>
                            <a:off x="0" y="0"/>
                            <a:ext cx="1371600" cy="78105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15</w:t>
            </w:r>
          </w:p>
          <w:p w14:paraId="5A29BEAB" w14:textId="77777777" w:rsidR="006E1696" w:rsidRPr="00B07835" w:rsidRDefault="006E1696" w:rsidP="006E1696">
            <w:pPr>
              <w:spacing w:after="0" w:line="240" w:lineRule="auto"/>
              <w:jc w:val="left"/>
              <w:rPr>
                <w:b/>
                <w:bCs/>
                <w:sz w:val="32"/>
                <w:lang w:val="en-AU"/>
              </w:rPr>
            </w:pPr>
          </w:p>
          <w:p w14:paraId="0E848B0E" w14:textId="77777777" w:rsidR="006E1696" w:rsidRDefault="006E1696" w:rsidP="006E1696">
            <w:pPr>
              <w:spacing w:after="0" w:line="240" w:lineRule="auto"/>
              <w:jc w:val="left"/>
              <w:rPr>
                <w:b/>
                <w:bCs/>
                <w:lang w:val="en-AU"/>
              </w:rPr>
            </w:pPr>
          </w:p>
          <w:p w14:paraId="0DD73EE7" w14:textId="0711AF21"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-3.2</w:t>
            </w:r>
            <w:r>
              <w:rPr>
                <w:i/>
                <w:vertAlign w:val="superscript"/>
              </w:rPr>
              <w:t>a</w:t>
            </w:r>
          </w:p>
        </w:tc>
        <w:tc>
          <w:tcPr>
            <w:tcW w:w="369" w:type="pct"/>
            <w:tcBorders>
              <w:top w:val="nil"/>
              <w:left w:val="nil"/>
              <w:bottom w:val="single" w:sz="18" w:space="0" w:color="000000"/>
              <w:right w:val="nil"/>
            </w:tcBorders>
            <w:shd w:val="clear" w:color="auto" w:fill="E7E7E7"/>
            <w:tcMar>
              <w:top w:w="72" w:type="dxa"/>
              <w:left w:w="144" w:type="dxa"/>
              <w:bottom w:w="72" w:type="dxa"/>
              <w:right w:w="144" w:type="dxa"/>
            </w:tcMar>
            <w:vAlign w:val="center"/>
            <w:hideMark/>
          </w:tcPr>
          <w:p w14:paraId="0A9C496B" w14:textId="6A6E28B8" w:rsidR="006E1696" w:rsidRPr="006E1696" w:rsidRDefault="004645C9" w:rsidP="006E1696">
            <w:pPr>
              <w:spacing w:after="0" w:line="240" w:lineRule="auto"/>
              <w:jc w:val="center"/>
              <w:rPr>
                <w:lang w:val="en-AU"/>
              </w:rPr>
            </w:pPr>
            <w:r>
              <w:rPr>
                <w:color w:val="000000" w:themeColor="text1"/>
                <w:kern w:val="24"/>
              </w:rPr>
              <w:t>-1.7</w:t>
            </w:r>
          </w:p>
        </w:tc>
        <w:tc>
          <w:tcPr>
            <w:tcW w:w="348"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6651C1E6" w14:textId="0DE56D57" w:rsidR="006E1696" w:rsidRPr="006E1696" w:rsidRDefault="006E1696" w:rsidP="006E1696">
            <w:pPr>
              <w:spacing w:after="0" w:line="240" w:lineRule="auto"/>
              <w:jc w:val="center"/>
              <w:rPr>
                <w:lang w:val="en-AU"/>
              </w:rPr>
            </w:pPr>
            <w:r w:rsidRPr="006E1696">
              <w:rPr>
                <w:color w:val="000000" w:themeColor="text1"/>
                <w:kern w:val="24"/>
              </w:rPr>
              <w:t>-4.4</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345B8F35" w14:textId="619AA63E" w:rsidR="006E1696" w:rsidRPr="006E1696" w:rsidRDefault="006E1696" w:rsidP="006E1696">
            <w:pPr>
              <w:spacing w:after="0" w:line="240" w:lineRule="auto"/>
              <w:jc w:val="center"/>
              <w:rPr>
                <w:lang w:val="en-AU"/>
              </w:rPr>
            </w:pPr>
            <w:r w:rsidRPr="006E1696">
              <w:rPr>
                <w:color w:val="000000" w:themeColor="text1"/>
                <w:kern w:val="24"/>
              </w:rPr>
              <w:t>-5.7</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69EF1627" w14:textId="64D14772" w:rsidR="006E1696" w:rsidRPr="006E1696" w:rsidRDefault="006E1696" w:rsidP="006E1696">
            <w:pPr>
              <w:spacing w:after="0" w:line="240" w:lineRule="auto"/>
              <w:jc w:val="center"/>
              <w:rPr>
                <w:lang w:val="en-AU"/>
              </w:rPr>
            </w:pPr>
            <w:r w:rsidRPr="006E1696">
              <w:rPr>
                <w:color w:val="000000" w:themeColor="text1"/>
                <w:kern w:val="24"/>
              </w:rPr>
              <w:t>-3.8</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534536DC" w14:textId="0CF4D5B5" w:rsidR="006E1696" w:rsidRPr="006E1696" w:rsidRDefault="006E1696" w:rsidP="006E1696">
            <w:pPr>
              <w:spacing w:after="0" w:line="240" w:lineRule="auto"/>
              <w:jc w:val="center"/>
              <w:rPr>
                <w:lang w:val="en-AU"/>
              </w:rPr>
            </w:pPr>
            <w:r w:rsidRPr="006E1696">
              <w:rPr>
                <w:color w:val="000000" w:themeColor="text1"/>
                <w:kern w:val="24"/>
              </w:rPr>
              <w:t>-2.8</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0E8E408C" w14:textId="39223B34" w:rsidR="006E1696" w:rsidRPr="006E1696" w:rsidRDefault="006E1696" w:rsidP="006E1696">
            <w:pPr>
              <w:spacing w:after="0" w:line="240" w:lineRule="auto"/>
              <w:jc w:val="center"/>
              <w:rPr>
                <w:lang w:val="en-AU"/>
              </w:rPr>
            </w:pPr>
            <w:r w:rsidRPr="006E1696">
              <w:rPr>
                <w:color w:val="000000" w:themeColor="text1"/>
                <w:kern w:val="24"/>
              </w:rPr>
              <w:t>-4.4</w:t>
            </w:r>
          </w:p>
        </w:tc>
        <w:tc>
          <w:tcPr>
            <w:tcW w:w="347" w:type="pct"/>
            <w:tcBorders>
              <w:top w:val="nil"/>
              <w:left w:val="nil"/>
              <w:bottom w:val="single" w:sz="18" w:space="0" w:color="000000"/>
              <w:right w:val="nil"/>
            </w:tcBorders>
            <w:shd w:val="clear" w:color="auto" w:fill="E7E7E7"/>
            <w:vAlign w:val="center"/>
          </w:tcPr>
          <w:p w14:paraId="08DE84B8" w14:textId="26B232A7" w:rsidR="006E1696" w:rsidRPr="006E1696" w:rsidRDefault="006E1696" w:rsidP="006E1696">
            <w:pPr>
              <w:spacing w:after="0" w:line="240" w:lineRule="auto"/>
              <w:jc w:val="center"/>
              <w:rPr>
                <w:lang w:val="en-AU"/>
              </w:rPr>
            </w:pPr>
            <w:r w:rsidRPr="006E1696">
              <w:rPr>
                <w:color w:val="000000" w:themeColor="text1"/>
                <w:kern w:val="24"/>
              </w:rPr>
              <w:t>-4.8</w:t>
            </w:r>
          </w:p>
        </w:tc>
        <w:tc>
          <w:tcPr>
            <w:tcW w:w="348" w:type="pct"/>
            <w:tcBorders>
              <w:top w:val="nil"/>
              <w:left w:val="nil"/>
              <w:bottom w:val="single" w:sz="18" w:space="0" w:color="000000"/>
              <w:right w:val="nil"/>
            </w:tcBorders>
            <w:shd w:val="clear" w:color="auto" w:fill="E7E7E7"/>
            <w:vAlign w:val="center"/>
          </w:tcPr>
          <w:p w14:paraId="2513F05B" w14:textId="36B3E11A" w:rsidR="006E1696" w:rsidRPr="006E1696" w:rsidRDefault="004645C9" w:rsidP="006E1696">
            <w:pPr>
              <w:spacing w:after="0" w:line="240" w:lineRule="auto"/>
              <w:jc w:val="center"/>
              <w:rPr>
                <w:lang w:val="en-AU"/>
              </w:rPr>
            </w:pPr>
            <w:r>
              <w:rPr>
                <w:color w:val="000000" w:themeColor="text1"/>
                <w:kern w:val="24"/>
              </w:rPr>
              <w:t>-5.3</w:t>
            </w:r>
          </w:p>
        </w:tc>
        <w:tc>
          <w:tcPr>
            <w:tcW w:w="348" w:type="pct"/>
            <w:tcBorders>
              <w:top w:val="nil"/>
              <w:left w:val="nil"/>
              <w:bottom w:val="single" w:sz="18" w:space="0" w:color="000000"/>
              <w:right w:val="nil"/>
            </w:tcBorders>
            <w:shd w:val="clear" w:color="auto" w:fill="E7E7E7"/>
            <w:vAlign w:val="center"/>
          </w:tcPr>
          <w:p w14:paraId="41727E08" w14:textId="43355AD5" w:rsidR="006E1696" w:rsidRPr="006E1696" w:rsidRDefault="006E1696" w:rsidP="006E1696">
            <w:pPr>
              <w:spacing w:after="0" w:line="240" w:lineRule="auto"/>
              <w:jc w:val="center"/>
              <w:rPr>
                <w:lang w:val="en-AU"/>
              </w:rPr>
            </w:pPr>
            <w:r w:rsidRPr="006E1696">
              <w:rPr>
                <w:color w:val="000000" w:themeColor="text1"/>
                <w:kern w:val="24"/>
              </w:rPr>
              <w:t>-5.8</w:t>
            </w:r>
          </w:p>
        </w:tc>
        <w:tc>
          <w:tcPr>
            <w:tcW w:w="338" w:type="pct"/>
            <w:gridSpan w:val="2"/>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28ACEFD5" w14:textId="6B2F1092" w:rsidR="006E1696" w:rsidRPr="006E1696" w:rsidRDefault="006E1696" w:rsidP="006E1696">
            <w:pPr>
              <w:spacing w:after="0" w:line="240" w:lineRule="auto"/>
              <w:jc w:val="center"/>
              <w:rPr>
                <w:lang w:val="en-AU"/>
              </w:rPr>
            </w:pPr>
            <w:r w:rsidRPr="006E1696">
              <w:rPr>
                <w:color w:val="000000" w:themeColor="text1"/>
                <w:kern w:val="24"/>
              </w:rPr>
              <w:t>-5.4</w:t>
            </w:r>
          </w:p>
        </w:tc>
      </w:tr>
      <w:tr w:rsidR="004645C9" w:rsidRPr="00F958D1" w14:paraId="2C012988"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7794295" w14:textId="77777777" w:rsidR="004645C9" w:rsidRPr="00E20A3E" w:rsidRDefault="004645C9" w:rsidP="004645C9">
            <w:pPr>
              <w:spacing w:after="0" w:line="240" w:lineRule="auto"/>
              <w:jc w:val="center"/>
              <w:rPr>
                <w:lang w:val="en-AU"/>
              </w:rPr>
            </w:pPr>
            <w:r>
              <w:rPr>
                <w:color w:val="000000" w:themeColor="text1"/>
                <w:kern w:val="24"/>
              </w:rPr>
              <w:t>MAD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51FBFD2F" w14:textId="7044884A"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.0</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4B2CD09C" w14:textId="19CF5928" w:rsidR="004645C9" w:rsidRPr="006E1696" w:rsidRDefault="004645C9" w:rsidP="004645C9">
            <w:pPr>
              <w:spacing w:after="0" w:line="240" w:lineRule="auto"/>
              <w:jc w:val="center"/>
              <w:rPr>
                <w:lang w:val="en-AU"/>
              </w:rPr>
            </w:pPr>
            <w:r w:rsidRPr="006E1696">
              <w:rPr>
                <w:color w:val="000000"/>
                <w:kern w:val="24"/>
              </w:rPr>
              <w:t>1.4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14BD707" w14:textId="7B2F6212" w:rsidR="004645C9" w:rsidRPr="006E1696" w:rsidRDefault="004645C9" w:rsidP="004645C9">
            <w:pPr>
              <w:spacing w:after="0" w:line="240" w:lineRule="auto"/>
              <w:jc w:val="center"/>
              <w:rPr>
                <w:lang w:val="en-AU"/>
              </w:rPr>
            </w:pPr>
            <w:r w:rsidRPr="006E1696">
              <w:rPr>
                <w:color w:val="000000"/>
                <w:kern w:val="24"/>
              </w:rPr>
              <w:t>0.8</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2584DFAB" w14:textId="16B9FCA2" w:rsidR="004645C9" w:rsidRPr="006E1696" w:rsidRDefault="004645C9" w:rsidP="004645C9">
            <w:pPr>
              <w:spacing w:after="0" w:line="240" w:lineRule="auto"/>
              <w:jc w:val="center"/>
              <w:rPr>
                <w:lang w:val="en-AU"/>
              </w:rPr>
            </w:pPr>
            <w:r w:rsidRPr="006E1696">
              <w:rPr>
                <w:color w:val="000000"/>
                <w:kern w:val="24"/>
              </w:rPr>
              <w:t>2.3</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75855878" w14:textId="1EF0BF1D" w:rsidR="004645C9" w:rsidRPr="006E1696" w:rsidRDefault="004645C9" w:rsidP="004645C9">
            <w:pPr>
              <w:spacing w:after="0" w:line="240" w:lineRule="auto"/>
              <w:jc w:val="center"/>
              <w:rPr>
                <w:lang w:val="en-AU"/>
              </w:rPr>
            </w:pPr>
            <w:r w:rsidRPr="006E1696">
              <w:rPr>
                <w:color w:val="000000"/>
                <w:kern w:val="24"/>
              </w:rPr>
              <w:t>3.0</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79FDA06" w14:textId="035FBD20" w:rsidR="004645C9" w:rsidRPr="006E1696" w:rsidRDefault="004645C9" w:rsidP="004645C9">
            <w:pPr>
              <w:spacing w:after="0" w:line="240" w:lineRule="auto"/>
              <w:jc w:val="center"/>
              <w:rPr>
                <w:lang w:val="en-AU"/>
              </w:rPr>
            </w:pPr>
            <w:r w:rsidRPr="006E1696">
              <w:rPr>
                <w:color w:val="000000"/>
                <w:kern w:val="24"/>
              </w:rPr>
              <w:t>1.9</w:t>
            </w:r>
          </w:p>
        </w:tc>
        <w:tc>
          <w:tcPr>
            <w:tcW w:w="347" w:type="pct"/>
            <w:tcBorders>
              <w:top w:val="single" w:sz="18" w:space="0" w:color="000000"/>
              <w:left w:val="nil"/>
              <w:bottom w:val="single" w:sz="18" w:space="0" w:color="000000"/>
              <w:right w:val="nil"/>
            </w:tcBorders>
            <w:vAlign w:val="center"/>
          </w:tcPr>
          <w:p w14:paraId="2C3439E1" w14:textId="602B486D" w:rsidR="004645C9" w:rsidRPr="006E1696" w:rsidRDefault="004645C9" w:rsidP="004645C9">
            <w:pPr>
              <w:spacing w:after="0" w:line="240" w:lineRule="auto"/>
              <w:jc w:val="center"/>
              <w:rPr>
                <w:color w:val="000000"/>
                <w:kern w:val="24"/>
              </w:rPr>
            </w:pPr>
            <w:r w:rsidRPr="006E1696">
              <w:rPr>
                <w:color w:val="000000"/>
                <w:kern w:val="24"/>
              </w:rPr>
              <w:t>1.7</w:t>
            </w:r>
          </w:p>
        </w:tc>
        <w:tc>
          <w:tcPr>
            <w:tcW w:w="348" w:type="pct"/>
            <w:tcBorders>
              <w:top w:val="single" w:sz="18" w:space="0" w:color="000000"/>
              <w:left w:val="nil"/>
              <w:bottom w:val="single" w:sz="18" w:space="0" w:color="000000"/>
              <w:right w:val="nil"/>
            </w:tcBorders>
            <w:vAlign w:val="center"/>
          </w:tcPr>
          <w:p w14:paraId="45759797" w14:textId="2F4E6515" w:rsidR="004645C9" w:rsidRPr="006E1696" w:rsidRDefault="004645C9" w:rsidP="004645C9">
            <w:pPr>
              <w:spacing w:after="0" w:line="240" w:lineRule="auto"/>
              <w:jc w:val="center"/>
              <w:rPr>
                <w:color w:val="000000"/>
                <w:kern w:val="24"/>
              </w:rPr>
            </w:pPr>
            <w:r>
              <w:rPr>
                <w:color w:val="000000" w:themeColor="text1"/>
                <w:kern w:val="24"/>
              </w:rPr>
              <w:t>1.3</w:t>
            </w:r>
          </w:p>
        </w:tc>
        <w:tc>
          <w:tcPr>
            <w:tcW w:w="348" w:type="pct"/>
            <w:tcBorders>
              <w:top w:val="single" w:sz="18" w:space="0" w:color="000000"/>
              <w:left w:val="nil"/>
              <w:bottom w:val="single" w:sz="18" w:space="0" w:color="000000"/>
              <w:right w:val="nil"/>
            </w:tcBorders>
            <w:vAlign w:val="center"/>
          </w:tcPr>
          <w:p w14:paraId="712D5899" w14:textId="35B85BE3" w:rsidR="004645C9" w:rsidRPr="006E1696" w:rsidRDefault="004645C9" w:rsidP="004645C9">
            <w:pPr>
              <w:spacing w:after="0" w:line="240" w:lineRule="auto"/>
              <w:jc w:val="center"/>
              <w:rPr>
                <w:color w:val="000000"/>
                <w:kern w:val="24"/>
              </w:rPr>
            </w:pPr>
            <w:r w:rsidRPr="006E1696">
              <w:rPr>
                <w:color w:val="000000" w:themeColor="text1"/>
                <w:kern w:val="24"/>
              </w:rPr>
              <w:t>0.7</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6A7BD758" w14:textId="1D2444F8" w:rsidR="004645C9" w:rsidRPr="006E1696" w:rsidRDefault="004645C9" w:rsidP="004645C9">
            <w:pPr>
              <w:spacing w:after="0" w:line="240" w:lineRule="auto"/>
              <w:jc w:val="center"/>
              <w:rPr>
                <w:lang w:val="en-AU"/>
              </w:rPr>
            </w:pPr>
            <w:r w:rsidRPr="006E1696">
              <w:rPr>
                <w:color w:val="000000" w:themeColor="text1"/>
                <w:kern w:val="24"/>
              </w:rPr>
              <w:t>0.7</w:t>
            </w:r>
          </w:p>
        </w:tc>
      </w:tr>
      <w:tr w:rsidR="004645C9" w:rsidRPr="00F958D1" w14:paraId="00063671"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3A302B9" w14:textId="36AAA2B1" w:rsidR="004645C9" w:rsidRPr="00E20A3E" w:rsidRDefault="004645C9" w:rsidP="004645C9">
            <w:pPr>
              <w:spacing w:after="0" w:line="240" w:lineRule="auto"/>
              <w:jc w:val="center"/>
              <w:rPr>
                <w:lang w:val="en-AU"/>
              </w:rPr>
            </w:pPr>
            <w:r>
              <w:rPr>
                <w:color w:val="000000" w:themeColor="text1"/>
                <w:kern w:val="24"/>
              </w:rPr>
              <w:t>RMSD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FAC5583" w14:textId="5DE68EF4"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.1</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159686A" w14:textId="66801E9F" w:rsidR="004645C9" w:rsidRPr="006E1696" w:rsidRDefault="004645C9" w:rsidP="004645C9">
            <w:pPr>
              <w:spacing w:after="0" w:line="240" w:lineRule="auto"/>
              <w:jc w:val="center"/>
              <w:rPr>
                <w:lang w:val="en-AU"/>
              </w:rPr>
            </w:pPr>
            <w:r w:rsidRPr="006E1696">
              <w:rPr>
                <w:color w:val="000000"/>
                <w:kern w:val="24"/>
              </w:rPr>
              <w:t>1.4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E07A4F2" w14:textId="5DCAF6A1" w:rsidR="004645C9" w:rsidRPr="006E1696" w:rsidRDefault="004645C9" w:rsidP="004645C9">
            <w:pPr>
              <w:spacing w:after="0" w:line="240" w:lineRule="auto"/>
              <w:jc w:val="center"/>
              <w:rPr>
                <w:lang w:val="en-AU"/>
              </w:rPr>
            </w:pPr>
            <w:r w:rsidRPr="006E1696">
              <w:rPr>
                <w:color w:val="000000"/>
                <w:kern w:val="24"/>
              </w:rPr>
              <w:t>1.1</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64F83E5" w14:textId="7ECAB013" w:rsidR="004645C9" w:rsidRPr="006E1696" w:rsidRDefault="004645C9" w:rsidP="004645C9">
            <w:pPr>
              <w:spacing w:after="0" w:line="240" w:lineRule="auto"/>
              <w:jc w:val="center"/>
              <w:rPr>
                <w:lang w:val="en-AU"/>
              </w:rPr>
            </w:pPr>
            <w:r w:rsidRPr="006E1696">
              <w:rPr>
                <w:color w:val="000000" w:themeColor="text1"/>
                <w:kern w:val="24"/>
              </w:rPr>
              <w:t>2.4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383D9EF" w14:textId="4B4520BF" w:rsidR="004645C9" w:rsidRPr="006E1696" w:rsidRDefault="004645C9" w:rsidP="004645C9">
            <w:pPr>
              <w:spacing w:after="0" w:line="240" w:lineRule="auto"/>
              <w:jc w:val="center"/>
              <w:rPr>
                <w:lang w:val="en-AU"/>
              </w:rPr>
            </w:pPr>
            <w:r w:rsidRPr="006E1696">
              <w:rPr>
                <w:color w:val="000000" w:themeColor="text1"/>
                <w:kern w:val="24"/>
              </w:rPr>
              <w:t>3.3</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44C7553" w14:textId="21170DDC" w:rsidR="004645C9" w:rsidRPr="006E1696" w:rsidRDefault="004645C9" w:rsidP="004645C9">
            <w:pPr>
              <w:spacing w:after="0" w:line="240" w:lineRule="auto"/>
              <w:jc w:val="center"/>
              <w:rPr>
                <w:lang w:val="en-AU"/>
              </w:rPr>
            </w:pPr>
            <w:r w:rsidRPr="006E1696">
              <w:rPr>
                <w:color w:val="000000" w:themeColor="text1"/>
                <w:kern w:val="24"/>
              </w:rPr>
              <w:t>2.0</w:t>
            </w:r>
          </w:p>
        </w:tc>
        <w:tc>
          <w:tcPr>
            <w:tcW w:w="347" w:type="pct"/>
            <w:tcBorders>
              <w:top w:val="single" w:sz="18" w:space="0" w:color="000000"/>
              <w:left w:val="nil"/>
              <w:bottom w:val="single" w:sz="18" w:space="0" w:color="000000"/>
              <w:right w:val="nil"/>
            </w:tcBorders>
            <w:vAlign w:val="center"/>
          </w:tcPr>
          <w:p w14:paraId="2AA45BBD" w14:textId="76D5770F" w:rsidR="004645C9" w:rsidRPr="006E1696" w:rsidRDefault="004645C9" w:rsidP="004645C9">
            <w:pPr>
              <w:spacing w:after="0" w:line="240" w:lineRule="auto"/>
              <w:jc w:val="center"/>
              <w:rPr>
                <w:color w:val="000000" w:themeColor="text1"/>
                <w:kern w:val="24"/>
              </w:rPr>
            </w:pPr>
            <w:r w:rsidRPr="006E1696">
              <w:rPr>
                <w:color w:val="000000" w:themeColor="text1"/>
                <w:kern w:val="24"/>
              </w:rPr>
              <w:t>1.7</w:t>
            </w:r>
          </w:p>
        </w:tc>
        <w:tc>
          <w:tcPr>
            <w:tcW w:w="348" w:type="pct"/>
            <w:tcBorders>
              <w:top w:val="single" w:sz="18" w:space="0" w:color="000000"/>
              <w:left w:val="nil"/>
              <w:bottom w:val="single" w:sz="18" w:space="0" w:color="000000"/>
              <w:right w:val="nil"/>
            </w:tcBorders>
            <w:vAlign w:val="center"/>
          </w:tcPr>
          <w:p w14:paraId="3F59CF4D" w14:textId="2BD62C15" w:rsidR="004645C9" w:rsidRPr="006E1696" w:rsidRDefault="004645C9" w:rsidP="004645C9">
            <w:pPr>
              <w:spacing w:after="0" w:line="240" w:lineRule="auto"/>
              <w:jc w:val="center"/>
              <w:rPr>
                <w:color w:val="000000" w:themeColor="text1"/>
                <w:kern w:val="24"/>
              </w:rPr>
            </w:pPr>
            <w:r>
              <w:rPr>
                <w:color w:val="000000" w:themeColor="text1"/>
                <w:kern w:val="24"/>
              </w:rPr>
              <w:t>1.2</w:t>
            </w:r>
          </w:p>
        </w:tc>
        <w:tc>
          <w:tcPr>
            <w:tcW w:w="348" w:type="pct"/>
            <w:tcBorders>
              <w:top w:val="single" w:sz="18" w:space="0" w:color="000000"/>
              <w:left w:val="nil"/>
              <w:bottom w:val="single" w:sz="18" w:space="0" w:color="000000"/>
              <w:right w:val="nil"/>
            </w:tcBorders>
            <w:vAlign w:val="center"/>
          </w:tcPr>
          <w:p w14:paraId="4AAA852F" w14:textId="6DC3832E" w:rsidR="004645C9" w:rsidRPr="006E1696" w:rsidRDefault="004645C9" w:rsidP="004645C9">
            <w:pPr>
              <w:spacing w:after="0" w:line="240" w:lineRule="auto"/>
              <w:jc w:val="center"/>
              <w:rPr>
                <w:color w:val="000000" w:themeColor="text1"/>
                <w:kern w:val="24"/>
              </w:rPr>
            </w:pPr>
            <w:r w:rsidRPr="006E1696">
              <w:rPr>
                <w:color w:val="000000" w:themeColor="text1"/>
                <w:kern w:val="24"/>
              </w:rPr>
              <w:t>1.1</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43DC046" w14:textId="288BE7E9" w:rsidR="004645C9" w:rsidRPr="006E1696" w:rsidRDefault="004645C9" w:rsidP="004645C9">
            <w:pPr>
              <w:spacing w:after="0" w:line="240" w:lineRule="auto"/>
              <w:jc w:val="center"/>
              <w:rPr>
                <w:lang w:val="en-AU"/>
              </w:rPr>
            </w:pPr>
            <w:r w:rsidRPr="006E1696">
              <w:rPr>
                <w:color w:val="000000" w:themeColor="text1"/>
                <w:kern w:val="24"/>
              </w:rPr>
              <w:t>1.0</w:t>
            </w:r>
          </w:p>
        </w:tc>
      </w:tr>
      <w:tr w:rsidR="004645C9" w:rsidRPr="00F958D1" w14:paraId="4A95105C"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9634E04" w14:textId="77777777" w:rsidR="004645C9" w:rsidRPr="00E20A3E" w:rsidRDefault="004645C9" w:rsidP="004645C9">
            <w:pPr>
              <w:spacing w:after="0" w:line="240" w:lineRule="auto"/>
              <w:jc w:val="center"/>
              <w:rPr>
                <w:lang w:val="en-AU"/>
              </w:rPr>
            </w:pPr>
            <w:proofErr w:type="spellStart"/>
            <w:r>
              <w:rPr>
                <w:color w:val="000000" w:themeColor="text1"/>
                <w:kern w:val="24"/>
              </w:rPr>
              <w:t>Corrected</w:t>
            </w:r>
            <w:r>
              <w:rPr>
                <w:i/>
                <w:vertAlign w:val="superscript"/>
              </w:rPr>
              <w:t>b</w:t>
            </w:r>
            <w:proofErr w:type="spellEnd"/>
            <w:r>
              <w:rPr>
                <w:color w:val="000000" w:themeColor="text1"/>
                <w:kern w:val="24"/>
              </w:rPr>
              <w:t xml:space="preserve"> MAD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1B4B570" w14:textId="1002331D"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.5</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CA163D8" w14:textId="71F6DA92" w:rsidR="004645C9" w:rsidRPr="006E1696" w:rsidRDefault="004645C9" w:rsidP="004645C9">
            <w:pPr>
              <w:spacing w:after="0" w:line="240" w:lineRule="auto"/>
              <w:jc w:val="center"/>
              <w:rPr>
                <w:lang w:val="en-AU"/>
              </w:rPr>
            </w:pPr>
            <w:r w:rsidRPr="006E1696">
              <w:rPr>
                <w:color w:val="000000"/>
                <w:kern w:val="24"/>
              </w:rPr>
              <w:t>1.5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6803B25" w14:textId="04652DBE" w:rsidR="004645C9" w:rsidRPr="006E1696" w:rsidRDefault="004645C9" w:rsidP="004645C9">
            <w:pPr>
              <w:spacing w:after="0" w:line="240" w:lineRule="auto"/>
              <w:jc w:val="center"/>
              <w:rPr>
                <w:lang w:val="en-AU"/>
              </w:rPr>
            </w:pPr>
            <w:r w:rsidRPr="006E1696">
              <w:rPr>
                <w:color w:val="000000"/>
                <w:kern w:val="24"/>
              </w:rPr>
              <w:t>0.5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69E6F0" w14:textId="4B7A9160" w:rsidR="004645C9" w:rsidRPr="006E1696" w:rsidRDefault="004645C9" w:rsidP="004645C9">
            <w:pPr>
              <w:spacing w:after="0" w:line="240" w:lineRule="auto"/>
              <w:jc w:val="center"/>
              <w:rPr>
                <w:lang w:val="en-AU"/>
              </w:rPr>
            </w:pPr>
            <w:r w:rsidRPr="006E1696">
              <w:rPr>
                <w:color w:val="000000" w:themeColor="text1"/>
                <w:kern w:val="24"/>
              </w:rPr>
              <w:t>2.6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CD5FA0" w14:textId="6CB9D49C" w:rsidR="004645C9" w:rsidRPr="006E1696" w:rsidRDefault="004645C9" w:rsidP="004645C9">
            <w:pPr>
              <w:spacing w:after="0" w:line="240" w:lineRule="auto"/>
              <w:jc w:val="center"/>
              <w:rPr>
                <w:lang w:val="en-AU"/>
              </w:rPr>
            </w:pPr>
            <w:r w:rsidRPr="006E1696">
              <w:rPr>
                <w:color w:val="000000" w:themeColor="text1"/>
                <w:kern w:val="24"/>
              </w:rPr>
              <w:t>3.6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6DA602E" w14:textId="162278F4" w:rsidR="004645C9" w:rsidRPr="006E1696" w:rsidRDefault="004645C9" w:rsidP="004645C9">
            <w:pPr>
              <w:spacing w:after="0" w:line="240" w:lineRule="auto"/>
              <w:jc w:val="center"/>
              <w:rPr>
                <w:lang w:val="en-AU"/>
              </w:rPr>
            </w:pPr>
            <w:r w:rsidRPr="006E1696">
              <w:rPr>
                <w:color w:val="000000" w:themeColor="text1"/>
                <w:kern w:val="24"/>
              </w:rPr>
              <w:t>2.1</w:t>
            </w:r>
          </w:p>
        </w:tc>
        <w:tc>
          <w:tcPr>
            <w:tcW w:w="347" w:type="pct"/>
            <w:tcBorders>
              <w:top w:val="single" w:sz="18" w:space="0" w:color="000000"/>
              <w:left w:val="nil"/>
              <w:bottom w:val="single" w:sz="18" w:space="0" w:color="000000"/>
              <w:right w:val="nil"/>
            </w:tcBorders>
            <w:vAlign w:val="center"/>
          </w:tcPr>
          <w:p w14:paraId="49A713E6" w14:textId="2D39BC68" w:rsidR="004645C9" w:rsidRPr="006E1696" w:rsidRDefault="004645C9" w:rsidP="004645C9">
            <w:pPr>
              <w:spacing w:after="0" w:line="240" w:lineRule="auto"/>
              <w:jc w:val="center"/>
              <w:rPr>
                <w:color w:val="000000" w:themeColor="text1"/>
                <w:kern w:val="24"/>
              </w:rPr>
            </w:pPr>
            <w:r>
              <w:rPr>
                <w:color w:val="000000" w:themeColor="text1"/>
                <w:kern w:val="24"/>
              </w:rPr>
              <w:t>1.7</w:t>
            </w:r>
          </w:p>
        </w:tc>
        <w:tc>
          <w:tcPr>
            <w:tcW w:w="348" w:type="pct"/>
            <w:tcBorders>
              <w:top w:val="single" w:sz="18" w:space="0" w:color="000000"/>
              <w:left w:val="nil"/>
              <w:bottom w:val="single" w:sz="18" w:space="0" w:color="000000"/>
              <w:right w:val="nil"/>
            </w:tcBorders>
            <w:vAlign w:val="center"/>
          </w:tcPr>
          <w:p w14:paraId="0C27D139" w14:textId="2CB5048B" w:rsidR="004645C9" w:rsidRPr="006E1696" w:rsidRDefault="004645C9" w:rsidP="004645C9">
            <w:pPr>
              <w:spacing w:after="0" w:line="240" w:lineRule="auto"/>
              <w:jc w:val="center"/>
              <w:rPr>
                <w:color w:val="000000" w:themeColor="text1"/>
                <w:kern w:val="24"/>
              </w:rPr>
            </w:pPr>
            <w:r>
              <w:rPr>
                <w:color w:val="000000" w:themeColor="text1"/>
                <w:kern w:val="24"/>
              </w:rPr>
              <w:t>1.0</w:t>
            </w:r>
          </w:p>
        </w:tc>
        <w:tc>
          <w:tcPr>
            <w:tcW w:w="348" w:type="pct"/>
            <w:tcBorders>
              <w:top w:val="single" w:sz="18" w:space="0" w:color="000000"/>
              <w:left w:val="nil"/>
              <w:bottom w:val="single" w:sz="18" w:space="0" w:color="000000"/>
              <w:right w:val="nil"/>
            </w:tcBorders>
            <w:vAlign w:val="center"/>
          </w:tcPr>
          <w:p w14:paraId="23B42AED" w14:textId="6CC0A707" w:rsidR="004645C9" w:rsidRPr="006E1696" w:rsidRDefault="004645C9" w:rsidP="004645C9">
            <w:pPr>
              <w:spacing w:after="0" w:line="240" w:lineRule="auto"/>
              <w:jc w:val="center"/>
              <w:rPr>
                <w:color w:val="000000" w:themeColor="text1"/>
                <w:kern w:val="24"/>
              </w:rPr>
            </w:pPr>
            <w:r w:rsidRPr="006E1696">
              <w:rPr>
                <w:color w:val="000000" w:themeColor="text1"/>
                <w:kern w:val="24"/>
              </w:rPr>
              <w:t>0.3</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2A8A37E" w14:textId="3B6939D8" w:rsidR="004645C9" w:rsidRPr="006E1696" w:rsidRDefault="004645C9" w:rsidP="004645C9">
            <w:pPr>
              <w:spacing w:after="0" w:line="240" w:lineRule="auto"/>
              <w:jc w:val="center"/>
              <w:rPr>
                <w:lang w:val="en-AU"/>
              </w:rPr>
            </w:pPr>
            <w:r w:rsidRPr="006E1696">
              <w:rPr>
                <w:color w:val="000000" w:themeColor="text1"/>
                <w:kern w:val="24"/>
              </w:rPr>
              <w:t>0.4</w:t>
            </w:r>
          </w:p>
        </w:tc>
      </w:tr>
      <w:tr w:rsidR="004645C9" w:rsidRPr="00F958D1" w14:paraId="44AD1EB9"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3A16F5D" w14:textId="77777777" w:rsidR="004645C9" w:rsidRPr="00E20A3E" w:rsidRDefault="004645C9" w:rsidP="004645C9">
            <w:pPr>
              <w:spacing w:after="0" w:line="240" w:lineRule="auto"/>
              <w:jc w:val="center"/>
              <w:rPr>
                <w:lang w:val="en-AU"/>
              </w:rPr>
            </w:pPr>
            <w:proofErr w:type="spellStart"/>
            <w:r w:rsidRPr="00E20A3E">
              <w:rPr>
                <w:color w:val="000000" w:themeColor="text1"/>
                <w:kern w:val="24"/>
              </w:rPr>
              <w:t>Corrected</w:t>
            </w:r>
            <w:r>
              <w:rPr>
                <w:i/>
                <w:vertAlign w:val="superscript"/>
              </w:rPr>
              <w:t>b</w:t>
            </w:r>
            <w:proofErr w:type="spellEnd"/>
            <w:r w:rsidRPr="00E20A3E">
              <w:rPr>
                <w:color w:val="000000" w:themeColor="text1"/>
                <w:kern w:val="24"/>
              </w:rPr>
              <w:t xml:space="preserve"> RMSD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33A29BC" w14:textId="34879D76"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.5</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960012B" w14:textId="5955781D" w:rsidR="004645C9" w:rsidRPr="006E1696" w:rsidRDefault="004645C9" w:rsidP="004645C9">
            <w:pPr>
              <w:spacing w:after="0" w:line="240" w:lineRule="auto"/>
              <w:jc w:val="center"/>
              <w:rPr>
                <w:lang w:val="en-AU"/>
              </w:rPr>
            </w:pPr>
            <w:r w:rsidRPr="006E1696">
              <w:rPr>
                <w:color w:val="000000"/>
                <w:kern w:val="24"/>
              </w:rPr>
              <w:t>1.5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3198971" w14:textId="462E5761" w:rsidR="004645C9" w:rsidRPr="006E1696" w:rsidRDefault="004645C9" w:rsidP="004645C9">
            <w:pPr>
              <w:spacing w:after="0" w:line="240" w:lineRule="auto"/>
              <w:jc w:val="center"/>
              <w:rPr>
                <w:lang w:val="en-AU"/>
              </w:rPr>
            </w:pPr>
            <w:r w:rsidRPr="006E1696">
              <w:rPr>
                <w:color w:val="000000"/>
                <w:kern w:val="24"/>
              </w:rPr>
              <w:t>0.6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5BA7E14" w14:textId="3EE4B058" w:rsidR="004645C9" w:rsidRPr="006E1696" w:rsidRDefault="004645C9" w:rsidP="004645C9">
            <w:pPr>
              <w:spacing w:after="0" w:line="240" w:lineRule="auto"/>
              <w:jc w:val="center"/>
              <w:rPr>
                <w:lang w:val="en-AU"/>
              </w:rPr>
            </w:pPr>
            <w:r w:rsidRPr="006E1696">
              <w:rPr>
                <w:color w:val="000000" w:themeColor="text1"/>
                <w:kern w:val="24"/>
              </w:rPr>
              <w:t>2.6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E83B0C9" w14:textId="55A6AC34" w:rsidR="004645C9" w:rsidRPr="006E1696" w:rsidRDefault="004645C9" w:rsidP="004645C9">
            <w:pPr>
              <w:spacing w:after="0" w:line="240" w:lineRule="auto"/>
              <w:jc w:val="center"/>
              <w:rPr>
                <w:lang w:val="en-AU"/>
              </w:rPr>
            </w:pPr>
            <w:r w:rsidRPr="006E1696">
              <w:rPr>
                <w:color w:val="000000" w:themeColor="text1"/>
                <w:kern w:val="24"/>
              </w:rPr>
              <w:t>3.6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D2201F6" w14:textId="21F381F4" w:rsidR="004645C9" w:rsidRPr="006E1696" w:rsidRDefault="004645C9" w:rsidP="004645C9">
            <w:pPr>
              <w:spacing w:after="0" w:line="240" w:lineRule="auto"/>
              <w:jc w:val="center"/>
              <w:rPr>
                <w:lang w:val="en-AU"/>
              </w:rPr>
            </w:pPr>
            <w:r w:rsidRPr="006E1696">
              <w:rPr>
                <w:color w:val="000000" w:themeColor="text1"/>
                <w:kern w:val="24"/>
              </w:rPr>
              <w:t>2.1</w:t>
            </w:r>
          </w:p>
        </w:tc>
        <w:tc>
          <w:tcPr>
            <w:tcW w:w="347" w:type="pct"/>
            <w:tcBorders>
              <w:top w:val="single" w:sz="18" w:space="0" w:color="000000"/>
              <w:left w:val="nil"/>
              <w:bottom w:val="single" w:sz="18" w:space="0" w:color="000000"/>
              <w:right w:val="nil"/>
            </w:tcBorders>
            <w:vAlign w:val="center"/>
          </w:tcPr>
          <w:p w14:paraId="5E672B41" w14:textId="4CB4C412" w:rsidR="004645C9" w:rsidRPr="006E1696" w:rsidRDefault="004645C9" w:rsidP="004645C9">
            <w:pPr>
              <w:spacing w:after="0" w:line="240" w:lineRule="auto"/>
              <w:jc w:val="center"/>
              <w:rPr>
                <w:color w:val="000000" w:themeColor="text1"/>
                <w:kern w:val="24"/>
              </w:rPr>
            </w:pPr>
            <w:r>
              <w:rPr>
                <w:color w:val="000000" w:themeColor="text1"/>
                <w:kern w:val="24"/>
              </w:rPr>
              <w:t>1.8</w:t>
            </w:r>
          </w:p>
        </w:tc>
        <w:tc>
          <w:tcPr>
            <w:tcW w:w="348" w:type="pct"/>
            <w:tcBorders>
              <w:top w:val="single" w:sz="18" w:space="0" w:color="000000"/>
              <w:left w:val="nil"/>
              <w:bottom w:val="single" w:sz="18" w:space="0" w:color="000000"/>
              <w:right w:val="nil"/>
            </w:tcBorders>
            <w:vAlign w:val="center"/>
          </w:tcPr>
          <w:p w14:paraId="79FF6B30" w14:textId="2F74D7F8" w:rsidR="004645C9" w:rsidRPr="006E1696" w:rsidRDefault="004645C9" w:rsidP="004645C9">
            <w:pPr>
              <w:spacing w:after="0" w:line="240" w:lineRule="auto"/>
              <w:jc w:val="center"/>
              <w:rPr>
                <w:color w:val="000000" w:themeColor="text1"/>
                <w:kern w:val="24"/>
              </w:rPr>
            </w:pPr>
            <w:r>
              <w:rPr>
                <w:color w:val="000000" w:themeColor="text1"/>
                <w:kern w:val="24"/>
              </w:rPr>
              <w:t>1.0</w:t>
            </w:r>
          </w:p>
        </w:tc>
        <w:tc>
          <w:tcPr>
            <w:tcW w:w="348" w:type="pct"/>
            <w:tcBorders>
              <w:top w:val="single" w:sz="18" w:space="0" w:color="000000"/>
              <w:left w:val="nil"/>
              <w:bottom w:val="single" w:sz="18" w:space="0" w:color="000000"/>
              <w:right w:val="nil"/>
            </w:tcBorders>
            <w:vAlign w:val="center"/>
          </w:tcPr>
          <w:p w14:paraId="054D8DD2" w14:textId="17195779" w:rsidR="004645C9" w:rsidRPr="006E1696" w:rsidRDefault="004645C9" w:rsidP="004645C9">
            <w:pPr>
              <w:spacing w:after="0" w:line="240" w:lineRule="auto"/>
              <w:jc w:val="center"/>
              <w:rPr>
                <w:color w:val="000000" w:themeColor="text1"/>
                <w:kern w:val="24"/>
              </w:rPr>
            </w:pPr>
            <w:r w:rsidRPr="006E1696">
              <w:rPr>
                <w:color w:val="000000" w:themeColor="text1"/>
                <w:kern w:val="24"/>
              </w:rPr>
              <w:t>0.4</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CB2066C" w14:textId="4E47F35E" w:rsidR="004645C9" w:rsidRPr="006E1696" w:rsidRDefault="004645C9" w:rsidP="004645C9">
            <w:pPr>
              <w:spacing w:after="0" w:line="240" w:lineRule="auto"/>
              <w:jc w:val="center"/>
              <w:rPr>
                <w:lang w:val="en-AU"/>
              </w:rPr>
            </w:pPr>
            <w:r w:rsidRPr="006E1696">
              <w:rPr>
                <w:color w:val="000000" w:themeColor="text1"/>
                <w:kern w:val="24"/>
              </w:rPr>
              <w:t>0.5</w:t>
            </w:r>
          </w:p>
        </w:tc>
      </w:tr>
    </w:tbl>
    <w:p w14:paraId="40806F9B" w14:textId="34641579" w:rsidR="00B509A6" w:rsidRDefault="00B509A6" w:rsidP="00B509A6">
      <w:pPr>
        <w:adjustRightInd/>
        <w:spacing w:line="259" w:lineRule="auto"/>
      </w:pPr>
      <w:proofErr w:type="spellStart"/>
      <w:r>
        <w:rPr>
          <w:i/>
          <w:vertAlign w:val="superscript"/>
        </w:rPr>
        <w:t>a</w:t>
      </w:r>
      <w:r>
        <w:t>Experimental</w:t>
      </w:r>
      <w:proofErr w:type="spellEnd"/>
      <w:r>
        <w:t xml:space="preserve">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proofErr w:type="spellStart"/>
      <w:r>
        <w:rPr>
          <w:i/>
          <w:vertAlign w:val="superscript"/>
        </w:rPr>
        <w:t>b</w:t>
      </w:r>
      <w:r>
        <w:t>Compound</w:t>
      </w:r>
      <w:proofErr w:type="spellEnd"/>
      <w:r>
        <w:t xml:space="preserve"> </w:t>
      </w:r>
      <w:r>
        <w:rPr>
          <w:b/>
        </w:rPr>
        <w:t>15</w:t>
      </w:r>
      <w:r>
        <w:t xml:space="preserve"> was excluded for the computation of corrected metrics due to </w:t>
      </w:r>
      <w:r w:rsidR="006E1696">
        <w:t>discrepancies</w:t>
      </w:r>
      <w:r>
        <w:t xml:space="preserve"> in the modelled environment compared to the experimental conditions.</w:t>
      </w:r>
    </w:p>
    <w:p w14:paraId="30F4EA2F" w14:textId="77777777" w:rsidR="00B509A6" w:rsidRDefault="00B509A6" w:rsidP="006F66F8">
      <w:pPr>
        <w:adjustRightInd/>
        <w:spacing w:line="259" w:lineRule="auto"/>
      </w:pPr>
    </w:p>
    <w:p w14:paraId="5CDD1EA7" w14:textId="4DD2C89F" w:rsidR="00680AA7" w:rsidRDefault="007934B9" w:rsidP="00DF0A40">
      <w:pPr>
        <w:adjustRightInd/>
        <w:spacing w:line="259" w:lineRule="auto"/>
        <w:jc w:val="left"/>
      </w:pPr>
      <w:r w:rsidRPr="007934B9">
        <w:rPr>
          <w:b/>
        </w:rPr>
        <w:lastRenderedPageBreak/>
        <w:t xml:space="preserve">Chart </w:t>
      </w:r>
      <w:r>
        <w:rPr>
          <w:b/>
        </w:rPr>
        <w:t>2</w:t>
      </w:r>
      <w:r w:rsidRPr="007934B9">
        <w:rPr>
          <w:b/>
        </w:rPr>
        <w:t xml:space="preserve">. </w:t>
      </w:r>
      <w:r>
        <w:rPr>
          <w:b/>
        </w:rPr>
        <w:t>Statistical Metrics from Benchmarking Results</w:t>
      </w:r>
      <w:r>
        <w:rPr>
          <w:noProof/>
          <w:lang w:val="en-AU"/>
        </w:rPr>
        <w:t>.</w:t>
      </w:r>
    </w:p>
    <w:p w14:paraId="09505E64" w14:textId="332A7466" w:rsidR="007934B9" w:rsidRPr="0006498C" w:rsidRDefault="0006498C" w:rsidP="007934B9">
      <w:r>
        <w:rPr>
          <w:noProof/>
          <w:lang w:val="en-AU"/>
        </w:rPr>
        <w:drawing>
          <wp:inline distT="0" distB="0" distL="0" distR="0" wp14:anchorId="7EC044B8" wp14:editId="6D0256D8">
            <wp:extent cx="5943600"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86635"/>
                    </a:xfrm>
                    <a:prstGeom prst="rect">
                      <a:avLst/>
                    </a:prstGeom>
                  </pic:spPr>
                </pic:pic>
              </a:graphicData>
            </a:graphic>
          </wp:inline>
        </w:drawing>
      </w:r>
    </w:p>
    <w:p w14:paraId="0591E678" w14:textId="1EF12718" w:rsidR="00680AA7" w:rsidRDefault="00680AA7">
      <w:pPr>
        <w:adjustRightInd/>
        <w:spacing w:line="259" w:lineRule="auto"/>
        <w:jc w:val="left"/>
      </w:pPr>
      <w:r>
        <w:br w:type="page"/>
      </w:r>
    </w:p>
    <w:p w14:paraId="7A9790C6" w14:textId="1A725C7D" w:rsidR="00E4031B" w:rsidRDefault="00137148" w:rsidP="00727BF1">
      <w:pPr>
        <w:pStyle w:val="Heading2"/>
      </w:pPr>
      <w:r>
        <w:lastRenderedPageBreak/>
        <w:t>Calculations of Thermodynamic Quantities</w:t>
      </w:r>
    </w:p>
    <w:p w14:paraId="06DF84CF" w14:textId="71CB25B8" w:rsidR="00091D47" w:rsidRDefault="00D76BEA" w:rsidP="00091D47">
      <w:pPr>
        <w:ind w:firstLine="576"/>
      </w:pPr>
      <w:r>
        <w:t xml:space="preserve">The </w:t>
      </w:r>
      <m:oMath>
        <m:r>
          <w:rPr>
            <w:rFonts w:ascii="Cambria Math" w:hAnsi="Cambria Math"/>
          </w:rPr>
          <m:t>G</m:t>
        </m:r>
      </m:oMath>
      <w:r w:rsidR="00680AA7">
        <w:t xml:space="preserve"> values were obtained </w:t>
      </w:r>
      <w:r>
        <w:t xml:space="preserve">from </w:t>
      </w:r>
      <m:oMath>
        <m:r>
          <w:rPr>
            <w:rFonts w:ascii="Cambria Math" w:hAnsi="Cambria Math"/>
          </w:rPr>
          <m:t>E</m:t>
        </m:r>
      </m:oMath>
      <w:r>
        <w:t xml:space="preserve"> values of the ground state species calculated using Method I</w:t>
      </w:r>
      <w:r w:rsidR="00680AA7">
        <w:t xml:space="preserve">. The </w:t>
      </w:r>
      <w:r w:rsidR="00264ED4">
        <w:t>predicted</w:t>
      </w:r>
      <w:r w:rsidR="00680AA7">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264ED4">
        <w:t xml:space="preserve"> values </w:t>
      </w:r>
      <w:r w:rsidR="00680AA7">
        <w:t>were compared with the experimental values as tabulated in Table 4</w:t>
      </w:r>
      <w:r w:rsidR="00680AA7" w:rsidRPr="007528C1">
        <w:t>. Due to the lack of knowledge a</w:t>
      </w:r>
      <w:r w:rsidR="00BB5BE5">
        <w:t>bout the base</w:t>
      </w:r>
      <w:r w:rsidR="00EE7A10">
        <w:t xml:space="preserve"> catalyst</w:t>
      </w:r>
      <w:r w:rsidR="00BB5BE5">
        <w:t xml:space="preserve">, </w:t>
      </w:r>
      <w:r w:rsidR="00D742A2" w:rsidRPr="007528C1">
        <w:t>the</w:t>
      </w:r>
      <w:r w:rsidR="00680AA7" w:rsidRPr="007528C1">
        <w:t xml:space="preserve"> </w:t>
      </w:r>
      <w:r w:rsidR="00BB5BE5">
        <w:t>computed</w:t>
      </w:r>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 are based on a model base</w:t>
      </w:r>
      <w:r w:rsidR="008231F1">
        <w:rPr>
          <w:bCs/>
          <w:color w:val="000000" w:themeColor="text1"/>
          <w:kern w:val="24"/>
        </w:rPr>
        <w:t>. In this case, methylthiolate is chosen for the sake of convenience</w:t>
      </w:r>
      <w:r w:rsidR="00EE7A10">
        <w:rPr>
          <w:bCs/>
          <w:color w:val="000000" w:themeColor="text1"/>
          <w:kern w:val="24"/>
        </w:rPr>
        <w:t xml:space="preserve">. </w:t>
      </w:r>
      <w:r w:rsidR="00D35BBF">
        <w:t>Surprisingly, t</w:t>
      </w:r>
      <w:r w:rsidR="00680AA7" w:rsidRPr="007528C1">
        <w:t>he predicted trend</w:t>
      </w:r>
      <w:r w:rsidR="00680AA7">
        <w:t xml:space="preserve"> matched </w:t>
      </w:r>
      <w:r w:rsidR="00D35BBF">
        <w:t xml:space="preserve">qualitatively </w:t>
      </w:r>
      <w:r w:rsidR="007528C1">
        <w:t xml:space="preserve">with the ranking of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528C1">
        <w:rPr>
          <w:bCs/>
          <w:color w:val="000000" w:themeColor="text1"/>
          <w:kern w:val="24"/>
        </w:rPr>
        <w:t xml:space="preserve"> values calculated </w:t>
      </w:r>
      <w:r w:rsidR="007528C1">
        <w:t>based on the experimental</w:t>
      </w:r>
      <w:r w:rsidR="00EE7A10">
        <w:t>ly</w:t>
      </w:r>
      <w:r w:rsidR="007528C1">
        <w:t xml:space="preserve"> </w:t>
      </w:r>
      <w:r w:rsidR="00EE7A10">
        <w:t>measured RT</w:t>
      </w:r>
      <w:r w:rsidR="00680AA7">
        <w:t xml:space="preserve"> even prior to the inclusion of the environmental effects</w:t>
      </w:r>
      <w:r w:rsidR="00734780">
        <w:t xml:space="preserve">, with the only dissimilarity being the interchange between the ranking of </w:t>
      </w:r>
      <w:r w:rsidR="00E71F83">
        <w:rPr>
          <w:b/>
        </w:rPr>
        <w:t>R</w:t>
      </w:r>
      <w:r w:rsidR="00C64B69">
        <w:rPr>
          <w:b/>
        </w:rPr>
        <w:t>1</w:t>
      </w:r>
      <w:r w:rsidR="00734780">
        <w:t xml:space="preserve"> and</w:t>
      </w:r>
      <w:r w:rsidR="00734780">
        <w:rPr>
          <w:b/>
        </w:rPr>
        <w:t xml:space="preserve"> </w:t>
      </w:r>
      <w:r w:rsidR="00E71F83">
        <w:rPr>
          <w:b/>
        </w:rPr>
        <w:t>R</w:t>
      </w:r>
      <w:r w:rsidR="00C64B69">
        <w:rPr>
          <w:b/>
        </w:rPr>
        <w:t>47</w:t>
      </w:r>
      <w:r w:rsidR="00680AA7">
        <w:t>.</w:t>
      </w:r>
    </w:p>
    <w:p w14:paraId="14865A6D" w14:textId="3F525408" w:rsidR="00264ED4" w:rsidRDefault="00264ED4" w:rsidP="00264ED4">
      <w:pPr>
        <w:adjustRightInd/>
        <w:spacing w:line="259" w:lineRule="auto"/>
        <w:jc w:val="left"/>
        <w:rPr>
          <w:b/>
        </w:rPr>
      </w:pPr>
      <w:r>
        <w:rPr>
          <w:b/>
        </w:rPr>
        <w:t>Table</w:t>
      </w:r>
      <w:r w:rsidRPr="001F77DE">
        <w:rPr>
          <w:b/>
        </w:rPr>
        <w:t xml:space="preserve"> </w:t>
      </w:r>
      <w:r>
        <w:rPr>
          <w:b/>
        </w:rPr>
        <w:t>4</w:t>
      </w:r>
      <w:r w:rsidRPr="00673BAD">
        <w:rPr>
          <w:b/>
        </w:rPr>
        <w:t xml:space="preserve">. </w:t>
      </w:r>
      <w:r w:rsidR="007C6785">
        <w:rPr>
          <w:b/>
        </w:rPr>
        <w:t>Comparison between experimental results and calculated t</w:t>
      </w:r>
      <w:r>
        <w:rPr>
          <w:b/>
        </w:rPr>
        <w:t>hermodynamic and kinetic parameters.</w:t>
      </w:r>
    </w:p>
    <w:tbl>
      <w:tblPr>
        <w:tblW w:w="5000" w:type="pct"/>
        <w:tblCellMar>
          <w:left w:w="0" w:type="dxa"/>
          <w:right w:w="0" w:type="dxa"/>
        </w:tblCellMar>
        <w:tblLook w:val="0420" w:firstRow="1" w:lastRow="0" w:firstColumn="0" w:lastColumn="0" w:noHBand="0" w:noVBand="1"/>
      </w:tblPr>
      <w:tblGrid>
        <w:gridCol w:w="3392"/>
        <w:gridCol w:w="534"/>
        <w:gridCol w:w="1636"/>
        <w:gridCol w:w="528"/>
        <w:gridCol w:w="1636"/>
        <w:gridCol w:w="1634"/>
      </w:tblGrid>
      <w:tr w:rsidR="00447B90" w:rsidRPr="00F958D1" w14:paraId="111D7DF0" w14:textId="77777777" w:rsidTr="00447B90">
        <w:trPr>
          <w:trHeight w:val="746"/>
        </w:trPr>
        <w:tc>
          <w:tcPr>
            <w:tcW w:w="1812"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048FD504" w:rsidR="00DF6252" w:rsidRPr="00DF6252" w:rsidRDefault="00DF6252" w:rsidP="00DF6252">
            <w:pPr>
              <w:spacing w:after="0" w:line="240" w:lineRule="auto"/>
              <w:jc w:val="center"/>
              <w:rPr>
                <w:lang w:val="en-AU"/>
              </w:rPr>
            </w:pPr>
            <w:r w:rsidRPr="00DF6252">
              <w:rPr>
                <w:lang w:val="en-AU"/>
              </w:rPr>
              <w:t>Michael acceptor</w:t>
            </w:r>
          </w:p>
        </w:tc>
        <w:tc>
          <w:tcPr>
            <w:tcW w:w="285" w:type="pct"/>
            <w:tcBorders>
              <w:top w:val="single" w:sz="18" w:space="0" w:color="000000"/>
              <w:left w:val="nil"/>
              <w:right w:val="nil"/>
            </w:tcBorders>
            <w:vAlign w:val="center"/>
          </w:tcPr>
          <w:p w14:paraId="25402983" w14:textId="6A5DE24B" w:rsidR="00DF6252" w:rsidRPr="00DF6252" w:rsidRDefault="00DF6252" w:rsidP="00DF6252">
            <w:pPr>
              <w:spacing w:after="0" w:line="240" w:lineRule="auto"/>
              <w:jc w:val="center"/>
              <w:rPr>
                <w:lang w:val="en-AU"/>
              </w:rPr>
            </w:pPr>
            <w:r w:rsidRPr="00DF6252">
              <w:rPr>
                <w:lang w:val="en-AU"/>
              </w:rPr>
              <w:t>Exp</w:t>
            </w:r>
            <w:r>
              <w:rPr>
                <w:lang w:val="en-AU"/>
              </w:rPr>
              <w:t>t.</w:t>
            </w:r>
            <w:r w:rsidRPr="00DF6252">
              <w:rPr>
                <w:lang w:val="en-AU"/>
              </w:rPr>
              <w:t xml:space="preserve"> rank</w:t>
            </w:r>
          </w:p>
        </w:tc>
        <w:tc>
          <w:tcPr>
            <w:tcW w:w="874" w:type="pct"/>
            <w:tcBorders>
              <w:top w:val="single" w:sz="18" w:space="0" w:color="000000"/>
              <w:left w:val="nil"/>
              <w:right w:val="nil"/>
            </w:tcBorders>
            <w:shd w:val="clear" w:color="auto" w:fill="auto"/>
            <w:tcMar>
              <w:top w:w="72" w:type="dxa"/>
              <w:left w:w="144" w:type="dxa"/>
              <w:bottom w:w="72" w:type="dxa"/>
              <w:right w:w="144" w:type="dxa"/>
            </w:tcMar>
            <w:vAlign w:val="center"/>
            <w:hideMark/>
          </w:tcPr>
          <w:p w14:paraId="216B3EF0" w14:textId="17ED2602" w:rsidR="00DF6252" w:rsidRPr="00DF6252" w:rsidRDefault="00DF6252" w:rsidP="00DF6252">
            <w:pPr>
              <w:spacing w:after="0" w:line="240"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447B90">
              <w:rPr>
                <w:bCs/>
                <w:i/>
                <w:color w:val="000000" w:themeColor="text1"/>
                <w:kern w:val="24"/>
                <w:vertAlign w:val="superscript"/>
              </w:rPr>
              <w:t>a</w:t>
            </w:r>
            <w:r w:rsidRPr="00DF6252">
              <w:rPr>
                <w:lang w:val="en-AU"/>
              </w:rPr>
              <w:t xml:space="preserve"> (kcal/mol)</w:t>
            </w:r>
          </w:p>
        </w:tc>
        <w:tc>
          <w:tcPr>
            <w:tcW w:w="282" w:type="pct"/>
            <w:tcBorders>
              <w:top w:val="single" w:sz="18" w:space="0" w:color="000000"/>
              <w:left w:val="nil"/>
              <w:right w:val="nil"/>
            </w:tcBorders>
            <w:vAlign w:val="center"/>
          </w:tcPr>
          <w:p w14:paraId="681A3924" w14:textId="06FEC6A2" w:rsidR="00DF6252" w:rsidRPr="00447B90" w:rsidRDefault="00DF6252" w:rsidP="00DF6252">
            <w:pPr>
              <w:spacing w:after="0" w:line="240" w:lineRule="auto"/>
              <w:jc w:val="center"/>
              <w:rPr>
                <w:i/>
                <w:vertAlign w:val="superscript"/>
                <w:lang w:val="en-AU"/>
              </w:rPr>
            </w:pPr>
            <w:r>
              <w:rPr>
                <w:lang w:val="en-AU"/>
              </w:rPr>
              <w:t>Pred.</w:t>
            </w:r>
            <w:r w:rsidRPr="00DF6252">
              <w:rPr>
                <w:lang w:val="en-AU"/>
              </w:rPr>
              <w:t xml:space="preserve"> </w:t>
            </w:r>
            <w:proofErr w:type="spellStart"/>
            <w:r w:rsidRPr="00DF6252">
              <w:rPr>
                <w:lang w:val="en-AU"/>
              </w:rPr>
              <w:t>rank</w:t>
            </w:r>
            <w:r w:rsidR="00447B90">
              <w:rPr>
                <w:i/>
                <w:vertAlign w:val="superscript"/>
                <w:lang w:val="en-AU"/>
              </w:rPr>
              <w:t>b</w:t>
            </w:r>
            <w:proofErr w:type="spellEnd"/>
          </w:p>
        </w:tc>
        <w:tc>
          <w:tcPr>
            <w:tcW w:w="874" w:type="pct"/>
            <w:tcBorders>
              <w:top w:val="single" w:sz="18" w:space="0" w:color="000000"/>
              <w:left w:val="nil"/>
              <w:right w:val="nil"/>
            </w:tcBorders>
            <w:shd w:val="clear" w:color="auto" w:fill="auto"/>
            <w:vAlign w:val="center"/>
          </w:tcPr>
          <w:p w14:paraId="2A5A2F9E" w14:textId="1EB8F47B" w:rsidR="00DF6252" w:rsidRPr="00DF6252" w:rsidRDefault="00DF6252" w:rsidP="00DF6252">
            <w:pPr>
              <w:spacing w:after="0" w:line="24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Pr="00DF6252">
              <w:rPr>
                <w:i/>
                <w:iCs/>
                <w:lang w:val="en-AU"/>
              </w:rPr>
              <w:t xml:space="preserve"> </w:t>
            </w:r>
            <w:r w:rsidRPr="00DF6252">
              <w:rPr>
                <w:lang w:val="en-AU"/>
              </w:rPr>
              <w:t>(kcal/mol)</w:t>
            </w:r>
          </w:p>
        </w:tc>
        <w:tc>
          <w:tcPr>
            <w:tcW w:w="873" w:type="pct"/>
            <w:tcBorders>
              <w:top w:val="single" w:sz="18" w:space="0" w:color="000000"/>
              <w:left w:val="nil"/>
              <w:right w:val="nil"/>
            </w:tcBorders>
            <w:shd w:val="clear" w:color="auto" w:fill="auto"/>
            <w:vAlign w:val="center"/>
          </w:tcPr>
          <w:p w14:paraId="5DA70C0C" w14:textId="4CE397E4" w:rsidR="00DF6252" w:rsidRPr="00DF6252" w:rsidRDefault="00DF6252" w:rsidP="00DF6252">
            <w:pPr>
              <w:spacing w:after="0" w:line="24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DF6252">
              <w:rPr>
                <w:i/>
                <w:iCs/>
                <w:lang w:val="en-AU"/>
              </w:rPr>
              <w:t xml:space="preserve"> </w:t>
            </w:r>
            <w:r w:rsidRPr="00DF6252">
              <w:rPr>
                <w:lang w:val="en-AU"/>
              </w:rPr>
              <w:t>(kcal/mol)</w:t>
            </w:r>
          </w:p>
        </w:tc>
      </w:tr>
      <w:tr w:rsidR="00447B90" w:rsidRPr="00F958D1" w14:paraId="15C35E07" w14:textId="77777777" w:rsidTr="00447B90">
        <w:trPr>
          <w:trHeight w:val="895"/>
        </w:trPr>
        <w:tc>
          <w:tcPr>
            <w:tcW w:w="1812"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1AB3D6F1" w14:textId="0163E3C8" w:rsidR="00DF6252" w:rsidRDefault="00F61077" w:rsidP="00C529BD">
            <w:pPr>
              <w:spacing w:after="0" w:line="240" w:lineRule="auto"/>
              <w:jc w:val="left"/>
              <w:rPr>
                <w:b/>
                <w:bCs/>
                <w:lang w:val="en-AU"/>
              </w:rPr>
            </w:pPr>
            <w:r>
              <w:rPr>
                <w:noProof/>
              </w:rPr>
              <w:object w:dxaOrig="0" w:dyaOrig="0" w14:anchorId="149BD259">
                <v:shape id="_x0000_s1030" type="#_x0000_t75" alt="" style="position:absolute;margin-left:11.6pt;margin-top:-.4pt;width:80.95pt;height:63.35pt;z-index:251678720;mso-wrap-edited:f;mso-width-percent:0;mso-height-percent:0;mso-position-horizontal-relative:text;mso-position-vertical-relative:text;mso-width-percent:0;mso-height-percent:0">
                  <v:imagedata r:id="rId66" o:title=""/>
                </v:shape>
                <o:OLEObject Type="Embed" ProgID="ChemDraw.Document.6.0" ShapeID="_x0000_s1030" DrawAspect="Content" ObjectID="_1632253496" r:id="rId67"/>
              </w:object>
            </w:r>
            <w:r w:rsidR="00E71F83">
              <w:rPr>
                <w:b/>
                <w:bCs/>
                <w:lang w:val="en-AU"/>
              </w:rPr>
              <w:t>R</w:t>
            </w:r>
            <w:r w:rsidR="00DF6252">
              <w:rPr>
                <w:b/>
                <w:bCs/>
                <w:lang w:val="en-AU"/>
              </w:rPr>
              <w:t>1</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22.8</w:t>
            </w:r>
            <w:r w:rsidR="00C529BD">
              <w:rPr>
                <w:i/>
                <w:vertAlign w:val="superscript"/>
              </w:rPr>
              <w:t>c</w:t>
            </w:r>
          </w:p>
          <w:p w14:paraId="0049A582" w14:textId="77777777" w:rsidR="00DF6252" w:rsidRDefault="00DF6252" w:rsidP="00C529BD">
            <w:pPr>
              <w:spacing w:after="0" w:line="240" w:lineRule="auto"/>
              <w:jc w:val="left"/>
              <w:rPr>
                <w:b/>
                <w:bCs/>
                <w:lang w:val="en-AU"/>
              </w:rPr>
            </w:pPr>
          </w:p>
          <w:p w14:paraId="245F2A6B" w14:textId="54B4C8DC" w:rsidR="00DF6252" w:rsidRPr="00B07835" w:rsidRDefault="00DF6252" w:rsidP="00C529BD">
            <w:pPr>
              <w:spacing w:after="0" w:line="240" w:lineRule="auto"/>
              <w:jc w:val="left"/>
              <w:rPr>
                <w:b/>
                <w:bCs/>
                <w:sz w:val="32"/>
                <w:lang w:val="en-AU"/>
              </w:rPr>
            </w:pPr>
          </w:p>
          <w:p w14:paraId="71EB1B91" w14:textId="6ECF0633" w:rsidR="00DF6252" w:rsidRPr="00F958D1" w:rsidRDefault="00DF6252" w:rsidP="00C529BD">
            <w:pPr>
              <w:spacing w:after="0" w:line="240" w:lineRule="auto"/>
              <w:jc w:val="right"/>
              <w:rPr>
                <w:lang w:val="en-AU"/>
              </w:rPr>
            </w:pPr>
          </w:p>
        </w:tc>
        <w:tc>
          <w:tcPr>
            <w:tcW w:w="285" w:type="pct"/>
            <w:tcBorders>
              <w:top w:val="single" w:sz="18" w:space="0" w:color="000000"/>
              <w:left w:val="nil"/>
              <w:bottom w:val="nil"/>
              <w:right w:val="nil"/>
            </w:tcBorders>
            <w:vAlign w:val="center"/>
          </w:tcPr>
          <w:p w14:paraId="77C3BED4" w14:textId="40BF225F" w:rsidR="00DF6252" w:rsidRDefault="00447B90" w:rsidP="00447B90">
            <w:pPr>
              <w:spacing w:after="0" w:line="240" w:lineRule="auto"/>
              <w:jc w:val="center"/>
              <w:rPr>
                <w:lang w:val="en-AU"/>
              </w:rPr>
            </w:pPr>
            <w:r>
              <w:rPr>
                <w:lang w:val="en-AU"/>
              </w:rPr>
              <w:t>5</w:t>
            </w:r>
          </w:p>
        </w:tc>
        <w:tc>
          <w:tcPr>
            <w:tcW w:w="874"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47F22E48" w14:textId="6B2B62D1" w:rsidR="00DF6252" w:rsidRPr="007528C1" w:rsidRDefault="00F21BB3" w:rsidP="00447B90">
            <w:pPr>
              <w:spacing w:after="0" w:line="240" w:lineRule="auto"/>
              <w:jc w:val="center"/>
              <w:rPr>
                <w:lang w:val="en-AU"/>
              </w:rPr>
            </w:pPr>
            <w:r>
              <w:rPr>
                <w:lang w:val="en-AU"/>
              </w:rPr>
              <w:t>11.8</w:t>
            </w:r>
          </w:p>
        </w:tc>
        <w:tc>
          <w:tcPr>
            <w:tcW w:w="282" w:type="pct"/>
            <w:tcBorders>
              <w:top w:val="single" w:sz="18" w:space="0" w:color="000000"/>
              <w:left w:val="nil"/>
              <w:bottom w:val="nil"/>
              <w:right w:val="nil"/>
            </w:tcBorders>
            <w:vAlign w:val="center"/>
          </w:tcPr>
          <w:p w14:paraId="485F5122" w14:textId="56D0362F" w:rsidR="00DF6252" w:rsidRDefault="00F21BB3" w:rsidP="00447B90">
            <w:pPr>
              <w:spacing w:after="0" w:line="240" w:lineRule="auto"/>
              <w:jc w:val="center"/>
              <w:rPr>
                <w:lang w:val="en-AU"/>
              </w:rPr>
            </w:pPr>
            <w:r>
              <w:rPr>
                <w:lang w:val="en-AU"/>
              </w:rPr>
              <w:t>4</w:t>
            </w:r>
          </w:p>
        </w:tc>
        <w:tc>
          <w:tcPr>
            <w:tcW w:w="87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DF6252" w:rsidRPr="00F958D1" w:rsidRDefault="00F21BB3" w:rsidP="00447B90">
            <w:pPr>
              <w:spacing w:after="0" w:line="240" w:lineRule="auto"/>
              <w:jc w:val="center"/>
              <w:rPr>
                <w:lang w:val="en-AU"/>
              </w:rPr>
            </w:pPr>
            <w:r>
              <w:rPr>
                <w:lang w:val="en-AU"/>
              </w:rPr>
              <w:t>-4.0</w:t>
            </w:r>
          </w:p>
        </w:tc>
        <w:tc>
          <w:tcPr>
            <w:tcW w:w="873"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DF6252" w:rsidRPr="00F958D1" w:rsidRDefault="00F21BB3" w:rsidP="00447B90">
            <w:pPr>
              <w:spacing w:after="0" w:line="240" w:lineRule="auto"/>
              <w:jc w:val="center"/>
              <w:rPr>
                <w:lang w:val="en-AU"/>
              </w:rPr>
            </w:pPr>
            <w:r>
              <w:rPr>
                <w:lang w:val="en-AU"/>
              </w:rPr>
              <w:t>7.8</w:t>
            </w:r>
          </w:p>
        </w:tc>
      </w:tr>
      <w:tr w:rsidR="00447B90" w:rsidRPr="00F958D1" w14:paraId="45DC448A" w14:textId="77777777" w:rsidTr="00447B90">
        <w:trPr>
          <w:trHeight w:val="774"/>
        </w:trPr>
        <w:tc>
          <w:tcPr>
            <w:tcW w:w="1812" w:type="pct"/>
            <w:tcBorders>
              <w:top w:val="nil"/>
              <w:left w:val="nil"/>
              <w:bottom w:val="nil"/>
              <w:right w:val="nil"/>
            </w:tcBorders>
            <w:shd w:val="clear" w:color="auto" w:fill="E7E7E7"/>
            <w:tcMar>
              <w:top w:w="72" w:type="dxa"/>
              <w:left w:w="144" w:type="dxa"/>
              <w:bottom w:w="72" w:type="dxa"/>
              <w:right w:w="144" w:type="dxa"/>
            </w:tcMar>
            <w:hideMark/>
          </w:tcPr>
          <w:p w14:paraId="02FAE041" w14:textId="02DF385D" w:rsidR="00DF6252" w:rsidRDefault="00F61077" w:rsidP="00C529BD">
            <w:pPr>
              <w:spacing w:after="0" w:line="240" w:lineRule="auto"/>
              <w:jc w:val="left"/>
              <w:rPr>
                <w:b/>
                <w:bCs/>
                <w:lang w:val="en-AU"/>
              </w:rPr>
            </w:pPr>
            <w:r>
              <w:rPr>
                <w:noProof/>
              </w:rPr>
              <w:object w:dxaOrig="0" w:dyaOrig="0" w14:anchorId="758DD529">
                <v:shape id="_x0000_s1029" type="#_x0000_t75" alt="" style="position:absolute;margin-left:13.85pt;margin-top:-.45pt;width:93.45pt;height:63.05pt;z-index:251680768;mso-wrap-edited:f;mso-width-percent:0;mso-height-percent:0;mso-position-horizontal-relative:text;mso-position-vertical-relative:text;mso-width-percent:0;mso-height-percent:0">
                  <v:imagedata r:id="rId68" o:title=""/>
                </v:shape>
                <o:OLEObject Type="Embed" ProgID="ChemDraw.Document.6.0" ShapeID="_x0000_s1029" DrawAspect="Content" ObjectID="_1632253497" r:id="rId69"/>
              </w:object>
            </w:r>
            <w:r w:rsidR="00E71F83">
              <w:rPr>
                <w:b/>
                <w:bCs/>
                <w:lang w:val="en-AU"/>
              </w:rPr>
              <w:t>R</w:t>
            </w:r>
            <w:r w:rsidR="00DF6252">
              <w:rPr>
                <w:b/>
                <w:bCs/>
                <w:lang w:val="en-AU"/>
              </w:rPr>
              <w:t>3</w:t>
            </w:r>
            <w:r w:rsidR="0011789A">
              <w:rPr>
                <w:b/>
                <w:bCs/>
                <w:lang w:val="en-AU"/>
              </w:rPr>
              <w:t xml:space="preserve"> </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74A32">
              <w:rPr>
                <w:lang w:val="en-AU"/>
              </w:rPr>
              <w:t xml:space="preserve"> &gt;</w:t>
            </w:r>
            <w:r w:rsidR="00C529BD">
              <w:rPr>
                <w:lang w:val="en-AU"/>
              </w:rPr>
              <w:t xml:space="preserve"> 2</w:t>
            </w:r>
            <w:r w:rsidR="00B03161">
              <w:rPr>
                <w:lang w:val="en-AU"/>
              </w:rPr>
              <w:t>6.5</w:t>
            </w:r>
            <w:r w:rsidR="00C529BD">
              <w:rPr>
                <w:i/>
                <w:vertAlign w:val="superscript"/>
              </w:rPr>
              <w:t>c</w:t>
            </w:r>
          </w:p>
          <w:p w14:paraId="6D79C972" w14:textId="77777777" w:rsidR="00DF6252" w:rsidRDefault="00DF6252" w:rsidP="00C529BD">
            <w:pPr>
              <w:spacing w:after="0" w:line="240" w:lineRule="auto"/>
              <w:jc w:val="left"/>
              <w:rPr>
                <w:b/>
                <w:bCs/>
                <w:lang w:val="en-AU"/>
              </w:rPr>
            </w:pPr>
          </w:p>
          <w:p w14:paraId="7431FE38" w14:textId="1EFBCF4D" w:rsidR="00DF6252" w:rsidRPr="00B07835" w:rsidRDefault="00DF6252" w:rsidP="00C529BD">
            <w:pPr>
              <w:spacing w:after="0" w:line="240" w:lineRule="auto"/>
              <w:jc w:val="left"/>
              <w:rPr>
                <w:b/>
                <w:bCs/>
                <w:sz w:val="32"/>
                <w:lang w:val="en-AU"/>
              </w:rPr>
            </w:pPr>
          </w:p>
          <w:p w14:paraId="3CF2992A" w14:textId="2CFFEA3D" w:rsidR="00DF6252" w:rsidRPr="00F958D1" w:rsidRDefault="00DF6252" w:rsidP="00C529BD">
            <w:pPr>
              <w:spacing w:after="0" w:line="240" w:lineRule="auto"/>
              <w:jc w:val="right"/>
              <w:rPr>
                <w:lang w:val="en-AU"/>
              </w:rPr>
            </w:pPr>
          </w:p>
        </w:tc>
        <w:tc>
          <w:tcPr>
            <w:tcW w:w="285" w:type="pct"/>
            <w:tcBorders>
              <w:top w:val="nil"/>
              <w:left w:val="nil"/>
              <w:bottom w:val="nil"/>
              <w:right w:val="nil"/>
            </w:tcBorders>
            <w:shd w:val="clear" w:color="auto" w:fill="E7E7E7"/>
            <w:vAlign w:val="center"/>
          </w:tcPr>
          <w:p w14:paraId="6E140F16" w14:textId="5A394FC7" w:rsidR="00DF6252" w:rsidRPr="00C529BD" w:rsidRDefault="00447B90" w:rsidP="00447B90">
            <w:pPr>
              <w:spacing w:after="0" w:line="240" w:lineRule="auto"/>
              <w:jc w:val="center"/>
              <w:rPr>
                <w:i/>
                <w:vertAlign w:val="superscript"/>
                <w:lang w:val="en-AU"/>
              </w:rPr>
            </w:pPr>
            <w:r>
              <w:rPr>
                <w:lang w:val="en-AU"/>
              </w:rPr>
              <w:t>2</w:t>
            </w:r>
            <w:r w:rsidR="00C529BD">
              <w:rPr>
                <w:i/>
                <w:vertAlign w:val="superscript"/>
                <w:lang w:val="en-AU"/>
              </w:rPr>
              <w:t>d</w:t>
            </w:r>
          </w:p>
        </w:tc>
        <w:tc>
          <w:tcPr>
            <w:tcW w:w="874" w:type="pct"/>
            <w:tcBorders>
              <w:top w:val="nil"/>
              <w:left w:val="nil"/>
              <w:bottom w:val="nil"/>
              <w:right w:val="nil"/>
            </w:tcBorders>
            <w:shd w:val="clear" w:color="auto" w:fill="E7E7E7"/>
            <w:tcMar>
              <w:top w:w="72" w:type="dxa"/>
              <w:left w:w="144" w:type="dxa"/>
              <w:bottom w:w="72" w:type="dxa"/>
              <w:right w:w="144" w:type="dxa"/>
            </w:tcMar>
            <w:vAlign w:val="center"/>
          </w:tcPr>
          <w:p w14:paraId="62ECBA08" w14:textId="5D7AEC27" w:rsidR="00DF6252" w:rsidRPr="007528C1" w:rsidRDefault="00F21BB3" w:rsidP="00447B90">
            <w:pPr>
              <w:spacing w:after="0" w:line="240" w:lineRule="auto"/>
              <w:jc w:val="center"/>
              <w:rPr>
                <w:lang w:val="en-AU"/>
              </w:rPr>
            </w:pPr>
            <w:r>
              <w:rPr>
                <w:lang w:val="en-AU"/>
              </w:rPr>
              <w:t>14.8</w:t>
            </w:r>
          </w:p>
        </w:tc>
        <w:tc>
          <w:tcPr>
            <w:tcW w:w="282" w:type="pct"/>
            <w:tcBorders>
              <w:top w:val="nil"/>
              <w:left w:val="nil"/>
              <w:bottom w:val="nil"/>
              <w:right w:val="nil"/>
            </w:tcBorders>
            <w:shd w:val="clear" w:color="auto" w:fill="E7E7E7"/>
            <w:vAlign w:val="center"/>
          </w:tcPr>
          <w:p w14:paraId="3CF777A7" w14:textId="02287F04" w:rsidR="00DF6252" w:rsidRDefault="00F21BB3" w:rsidP="00447B90">
            <w:pPr>
              <w:spacing w:after="0" w:line="240" w:lineRule="auto"/>
              <w:jc w:val="center"/>
              <w:rPr>
                <w:lang w:val="en-AU"/>
              </w:rPr>
            </w:pPr>
            <w:r>
              <w:rPr>
                <w:lang w:val="en-AU"/>
              </w:rPr>
              <w:t>2</w:t>
            </w:r>
          </w:p>
        </w:tc>
        <w:tc>
          <w:tcPr>
            <w:tcW w:w="874" w:type="pct"/>
            <w:tcBorders>
              <w:top w:val="nil"/>
              <w:left w:val="nil"/>
              <w:bottom w:val="nil"/>
              <w:right w:val="nil"/>
            </w:tcBorders>
            <w:shd w:val="clear" w:color="auto" w:fill="E7E7E7"/>
            <w:tcMar>
              <w:top w:w="15" w:type="dxa"/>
              <w:left w:w="15" w:type="dxa"/>
              <w:bottom w:w="0" w:type="dxa"/>
              <w:right w:w="15" w:type="dxa"/>
            </w:tcMar>
            <w:vAlign w:val="center"/>
          </w:tcPr>
          <w:p w14:paraId="3E190197" w14:textId="65C3214D" w:rsidR="00DF6252" w:rsidRPr="00F958D1" w:rsidRDefault="00F21BB3" w:rsidP="00447B90">
            <w:pPr>
              <w:spacing w:after="0" w:line="240" w:lineRule="auto"/>
              <w:jc w:val="center"/>
              <w:rPr>
                <w:lang w:val="en-AU"/>
              </w:rPr>
            </w:pPr>
            <w:r>
              <w:rPr>
                <w:lang w:val="en-AU"/>
              </w:rPr>
              <w:t>-2.0</w:t>
            </w:r>
          </w:p>
        </w:tc>
        <w:tc>
          <w:tcPr>
            <w:tcW w:w="873"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DF6252" w:rsidRPr="00F958D1" w:rsidRDefault="00F21BB3" w:rsidP="00447B90">
            <w:pPr>
              <w:spacing w:after="0" w:line="240" w:lineRule="auto"/>
              <w:jc w:val="center"/>
              <w:rPr>
                <w:lang w:val="en-AU"/>
              </w:rPr>
            </w:pPr>
            <w:r>
              <w:rPr>
                <w:lang w:val="en-AU"/>
              </w:rPr>
              <w:t>12.8</w:t>
            </w:r>
          </w:p>
        </w:tc>
      </w:tr>
      <w:tr w:rsidR="00447B90" w:rsidRPr="00F958D1" w14:paraId="4033A707" w14:textId="77777777" w:rsidTr="00447B90">
        <w:trPr>
          <w:trHeight w:val="23"/>
        </w:trPr>
        <w:tc>
          <w:tcPr>
            <w:tcW w:w="1812" w:type="pct"/>
            <w:tcBorders>
              <w:top w:val="nil"/>
              <w:left w:val="nil"/>
              <w:bottom w:val="nil"/>
              <w:right w:val="nil"/>
            </w:tcBorders>
            <w:shd w:val="clear" w:color="auto" w:fill="auto"/>
            <w:tcMar>
              <w:top w:w="72" w:type="dxa"/>
              <w:left w:w="144" w:type="dxa"/>
              <w:bottom w:w="72" w:type="dxa"/>
              <w:right w:w="144" w:type="dxa"/>
            </w:tcMar>
            <w:hideMark/>
          </w:tcPr>
          <w:p w14:paraId="2E3E3C20" w14:textId="3E1B04CF" w:rsidR="00DF6252" w:rsidRDefault="00F61077" w:rsidP="00C529BD">
            <w:pPr>
              <w:spacing w:after="0" w:line="240" w:lineRule="auto"/>
              <w:jc w:val="left"/>
              <w:rPr>
                <w:b/>
                <w:bCs/>
                <w:lang w:val="en-AU"/>
              </w:rPr>
            </w:pPr>
            <w:r>
              <w:rPr>
                <w:noProof/>
              </w:rPr>
              <w:object w:dxaOrig="0" w:dyaOrig="0" w14:anchorId="0136E75A">
                <v:shape id="_x0000_s1028" type="#_x0000_t75" alt="" style="position:absolute;margin-left:15.35pt;margin-top:-.45pt;width:97.8pt;height:66pt;z-index:251682816;mso-wrap-edited:f;mso-width-percent:0;mso-height-percent:0;mso-position-horizontal-relative:text;mso-position-vertical-relative:text;mso-width-percent:0;mso-height-percent:0">
                  <v:imagedata r:id="rId70" o:title=""/>
                </v:shape>
                <o:OLEObject Type="Embed" ProgID="ChemDraw.Document.6.0" ShapeID="_x0000_s1028" DrawAspect="Content" ObjectID="_1632253498" r:id="rId71"/>
              </w:object>
            </w:r>
            <w:r w:rsidR="00E71F83">
              <w:rPr>
                <w:b/>
                <w:bCs/>
                <w:lang w:val="en-AU"/>
              </w:rPr>
              <w:t>R</w:t>
            </w:r>
            <w:r w:rsidR="0011789A">
              <w:rPr>
                <w:b/>
                <w:bCs/>
                <w:lang w:val="en-AU"/>
              </w:rPr>
              <w:t>4</w:t>
            </w:r>
            <w:r w:rsidR="00DF6252">
              <w:rPr>
                <w:b/>
                <w:bCs/>
                <w:lang w:val="en-AU"/>
              </w:rPr>
              <w:t>7</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xml:space="preserve"> = 25</w:t>
            </w:r>
            <w:r w:rsidR="00C529BD">
              <w:rPr>
                <w:lang w:val="en-AU"/>
              </w:rPr>
              <w:t>.1</w:t>
            </w:r>
            <w:r w:rsidR="00C529BD">
              <w:rPr>
                <w:i/>
                <w:vertAlign w:val="superscript"/>
              </w:rPr>
              <w:t>c</w:t>
            </w:r>
          </w:p>
          <w:p w14:paraId="249550DF" w14:textId="77777777" w:rsidR="00DF6252" w:rsidRDefault="00DF6252" w:rsidP="00C529BD">
            <w:pPr>
              <w:spacing w:after="0" w:line="240" w:lineRule="auto"/>
              <w:jc w:val="left"/>
              <w:rPr>
                <w:b/>
                <w:bCs/>
                <w:lang w:val="en-AU"/>
              </w:rPr>
            </w:pPr>
          </w:p>
          <w:p w14:paraId="0F4C4C2A" w14:textId="5F51D303" w:rsidR="00DF6252" w:rsidRPr="00B07835" w:rsidRDefault="00DF6252" w:rsidP="00C529BD">
            <w:pPr>
              <w:spacing w:after="0" w:line="240" w:lineRule="auto"/>
              <w:rPr>
                <w:sz w:val="32"/>
                <w:lang w:val="en-AU"/>
              </w:rPr>
            </w:pPr>
          </w:p>
          <w:p w14:paraId="7D128FDE" w14:textId="4FC6088D" w:rsidR="00DF6252" w:rsidRPr="0005495E" w:rsidRDefault="00DF6252" w:rsidP="00C529BD">
            <w:pPr>
              <w:spacing w:after="0" w:line="240" w:lineRule="auto"/>
              <w:jc w:val="right"/>
              <w:rPr>
                <w:b/>
                <w:bCs/>
                <w:lang w:val="en-AU"/>
              </w:rPr>
            </w:pPr>
          </w:p>
        </w:tc>
        <w:tc>
          <w:tcPr>
            <w:tcW w:w="285" w:type="pct"/>
            <w:tcBorders>
              <w:top w:val="nil"/>
              <w:left w:val="nil"/>
              <w:bottom w:val="nil"/>
              <w:right w:val="nil"/>
            </w:tcBorders>
            <w:vAlign w:val="center"/>
          </w:tcPr>
          <w:p w14:paraId="45188128" w14:textId="19E9FDED" w:rsidR="00DF6252" w:rsidRDefault="00447B90" w:rsidP="00447B90">
            <w:pPr>
              <w:spacing w:after="0" w:line="240" w:lineRule="auto"/>
              <w:jc w:val="center"/>
              <w:rPr>
                <w:lang w:val="en-AU"/>
              </w:rPr>
            </w:pPr>
            <w:r>
              <w:rPr>
                <w:lang w:val="en-AU"/>
              </w:rPr>
              <w:t>4</w:t>
            </w:r>
          </w:p>
        </w:tc>
        <w:tc>
          <w:tcPr>
            <w:tcW w:w="874" w:type="pct"/>
            <w:tcBorders>
              <w:top w:val="nil"/>
              <w:left w:val="nil"/>
              <w:bottom w:val="nil"/>
              <w:right w:val="nil"/>
            </w:tcBorders>
            <w:shd w:val="clear" w:color="auto" w:fill="auto"/>
            <w:tcMar>
              <w:top w:w="72" w:type="dxa"/>
              <w:left w:w="144" w:type="dxa"/>
              <w:bottom w:w="72" w:type="dxa"/>
              <w:right w:w="144" w:type="dxa"/>
            </w:tcMar>
            <w:vAlign w:val="center"/>
          </w:tcPr>
          <w:p w14:paraId="6E0EDC69" w14:textId="7E7A5C4D" w:rsidR="00DF6252" w:rsidRPr="007528C1" w:rsidRDefault="00F21BB3" w:rsidP="00447B90">
            <w:pPr>
              <w:spacing w:after="0" w:line="240" w:lineRule="auto"/>
              <w:jc w:val="center"/>
              <w:rPr>
                <w:lang w:val="en-AU"/>
              </w:rPr>
            </w:pPr>
            <w:r>
              <w:rPr>
                <w:lang w:val="en-AU"/>
              </w:rPr>
              <w:t>11.2</w:t>
            </w:r>
          </w:p>
        </w:tc>
        <w:tc>
          <w:tcPr>
            <w:tcW w:w="282" w:type="pct"/>
            <w:tcBorders>
              <w:top w:val="nil"/>
              <w:left w:val="nil"/>
              <w:bottom w:val="nil"/>
              <w:right w:val="nil"/>
            </w:tcBorders>
            <w:vAlign w:val="center"/>
          </w:tcPr>
          <w:p w14:paraId="6F86D033" w14:textId="103E20D2" w:rsidR="00DF6252" w:rsidRDefault="00F21BB3" w:rsidP="00447B90">
            <w:pPr>
              <w:spacing w:after="0" w:line="240" w:lineRule="auto"/>
              <w:jc w:val="center"/>
              <w:rPr>
                <w:lang w:val="en-AU"/>
              </w:rPr>
            </w:pPr>
            <w:r>
              <w:rPr>
                <w:lang w:val="en-AU"/>
              </w:rPr>
              <w:t>5</w:t>
            </w:r>
          </w:p>
        </w:tc>
        <w:tc>
          <w:tcPr>
            <w:tcW w:w="874"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DF6252" w:rsidRPr="00F958D1" w:rsidRDefault="00F21BB3" w:rsidP="00447B90">
            <w:pPr>
              <w:spacing w:after="0" w:line="240" w:lineRule="auto"/>
              <w:jc w:val="center"/>
              <w:rPr>
                <w:lang w:val="en-AU"/>
              </w:rPr>
            </w:pPr>
            <w:r>
              <w:rPr>
                <w:lang w:val="en-AU"/>
              </w:rPr>
              <w:t>-2.1</w:t>
            </w:r>
          </w:p>
        </w:tc>
        <w:tc>
          <w:tcPr>
            <w:tcW w:w="873"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DF6252" w:rsidRPr="00F958D1" w:rsidRDefault="00F21BB3" w:rsidP="00447B90">
            <w:pPr>
              <w:spacing w:after="0" w:line="240" w:lineRule="auto"/>
              <w:jc w:val="center"/>
              <w:rPr>
                <w:lang w:val="en-AU"/>
              </w:rPr>
            </w:pPr>
            <w:r>
              <w:rPr>
                <w:lang w:val="en-AU"/>
              </w:rPr>
              <w:t>9.0</w:t>
            </w:r>
          </w:p>
        </w:tc>
      </w:tr>
      <w:tr w:rsidR="00447B90" w:rsidRPr="00F958D1" w14:paraId="1D534412" w14:textId="77777777" w:rsidTr="00447B90">
        <w:trPr>
          <w:trHeight w:val="23"/>
        </w:trPr>
        <w:tc>
          <w:tcPr>
            <w:tcW w:w="1812" w:type="pct"/>
            <w:tcBorders>
              <w:top w:val="nil"/>
              <w:left w:val="nil"/>
              <w:bottom w:val="nil"/>
              <w:right w:val="nil"/>
            </w:tcBorders>
            <w:shd w:val="clear" w:color="auto" w:fill="E7E7E7"/>
            <w:tcMar>
              <w:top w:w="72" w:type="dxa"/>
              <w:left w:w="144" w:type="dxa"/>
              <w:bottom w:w="72" w:type="dxa"/>
              <w:right w:w="144" w:type="dxa"/>
            </w:tcMar>
            <w:hideMark/>
          </w:tcPr>
          <w:p w14:paraId="189B9595" w14:textId="2AFDFDF1" w:rsidR="00DF6252" w:rsidRDefault="00F61077" w:rsidP="00C529BD">
            <w:pPr>
              <w:spacing w:after="0" w:line="240" w:lineRule="auto"/>
              <w:jc w:val="left"/>
              <w:rPr>
                <w:b/>
                <w:bCs/>
                <w:lang w:val="en-AU"/>
              </w:rPr>
            </w:pPr>
            <w:r>
              <w:rPr>
                <w:noProof/>
              </w:rPr>
              <w:object w:dxaOrig="0" w:dyaOrig="0" w14:anchorId="7E2B80EA">
                <v:shape id="_x0000_s1027" type="#_x0000_t75" alt="" style="position:absolute;margin-left:16.1pt;margin-top:8.4pt;width:68.6pt;height:50.25pt;z-index:251684864;mso-wrap-edited:f;mso-width-percent:0;mso-height-percent:0;mso-position-horizontal-relative:text;mso-position-vertical-relative:text;mso-width-percent:0;mso-height-percent:0">
                  <v:imagedata r:id="rId72" o:title=""/>
                </v:shape>
                <o:OLEObject Type="Embed" ProgID="ChemDraw.Document.6.0" ShapeID="_x0000_s1027" DrawAspect="Content" ObjectID="_1632253499" r:id="rId73"/>
              </w:object>
            </w:r>
            <w:r w:rsidR="00E71F83">
              <w:rPr>
                <w:b/>
                <w:bCs/>
                <w:lang w:val="en-AU"/>
              </w:rPr>
              <w:t>R</w:t>
            </w:r>
            <w:r w:rsidR="00DF6252">
              <w:rPr>
                <w:b/>
                <w:bCs/>
                <w:lang w:val="en-AU"/>
              </w:rPr>
              <w:t>5</w:t>
            </w:r>
            <w:r w:rsidR="00C529BD">
              <w:rPr>
                <w:b/>
                <w:bCs/>
                <w:lang w:val="en-AU"/>
              </w:rPr>
              <w:t xml:space="preserve">    </w:t>
            </w:r>
            <w:r w:rsidR="00774A32">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74A32">
              <w:rPr>
                <w:lang w:val="en-AU"/>
              </w:rPr>
              <w:t xml:space="preserve"> &gt;&gt;</w:t>
            </w:r>
            <w:r w:rsidR="00C529BD">
              <w:rPr>
                <w:lang w:val="en-AU"/>
              </w:rPr>
              <w:t xml:space="preserve"> 2</w:t>
            </w:r>
            <w:r w:rsidR="00B03161">
              <w:rPr>
                <w:lang w:val="en-AU"/>
              </w:rPr>
              <w:t>6.5</w:t>
            </w:r>
            <w:r w:rsidR="00C529BD">
              <w:rPr>
                <w:i/>
                <w:vertAlign w:val="superscript"/>
              </w:rPr>
              <w:t>c</w:t>
            </w:r>
          </w:p>
          <w:p w14:paraId="23C62708" w14:textId="77777777" w:rsidR="00DF6252" w:rsidRPr="00B07835" w:rsidRDefault="00DF6252" w:rsidP="00C529BD">
            <w:pPr>
              <w:spacing w:after="0" w:line="240" w:lineRule="auto"/>
              <w:jc w:val="left"/>
              <w:rPr>
                <w:b/>
                <w:bCs/>
                <w:sz w:val="32"/>
                <w:lang w:val="en-AU"/>
              </w:rPr>
            </w:pPr>
          </w:p>
          <w:p w14:paraId="03D436B3" w14:textId="542BEEA1" w:rsidR="00DF6252" w:rsidRDefault="00F61077" w:rsidP="00C529BD">
            <w:pPr>
              <w:spacing w:after="0" w:line="240" w:lineRule="auto"/>
              <w:jc w:val="left"/>
              <w:rPr>
                <w:b/>
                <w:bCs/>
                <w:lang w:val="en-AU"/>
              </w:rPr>
            </w:pPr>
            <w:r>
              <w:rPr>
                <w:noProof/>
              </w:rPr>
              <w:object w:dxaOrig="0" w:dyaOrig="0" w14:anchorId="33EA1239">
                <v:shape id="_x0000_s1026" type="#_x0000_t75" alt="" style="position:absolute;margin-left:12.35pt;margin-top:32.6pt;width:123pt;height:62.25pt;z-index:251686912;mso-wrap-edited:f;mso-width-percent:0;mso-height-percent:0;mso-width-percent:0;mso-height-percent:0">
                  <v:imagedata r:id="rId74" o:title=""/>
                </v:shape>
                <o:OLEObject Type="Embed" ProgID="ChemDraw.Document.6.0" ShapeID="_x0000_s1026" DrawAspect="Content" ObjectID="_1632253500" r:id="rId75"/>
              </w:object>
            </w:r>
          </w:p>
          <w:p w14:paraId="7F432DDE" w14:textId="03DF7031" w:rsidR="00DF6252" w:rsidRPr="00F958D1" w:rsidRDefault="00DF6252" w:rsidP="00C529BD">
            <w:pPr>
              <w:spacing w:after="0" w:line="240" w:lineRule="auto"/>
              <w:jc w:val="right"/>
              <w:rPr>
                <w:lang w:val="en-AU"/>
              </w:rPr>
            </w:pPr>
          </w:p>
        </w:tc>
        <w:tc>
          <w:tcPr>
            <w:tcW w:w="285" w:type="pct"/>
            <w:tcBorders>
              <w:top w:val="nil"/>
              <w:left w:val="nil"/>
              <w:bottom w:val="nil"/>
              <w:right w:val="nil"/>
            </w:tcBorders>
            <w:shd w:val="clear" w:color="auto" w:fill="E7E7E7"/>
            <w:vAlign w:val="center"/>
          </w:tcPr>
          <w:p w14:paraId="51C602F8" w14:textId="71B5AA45" w:rsidR="00DF6252" w:rsidRPr="00C529BD" w:rsidRDefault="00447B90" w:rsidP="00447B90">
            <w:pPr>
              <w:spacing w:after="0" w:line="240" w:lineRule="auto"/>
              <w:jc w:val="center"/>
              <w:rPr>
                <w:i/>
                <w:vertAlign w:val="superscript"/>
                <w:lang w:val="en-AU"/>
              </w:rPr>
            </w:pPr>
            <w:r>
              <w:rPr>
                <w:lang w:val="en-AU"/>
              </w:rPr>
              <w:t>1</w:t>
            </w:r>
            <w:r w:rsidR="00C529BD">
              <w:rPr>
                <w:i/>
                <w:vertAlign w:val="superscript"/>
                <w:lang w:val="en-AU"/>
              </w:rPr>
              <w:t>d</w:t>
            </w:r>
          </w:p>
        </w:tc>
        <w:tc>
          <w:tcPr>
            <w:tcW w:w="874" w:type="pct"/>
            <w:tcBorders>
              <w:top w:val="nil"/>
              <w:left w:val="nil"/>
              <w:bottom w:val="nil"/>
              <w:right w:val="nil"/>
            </w:tcBorders>
            <w:shd w:val="clear" w:color="auto" w:fill="E7E7E7"/>
            <w:tcMar>
              <w:top w:w="72" w:type="dxa"/>
              <w:left w:w="144" w:type="dxa"/>
              <w:bottom w:w="72" w:type="dxa"/>
              <w:right w:w="144" w:type="dxa"/>
            </w:tcMar>
            <w:vAlign w:val="center"/>
          </w:tcPr>
          <w:p w14:paraId="6D202790" w14:textId="70799A8F" w:rsidR="00DF6252" w:rsidRPr="007528C1" w:rsidRDefault="00F21BB3" w:rsidP="00447B90">
            <w:pPr>
              <w:spacing w:after="0" w:line="240" w:lineRule="auto"/>
              <w:jc w:val="center"/>
              <w:rPr>
                <w:lang w:val="en-AU"/>
              </w:rPr>
            </w:pPr>
            <w:r>
              <w:rPr>
                <w:lang w:val="en-AU"/>
              </w:rPr>
              <w:t>25.8</w:t>
            </w:r>
          </w:p>
        </w:tc>
        <w:tc>
          <w:tcPr>
            <w:tcW w:w="282" w:type="pct"/>
            <w:tcBorders>
              <w:top w:val="nil"/>
              <w:left w:val="nil"/>
              <w:bottom w:val="nil"/>
              <w:right w:val="nil"/>
            </w:tcBorders>
            <w:shd w:val="clear" w:color="auto" w:fill="E7E7E7"/>
            <w:vAlign w:val="center"/>
          </w:tcPr>
          <w:p w14:paraId="49950540" w14:textId="093EF462" w:rsidR="00DF6252" w:rsidRDefault="00447B90" w:rsidP="00447B90">
            <w:pPr>
              <w:spacing w:after="0" w:line="240" w:lineRule="auto"/>
              <w:jc w:val="center"/>
              <w:rPr>
                <w:lang w:val="en-AU"/>
              </w:rPr>
            </w:pPr>
            <w:r>
              <w:rPr>
                <w:lang w:val="en-AU"/>
              </w:rPr>
              <w:t>1</w:t>
            </w:r>
          </w:p>
        </w:tc>
        <w:tc>
          <w:tcPr>
            <w:tcW w:w="874"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DF6252" w:rsidRPr="00F958D1" w:rsidRDefault="00F21BB3" w:rsidP="00447B90">
            <w:pPr>
              <w:spacing w:after="0" w:line="240" w:lineRule="auto"/>
              <w:jc w:val="center"/>
              <w:rPr>
                <w:lang w:val="en-AU"/>
              </w:rPr>
            </w:pPr>
            <w:r>
              <w:rPr>
                <w:lang w:val="en-AU"/>
              </w:rPr>
              <w:t>-9.0</w:t>
            </w:r>
          </w:p>
        </w:tc>
        <w:tc>
          <w:tcPr>
            <w:tcW w:w="873"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DF6252" w:rsidRPr="00F958D1" w:rsidRDefault="00F21BB3" w:rsidP="00447B90">
            <w:pPr>
              <w:spacing w:after="0" w:line="240" w:lineRule="auto"/>
              <w:jc w:val="center"/>
              <w:rPr>
                <w:lang w:val="en-AU"/>
              </w:rPr>
            </w:pPr>
            <w:r>
              <w:rPr>
                <w:lang w:val="en-AU"/>
              </w:rPr>
              <w:t>16.8</w:t>
            </w:r>
          </w:p>
        </w:tc>
      </w:tr>
      <w:tr w:rsidR="00447B90" w:rsidRPr="00F958D1" w14:paraId="560A47E5" w14:textId="77777777" w:rsidTr="00447B90">
        <w:trPr>
          <w:trHeight w:val="23"/>
        </w:trPr>
        <w:tc>
          <w:tcPr>
            <w:tcW w:w="1812" w:type="pct"/>
            <w:tcBorders>
              <w:top w:val="nil"/>
              <w:left w:val="nil"/>
              <w:bottom w:val="nil"/>
              <w:right w:val="nil"/>
            </w:tcBorders>
            <w:shd w:val="clear" w:color="auto" w:fill="auto"/>
            <w:tcMar>
              <w:top w:w="72" w:type="dxa"/>
              <w:left w:w="144" w:type="dxa"/>
              <w:bottom w:w="72" w:type="dxa"/>
              <w:right w:w="144" w:type="dxa"/>
            </w:tcMar>
            <w:hideMark/>
          </w:tcPr>
          <w:p w14:paraId="1E6721A9" w14:textId="44717FCA" w:rsidR="00DF6252" w:rsidRDefault="00E71F83" w:rsidP="00C529BD">
            <w:pPr>
              <w:spacing w:after="0" w:line="240" w:lineRule="auto"/>
              <w:jc w:val="left"/>
              <w:rPr>
                <w:b/>
                <w:bCs/>
                <w:lang w:val="en-AU"/>
              </w:rPr>
            </w:pPr>
            <w:r>
              <w:rPr>
                <w:b/>
                <w:bCs/>
                <w:lang w:val="en-AU"/>
              </w:rPr>
              <w:t>R</w:t>
            </w:r>
            <w:r w:rsidR="00DF6252">
              <w:rPr>
                <w:b/>
                <w:bCs/>
                <w:lang w:val="en-AU"/>
              </w:rPr>
              <w:t>9</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xml:space="preserve"> = 26.4</w:t>
            </w:r>
            <w:r w:rsidR="00C529BD">
              <w:rPr>
                <w:i/>
                <w:vertAlign w:val="superscript"/>
              </w:rPr>
              <w:t>c</w:t>
            </w:r>
          </w:p>
          <w:p w14:paraId="75830FEE" w14:textId="77777777" w:rsidR="00DF6252" w:rsidRDefault="00DF6252" w:rsidP="00C529BD">
            <w:pPr>
              <w:spacing w:after="0" w:line="240" w:lineRule="auto"/>
              <w:jc w:val="left"/>
              <w:rPr>
                <w:b/>
                <w:bCs/>
                <w:lang w:val="en-AU"/>
              </w:rPr>
            </w:pPr>
          </w:p>
          <w:p w14:paraId="40071EDD" w14:textId="77777777" w:rsidR="00DF6252" w:rsidRDefault="00DF6252" w:rsidP="00C529BD">
            <w:pPr>
              <w:spacing w:after="0" w:line="240" w:lineRule="auto"/>
              <w:jc w:val="left"/>
              <w:rPr>
                <w:b/>
                <w:bCs/>
                <w:lang w:val="en-AU"/>
              </w:rPr>
            </w:pPr>
          </w:p>
          <w:p w14:paraId="6C37D26F" w14:textId="51FB4E0E" w:rsidR="00DF6252" w:rsidRPr="00F958D1" w:rsidRDefault="00DF6252" w:rsidP="00C529BD">
            <w:pPr>
              <w:spacing w:after="0" w:line="240" w:lineRule="auto"/>
              <w:jc w:val="right"/>
              <w:rPr>
                <w:lang w:val="en-AU"/>
              </w:rPr>
            </w:pPr>
          </w:p>
        </w:tc>
        <w:tc>
          <w:tcPr>
            <w:tcW w:w="285" w:type="pct"/>
            <w:tcBorders>
              <w:top w:val="nil"/>
              <w:left w:val="nil"/>
              <w:bottom w:val="nil"/>
              <w:right w:val="nil"/>
            </w:tcBorders>
            <w:vAlign w:val="center"/>
          </w:tcPr>
          <w:p w14:paraId="4D2F0F6F" w14:textId="78DEE451" w:rsidR="00DF6252" w:rsidRDefault="00447B90" w:rsidP="00447B90">
            <w:pPr>
              <w:spacing w:after="0" w:line="240" w:lineRule="auto"/>
              <w:jc w:val="center"/>
              <w:rPr>
                <w:lang w:val="en-AU"/>
              </w:rPr>
            </w:pPr>
            <w:r>
              <w:rPr>
                <w:lang w:val="en-AU"/>
              </w:rPr>
              <w:t>3</w:t>
            </w:r>
          </w:p>
        </w:tc>
        <w:tc>
          <w:tcPr>
            <w:tcW w:w="874" w:type="pct"/>
            <w:tcBorders>
              <w:top w:val="nil"/>
              <w:left w:val="nil"/>
              <w:bottom w:val="nil"/>
              <w:right w:val="nil"/>
            </w:tcBorders>
            <w:shd w:val="clear" w:color="auto" w:fill="auto"/>
            <w:tcMar>
              <w:top w:w="72" w:type="dxa"/>
              <w:left w:w="144" w:type="dxa"/>
              <w:bottom w:w="72" w:type="dxa"/>
              <w:right w:w="144" w:type="dxa"/>
            </w:tcMar>
            <w:vAlign w:val="center"/>
          </w:tcPr>
          <w:p w14:paraId="33A70D35" w14:textId="5C8E7960" w:rsidR="00DF6252" w:rsidRPr="007528C1" w:rsidRDefault="00F21BB3" w:rsidP="00447B90">
            <w:pPr>
              <w:spacing w:after="0" w:line="240" w:lineRule="auto"/>
              <w:jc w:val="center"/>
              <w:rPr>
                <w:lang w:val="en-AU"/>
              </w:rPr>
            </w:pPr>
            <w:r>
              <w:rPr>
                <w:lang w:val="en-AU"/>
              </w:rPr>
              <w:t>14.6</w:t>
            </w:r>
          </w:p>
        </w:tc>
        <w:tc>
          <w:tcPr>
            <w:tcW w:w="282" w:type="pct"/>
            <w:tcBorders>
              <w:top w:val="nil"/>
              <w:left w:val="nil"/>
              <w:bottom w:val="nil"/>
              <w:right w:val="nil"/>
            </w:tcBorders>
            <w:vAlign w:val="center"/>
          </w:tcPr>
          <w:p w14:paraId="4D5E9623" w14:textId="542C224B" w:rsidR="00DF6252" w:rsidRDefault="00F21BB3" w:rsidP="00447B90">
            <w:pPr>
              <w:spacing w:after="0" w:line="240" w:lineRule="auto"/>
              <w:jc w:val="center"/>
              <w:rPr>
                <w:lang w:val="en-AU"/>
              </w:rPr>
            </w:pPr>
            <w:r>
              <w:rPr>
                <w:lang w:val="en-AU"/>
              </w:rPr>
              <w:t>3</w:t>
            </w:r>
          </w:p>
        </w:tc>
        <w:tc>
          <w:tcPr>
            <w:tcW w:w="874"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DF6252" w:rsidRPr="00F958D1" w:rsidRDefault="00F21BB3" w:rsidP="00447B90">
            <w:pPr>
              <w:spacing w:after="0" w:line="240" w:lineRule="auto"/>
              <w:jc w:val="center"/>
              <w:rPr>
                <w:lang w:val="en-AU"/>
              </w:rPr>
            </w:pPr>
            <w:r>
              <w:rPr>
                <w:lang w:val="en-AU"/>
              </w:rPr>
              <w:t>-3.6</w:t>
            </w:r>
          </w:p>
        </w:tc>
        <w:tc>
          <w:tcPr>
            <w:tcW w:w="873"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DF6252" w:rsidRPr="00F958D1" w:rsidRDefault="00F21BB3" w:rsidP="00447B90">
            <w:pPr>
              <w:spacing w:after="0" w:line="240" w:lineRule="auto"/>
              <w:jc w:val="center"/>
              <w:rPr>
                <w:lang w:val="en-AU"/>
              </w:rPr>
            </w:pPr>
            <w:r>
              <w:rPr>
                <w:lang w:val="en-AU"/>
              </w:rPr>
              <w:t>11.0</w:t>
            </w:r>
          </w:p>
        </w:tc>
      </w:tr>
    </w:tbl>
    <w:p w14:paraId="5794A0EE" w14:textId="3C9571E2" w:rsidR="00D4663B" w:rsidRDefault="00447B90" w:rsidP="00E275BA">
      <w:pPr>
        <w:adjustRightInd/>
        <w:spacing w:line="259" w:lineRule="auto"/>
      </w:pPr>
      <w:proofErr w:type="spellStart"/>
      <w:r>
        <w:rPr>
          <w:i/>
          <w:vertAlign w:val="superscript"/>
        </w:rPr>
        <w:t>a</w:t>
      </w:r>
      <w:r w:rsidR="007C6785">
        <w:t>The</w:t>
      </w:r>
      <w:proofErr w:type="spellEnd"/>
      <w:r w:rsidR="007C6785">
        <w:t xml:space="preserve"> value</w:t>
      </w:r>
      <w:r w:rsidR="0011789A">
        <w:t xml:space="preserve">s were calculated </w:t>
      </w:r>
      <w:r w:rsidR="00F21BB3">
        <w:t>assuming methylthiolate being the participating base for thiol elimination</w:t>
      </w:r>
      <w:r w:rsidR="00013BF6">
        <w:t>.</w:t>
      </w:r>
      <w:r>
        <w:t xml:space="preserve"> </w:t>
      </w:r>
      <w:proofErr w:type="spellStart"/>
      <w:r>
        <w:rPr>
          <w:i/>
          <w:vertAlign w:val="superscript"/>
        </w:rPr>
        <w:t>b</w:t>
      </w:r>
      <w:r>
        <w:t>Ranked</w:t>
      </w:r>
      <w:proofErr w:type="spellEnd"/>
      <w:r>
        <w:t xml:space="preserve"> in descending order in terms of magnitude of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w:t>
      </w:r>
      <w:proofErr w:type="spellStart"/>
      <w:r>
        <w:rPr>
          <w:i/>
          <w:vertAlign w:val="superscript"/>
        </w:rPr>
        <w:t>c</w:t>
      </w:r>
      <w:r>
        <w:t>Experimental</w:t>
      </w:r>
      <w:proofErr w:type="spellEnd"/>
      <w: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lang w:val="en-AU"/>
        </w:rPr>
        <w:t xml:space="preserve"> </w:t>
      </w:r>
      <w:r>
        <w:rPr>
          <w:lang w:val="en-AU"/>
        </w:rPr>
        <w:lastRenderedPageBreak/>
        <w:t>values in kcal/mol.</w:t>
      </w:r>
      <w:r w:rsidR="00C529BD">
        <w:rPr>
          <w:lang w:val="en-AU"/>
        </w:rPr>
        <w:t xml:space="preserve"> </w:t>
      </w:r>
      <w:proofErr w:type="spellStart"/>
      <w:r w:rsidR="00C529BD">
        <w:rPr>
          <w:i/>
          <w:vertAlign w:val="superscript"/>
        </w:rPr>
        <w:t>d</w:t>
      </w:r>
      <w:r w:rsidR="00C529BD">
        <w:t>Despite</w:t>
      </w:r>
      <w:proofErr w:type="spellEnd"/>
      <w:r w:rsidR="00C529BD">
        <w:t xml:space="preserve"> the same magnitude of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C529BD">
        <w:t xml:space="preserve">, </w:t>
      </w:r>
      <w:r w:rsidR="00E275BA">
        <w:t>no recovery</w:t>
      </w:r>
      <w:r w:rsidR="00C529BD">
        <w:t xml:space="preserve"> of </w:t>
      </w:r>
      <w:r w:rsidR="00C529BD">
        <w:rPr>
          <w:b/>
        </w:rPr>
        <w:t xml:space="preserve">5 </w:t>
      </w:r>
      <w:r w:rsidR="00E275BA" w:rsidRPr="00E275BA">
        <w:t>from its covalent adduct</w:t>
      </w:r>
      <w:r w:rsidR="00E275BA">
        <w:rPr>
          <w:b/>
        </w:rPr>
        <w:t xml:space="preserve"> </w:t>
      </w:r>
      <w:r w:rsidR="00E275BA">
        <w:t>was observed experimentally</w:t>
      </w:r>
      <w:r w:rsidR="00C529BD">
        <w:t xml:space="preserve"> over 200 hours, in contrast to the gradual recovery of </w:t>
      </w:r>
      <w:r w:rsidR="00C529BD">
        <w:rPr>
          <w:b/>
        </w:rPr>
        <w:t>3</w:t>
      </w:r>
      <w:r w:rsidR="00C529BD">
        <w:t>.</w:t>
      </w:r>
    </w:p>
    <w:p w14:paraId="1552B0C5" w14:textId="7FD51A0C" w:rsidR="00D4663B" w:rsidRDefault="00D4663B" w:rsidP="001304C9">
      <w:pPr>
        <w:ind w:firstLine="576"/>
      </w:pPr>
      <w:r>
        <w:t xml:space="preserve">That said, a closer examination on the relative magnitude of the predicted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bCs/>
          <w:color w:val="000000" w:themeColor="text1"/>
          <w:kern w:val="24"/>
        </w:rPr>
        <w:t xml:space="preserve"> values </w:t>
      </w:r>
      <w:r>
        <w:t>reveal</w:t>
      </w:r>
      <w:r w:rsidR="00C36567">
        <w:t>ed</w:t>
      </w:r>
      <w:r>
        <w:t xml:space="preserve"> that the intrinsic reactivities of the warheads do not account for the overall reactivities of the Michael acceptors as much as one would expect from the seemingly excellent agreement in the trend of elimination rate. The trend shown in Chart 3 suggests that the factors uncaptured by the intrinsic reactivities exert a combination of stabilising or/destabilising effects on each of the inhibitors to different extents. These effects could only be decomposed </w:t>
      </w:r>
      <w:r w:rsidR="00FB372A">
        <w:t>using</w:t>
      </w:r>
      <w:r>
        <w:t xml:space="preserve"> cheaper computational techniques that allow </w:t>
      </w:r>
      <w:r w:rsidR="00FB372A">
        <w:t>dynamic</w:t>
      </w:r>
      <w:r>
        <w:t xml:space="preserve"> </w:t>
      </w:r>
      <w:r w:rsidR="00FB372A">
        <w:t xml:space="preserve">studies of the inhibitors with the </w:t>
      </w:r>
      <w:r>
        <w:t xml:space="preserve">inclusion of the binding site </w:t>
      </w:r>
      <w:r w:rsidR="00FB372A">
        <w:t xml:space="preserve">residues </w:t>
      </w:r>
      <w:r>
        <w:t xml:space="preserve">that collectively contribute to the </w:t>
      </w:r>
      <w:r w:rsidR="00FB372A">
        <w:t>environmental effects</w:t>
      </w:r>
      <w:r>
        <w:t>.</w:t>
      </w:r>
    </w:p>
    <w:p w14:paraId="780B1EF5" w14:textId="64DCB8E2" w:rsidR="00B22374" w:rsidRPr="00E275BA" w:rsidRDefault="00B22374" w:rsidP="00E275BA">
      <w:pPr>
        <w:adjustRightInd/>
        <w:spacing w:line="259" w:lineRule="auto"/>
      </w:pPr>
      <w:r w:rsidRPr="007934B9">
        <w:rPr>
          <w:b/>
        </w:rPr>
        <w:t xml:space="preserve">Chart </w:t>
      </w:r>
      <w:r>
        <w:rPr>
          <w:b/>
        </w:rPr>
        <w:t>3</w:t>
      </w:r>
      <w:r w:rsidRPr="007934B9">
        <w:rPr>
          <w:b/>
        </w:rPr>
        <w:t xml:space="preserve">. </w:t>
      </w:r>
      <w:r w:rsidR="00D4663B">
        <w:rPr>
          <w:b/>
        </w:rPr>
        <w:t>Trends of</w:t>
      </w:r>
      <w:r>
        <w:rPr>
          <w:b/>
        </w:rPr>
        <w:t xml:space="preserve"> Predicted and </w:t>
      </w:r>
      <w:commentRangeStart w:id="420"/>
      <w:r w:rsidR="00D4663B">
        <w:rPr>
          <w:b/>
        </w:rPr>
        <w:t xml:space="preserve">Experimental </w:t>
      </w:r>
      <w:commentRangeEnd w:id="420"/>
      <w:r w:rsidR="00D4663B">
        <w:rPr>
          <w:rStyle w:val="CommentReference"/>
        </w:rPr>
        <w:commentReference w:id="420"/>
      </w:r>
      <w:r w:rsidR="00D4663B">
        <w:rPr>
          <w:b/>
        </w:rPr>
        <w:t>Elimination Barriers</w:t>
      </w:r>
    </w:p>
    <w:p w14:paraId="04DFF8BD" w14:textId="385A0950" w:rsidR="00E275BA" w:rsidRDefault="00C64B69" w:rsidP="00B22374">
      <w:pPr>
        <w:adjustRightInd/>
        <w:spacing w:line="259" w:lineRule="auto"/>
        <w:jc w:val="center"/>
        <w:rPr>
          <w:b/>
          <w:highlight w:val="lightGray"/>
        </w:rPr>
      </w:pPr>
      <w:r>
        <w:rPr>
          <w:noProof/>
          <w:lang w:val="en-AU"/>
        </w:rPr>
        <w:drawing>
          <wp:inline distT="0" distB="0" distL="0" distR="0" wp14:anchorId="7124244A" wp14:editId="66EF5426">
            <wp:extent cx="5136147" cy="3352131"/>
            <wp:effectExtent l="0" t="0" r="7620" b="1270"/>
            <wp:docPr id="14" name="Chart 14">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E275BA">
        <w:rPr>
          <w:highlight w:val="lightGray"/>
        </w:rPr>
        <w:br w:type="page"/>
      </w:r>
    </w:p>
    <w:p w14:paraId="48982D4D" w14:textId="595FE8E3" w:rsidR="00D10BA9" w:rsidRDefault="00994BA6" w:rsidP="00E275BA">
      <w:pPr>
        <w:pStyle w:val="Heading2"/>
      </w:pPr>
      <w:bookmarkStart w:id="421" w:name="_Toc20407253"/>
      <w:r>
        <w:lastRenderedPageBreak/>
        <w:t>Rationalisation of</w:t>
      </w:r>
      <w:r w:rsidR="000328B6">
        <w:t xml:space="preserve"> the Predicted Intrinsic Reactivit</w:t>
      </w:r>
      <w:r w:rsidR="00121944">
        <w:t>i</w:t>
      </w:r>
      <w:r w:rsidR="000328B6">
        <w:t>es</w:t>
      </w:r>
      <w:bookmarkEnd w:id="421"/>
    </w:p>
    <w:p w14:paraId="0E65644F" w14:textId="436F8F6B" w:rsidR="004475C0" w:rsidRDefault="004475C0" w:rsidP="004475C0">
      <w:pPr>
        <w:pStyle w:val="Paragraph"/>
      </w:pPr>
      <w:r>
        <w:t xml:space="preserve">The correlation between the predicted addition barriers and several properties of the molecular systems were investigated in attempt to decompose the components contributing to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w:t>
      </w:r>
      <w:r w:rsidR="00D23B3B">
        <w:t xml:space="preserve"> A statistical measure,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23B3B">
        <w:t xml:space="preserve"> value was computed from linear regression analysis of each of these properties. It should be stressed that the value simply indicates the extent to which the independent variable, which is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D23B3B">
        <w:t xml:space="preserve"> in this case, is explained by the variation of a dependent variable in a regression model.</w:t>
      </w:r>
      <w:hyperlink w:anchor="_ENREF_108" w:tooltip="Schneider, 2010 #115" w:history="1">
        <w:r w:rsidR="006E5C63">
          <w:fldChar w:fldCharType="begin"/>
        </w:r>
        <w:r w:rsidR="006E5C63">
          <w:instrText xml:space="preserve"> ADDIN EN.CITE &lt;EndNote&gt;&lt;Cite&gt;&lt;Author&gt;Schneider&lt;/Author&gt;&lt;Year&gt;2010&lt;/Year&gt;&lt;RecNum&gt;115&lt;/RecNum&gt;&lt;DisplayText&gt;&lt;style face="superscript"&gt;108&lt;/style&gt;&lt;/DisplayText&gt;&lt;record&gt;&lt;rec-number&gt;115&lt;/rec-number&gt;&lt;foreign-keys&gt;&lt;key app="EN" db-id="re2fpazahws0t8e2wxovs2z1xvaaztr9pa02" timestamp="1570410304"&gt;115&lt;/key&gt;&lt;/foreign-keys&gt;&lt;ref-type name="Journal Article"&gt;17&lt;/ref-type&gt;&lt;contributors&gt;&lt;authors&gt;&lt;author&gt;Schneider, Astrid&lt;/author&gt;&lt;author&gt;Hommel, Gerhard&lt;/author&gt;&lt;author&gt;Blettner, Maria&lt;/author&gt;&lt;/authors&gt;&lt;/contributors&gt;&lt;titles&gt;&lt;title&gt;Linear regression analysis: part 14 of a series on evaluation of scientific publications&lt;/title&gt;&lt;secondary-title&gt;Deutsches Arzteblatt international&lt;/secondary-title&gt;&lt;alt-title&gt;Dtsch Arztebl Int&lt;/alt-title&gt;&lt;/titles&gt;&lt;periodical&gt;&lt;full-title&gt;Deutsches Arzteblatt international&lt;/full-title&gt;&lt;abbr-1&gt;Dtsch Arztebl Int&lt;/abbr-1&gt;&lt;/periodical&gt;&lt;alt-periodical&gt;&lt;full-title&gt;Deutsches Arzteblatt international&lt;/full-title&gt;&lt;abbr-1&gt;Dtsch Arztebl Int&lt;/abbr-1&gt;&lt;/alt-periodical&gt;&lt;pages&gt;776-782&lt;/pages&gt;&lt;volume&gt;107&lt;/volume&gt;&lt;number&gt;44&lt;/number&gt;&lt;edition&gt;2010/11/05&lt;/edition&gt;&lt;keywords&gt;&lt;keyword&gt;*Data Interpretation, Statistical&lt;/keyword&gt;&lt;keyword&gt;*Epidemiologic Studies&lt;/keyword&gt;&lt;keyword&gt;*Linear Models&lt;/keyword&gt;&lt;keyword&gt;*Peer Review, Research&lt;/keyword&gt;&lt;keyword&gt;*Periodicals as Topic&lt;/keyword&gt;&lt;keyword&gt;*Regression Analysis&lt;/keyword&gt;&lt;/keywords&gt;&lt;dates&gt;&lt;year&gt;2010&lt;/year&gt;&lt;/dates&gt;&lt;publisher&gt;Deutscher Arzte Verlag&lt;/publisher&gt;&lt;isbn&gt;1866-0452&lt;/isbn&gt;&lt;accession-num&gt;21116397&lt;/accession-num&gt;&lt;urls&gt;&lt;related-urls&gt;&lt;url&gt;https://www.ncbi.nlm.nih.gov/pubmed/21116397&lt;/url&gt;&lt;url&gt;https://www.ncbi.nlm.nih.gov/pmc/articles/PMC2992018/&lt;/url&gt;&lt;/related-urls&gt;&lt;/urls&gt;&lt;electronic-resource-num&gt;10.3238/arztebl.2010.0776&lt;/electronic-resource-num&gt;&lt;remote-database-name&gt;PubMed&lt;/remote-database-name&gt;&lt;language&gt;eng&lt;/language&gt;&lt;/record&gt;&lt;/Cite&gt;&lt;/EndNote&gt;</w:instrText>
        </w:r>
        <w:r w:rsidR="006E5C63">
          <w:fldChar w:fldCharType="separate"/>
        </w:r>
        <w:r w:rsidR="006E5C63" w:rsidRPr="00D35BBF">
          <w:rPr>
            <w:noProof/>
            <w:vertAlign w:val="superscript"/>
          </w:rPr>
          <w:t>108</w:t>
        </w:r>
        <w:r w:rsidR="006E5C63">
          <w:fldChar w:fldCharType="end"/>
        </w:r>
      </w:hyperlink>
      <w:r w:rsidR="00947BF3">
        <w:t xml:space="preserve"> The</w:t>
      </w:r>
      <w:r w:rsidR="00D35BBF">
        <w:t>refore, no</w:t>
      </w:r>
      <w:r w:rsidR="00947BF3">
        <w:t xml:space="preserve"> </w:t>
      </w:r>
      <w:r w:rsidR="00D35BBF">
        <w:t>conclusion</w:t>
      </w:r>
      <w:r w:rsidR="00947BF3">
        <w:t xml:space="preserve"> regarding the quality and reliability of the underlying model, biasness of the data, nor choice of regression types </w:t>
      </w:r>
      <w:r w:rsidR="00D35BBF">
        <w:t>could be</w:t>
      </w:r>
      <w:r w:rsidR="00947BF3">
        <w:t xml:space="preserve"> made</w:t>
      </w:r>
      <w:r w:rsidR="00D35BBF">
        <w:t xml:space="preserve"> based on the values obtained</w:t>
      </w:r>
      <w:r w:rsidR="00947BF3">
        <w:t>.</w:t>
      </w:r>
    </w:p>
    <w:p w14:paraId="173A892D" w14:textId="558638FA" w:rsidR="0000065B" w:rsidRPr="00D23B3B" w:rsidRDefault="0000065B" w:rsidP="00BF28A8">
      <w:pPr>
        <w:pStyle w:val="Paragraph"/>
        <w:ind w:firstLine="0"/>
      </w:pPr>
    </w:p>
    <w:p w14:paraId="406F896B" w14:textId="6E4FD21C" w:rsidR="00D742A2" w:rsidRPr="00D742A2" w:rsidRDefault="00D742A2" w:rsidP="00D742A2">
      <w:pPr>
        <w:pStyle w:val="Heading3"/>
      </w:pPr>
      <w:bookmarkStart w:id="422" w:name="_Toc20407254"/>
      <w:r>
        <w:t xml:space="preserve">Reactant </w:t>
      </w:r>
      <w:r w:rsidR="00A230F2">
        <w:t>Lowest Unoccupied Molecular Orbital</w:t>
      </w:r>
      <w:r>
        <w:t xml:space="preserve"> Energies</w:t>
      </w:r>
      <w:bookmarkEnd w:id="422"/>
    </w:p>
    <w:p w14:paraId="4D83EA09" w14:textId="45C702CB" w:rsidR="00E34E91" w:rsidRDefault="001707F5" w:rsidP="004475C0">
      <w:pPr>
        <w:pStyle w:val="Paragraph"/>
      </w:pPr>
      <w:r>
        <w:t xml:space="preserve">The </w:t>
      </w:r>
      <w:r w:rsidR="005668AF">
        <w:t xml:space="preserve">predicted </w:t>
      </w:r>
      <w:r w:rsidR="004475C0">
        <w:t>addition barriers</w:t>
      </w:r>
      <w:r>
        <w:t xml:space="preserve"> </w:t>
      </w:r>
      <w:r w:rsidR="004475C0">
        <w:t xml:space="preserve">are </w:t>
      </w:r>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r w:rsidR="00947BF3">
        <w:t>.</w:t>
      </w:r>
      <w:r w:rsidR="004475C0">
        <w:t xml:space="preserve"> </w:t>
      </w:r>
      <w:r w:rsidR="00947BF3">
        <w:t>A</w:t>
      </w:r>
      <w:r w:rsidR="00FB372A">
        <w:t xml:space="preserve">s </w:t>
      </w:r>
      <w:r w:rsidR="00947BF3">
        <w:t xml:space="preserve">seen </w:t>
      </w:r>
      <w:r w:rsidR="00E34E91">
        <w:t>in</w:t>
      </w:r>
      <w:r w:rsidR="00BF28A8">
        <w:t xml:space="preserve"> Figure 8</w:t>
      </w:r>
      <w:r w:rsidR="00947BF3">
        <w:t>,</w:t>
      </w:r>
      <w:r w:rsidR="00E34E91">
        <w:t xml:space="preserve"> </w:t>
      </w:r>
      <w:r w:rsidR="00947BF3">
        <w:t>d</w:t>
      </w:r>
      <w:r w:rsidR="005668AF">
        <w:t>espite the</w:t>
      </w:r>
      <w:r w:rsidR="00947BF3">
        <w:t xml:space="preserve"> rather high</w:t>
      </w:r>
      <w:r w:rsidR="005668AF">
        <w:t xml:space="preserve"> correlation shown by the inhibitors </w:t>
      </w:r>
      <w:r w:rsidR="00947BF3">
        <w:rPr>
          <w:b/>
        </w:rPr>
        <w:t>R3</w:t>
      </w:r>
      <w:r w:rsidR="005668AF">
        <w:t>,</w:t>
      </w:r>
      <w:r w:rsidR="005668AF">
        <w:rPr>
          <w:b/>
        </w:rPr>
        <w:t xml:space="preserve"> </w:t>
      </w:r>
      <w:r w:rsidR="00947BF3">
        <w:rPr>
          <w:b/>
        </w:rPr>
        <w:t>R47</w:t>
      </w:r>
      <w:r w:rsidR="005668AF">
        <w:t>,</w:t>
      </w:r>
      <w:r w:rsidR="005668AF">
        <w:rPr>
          <w:b/>
        </w:rPr>
        <w:t xml:space="preserve"> </w:t>
      </w:r>
      <w:r w:rsidR="005668AF">
        <w:t xml:space="preserve">and </w:t>
      </w:r>
      <w:r w:rsidR="00947BF3">
        <w:rPr>
          <w:b/>
        </w:rPr>
        <w:t>R</w:t>
      </w:r>
      <w:r w:rsidR="005668AF">
        <w:rPr>
          <w:b/>
        </w:rPr>
        <w:t>5</w:t>
      </w:r>
      <w:r w:rsidR="005668AF">
        <w:t xml:space="preserve">, the other 2 Michael acceptors </w:t>
      </w:r>
      <w:r w:rsidR="00D81DC1">
        <w:t xml:space="preserve">with </w:t>
      </w:r>
      <w:r w:rsidR="00947BF3">
        <w:t xml:space="preserve">the simplest and the most </w:t>
      </w:r>
      <w:r w:rsidR="00D81DC1">
        <w:t xml:space="preserve">elaborated warheads </w:t>
      </w:r>
      <w:r w:rsidR="005668AF">
        <w:t xml:space="preserve">do not seem to </w:t>
      </w:r>
      <w:r w:rsidR="00D81DC1">
        <w:t>agree with th</w:t>
      </w:r>
      <w:r w:rsidR="00FB372A">
        <w:t xml:space="preserve">e expected linear relationship. This </w:t>
      </w:r>
      <w:r w:rsidR="00947BF3">
        <w:t>might indicate</w:t>
      </w:r>
      <w:r w:rsidR="00FB372A">
        <w:t xml:space="preserve"> </w:t>
      </w:r>
      <w:r w:rsidR="00D81DC1">
        <w:t xml:space="preserve">the presence of other factors </w:t>
      </w:r>
      <w:r w:rsidR="00E34E91">
        <w:t xml:space="preserve">in the determination of the </w:t>
      </w:r>
      <w:r w:rsidR="00FB372A">
        <w:t>intrinsic</w:t>
      </w:r>
      <w:r w:rsidR="00E34E91">
        <w:t xml:space="preserve"> re</w:t>
      </w:r>
      <w:r w:rsidR="00FB372A">
        <w:t>activities</w:t>
      </w:r>
      <w:r w:rsidR="00E34E91">
        <w:t xml:space="preserve"> of the </w:t>
      </w:r>
      <w:r w:rsidR="00FB372A">
        <w:t>compounds</w:t>
      </w:r>
      <w:r w:rsidR="005668AF">
        <w:t>.</w:t>
      </w:r>
      <w:r w:rsidR="00FB372A">
        <w:t xml:space="preserve"> </w:t>
      </w:r>
    </w:p>
    <w:p w14:paraId="3E532288" w14:textId="63E0B668" w:rsidR="005668AF" w:rsidRDefault="00971DCC" w:rsidP="005668AF">
      <w:pPr>
        <w:pStyle w:val="Paragraph"/>
        <w:ind w:firstLine="0"/>
        <w:jc w:val="center"/>
      </w:pPr>
      <w:r w:rsidRPr="00971DCC">
        <w:rPr>
          <w:noProof/>
          <w:lang w:val="en-AU"/>
        </w:rPr>
        <w:drawing>
          <wp:inline distT="0" distB="0" distL="0" distR="0" wp14:anchorId="3EC2AAEB" wp14:editId="16A72B07">
            <wp:extent cx="3692769" cy="237119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653" t="3615" r="2373" b="4909"/>
                    <a:stretch/>
                  </pic:blipFill>
                  <pic:spPr bwMode="auto">
                    <a:xfrm>
                      <a:off x="0" y="0"/>
                      <a:ext cx="3761836" cy="2415546"/>
                    </a:xfrm>
                    <a:prstGeom prst="rect">
                      <a:avLst/>
                    </a:prstGeom>
                    <a:ln>
                      <a:noFill/>
                    </a:ln>
                    <a:extLst>
                      <a:ext uri="{53640926-AAD7-44D8-BBD7-CCE9431645EC}">
                        <a14:shadowObscured xmlns:a14="http://schemas.microsoft.com/office/drawing/2010/main"/>
                      </a:ext>
                    </a:extLst>
                  </pic:spPr>
                </pic:pic>
              </a:graphicData>
            </a:graphic>
          </wp:inline>
        </w:drawing>
      </w:r>
    </w:p>
    <w:p w14:paraId="16609F97" w14:textId="25FDFFB4" w:rsidR="005668AF" w:rsidRDefault="00BF28A8" w:rsidP="005668AF">
      <w:r>
        <w:rPr>
          <w:b/>
        </w:rPr>
        <w:t>Figure 8</w:t>
      </w:r>
      <w:r w:rsidR="005668AF" w:rsidRPr="00C03498">
        <w:rPr>
          <w:b/>
        </w:rPr>
        <w:t>.</w:t>
      </w:r>
      <w:r w:rsidR="005668AF" w:rsidRPr="00C03498">
        <w:t xml:space="preserve"> </w:t>
      </w:r>
      <w:r w:rsidR="005668AF" w:rsidRPr="007B1CEF">
        <w:t xml:space="preserve">LUMO </w:t>
      </w:r>
      <w:r w:rsidR="00B70F8D">
        <w:t>e</w:t>
      </w:r>
      <w:r w:rsidR="005668AF">
        <w:t xml:space="preserve">nergies </w:t>
      </w:r>
      <w:r w:rsidR="005668AF" w:rsidRPr="007B1CEF">
        <w:t>of the reactants.</w:t>
      </w:r>
    </w:p>
    <w:p w14:paraId="230CD4F9" w14:textId="1944A1EB" w:rsidR="005668AF" w:rsidRDefault="005668AF" w:rsidP="00A7342E">
      <w:pPr>
        <w:pStyle w:val="Paragraph"/>
        <w:ind w:firstLine="0"/>
      </w:pPr>
    </w:p>
    <w:p w14:paraId="3B978468" w14:textId="77777777" w:rsidR="00BF28A8" w:rsidRDefault="00BF28A8" w:rsidP="00BF28A8">
      <w:pPr>
        <w:pStyle w:val="Heading3"/>
      </w:pPr>
      <w:r>
        <w:lastRenderedPageBreak/>
        <w:t>Nearness of Transition States</w:t>
      </w:r>
    </w:p>
    <w:p w14:paraId="3EBF5CBA" w14:textId="19DE19E9" w:rsidR="00BF28A8" w:rsidRPr="00D2237C" w:rsidRDefault="00BF28A8" w:rsidP="00BF28A8">
      <w:pPr>
        <w:pStyle w:val="Paragraph"/>
      </w:pPr>
      <w:r>
        <w:rPr>
          <w:noProof/>
        </w:rPr>
        <w:t>The distance between the sulfur atom of the methylthiolates and the electrophilic C</w:t>
      </w:r>
      <m:oMath>
        <m:r>
          <w:rPr>
            <w:rFonts w:ascii="Cambria Math" w:hAnsi="Cambria Math"/>
            <w:noProof/>
          </w:rPr>
          <m:t>β</m:t>
        </m:r>
      </m:oMath>
      <w:r>
        <w:rPr>
          <w:noProof/>
        </w:rPr>
        <w:t xml:space="preserve"> indicates the proximity between the reactant molecules required for the addition to proceed. A longer S-C</w:t>
      </w:r>
      <m:oMath>
        <m:r>
          <w:rPr>
            <w:rFonts w:ascii="Cambria Math" w:hAnsi="Cambria Math"/>
            <w:noProof/>
          </w:rPr>
          <m:t>β</m:t>
        </m:r>
      </m:oMath>
      <w:r>
        <w:rPr>
          <w:noProof/>
        </w:rPr>
        <w:t xml:space="preserve"> distance thus implies that the TS could be achieved earlier in the reaction path. Indeed, a negative correlation is found between the S-C</w:t>
      </w:r>
      <m:oMath>
        <m:r>
          <w:rPr>
            <w:rFonts w:ascii="Cambria Math" w:hAnsi="Cambria Math"/>
            <w:noProof/>
          </w:rPr>
          <m:t>β</m:t>
        </m:r>
      </m:oMath>
      <w:r>
        <w:rPr>
          <w:noProof/>
        </w:rPr>
        <w:t xml:space="preserve"> distance and predicted addition barrier as shown in Figure 9.</w:t>
      </w:r>
    </w:p>
    <w:p w14:paraId="4E552855" w14:textId="1EBB23E8" w:rsidR="00BF28A8" w:rsidRDefault="00173D24" w:rsidP="00BF28A8">
      <w:pPr>
        <w:adjustRightInd/>
        <w:spacing w:line="259" w:lineRule="auto"/>
        <w:jc w:val="center"/>
      </w:pPr>
      <w:r w:rsidRPr="00173D24">
        <w:rPr>
          <w:noProof/>
          <w:lang w:val="en-AU"/>
        </w:rPr>
        <w:drawing>
          <wp:inline distT="0" distB="0" distL="0" distR="0" wp14:anchorId="0C5D4790" wp14:editId="406D1E0B">
            <wp:extent cx="3941909" cy="2627939"/>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638" cy="2635092"/>
                    </a:xfrm>
                    <a:prstGeom prst="rect">
                      <a:avLst/>
                    </a:prstGeom>
                  </pic:spPr>
                </pic:pic>
              </a:graphicData>
            </a:graphic>
          </wp:inline>
        </w:drawing>
      </w:r>
    </w:p>
    <w:p w14:paraId="33F919C6" w14:textId="297F80EF" w:rsidR="00BF28A8" w:rsidRDefault="00BF28A8" w:rsidP="00BF28A8">
      <w:r>
        <w:rPr>
          <w:b/>
        </w:rPr>
        <w:t>Figure 9</w:t>
      </w:r>
      <w:r w:rsidRPr="00C03498">
        <w:rPr>
          <w:b/>
        </w:rPr>
        <w:t>.</w:t>
      </w:r>
      <w:r>
        <w:t xml:space="preserve"> Distance between </w:t>
      </w:r>
      <w:proofErr w:type="spellStart"/>
      <w:r>
        <w:t>sulfur</w:t>
      </w:r>
      <w:proofErr w:type="spellEnd"/>
      <w:r>
        <w:t xml:space="preserve"> of methylthiolates and C</w:t>
      </w:r>
      <m:oMath>
        <m:r>
          <w:rPr>
            <w:rFonts w:ascii="Cambria Math" w:hAnsi="Cambria Math"/>
          </w:rPr>
          <m:t>β</m:t>
        </m:r>
      </m:oMath>
      <w:r>
        <w:t xml:space="preserve"> of the Michael acceptors in TS</w:t>
      </w:r>
      <w:r w:rsidRPr="007B1CEF">
        <w:t>.</w:t>
      </w:r>
    </w:p>
    <w:p w14:paraId="790478B4" w14:textId="77777777" w:rsidR="00BF28A8" w:rsidRDefault="00BF28A8" w:rsidP="00A7342E">
      <w:pPr>
        <w:pStyle w:val="Paragraph"/>
        <w:ind w:firstLine="0"/>
      </w:pPr>
    </w:p>
    <w:p w14:paraId="1513CDAF" w14:textId="41D9A3EE" w:rsidR="00D742A2" w:rsidRDefault="00C36EBD" w:rsidP="00D742A2">
      <w:pPr>
        <w:pStyle w:val="Heading3"/>
      </w:pPr>
      <w:bookmarkStart w:id="423" w:name="_Toc20407255"/>
      <m:oMath>
        <m:r>
          <w:rPr>
            <w:rFonts w:ascii="Cambria Math" w:hAnsi="Cambria Math"/>
          </w:rPr>
          <m:t>β</m:t>
        </m:r>
      </m:oMath>
      <w:r>
        <w:t xml:space="preserve">-Carbon </w:t>
      </w:r>
      <w:r w:rsidR="00D742A2">
        <w:t>Charges</w:t>
      </w:r>
      <w:bookmarkEnd w:id="423"/>
    </w:p>
    <w:p w14:paraId="2AE5C86B" w14:textId="0D2B837C" w:rsidR="006F19D5" w:rsidRDefault="00C00B3D" w:rsidP="00966117">
      <w:pPr>
        <w:pStyle w:val="Paragraph"/>
      </w:pPr>
      <w:r>
        <w:t>There has been a focus on discovering</w:t>
      </w:r>
      <w:r w:rsidR="006F19D5" w:rsidRPr="006F19D5">
        <w:t xml:space="preserve"> well-defined chemical concepts </w:t>
      </w:r>
      <w:r>
        <w:t>in order to allow</w:t>
      </w:r>
      <w:r w:rsidR="006F19D5" w:rsidRPr="006F19D5">
        <w:t xml:space="preserve"> qualitative understanding and quantitative prediction of chemical reactivity. </w:t>
      </w:r>
      <w:r>
        <w:t>The molecular responses during a reaction are thought to be dependent on the changes in the number of electrons and the external potential felt by the electrons.</w:t>
      </w:r>
      <w:r w:rsidR="00E00A8C">
        <w:t xml:space="preserve"> These concepts are summarised as c</w:t>
      </w:r>
      <w:r w:rsidR="00E00A8C" w:rsidRPr="006F19D5">
        <w:t xml:space="preserve">onceptual </w:t>
      </w:r>
      <w:r w:rsidR="00E00A8C">
        <w:t>DFT</w:t>
      </w:r>
      <w:r w:rsidR="00E00A8C" w:rsidRPr="006F19D5">
        <w:t xml:space="preserve"> (</w:t>
      </w:r>
      <w:r w:rsidR="00E00A8C">
        <w:t>C</w:t>
      </w:r>
      <w:r w:rsidR="00E00A8C" w:rsidRPr="006F19D5">
        <w:t>DFT)</w:t>
      </w:r>
      <w:r w:rsidR="00966117">
        <w:t xml:space="preserve">. The investigation in this project focuses on some </w:t>
      </w:r>
      <w:r w:rsidR="00E00A8C">
        <w:t>global descriptors</w:t>
      </w:r>
      <w:r w:rsidR="00966117">
        <w:t>, which</w:t>
      </w:r>
      <w:r w:rsidR="006F19D5" w:rsidRPr="006F19D5">
        <w:t xml:space="preserve"> measure the overall susceptibility of a </w:t>
      </w:r>
      <w:r w:rsidR="00966117">
        <w:t xml:space="preserve">molecular </w:t>
      </w:r>
      <w:r w:rsidR="006F19D5" w:rsidRPr="006F19D5">
        <w:t xml:space="preserve">system to </w:t>
      </w:r>
      <w:r>
        <w:t>either</w:t>
      </w:r>
      <w:r w:rsidR="006F19D5" w:rsidRPr="006F19D5">
        <w:t xml:space="preserve"> electrophilic or nucleophilic attacks. </w:t>
      </w:r>
    </w:p>
    <w:p w14:paraId="600D630E" w14:textId="4802E714" w:rsidR="00857CD7" w:rsidRDefault="006F12A1" w:rsidP="007528C1">
      <w:pPr>
        <w:pStyle w:val="Paragraph"/>
      </w:pPr>
      <w:r>
        <w:t xml:space="preserve">It is intuitive to expect an explicit relationship between the </w:t>
      </w:r>
      <w:r w:rsidR="00AC6314">
        <w:t xml:space="preserve">electron density distribution near the reacting site </w:t>
      </w:r>
      <w:r>
        <w:t>and the addition barrier</w:t>
      </w:r>
      <w:r w:rsidR="00857CD7">
        <w:t xml:space="preserve">. The speculation is in agreement with the concept of </w:t>
      </w:r>
      <w:r w:rsidR="006F19D5">
        <w:lastRenderedPageBreak/>
        <w:t xml:space="preserve">a global descriptor, namely </w:t>
      </w:r>
      <w:r w:rsidR="00857CD7">
        <w:t xml:space="preserve">electrophilicity index, </w:t>
      </w:r>
      <m:oMath>
        <m:r>
          <m:rPr>
            <m:sty m:val="p"/>
          </m:rPr>
          <w:rPr>
            <w:rFonts w:ascii="Cambria Math" w:hAnsi="Cambria Math"/>
          </w:rPr>
          <m:t>ω</m:t>
        </m:r>
      </m:oMath>
      <w:r w:rsidR="00E845A8">
        <w:t>, devised by Robert Parr</w:t>
      </w:r>
      <w:hyperlink w:anchor="_ENREF_109" w:tooltip="Parr, 1999 #320" w:history="1">
        <w:r w:rsidR="006E5C63">
          <w:fldChar w:fldCharType="begin"/>
        </w:r>
        <w:r w:rsidR="006E5C63">
          <w:instrText xml:space="preserve"> ADDIN EN.CITE &lt;EndNote&gt;&lt;Cite&gt;&lt;Author&gt;Parr&lt;/Author&gt;&lt;Year&gt;1999&lt;/Year&gt;&lt;RecNum&gt;320&lt;/RecNum&gt;&lt;DisplayText&gt;&lt;style face="superscript"&gt;109&lt;/style&gt;&lt;/DisplayText&gt;&lt;record&gt;&lt;rec-number&gt;320&lt;/rec-number&gt;&lt;foreign-keys&gt;&lt;key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6E5C63">
          <w:fldChar w:fldCharType="separate"/>
        </w:r>
        <w:r w:rsidR="006E5C63" w:rsidRPr="00D35BBF">
          <w:rPr>
            <w:noProof/>
            <w:vertAlign w:val="superscript"/>
          </w:rPr>
          <w:t>109</w:t>
        </w:r>
        <w:r w:rsidR="006E5C63">
          <w:fldChar w:fldCharType="end"/>
        </w:r>
      </w:hyperlink>
      <w:r>
        <w:t xml:space="preserve"> </w:t>
      </w:r>
      <w:r w:rsidR="00857CD7">
        <w:t>as shown in equation (4):</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857CD7">
            <m:oMathPara>
              <m:oMathParaPr>
                <m:jc m:val="center"/>
              </m:oMathParaPr>
              <m:oMath>
                <m:r>
                  <m:rPr>
                    <m:sty m:val="p"/>
                  </m:rPr>
                  <w:rPr>
                    <w:rFonts w:ascii="Cambria Math" w:hAnsi="Cambria Math"/>
                  </w:rPr>
                  <m:t>ω=</m:t>
                </m:r>
                <m:f>
                  <m:fPr>
                    <m:ctrlPr>
                      <w:rPr>
                        <w:rFonts w:ascii="Cambria Math" w:hAnsi="Cambria Math"/>
                        <w:i/>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w:rPr>
                        <w:rFonts w:ascii="Cambria Math" w:hAnsi="Cambria Math"/>
                      </w:rPr>
                      <m:t>2η</m:t>
                    </m:r>
                  </m:den>
                </m:f>
              </m:oMath>
            </m:oMathPara>
          </w:p>
        </w:tc>
        <w:tc>
          <w:tcPr>
            <w:tcW w:w="302" w:type="dxa"/>
            <w:tcBorders>
              <w:top w:val="nil"/>
              <w:left w:val="nil"/>
              <w:bottom w:val="nil"/>
              <w:right w:val="nil"/>
            </w:tcBorders>
          </w:tcPr>
          <w:p w14:paraId="33C01801" w14:textId="77777777" w:rsidR="00857CD7" w:rsidRDefault="00857CD7" w:rsidP="00126D7A"/>
        </w:tc>
        <w:tc>
          <w:tcPr>
            <w:tcW w:w="3099" w:type="dxa"/>
            <w:tcBorders>
              <w:top w:val="nil"/>
              <w:left w:val="nil"/>
              <w:bottom w:val="nil"/>
              <w:right w:val="nil"/>
            </w:tcBorders>
            <w:vAlign w:val="center"/>
          </w:tcPr>
          <w:p w14:paraId="6B659EA6" w14:textId="56042637" w:rsidR="00857CD7" w:rsidRDefault="00857CD7" w:rsidP="00126D7A">
            <w:pPr>
              <w:jc w:val="right"/>
            </w:pPr>
            <w:r>
              <w:t>(4)</w:t>
            </w:r>
          </w:p>
        </w:tc>
      </w:tr>
    </w:tbl>
    <w:p w14:paraId="18B2A7A1" w14:textId="238C416F" w:rsidR="00857CD7" w:rsidRDefault="00857CD7" w:rsidP="00857CD7">
      <w:pPr>
        <w:pStyle w:val="Paragraph"/>
        <w:ind w:firstLine="0"/>
      </w:pPr>
      <w:r>
        <w:t xml:space="preserve">where </w:t>
      </w:r>
      <m:oMath>
        <m:r>
          <w:rPr>
            <w:rFonts w:ascii="Cambria Math" w:hAnsi="Cambria Math"/>
          </w:rPr>
          <m:t>χ</m:t>
        </m:r>
      </m:oMath>
      <w:r>
        <w:t xml:space="preserve"> and </w:t>
      </w:r>
      <m:oMath>
        <m:r>
          <w:rPr>
            <w:rFonts w:ascii="Cambria Math" w:hAnsi="Cambria Math"/>
          </w:rPr>
          <m:t>η</m:t>
        </m:r>
      </m:oMath>
      <w:r>
        <w:t xml:space="preserve"> are electronegativity and chemical hardness, respectively. </w:t>
      </w:r>
      <m:oMath>
        <m:r>
          <w:rPr>
            <w:rFonts w:ascii="Cambria Math" w:hAnsi="Cambria Math"/>
          </w:rPr>
          <m:t>ω</m:t>
        </m:r>
      </m:oMath>
      <w:r w:rsidR="00743359">
        <w:t xml:space="preserve"> is defined as the extent of lowering of energy at the maximal uptake of electrons. </w:t>
      </w:r>
      <w:r w:rsidR="000B7F24">
        <w:t>For comparisons across a series of similar compounds, a</w:t>
      </w:r>
      <w:r w:rsidR="00C63668">
        <w:t xml:space="preserve"> </w:t>
      </w:r>
      <w:r w:rsidR="000B7F24">
        <w:t>relatively smaller</w:t>
      </w:r>
      <w:r w:rsidR="00FD65B8">
        <w:t xml:space="preserve"> electron</w:t>
      </w:r>
      <w:r w:rsidR="00C63668">
        <w:t xml:space="preserve"> density around </w:t>
      </w:r>
      <w:r w:rsidR="00BF6015">
        <w:t>a particular</w:t>
      </w:r>
      <w:r w:rsidR="00C63668">
        <w:t xml:space="preserve"> atom </w:t>
      </w:r>
      <w:r w:rsidR="000B7F24">
        <w:t xml:space="preserve">corresponds to </w:t>
      </w:r>
      <w:r w:rsidR="00882B2A">
        <w:t xml:space="preserve">greater hardness </w:t>
      </w:r>
      <w:r w:rsidR="003B0732">
        <w:t>as defined by</w:t>
      </w:r>
      <w:r w:rsidR="00C63668">
        <w:t xml:space="preserve"> the Pearson or </w:t>
      </w:r>
      <w:commentRangeStart w:id="424"/>
      <w:r w:rsidR="00193211">
        <w:t xml:space="preserve">hard-soft </w:t>
      </w:r>
      <w:r w:rsidR="00C63668">
        <w:t>acid-base</w:t>
      </w:r>
      <w:r w:rsidR="00C63668" w:rsidRPr="00C63668">
        <w:t xml:space="preserve"> </w:t>
      </w:r>
      <w:commentRangeEnd w:id="424"/>
      <w:r w:rsidR="00193211">
        <w:rPr>
          <w:rStyle w:val="CommentReference"/>
        </w:rPr>
        <w:commentReference w:id="424"/>
      </w:r>
      <w:r w:rsidR="00C63668">
        <w:t>(HSAB) concept</w:t>
      </w:r>
      <w:r w:rsidR="000B7F24">
        <w:t>.</w:t>
      </w:r>
      <w:hyperlink w:anchor="_ENREF_110" w:tooltip="Pearson, 1963 #321" w:history="1">
        <w:r w:rsidR="006E5C63">
          <w:fldChar w:fldCharType="begin"/>
        </w:r>
        <w:r w:rsidR="006E5C63">
          <w:instrText xml:space="preserve"> ADDIN EN.CITE &lt;EndNote&gt;&lt;Cite&gt;&lt;Author&gt;Pearson&lt;/Author&gt;&lt;Year&gt;1963&lt;/Year&gt;&lt;RecNum&gt;321&lt;/RecNum&gt;&lt;DisplayText&gt;&lt;style face="superscript"&gt;110&lt;/style&gt;&lt;/DisplayText&gt;&lt;record&gt;&lt;rec-number&gt;321&lt;/rec-number&gt;&lt;foreign-keys&gt;&lt;key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6E5C63">
          <w:fldChar w:fldCharType="separate"/>
        </w:r>
        <w:r w:rsidR="006E5C63" w:rsidRPr="00D35BBF">
          <w:rPr>
            <w:noProof/>
            <w:vertAlign w:val="superscript"/>
          </w:rPr>
          <w:t>110</w:t>
        </w:r>
        <w:r w:rsidR="006E5C63">
          <w:fldChar w:fldCharType="end"/>
        </w:r>
      </w:hyperlink>
      <w:r w:rsidR="00C63668">
        <w:t xml:space="preserve"> The electrophilicity of an atom is thus anticipated to be</w:t>
      </w:r>
      <w:r w:rsidR="00882B2A">
        <w:t xml:space="preserve"> inversely</w:t>
      </w:r>
      <w:r w:rsidR="00C63668">
        <w:t xml:space="preserve"> proportional to its electron density.</w:t>
      </w:r>
    </w:p>
    <w:p w14:paraId="39C67138" w14:textId="39DDB86D" w:rsidR="00947BF3" w:rsidRDefault="00A07485" w:rsidP="007528C1">
      <w:pPr>
        <w:pStyle w:val="Paragraph"/>
      </w:pPr>
      <w:r>
        <w:t xml:space="preserve">Partial charge is an intuitive approach to approximate the electron density distribution. </w:t>
      </w:r>
      <w:r w:rsidR="00AC6314">
        <w:t xml:space="preserve">An attempt was </w:t>
      </w:r>
      <w:r w:rsidR="00857CD7">
        <w:t xml:space="preserve">thus </w:t>
      </w:r>
      <w:r w:rsidR="00AC6314">
        <w:t>made to find the correlation between the addition barrier and the</w:t>
      </w:r>
      <w:r w:rsidR="00AC6314" w:rsidRPr="00AC6314">
        <w:t xml:space="preserve"> </w:t>
      </w:r>
      <w:r w:rsidR="00AC6314">
        <w:t xml:space="preserve">TS </w:t>
      </w:r>
      <m:oMath>
        <m:r>
          <w:rPr>
            <w:rFonts w:ascii="Cambria Math" w:hAnsi="Cambria Math"/>
          </w:rPr>
          <m:t>β</m:t>
        </m:r>
      </m:oMath>
      <w:r w:rsidR="00AC6314">
        <w:t>-carbon</w:t>
      </w:r>
      <w:r>
        <w:t xml:space="preserve"> partial charges along with the </w:t>
      </w:r>
      <m:oMath>
        <m:r>
          <w:rPr>
            <w:rFonts w:ascii="Cambria Math" w:hAnsi="Cambria Math"/>
          </w:rPr>
          <m:t>ω</m:t>
        </m:r>
      </m:oMath>
      <w:r w:rsidR="00AC6314">
        <w:t>.</w:t>
      </w:r>
      <w:r w:rsidR="00BF6015">
        <w:t xml:space="preserve"> The charge is inversely proportional to electron density and thus </w:t>
      </w:r>
      <w:r w:rsidR="0064430A">
        <w:t xml:space="preserve">proportional to the </w:t>
      </w:r>
      <w:r w:rsidR="00BF6015">
        <w:t>electrophilicity of the</w:t>
      </w:r>
      <w:r w:rsidR="00AD2706">
        <w:t xml:space="preserve"> </w:t>
      </w:r>
      <m:oMath>
        <m:r>
          <w:rPr>
            <w:rFonts w:ascii="Cambria Math" w:hAnsi="Cambria Math"/>
          </w:rPr>
          <m:t>β</m:t>
        </m:r>
      </m:oMath>
      <w:r w:rsidR="00AD2706">
        <w:t>-carbon</w:t>
      </w:r>
      <w:r w:rsidR="00BF6015">
        <w:t>.</w:t>
      </w:r>
      <w:r w:rsidR="00AC6314">
        <w:t xml:space="preserve"> </w:t>
      </w:r>
      <w:r w:rsidR="000B1D9D">
        <w:t xml:space="preserve">The energies for the systems were modelled using the finite differences (FD) approach. </w:t>
      </w:r>
      <w:r w:rsidR="0064430A">
        <w:t xml:space="preserve">The </w:t>
      </w:r>
      <m:oMath>
        <m:r>
          <w:rPr>
            <w:rFonts w:ascii="Cambria Math" w:hAnsi="Cambria Math"/>
          </w:rPr>
          <m:t>ω</m:t>
        </m:r>
      </m:oMath>
      <w:r w:rsidR="0064430A">
        <w:t xml:space="preserve"> values are computed based on </w:t>
      </w:r>
      <w:r w:rsidR="0064430A" w:rsidRPr="0095170C">
        <w:rPr>
          <w:color w:val="000000" w:themeColor="text1"/>
        </w:rPr>
        <w:t>Koopman’s theorem</w:t>
      </w:r>
      <w:r w:rsidR="0064430A">
        <w:t>,</w:t>
      </w:r>
      <w:hyperlink w:anchor="_ENREF_111" w:tooltip="Koopmans, 1934 #337" w:history="1">
        <w:r w:rsidR="006E5C63">
          <w:fldChar w:fldCharType="begin"/>
        </w:r>
        <w:r w:rsidR="006E5C63">
          <w:instrText xml:space="preserve"> ADDIN EN.CITE &lt;EndNote&gt;&lt;Cite&gt;&lt;Author&gt;Koopmans&lt;/Author&gt;&lt;Year&gt;1934&lt;/Year&gt;&lt;RecNum&gt;337&lt;/RecNum&gt;&lt;DisplayText&gt;&lt;style face="superscript"&gt;111&lt;/style&gt;&lt;/DisplayText&gt;&lt;record&gt;&lt;rec-number&gt;337&lt;/rec-number&gt;&lt;foreign-keys&gt;&lt;key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r w:rsidR="006E5C63">
          <w:fldChar w:fldCharType="separate"/>
        </w:r>
        <w:r w:rsidR="006E5C63" w:rsidRPr="00D35BBF">
          <w:rPr>
            <w:noProof/>
            <w:vertAlign w:val="superscript"/>
          </w:rPr>
          <w:t>111</w:t>
        </w:r>
        <w:r w:rsidR="006E5C63">
          <w:fldChar w:fldCharType="end"/>
        </w:r>
      </w:hyperlink>
      <w:r w:rsidR="0064430A">
        <w:t xml:space="preserve"> where electron affinity</w:t>
      </w:r>
      <w:r w:rsidR="0064430A" w:rsidRPr="0064430A">
        <w:t xml:space="preserve"> </w:t>
      </w:r>
      <w:r w:rsidR="000B1D9D">
        <w:t xml:space="preserve">(EA) </w:t>
      </w:r>
      <w:r w:rsidR="0064430A">
        <w:t xml:space="preserve">and ionisation potential </w:t>
      </w:r>
      <w:r w:rsidR="000B1D9D">
        <w:t xml:space="preserve">(IP) </w:t>
      </w:r>
      <w:r w:rsidR="0064430A">
        <w:t xml:space="preserve">are </w:t>
      </w:r>
      <w:r w:rsidR="0083247C">
        <w:t>simply approximated</w:t>
      </w:r>
      <w:r w:rsidR="0064430A">
        <w:t xml:space="preserve"> </w:t>
      </w:r>
      <w:r w:rsidR="0083247C">
        <w:t>by</w:t>
      </w:r>
      <w:r w:rsidR="0064430A">
        <w:t xml:space="preserve"> the</w:t>
      </w:r>
      <w:r w:rsidR="0083247C">
        <w:t xml:space="preserve"> negatives of the</w:t>
      </w:r>
      <w:r w:rsidR="0064430A">
        <w:t xml:space="preserve"> LUMO and HOMO energies, respectively. </w:t>
      </w:r>
      <w:r w:rsidR="0083247C">
        <w:t xml:space="preserve">However, care should be taken when the orbitals were chosen as the LUMO might not exhibit significant overlapping with the first HOMO in some cases, and hence is unlikely to participate in the electron donation to LUMO in the reaction. The orbitals were thus visualised in search for the most relevant HOMO. Further details regarding the process could be found in the Appendix. </w:t>
      </w:r>
      <w:r w:rsidR="0064430A">
        <w:t>T</w:t>
      </w:r>
      <w:r w:rsidR="00947BF3">
        <w:t xml:space="preserve">he </w:t>
      </w:r>
      <w:r w:rsidR="00C7689A">
        <w:t xml:space="preserve">relationship between the computed </w:t>
      </w:r>
      <m:oMath>
        <m:r>
          <w:rPr>
            <w:rFonts w:ascii="Cambria Math" w:hAnsi="Cambria Math"/>
          </w:rPr>
          <m:t>ω</m:t>
        </m:r>
      </m:oMath>
      <w:r w:rsidR="00947BF3">
        <w:t xml:space="preserve"> </w:t>
      </w:r>
      <w:r w:rsidR="00C7689A">
        <w:t>values and the addition barriers is</w:t>
      </w:r>
      <w:r w:rsidR="00947BF3">
        <w:t xml:space="preserve"> plotted </w:t>
      </w:r>
      <w:r w:rsidR="00BF28A8">
        <w:t>in Figure 10</w:t>
      </w:r>
      <w:r w:rsidR="0064430A">
        <w:t xml:space="preserve"> along with the </w:t>
      </w:r>
      <m:oMath>
        <m:r>
          <w:rPr>
            <w:rFonts w:ascii="Cambria Math" w:hAnsi="Cambria Math"/>
          </w:rPr>
          <m:t>β</m:t>
        </m:r>
      </m:oMath>
      <w:r w:rsidR="0064430A">
        <w:t>-carbon partial charge calculated from 7 distinct c</w:t>
      </w:r>
      <w:proofErr w:type="spellStart"/>
      <w:r w:rsidR="0064430A">
        <w:t>harge</w:t>
      </w:r>
      <w:proofErr w:type="spellEnd"/>
      <w:r w:rsidR="0064430A">
        <w:t xml:space="preserve"> models</w:t>
      </w:r>
      <w:r w:rsidR="00947BF3">
        <w:t>.</w:t>
      </w:r>
    </w:p>
    <w:p w14:paraId="685A4561" w14:textId="604580E6" w:rsidR="007528C1" w:rsidRDefault="00F14869" w:rsidP="007528C1">
      <w:pPr>
        <w:pStyle w:val="Paragraph"/>
      </w:pPr>
      <w:proofErr w:type="gramStart"/>
      <w:r>
        <w:t>All of</w:t>
      </w:r>
      <w:proofErr w:type="gramEnd"/>
      <w:r>
        <w:t xml:space="preserve"> the charge schemes showed the inversely proportional relationship with the addition barrier as expected. </w:t>
      </w:r>
      <w:r w:rsidR="00947BF3">
        <w:t>In agreement with</w:t>
      </w:r>
      <w:r w:rsidR="00AC6314">
        <w:t xml:space="preserve"> </w:t>
      </w:r>
      <w:r w:rsidR="00857CD7">
        <w:t>the notoriety</w:t>
      </w:r>
      <w:r w:rsidR="00AC6314">
        <w:t xml:space="preserve"> </w:t>
      </w:r>
      <w:r w:rsidR="00971BE3">
        <w:t xml:space="preserve">of Mulliken population analysis </w:t>
      </w:r>
      <w:r w:rsidR="00857CD7">
        <w:t>regarding</w:t>
      </w:r>
      <w:r w:rsidR="00AC6314">
        <w:t xml:space="preserve"> its unreliability</w:t>
      </w:r>
      <w:r w:rsidR="00857CD7">
        <w:t xml:space="preserve"> </w:t>
      </w:r>
      <w:r w:rsidR="00F242D8">
        <w:t>as it allows unphysical negative electronic populations and blatantly violates Pauli Exclusion Principle</w:t>
      </w:r>
      <w:r w:rsidR="00AC6314">
        <w:t>,</w:t>
      </w:r>
      <w:hyperlink w:anchor="_ENREF_112" w:tooltip="GÓMEZ-JERIA, 2009 #324" w:history="1">
        <w:r w:rsidR="006E5C63">
          <w:fldChar w:fldCharType="begin"/>
        </w:r>
        <w:r w:rsidR="006E5C63">
          <w:instrText xml:space="preserve"> ADDIN EN.CITE &lt;EndNote&gt;&lt;Cite&gt;&lt;Author&gt;GÓMEZ-JERIA&lt;/Author&gt;&lt;Year&gt;2009&lt;/Year&gt;&lt;RecNum&gt;324&lt;/RecNum&gt;&lt;DisplayText&gt;&lt;style face="superscript"&gt;112&lt;/style&gt;&lt;/DisplayText&gt;&lt;record&gt;&lt;rec-number&gt;324&lt;/rec-number&gt;&lt;foreign-keys&gt;&lt;key app="EN" db-id="s9tdpazwgt05pee2rf3x2x2gtdvpdwx50stf" timestamp="1566369099"&gt;324&lt;/key&gt;&lt;/foreign-keys&gt;&lt;ref-type name="Journal Article"&gt;17&lt;/ref-type&gt;&lt;contributors&gt;&lt;authors&gt;&lt;author&gt;GÓMEZ-JERIA, JUAN S&lt;/author&gt;&lt;/authors&gt;&lt;/contributors&gt;&lt;titles&gt;&lt;title&gt;An Empirical Way to Correct Some Drawbacks of Mulliken Population Analysis&lt;/title&gt;&lt;secondary-title&gt;Journal of the Chilean Chemical Society&lt;/secondary-title&gt;&lt;/titles&gt;&lt;periodical&gt;&lt;full-title&gt;Journal of the Chilean Chemical Society&lt;/full-title&gt;&lt;/periodical&gt;&lt;pages&gt;482-485&lt;/pages&gt;&lt;volume&gt;54&lt;/volume&gt;&lt;dates&gt;&lt;year&gt;2009&lt;/year&gt;&lt;/dates&gt;&lt;isbn&gt;0717-9707&lt;/isbn&gt;&lt;label&gt;Mulliken pitfall&lt;/label&gt;&lt;urls&gt;&lt;related-urls&gt;&lt;url&gt;https://scielo.conicyt.cl/scielo.php?script=sci_arttext&amp;amp;pid=S0717-97072009000400036&amp;amp;nrm=iso&lt;/url&gt;&lt;/related-urls&gt;&lt;/urls&gt;&lt;/record&gt;&lt;/Cite&gt;&lt;/EndNote&gt;</w:instrText>
        </w:r>
        <w:r w:rsidR="006E5C63">
          <w:fldChar w:fldCharType="separate"/>
        </w:r>
        <w:r w:rsidR="006E5C63" w:rsidRPr="00D35BBF">
          <w:rPr>
            <w:noProof/>
            <w:vertAlign w:val="superscript"/>
          </w:rPr>
          <w:t>112</w:t>
        </w:r>
        <w:r w:rsidR="006E5C63">
          <w:fldChar w:fldCharType="end"/>
        </w:r>
      </w:hyperlink>
      <w:r w:rsidR="00AC6314">
        <w:t xml:space="preserve"> </w:t>
      </w:r>
      <w:r w:rsidR="00971BE3">
        <w:t xml:space="preserve">Mulliken </w:t>
      </w:r>
      <w:r w:rsidR="00AC6314">
        <w:t xml:space="preserve">charges </w:t>
      </w:r>
      <w:r w:rsidR="004A2F97">
        <w:t xml:space="preserve">exhibited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4A2F97">
        <w:t xml:space="preserve"> value </w:t>
      </w:r>
      <w:r w:rsidR="00925B60">
        <w:t xml:space="preserve">(0.22) </w:t>
      </w:r>
      <w:r w:rsidR="004A2F97">
        <w:t>followed by Merz-Kollman charges</w:t>
      </w:r>
      <w:r w:rsidR="00925B60">
        <w:t xml:space="preserve"> (0.39)</w:t>
      </w:r>
      <w:r w:rsidR="004A2F97">
        <w:t>.</w:t>
      </w:r>
      <w:r w:rsidR="006F12A1">
        <w:t xml:space="preserve"> </w:t>
      </w:r>
      <w:r w:rsidR="00925B60">
        <w:t>All other charge schemes showed relatively good correlation (&gt;0.69) with the charges computed from the quantum theory of atoms in molecules (QTAIM) returning the highest value (0.86). The</w:t>
      </w:r>
      <w:r>
        <w:t xml:space="preserve"> addition barriers are described</w:t>
      </w:r>
      <w:r w:rsidR="00925B60">
        <w:t xml:space="preserve"> </w:t>
      </w:r>
      <w:r w:rsidR="003B0732">
        <w:t>rather</w:t>
      </w:r>
      <w:r>
        <w:t xml:space="preserve"> well by the </w:t>
      </w:r>
      <m:oMath>
        <m:r>
          <w:rPr>
            <w:rFonts w:ascii="Cambria Math" w:hAnsi="Cambria Math"/>
          </w:rPr>
          <m:t>ω</m:t>
        </m:r>
      </m:oMath>
      <w:r>
        <w:t xml:space="preserve"> values</w:t>
      </w:r>
      <w:r w:rsidR="003B0732">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3B0732">
        <w:t xml:space="preserve"> = 0.73)</w:t>
      </w:r>
      <w:r w:rsidR="00AC6314">
        <w:t>.</w:t>
      </w:r>
      <w:r w:rsidR="00857CD7">
        <w:t xml:space="preserve"> </w:t>
      </w:r>
      <w:r>
        <w:lastRenderedPageBreak/>
        <w:t>An interesting observation is that an exponential-like relationship was observed for natural bond orbital (NBO), Hirshfeld and Charge Model 5 (CM5) charge schemes.</w:t>
      </w:r>
      <w:r w:rsidR="003B0732">
        <w:t xml:space="preserve"> </w:t>
      </w:r>
    </w:p>
    <w:p w14:paraId="663D35D1" w14:textId="77777777" w:rsidR="00947BF3" w:rsidRDefault="00947BF3" w:rsidP="007528C1">
      <w:pPr>
        <w:pStyle w:val="Paragraph"/>
      </w:pPr>
    </w:p>
    <w:p w14:paraId="7788E1D7" w14:textId="43146D78" w:rsidR="00F7595F" w:rsidRDefault="00F7595F" w:rsidP="00046387">
      <w:pPr>
        <w:pStyle w:val="Paragraph"/>
        <w:ind w:firstLine="0"/>
        <w:jc w:val="center"/>
      </w:pPr>
    </w:p>
    <w:p w14:paraId="3BECB447" w14:textId="3BD91BE9" w:rsidR="003B0732" w:rsidRDefault="003B0732" w:rsidP="00046387">
      <w:pPr>
        <w:pStyle w:val="Paragraph"/>
        <w:ind w:firstLine="0"/>
        <w:jc w:val="center"/>
      </w:pPr>
      <w:r w:rsidRPr="003B0732">
        <w:rPr>
          <w:noProof/>
          <w:lang w:val="en-AU"/>
        </w:rPr>
        <w:lastRenderedPageBreak/>
        <w:drawing>
          <wp:inline distT="0" distB="0" distL="0" distR="0" wp14:anchorId="13109D74" wp14:editId="320811B7">
            <wp:extent cx="5864300" cy="7535008"/>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740" t="8547" r="2773" b="5654"/>
                    <a:stretch/>
                  </pic:blipFill>
                  <pic:spPr bwMode="auto">
                    <a:xfrm>
                      <a:off x="0" y="0"/>
                      <a:ext cx="5878001" cy="7552612"/>
                    </a:xfrm>
                    <a:prstGeom prst="rect">
                      <a:avLst/>
                    </a:prstGeom>
                    <a:ln>
                      <a:noFill/>
                    </a:ln>
                    <a:extLst>
                      <a:ext uri="{53640926-AAD7-44D8-BBD7-CCE9431645EC}">
                        <a14:shadowObscured xmlns:a14="http://schemas.microsoft.com/office/drawing/2010/main"/>
                      </a:ext>
                    </a:extLst>
                  </pic:spPr>
                </pic:pic>
              </a:graphicData>
            </a:graphic>
          </wp:inline>
        </w:drawing>
      </w:r>
    </w:p>
    <w:p w14:paraId="30C09E34" w14:textId="59ACBE89" w:rsidR="00D742A2" w:rsidRDefault="00BF28A8" w:rsidP="00D742A2">
      <w:r>
        <w:rPr>
          <w:b/>
        </w:rPr>
        <w:t>Figure 10</w:t>
      </w:r>
      <w:r w:rsidR="00D742A2" w:rsidRPr="00C03498">
        <w:rPr>
          <w:b/>
        </w:rPr>
        <w:t>.</w:t>
      </w:r>
      <w:r w:rsidR="00D742A2">
        <w:t xml:space="preserve"> </w:t>
      </w:r>
      <w:r w:rsidR="00FE7453">
        <w:t xml:space="preserve">Partial </w:t>
      </w:r>
      <w:r w:rsidR="00D742A2">
        <w:t xml:space="preserve">charges of </w:t>
      </w:r>
      <m:oMath>
        <m:r>
          <w:rPr>
            <w:rFonts w:ascii="Cambria Math" w:hAnsi="Cambria Math"/>
          </w:rPr>
          <m:t>β</m:t>
        </m:r>
      </m:oMath>
      <w:r w:rsidR="00857CD7">
        <w:t>-carbon</w:t>
      </w:r>
      <w:r w:rsidR="00D742A2">
        <w:t xml:space="preserve"> </w:t>
      </w:r>
      <w:r w:rsidR="001978B2">
        <w:t xml:space="preserve">and </w:t>
      </w:r>
      <m:oMath>
        <m:r>
          <w:rPr>
            <w:rFonts w:ascii="Cambria Math" w:hAnsi="Cambria Math"/>
          </w:rPr>
          <m:t>ω</m:t>
        </m:r>
      </m:oMath>
      <w:r w:rsidR="001978B2">
        <w:t xml:space="preserve"> </w:t>
      </w:r>
      <w:r w:rsidR="00D742A2">
        <w:t>of</w:t>
      </w:r>
      <w:r w:rsidR="00857CD7">
        <w:t xml:space="preserve"> the</w:t>
      </w:r>
      <w:r w:rsidR="00D742A2">
        <w:t xml:space="preserve"> </w:t>
      </w:r>
      <w:r w:rsidR="001978B2">
        <w:t>Michael acceptors</w:t>
      </w:r>
      <w:r w:rsidR="00D742A2" w:rsidRPr="007B1CEF">
        <w:t>.</w:t>
      </w:r>
    </w:p>
    <w:p w14:paraId="46CF3E0E" w14:textId="77777777" w:rsidR="00D742A2" w:rsidRPr="00D742A2" w:rsidRDefault="00D742A2" w:rsidP="00D742A2">
      <w:pPr>
        <w:pStyle w:val="Paragraph"/>
        <w:ind w:firstLine="0"/>
      </w:pPr>
    </w:p>
    <w:p w14:paraId="1520B645" w14:textId="55B7EE7E" w:rsidR="00D742A2" w:rsidRDefault="00646529" w:rsidP="00D742A2">
      <w:pPr>
        <w:pStyle w:val="Heading3"/>
      </w:pPr>
      <w:bookmarkStart w:id="425" w:name="_Toc20407256"/>
      <w:r>
        <w:t>Distortion/</w:t>
      </w:r>
      <w:r w:rsidR="00D742A2">
        <w:t>Interaction Analysis</w:t>
      </w:r>
      <w:bookmarkEnd w:id="425"/>
    </w:p>
    <w:p w14:paraId="724CDC12" w14:textId="33785BAA" w:rsidR="00236B3E" w:rsidRDefault="00646529" w:rsidP="00046387">
      <w:pPr>
        <w:pStyle w:val="Paragraph"/>
      </w:pPr>
      <w:r>
        <w:t>The distortion/</w:t>
      </w:r>
      <w:r w:rsidR="00371CAF">
        <w:t>interaction model</w:t>
      </w:r>
      <w:hyperlink w:anchor="_ENREF_113" w:tooltip="Bickelhaupt, 2017 #319" w:history="1">
        <w:r w:rsidR="006E5C63">
          <w:fldChar w:fldCharType="begin"/>
        </w:r>
        <w:r w:rsidR="006E5C63">
          <w:instrText xml:space="preserve"> ADDIN EN.CITE &lt;EndNote&gt;&lt;Cite&gt;&lt;Author&gt;Bickelhaupt&lt;/Author&gt;&lt;Year&gt;2017&lt;/Year&gt;&lt;RecNum&gt;319&lt;/RecNum&gt;&lt;DisplayText&gt;&lt;style face="superscript"&gt;113&lt;/style&gt;&lt;/DisplayText&gt;&lt;record&gt;&lt;rec-number&gt;319&lt;/rec-number&gt;&lt;foreign-keys&gt;&lt;key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6E5C63">
          <w:fldChar w:fldCharType="separate"/>
        </w:r>
        <w:r w:rsidR="006E5C63" w:rsidRPr="00D35BBF">
          <w:rPr>
            <w:noProof/>
            <w:vertAlign w:val="superscript"/>
          </w:rPr>
          <w:t>113</w:t>
        </w:r>
        <w:r w:rsidR="006E5C63">
          <w:fldChar w:fldCharType="end"/>
        </w:r>
      </w:hyperlink>
      <w:r w:rsidR="007528C1">
        <w:t xml:space="preserve"> </w:t>
      </w:r>
      <w:r w:rsidR="00D742A2">
        <w:t xml:space="preserve">was used to analyse the reactivity trend among the investigated cyanoacrylamide Michael acceptors. </w:t>
      </w:r>
      <w:r w:rsidR="00236B3E">
        <w:t xml:space="preserve">The activation energies 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r w:rsidR="00A501E8">
        <w:t xml:space="preserve">could be understood as </w:t>
      </w:r>
      <w:r w:rsidR="00236B3E">
        <w:t>the sum of energies required to distort the reactants into 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r w:rsidR="00236B3E">
        <w:t xml:space="preserve"> and the interaction energies between the molecules in TS structures,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236B3E">
        <w:t>, as shown in equation (5):</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236B3E">
            <m:oMathPara>
              <m:oMathParaPr>
                <m:jc m:val="center"/>
              </m:oMathParaP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E845A8"/>
        </w:tc>
        <w:tc>
          <w:tcPr>
            <w:tcW w:w="3099" w:type="dxa"/>
            <w:tcBorders>
              <w:top w:val="nil"/>
              <w:left w:val="nil"/>
              <w:bottom w:val="nil"/>
              <w:right w:val="nil"/>
            </w:tcBorders>
            <w:vAlign w:val="center"/>
          </w:tcPr>
          <w:p w14:paraId="6ACF94A5" w14:textId="3B558DE9" w:rsidR="00236B3E" w:rsidRDefault="00236B3E" w:rsidP="00E845A8">
            <w:pPr>
              <w:jc w:val="right"/>
            </w:pPr>
            <w:r>
              <w:t>(5)</w:t>
            </w:r>
          </w:p>
        </w:tc>
      </w:tr>
    </w:tbl>
    <w:p w14:paraId="18414075" w14:textId="7519F061" w:rsidR="00DA1133" w:rsidRPr="00A501E8" w:rsidRDefault="00D742A2" w:rsidP="00A501E8">
      <w:pPr>
        <w:pStyle w:val="Paragraph"/>
        <w:spacing w:before="240"/>
        <w:ind w:firstLine="0"/>
      </w:pPr>
      <w:r>
        <w:t xml:space="preserve">The correlation plots </w:t>
      </w:r>
      <w:r w:rsidR="00356C05">
        <w:t xml:space="preserve">of each parameter with the addition barrier </w:t>
      </w:r>
      <w:r>
        <w:t xml:space="preserve">were shown in </w:t>
      </w:r>
      <w:r w:rsidR="00BF28A8">
        <w:t>Figure 11</w:t>
      </w:r>
      <w:r>
        <w:t xml:space="preserve">. </w:t>
      </w:r>
    </w:p>
    <w:p w14:paraId="2A6F31C1" w14:textId="34A871FD" w:rsidR="00F7595F" w:rsidRDefault="000E4C1D" w:rsidP="00DA1133">
      <w:pPr>
        <w:jc w:val="center"/>
        <w:rPr>
          <w:b/>
        </w:rPr>
      </w:pPr>
      <w:r w:rsidRPr="000E4C1D">
        <w:rPr>
          <w:b/>
          <w:noProof/>
          <w:lang w:val="en-AU"/>
        </w:rPr>
        <w:drawing>
          <wp:inline distT="0" distB="0" distL="0" distR="0" wp14:anchorId="3D29D7DE" wp14:editId="26B87B2F">
            <wp:extent cx="5081953" cy="3747817"/>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923" t="6311" r="2797"/>
                    <a:stretch/>
                  </pic:blipFill>
                  <pic:spPr bwMode="auto">
                    <a:xfrm>
                      <a:off x="0" y="0"/>
                      <a:ext cx="5102941" cy="3763295"/>
                    </a:xfrm>
                    <a:prstGeom prst="rect">
                      <a:avLst/>
                    </a:prstGeom>
                    <a:ln>
                      <a:noFill/>
                    </a:ln>
                    <a:extLst>
                      <a:ext uri="{53640926-AAD7-44D8-BBD7-CCE9431645EC}">
                        <a14:shadowObscured xmlns:a14="http://schemas.microsoft.com/office/drawing/2010/main"/>
                      </a:ext>
                    </a:extLst>
                  </pic:spPr>
                </pic:pic>
              </a:graphicData>
            </a:graphic>
          </wp:inline>
        </w:drawing>
      </w:r>
    </w:p>
    <w:p w14:paraId="1A527B28" w14:textId="622894B5" w:rsidR="00DA1133" w:rsidRDefault="00BF28A8" w:rsidP="00DA1133">
      <w:r>
        <w:rPr>
          <w:b/>
        </w:rPr>
        <w:t>Figure 11</w:t>
      </w:r>
      <w:r w:rsidR="00DA1133" w:rsidRPr="00C03498">
        <w:rPr>
          <w:b/>
        </w:rPr>
        <w:t>.</w:t>
      </w:r>
      <w:r w:rsidR="00DA1133">
        <w:t xml:space="preserve"> Plots showing the relationship between distortion energies of thiolate (upper left), and cyanoacrylamides (upper right), activation energies (lower left) and interaction energies (lower right)</w:t>
      </w:r>
      <w:r w:rsidR="00DA1133" w:rsidRPr="007B1CEF">
        <w:t>.</w:t>
      </w:r>
    </w:p>
    <w:p w14:paraId="6E8206FF" w14:textId="6E065CA6" w:rsidR="006710F1" w:rsidRDefault="00982216" w:rsidP="009D5954">
      <w:pPr>
        <w:pStyle w:val="Paragraph"/>
      </w:pPr>
      <w:r>
        <w:lastRenderedPageBreak/>
        <w:t>The amount of the strain that the methylthiolate anion had to overcome to achieve TS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rsidR="00676D9B">
        <w:t xml:space="preserve"> is largely similar except</w:t>
      </w:r>
      <w:r>
        <w:t xml:space="preserve"> </w:t>
      </w:r>
      <w:r w:rsidR="00676D9B">
        <w:t>for</w:t>
      </w:r>
      <w:r>
        <w:t xml:space="preserve"> </w:t>
      </w:r>
      <w:r w:rsidR="00676D9B">
        <w:rPr>
          <w:b/>
        </w:rPr>
        <w:t>R</w:t>
      </w:r>
      <w:r>
        <w:rPr>
          <w:b/>
        </w:rPr>
        <w:t>5</w:t>
      </w:r>
      <w:r w:rsidR="00676D9B">
        <w:t>, which</w:t>
      </w:r>
      <w:r>
        <w:t xml:space="preserve"> </w:t>
      </w:r>
      <w:r w:rsidR="00676D9B">
        <w:t>seems to have</w:t>
      </w:r>
      <w:r>
        <w:t xml:space="preserve"> </w:t>
      </w:r>
      <w:r w:rsidR="0095170C">
        <w:t>undergone</w:t>
      </w:r>
      <w:r>
        <w:t xml:space="preserve"> a greater distortion </w:t>
      </w:r>
      <w:r w:rsidR="0064728C">
        <w:t>overall</w:t>
      </w:r>
      <w:r>
        <w:t xml:space="preserve">. </w:t>
      </w:r>
      <w:r w:rsidR="0064728C">
        <w:t>The hypothesis was tested by comparing the similarities of the geometries of each methylthiolate in TS relative to its ground state structure</w:t>
      </w:r>
      <w:r w:rsidR="006710F1">
        <w:t>.</w:t>
      </w:r>
      <w:r w:rsidR="0064728C">
        <w:t xml:space="preserve"> The results which are tabulated in Table 5 provides strong evidence to support the </w:t>
      </w:r>
      <w:r w:rsidR="006E5560">
        <w:t>speculation</w:t>
      </w:r>
      <w:r w:rsidR="0064728C">
        <w:t>.</w:t>
      </w:r>
      <w:r w:rsidR="006E5560" w:rsidRPr="006E5560">
        <w:t xml:space="preserve"> </w:t>
      </w:r>
      <w:r w:rsidR="006E5560">
        <w:t xml:space="preserve">A more detailed investigation on the distortion of methylthiolate anion in </w:t>
      </w:r>
      <w:r w:rsidR="006E5560" w:rsidRPr="006E5560">
        <w:rPr>
          <w:b/>
        </w:rPr>
        <w:t>TS5</w:t>
      </w:r>
      <w:r w:rsidR="006E5560">
        <w:t xml:space="preserve"> was discussed in the Appendix.</w:t>
      </w:r>
    </w:p>
    <w:p w14:paraId="6ABD6D9D" w14:textId="202DC02E" w:rsidR="00E34A51" w:rsidRDefault="00E34A51" w:rsidP="00E34A51">
      <w:pPr>
        <w:pStyle w:val="Paragraph"/>
        <w:ind w:firstLine="0"/>
      </w:pPr>
      <w:r>
        <w:rPr>
          <w:b/>
        </w:rPr>
        <w:t>Table 5</w:t>
      </w:r>
      <w:r w:rsidRPr="00C03498">
        <w:rPr>
          <w:b/>
        </w:rPr>
        <w:t>.</w:t>
      </w:r>
      <w:r>
        <w:t xml:space="preserve"> RMSD of methylthiolates in TS for each inhibitor from the ground state structure.</w:t>
      </w:r>
    </w:p>
    <w:tbl>
      <w:tblPr>
        <w:tblStyle w:val="ListTable1Light"/>
        <w:tblW w:w="5000" w:type="pct"/>
        <w:tblLook w:val="0420" w:firstRow="1" w:lastRow="0" w:firstColumn="0" w:lastColumn="0" w:noHBand="0" w:noVBand="1"/>
      </w:tblPr>
      <w:tblGrid>
        <w:gridCol w:w="4628"/>
        <w:gridCol w:w="4732"/>
      </w:tblGrid>
      <w:tr w:rsidR="00E34A51" w:rsidRPr="009D5954" w14:paraId="16C419A2" w14:textId="77777777" w:rsidTr="00E34A51">
        <w:trPr>
          <w:cnfStyle w:val="100000000000" w:firstRow="1" w:lastRow="0" w:firstColumn="0" w:lastColumn="0" w:oddVBand="0" w:evenVBand="0" w:oddHBand="0" w:evenHBand="0" w:firstRowFirstColumn="0" w:firstRowLastColumn="0" w:lastRowFirstColumn="0" w:lastRowLastColumn="0"/>
          <w:trHeight w:val="20"/>
        </w:trPr>
        <w:tc>
          <w:tcPr>
            <w:tcW w:w="2472" w:type="pct"/>
            <w:tcBorders>
              <w:top w:val="single" w:sz="12" w:space="0" w:color="auto"/>
              <w:bottom w:val="single" w:sz="12" w:space="0" w:color="auto"/>
              <w:right w:val="single" w:sz="12" w:space="0" w:color="auto"/>
            </w:tcBorders>
            <w:shd w:val="clear" w:color="auto" w:fill="DEEAF6" w:themeFill="accent5" w:themeFillTint="33"/>
            <w:vAlign w:val="center"/>
            <w:hideMark/>
          </w:tcPr>
          <w:p w14:paraId="13ABC0BB" w14:textId="669BE40B" w:rsidR="00E34A51" w:rsidRPr="005066BD" w:rsidRDefault="00E34A51" w:rsidP="00C64D28">
            <w:pPr>
              <w:pStyle w:val="Paragraph"/>
              <w:ind w:firstLine="0"/>
              <w:jc w:val="center"/>
              <w:rPr>
                <w:bCs w:val="0"/>
                <w:lang w:val="en-AU"/>
              </w:rPr>
            </w:pPr>
            <w:r>
              <w:rPr>
                <w:b w:val="0"/>
                <w:lang w:val="en-AU"/>
              </w:rPr>
              <w:t>Transition State</w:t>
            </w:r>
          </w:p>
        </w:tc>
        <w:tc>
          <w:tcPr>
            <w:tcW w:w="2528" w:type="pct"/>
            <w:tcBorders>
              <w:top w:val="single" w:sz="12" w:space="0" w:color="auto"/>
              <w:left w:val="single" w:sz="12" w:space="0" w:color="auto"/>
              <w:bottom w:val="single" w:sz="12" w:space="0" w:color="auto"/>
            </w:tcBorders>
            <w:shd w:val="clear" w:color="auto" w:fill="DEEAF6" w:themeFill="accent5" w:themeFillTint="33"/>
            <w:vAlign w:val="center"/>
            <w:hideMark/>
          </w:tcPr>
          <w:p w14:paraId="5D2E6620" w14:textId="553FA9CF" w:rsidR="00E34A51" w:rsidRPr="005066BD" w:rsidRDefault="00E34A51" w:rsidP="00C64D28">
            <w:pPr>
              <w:pStyle w:val="Paragraph"/>
              <w:ind w:firstLine="0"/>
              <w:jc w:val="center"/>
              <w:rPr>
                <w:b w:val="0"/>
                <w:lang w:val="en-AU"/>
              </w:rPr>
            </w:pPr>
            <w:r>
              <w:rPr>
                <w:b w:val="0"/>
                <w:lang w:val="en-AU"/>
              </w:rPr>
              <w:t>RMSD (</w:t>
            </w:r>
            <w:r w:rsidRPr="00E34A51">
              <w:rPr>
                <w:b w:val="0"/>
                <w:lang w:val="en-AU"/>
              </w:rPr>
              <w:t>Å</w:t>
            </w:r>
            <w:r>
              <w:rPr>
                <w:b w:val="0"/>
                <w:lang w:val="en-AU"/>
              </w:rPr>
              <w:t>)</w:t>
            </w:r>
          </w:p>
        </w:tc>
      </w:tr>
      <w:tr w:rsidR="00E34A51" w:rsidRPr="009D5954" w14:paraId="0E839673"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top w:val="single" w:sz="12" w:space="0" w:color="auto"/>
              <w:right w:val="single" w:sz="12" w:space="0" w:color="auto"/>
            </w:tcBorders>
            <w:shd w:val="clear" w:color="auto" w:fill="auto"/>
            <w:vAlign w:val="center"/>
            <w:hideMark/>
          </w:tcPr>
          <w:p w14:paraId="7C18122C" w14:textId="4B9706D4" w:rsidR="00E34A51" w:rsidRPr="006E5560" w:rsidRDefault="00E34A51" w:rsidP="00C64D28">
            <w:pPr>
              <w:pStyle w:val="Paragraph"/>
              <w:ind w:firstLine="0"/>
              <w:jc w:val="center"/>
              <w:rPr>
                <w:b/>
                <w:lang w:val="en-AU"/>
              </w:rPr>
            </w:pPr>
            <w:r w:rsidRPr="006E5560">
              <w:rPr>
                <w:b/>
                <w:lang w:val="en-AU"/>
              </w:rPr>
              <w:t>TS1</w:t>
            </w:r>
          </w:p>
        </w:tc>
        <w:tc>
          <w:tcPr>
            <w:tcW w:w="2528" w:type="pct"/>
            <w:tcBorders>
              <w:top w:val="single" w:sz="12" w:space="0" w:color="auto"/>
              <w:left w:val="single" w:sz="12" w:space="0" w:color="auto"/>
            </w:tcBorders>
            <w:shd w:val="clear" w:color="auto" w:fill="auto"/>
            <w:vAlign w:val="center"/>
          </w:tcPr>
          <w:p w14:paraId="7A2951AB" w14:textId="2384DE42" w:rsidR="00E34A51" w:rsidRPr="009D5954" w:rsidRDefault="0064728C" w:rsidP="00C64D28">
            <w:pPr>
              <w:pStyle w:val="Paragraph"/>
              <w:ind w:firstLine="0"/>
              <w:jc w:val="center"/>
              <w:rPr>
                <w:lang w:val="en-AU"/>
              </w:rPr>
            </w:pPr>
            <w:r>
              <w:rPr>
                <w:lang w:val="en-AU"/>
              </w:rPr>
              <w:t>0.0026</w:t>
            </w:r>
          </w:p>
        </w:tc>
      </w:tr>
      <w:tr w:rsidR="00E34A51" w:rsidRPr="009D5954" w14:paraId="4E009092" w14:textId="77777777" w:rsidTr="00E34A51">
        <w:trPr>
          <w:trHeight w:val="20"/>
        </w:trPr>
        <w:tc>
          <w:tcPr>
            <w:tcW w:w="2472" w:type="pct"/>
            <w:tcBorders>
              <w:right w:val="single" w:sz="12" w:space="0" w:color="auto"/>
            </w:tcBorders>
            <w:shd w:val="clear" w:color="auto" w:fill="auto"/>
            <w:vAlign w:val="center"/>
            <w:hideMark/>
          </w:tcPr>
          <w:p w14:paraId="692F83F4" w14:textId="6C6E6403" w:rsidR="00E34A51" w:rsidRPr="006E5560" w:rsidRDefault="00E34A51" w:rsidP="00E34A51">
            <w:pPr>
              <w:pStyle w:val="Paragraph"/>
              <w:ind w:firstLine="0"/>
              <w:jc w:val="center"/>
              <w:rPr>
                <w:b/>
                <w:lang w:val="en-AU"/>
              </w:rPr>
            </w:pPr>
            <w:r w:rsidRPr="006E5560">
              <w:rPr>
                <w:b/>
                <w:lang w:val="en-AU"/>
              </w:rPr>
              <w:t>TS3</w:t>
            </w:r>
          </w:p>
        </w:tc>
        <w:tc>
          <w:tcPr>
            <w:tcW w:w="2528" w:type="pct"/>
            <w:tcBorders>
              <w:left w:val="single" w:sz="12" w:space="0" w:color="auto"/>
            </w:tcBorders>
            <w:shd w:val="clear" w:color="auto" w:fill="auto"/>
            <w:vAlign w:val="center"/>
          </w:tcPr>
          <w:p w14:paraId="3D90A6C8" w14:textId="55754063" w:rsidR="00E34A51" w:rsidRPr="009D5954" w:rsidRDefault="0064728C" w:rsidP="00C64D28">
            <w:pPr>
              <w:pStyle w:val="Paragraph"/>
              <w:ind w:firstLine="0"/>
              <w:jc w:val="center"/>
              <w:rPr>
                <w:lang w:val="en-AU"/>
              </w:rPr>
            </w:pPr>
            <w:r>
              <w:rPr>
                <w:lang w:val="en-AU"/>
              </w:rPr>
              <w:t>0.0042</w:t>
            </w:r>
          </w:p>
        </w:tc>
      </w:tr>
      <w:tr w:rsidR="00E34A51" w:rsidRPr="009D5954" w14:paraId="37E27126"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right w:val="single" w:sz="12" w:space="0" w:color="auto"/>
            </w:tcBorders>
            <w:shd w:val="clear" w:color="auto" w:fill="auto"/>
            <w:vAlign w:val="center"/>
          </w:tcPr>
          <w:p w14:paraId="52C40F04" w14:textId="2E325B7E" w:rsidR="00E34A51" w:rsidRPr="006E5560" w:rsidRDefault="00E34A51" w:rsidP="00E34A51">
            <w:pPr>
              <w:pStyle w:val="Paragraph"/>
              <w:ind w:firstLine="0"/>
              <w:jc w:val="center"/>
              <w:rPr>
                <w:b/>
                <w:lang w:val="en-AU"/>
              </w:rPr>
            </w:pPr>
            <w:r w:rsidRPr="006E5560">
              <w:rPr>
                <w:b/>
                <w:lang w:val="en-AU"/>
              </w:rPr>
              <w:t>TS47</w:t>
            </w:r>
          </w:p>
        </w:tc>
        <w:tc>
          <w:tcPr>
            <w:tcW w:w="2528" w:type="pct"/>
            <w:tcBorders>
              <w:left w:val="single" w:sz="12" w:space="0" w:color="auto"/>
            </w:tcBorders>
            <w:shd w:val="clear" w:color="auto" w:fill="auto"/>
            <w:vAlign w:val="center"/>
          </w:tcPr>
          <w:p w14:paraId="4680DF2D" w14:textId="6CE263E8" w:rsidR="00E34A51" w:rsidRPr="009D5954" w:rsidRDefault="0064728C" w:rsidP="00C64D28">
            <w:pPr>
              <w:pStyle w:val="Paragraph"/>
              <w:ind w:firstLine="0"/>
              <w:jc w:val="center"/>
              <w:rPr>
                <w:lang w:val="en-AU"/>
              </w:rPr>
            </w:pPr>
            <w:r>
              <w:rPr>
                <w:lang w:val="en-AU"/>
              </w:rPr>
              <w:t>0.0023</w:t>
            </w:r>
          </w:p>
        </w:tc>
      </w:tr>
      <w:tr w:rsidR="00E34A51" w:rsidRPr="009D5954" w14:paraId="4D18F833" w14:textId="77777777" w:rsidTr="00E34A51">
        <w:trPr>
          <w:trHeight w:val="20"/>
        </w:trPr>
        <w:tc>
          <w:tcPr>
            <w:tcW w:w="2472" w:type="pct"/>
            <w:tcBorders>
              <w:right w:val="single" w:sz="12" w:space="0" w:color="auto"/>
            </w:tcBorders>
            <w:shd w:val="clear" w:color="auto" w:fill="auto"/>
            <w:vAlign w:val="center"/>
            <w:hideMark/>
          </w:tcPr>
          <w:p w14:paraId="06B706FC" w14:textId="7EA22EB1" w:rsidR="00E34A51" w:rsidRPr="006E5560" w:rsidRDefault="00E34A51" w:rsidP="00E34A51">
            <w:pPr>
              <w:pStyle w:val="Paragraph"/>
              <w:ind w:firstLine="0"/>
              <w:jc w:val="center"/>
              <w:rPr>
                <w:b/>
                <w:lang w:val="en-AU"/>
              </w:rPr>
            </w:pPr>
            <w:r w:rsidRPr="006E5560">
              <w:rPr>
                <w:b/>
                <w:lang w:val="en-AU"/>
              </w:rPr>
              <w:t>TS5</w:t>
            </w:r>
          </w:p>
        </w:tc>
        <w:tc>
          <w:tcPr>
            <w:tcW w:w="2528" w:type="pct"/>
            <w:tcBorders>
              <w:left w:val="single" w:sz="12" w:space="0" w:color="auto"/>
            </w:tcBorders>
            <w:shd w:val="clear" w:color="auto" w:fill="auto"/>
            <w:vAlign w:val="center"/>
          </w:tcPr>
          <w:p w14:paraId="5B25B238" w14:textId="580C2F4C" w:rsidR="00E34A51" w:rsidRPr="009D5954" w:rsidRDefault="0064728C" w:rsidP="00C64D28">
            <w:pPr>
              <w:pStyle w:val="Paragraph"/>
              <w:ind w:firstLine="0"/>
              <w:jc w:val="center"/>
              <w:rPr>
                <w:lang w:val="en-AU"/>
              </w:rPr>
            </w:pPr>
            <w:r>
              <w:rPr>
                <w:lang w:val="en-AU"/>
              </w:rPr>
              <w:t>0.0082</w:t>
            </w:r>
          </w:p>
        </w:tc>
      </w:tr>
      <w:tr w:rsidR="00E34A51" w:rsidRPr="009D5954" w14:paraId="14B9B3D2"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bottom w:val="single" w:sz="12" w:space="0" w:color="auto"/>
              <w:right w:val="single" w:sz="12" w:space="0" w:color="auto"/>
            </w:tcBorders>
            <w:shd w:val="clear" w:color="auto" w:fill="auto"/>
            <w:vAlign w:val="center"/>
            <w:hideMark/>
          </w:tcPr>
          <w:p w14:paraId="51F6AC2B" w14:textId="52A8E73B" w:rsidR="00E34A51" w:rsidRPr="006E5560" w:rsidRDefault="00E34A51" w:rsidP="00E34A51">
            <w:pPr>
              <w:pStyle w:val="Paragraph"/>
              <w:ind w:firstLine="0"/>
              <w:jc w:val="center"/>
              <w:rPr>
                <w:b/>
                <w:lang w:val="en-AU"/>
              </w:rPr>
            </w:pPr>
            <w:r w:rsidRPr="006E5560">
              <w:rPr>
                <w:b/>
                <w:lang w:val="en-AU"/>
              </w:rPr>
              <w:t>TS9</w:t>
            </w:r>
          </w:p>
        </w:tc>
        <w:tc>
          <w:tcPr>
            <w:tcW w:w="2528" w:type="pct"/>
            <w:tcBorders>
              <w:left w:val="single" w:sz="12" w:space="0" w:color="auto"/>
              <w:bottom w:val="single" w:sz="12" w:space="0" w:color="auto"/>
            </w:tcBorders>
            <w:shd w:val="clear" w:color="auto" w:fill="auto"/>
            <w:vAlign w:val="center"/>
          </w:tcPr>
          <w:p w14:paraId="1DA060DD" w14:textId="25344FFD" w:rsidR="00E34A51" w:rsidRPr="009D5954" w:rsidRDefault="00E34A51" w:rsidP="0064728C">
            <w:pPr>
              <w:pStyle w:val="Paragraph"/>
              <w:ind w:firstLine="0"/>
              <w:jc w:val="center"/>
              <w:rPr>
                <w:lang w:val="en-AU"/>
              </w:rPr>
            </w:pPr>
            <w:r>
              <w:rPr>
                <w:lang w:val="en-AU"/>
              </w:rPr>
              <w:t>0.0</w:t>
            </w:r>
            <w:r w:rsidR="0064728C">
              <w:rPr>
                <w:lang w:val="en-AU"/>
              </w:rPr>
              <w:t>026</w:t>
            </w:r>
          </w:p>
        </w:tc>
      </w:tr>
    </w:tbl>
    <w:p w14:paraId="771D46A3" w14:textId="77777777" w:rsidR="0064728C" w:rsidRDefault="0064728C" w:rsidP="009D5954">
      <w:pPr>
        <w:pStyle w:val="Paragraph"/>
      </w:pPr>
    </w:p>
    <w:p w14:paraId="4ED83FD5" w14:textId="42DE95C4" w:rsidR="00982216" w:rsidRDefault="00754CC7" w:rsidP="00754CC7">
      <w:pPr>
        <w:pStyle w:val="Paragraph"/>
      </w:pPr>
      <w:r>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t xml:space="preserve"> most probably did not influence the addition barriers in any significant way. In contrast, t</w:t>
      </w:r>
      <w:r w:rsidR="00982216">
        <w:t>he distortion energ</w:t>
      </w:r>
      <w:r w:rsidR="00093D26">
        <w:t>ies of the Michael acceptors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MA</m:t>
            </m:r>
          </m:sub>
          <m:sup>
            <m:r>
              <w:rPr>
                <w:rFonts w:ascii="Cambria Math" w:hAnsi="Cambria Math"/>
              </w:rPr>
              <m:t>‡</m:t>
            </m:r>
          </m:sup>
        </m:sSubSup>
      </m:oMath>
      <w:r w:rsidR="00356C05">
        <w:t>,</w:t>
      </w:r>
      <w:r w:rsidR="00093D26">
        <w:t xml:space="preserve"> </w:t>
      </w:r>
      <w:r>
        <w:t xml:space="preserve">which dominated the unfavourable </w:t>
      </w:r>
      <w:commentRangeStart w:id="426"/>
      <w:r w:rsidR="00FD437C">
        <w:t xml:space="preserve">components </w:t>
      </w:r>
      <w:commentRangeEnd w:id="426"/>
      <w:r w:rsidR="00FD437C">
        <w:rPr>
          <w:rStyle w:val="CommentReference"/>
        </w:rPr>
        <w:commentReference w:id="426"/>
      </w:r>
      <w:r w:rsidR="00982216">
        <w:t>showed</w:t>
      </w:r>
      <w:r w:rsidR="00FD437C">
        <w:t xml:space="preserve"> </w:t>
      </w:r>
      <w:r w:rsidR="006B0CEC">
        <w:t>noticeably high</w:t>
      </w:r>
      <w:r w:rsidR="00FD437C">
        <w:t xml:space="preserve"> </w:t>
      </w:r>
      <w:r w:rsidR="00093D26">
        <w:t>correlation</w:t>
      </w:r>
      <w:r w:rsidR="00FD437C">
        <w:t xml:space="preserve"> 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0.98</w:t>
      </w:r>
      <w:r w:rsidR="00093D26">
        <w:t xml:space="preserve"> with t</w:t>
      </w:r>
      <w:r>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FD437C">
        <w:t xml:space="preserve"> values</w:t>
      </w:r>
      <w:r>
        <w:t>.</w:t>
      </w:r>
    </w:p>
    <w:p w14:paraId="330A3E4C" w14:textId="30DA815F" w:rsidR="00D742A2" w:rsidRDefault="00093D26" w:rsidP="00046387">
      <w:pPr>
        <w:pStyle w:val="Paragraph"/>
        <w:rPr>
          <w:noProof/>
          <w:lang w:val="en-AU"/>
        </w:rPr>
      </w:pPr>
      <w:r>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the predicted addition barrier</w:t>
      </w:r>
      <w:r>
        <w:t>s</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B67ED8">
        <w:t xml:space="preserve"> </w:t>
      </w:r>
      <w:r w:rsidR="00121944">
        <w:t xml:space="preserve">Following some intrinsic reaction coordinate (IRC) studies, the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121944">
        <w:t xml:space="preserve"> values are found to be due to the formation of charge complexes prior to the TS structures. As illustrated i</w:t>
      </w:r>
      <w:r w:rsidR="004745AF">
        <w:t>n</w:t>
      </w:r>
      <w:r w:rsidR="00BF28A8">
        <w:t xml:space="preserve"> the energy profile in Figure 12</w:t>
      </w:r>
      <w:r w:rsidR="00121944">
        <w:t xml:space="preserve">, the negligence of the entropic effect, which could be up to </w:t>
      </w:r>
      <w:commentRangeStart w:id="427"/>
      <w:r w:rsidR="00121944">
        <w:t xml:space="preserve">12 </w:t>
      </w:r>
      <w:commentRangeEnd w:id="427"/>
      <w:r w:rsidR="00121944">
        <w:rPr>
          <w:rStyle w:val="CommentReference"/>
        </w:rPr>
        <w:commentReference w:id="427"/>
      </w:r>
      <w:r w:rsidR="00121944">
        <w:t>kcal/mol for organic small</w:t>
      </w:r>
      <w:r w:rsidR="000D2710">
        <w:t xml:space="preserve"> molecules, has resulted in </w:t>
      </w:r>
      <w:r w:rsidR="00121944">
        <w:t xml:space="preserve">lower potential energy of the TS relative to the infinitely separated and diluted reactants. </w:t>
      </w:r>
      <w:r w:rsidR="00B67ED8">
        <w:rPr>
          <w:noProof/>
          <w:lang w:val="en-AU"/>
        </w:rPr>
        <w:t>T</w:t>
      </w:r>
      <w:r w:rsidR="00121944">
        <w:rPr>
          <w:noProof/>
          <w:lang w:val="en-AU"/>
        </w:rPr>
        <w:t>hat said, t</w:t>
      </w:r>
      <w:r w:rsidR="00B67ED8">
        <w:rPr>
          <w:noProof/>
          <w:lang w:val="en-AU"/>
        </w:rPr>
        <w:t>he</w:t>
      </w:r>
      <w:r w:rsidR="00356C05">
        <w:rPr>
          <w:noProof/>
          <w:lang w:val="en-AU"/>
        </w:rPr>
        <w:t xml:space="preserve"> strong positive</w:t>
      </w:r>
      <w:r w:rsidR="00B67ED8">
        <w:rPr>
          <w:noProof/>
          <w:lang w:val="en-AU"/>
        </w:rPr>
        <w:t xml:space="preserve"> correlation</w:t>
      </w:r>
      <w:r w:rsidR="00356C05">
        <w:rPr>
          <w:noProof/>
          <w:lang w:val="en-AU"/>
        </w:rPr>
        <w:t xml:space="preserve"> observed indicates that </w:t>
      </w:r>
      <w:r w:rsidR="00B84470">
        <w:rPr>
          <w:noProof/>
          <w:lang w:val="en-AU"/>
        </w:rPr>
        <w:t xml:space="preserve">the effects of the </w:t>
      </w:r>
      <m:oMath>
        <m:r>
          <w:rPr>
            <w:rFonts w:ascii="Cambria Math" w:hAnsi="Cambria Math"/>
            <w:noProof/>
            <w:lang w:val="en-AU"/>
          </w:rPr>
          <m:t>pV</m:t>
        </m:r>
      </m:oMath>
      <w:r w:rsidR="00B84470">
        <w:rPr>
          <w:noProof/>
          <w:lang w:val="en-AU"/>
        </w:rPr>
        <w:t xml:space="preserve"> work done and the change in entropy, </w:t>
      </w:r>
      <m:oMath>
        <m:r>
          <m:rPr>
            <m:sty m:val="p"/>
          </m:rPr>
          <w:rPr>
            <w:rFonts w:ascii="Cambria Math" w:hAnsi="Cambria Math"/>
            <w:noProof/>
            <w:lang w:val="en-AU"/>
          </w:rPr>
          <m:t>Δ</m:t>
        </m:r>
        <m:r>
          <w:rPr>
            <w:rFonts w:ascii="Cambria Math" w:hAnsi="Cambria Math"/>
            <w:noProof/>
            <w:lang w:val="en-AU"/>
          </w:rPr>
          <m:t>S</m:t>
        </m:r>
      </m:oMath>
      <w:r w:rsidR="00B84470">
        <w:rPr>
          <w:noProof/>
          <w:lang w:val="en-AU"/>
        </w:rPr>
        <w:t>, on</w:t>
      </w:r>
      <w:r w:rsidR="00356C05">
        <w:rPr>
          <w:noProof/>
          <w:lang w:val="en-AU"/>
        </w:rPr>
        <w:t xml:space="preserve"> the addition barriers</w:t>
      </w:r>
      <w:r w:rsidR="00B84470">
        <w:rPr>
          <w:noProof/>
          <w:lang w:val="en-AU"/>
        </w:rPr>
        <w:t xml:space="preserve"> </w:t>
      </w:r>
      <w:r w:rsidR="00121944">
        <w:rPr>
          <w:noProof/>
          <w:lang w:val="en-AU"/>
        </w:rPr>
        <w:t xml:space="preserve">of the inhibitors investigated </w:t>
      </w:r>
      <w:r w:rsidR="00B84470">
        <w:rPr>
          <w:noProof/>
          <w:lang w:val="en-AU"/>
        </w:rPr>
        <w:t>are</w:t>
      </w:r>
      <w:r w:rsidR="00356C05">
        <w:rPr>
          <w:noProof/>
          <w:lang w:val="en-AU"/>
        </w:rPr>
        <w:t xml:space="preserve"> </w:t>
      </w:r>
      <w:r w:rsidR="00121944">
        <w:rPr>
          <w:noProof/>
          <w:lang w:val="en-AU"/>
        </w:rPr>
        <w:t>uniform</w:t>
      </w:r>
      <w:r w:rsidR="003F54AD">
        <w:rPr>
          <w:noProof/>
          <w:lang w:val="en-AU"/>
        </w:rPr>
        <w:t xml:space="preserve"> enough such that the </w:t>
      </w:r>
      <w:r w:rsidR="00FD437C">
        <w:rPr>
          <w:noProof/>
          <w:lang w:val="en-AU"/>
        </w:rPr>
        <w:t>trend</w:t>
      </w:r>
      <w:r w:rsidR="003F54AD">
        <w:rPr>
          <w:noProof/>
          <w:lang w:val="en-AU"/>
        </w:rPr>
        <w:t xml:space="preserve"> of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F54AD">
        <w:t>, which omits</w:t>
      </w:r>
      <w:r w:rsidR="003F54AD">
        <w:rPr>
          <w:noProof/>
          <w:lang w:val="en-AU"/>
        </w:rPr>
        <w:t xml:space="preserve"> these terms, </w:t>
      </w:r>
      <w:r w:rsidR="00FD437C">
        <w:rPr>
          <w:noProof/>
          <w:lang w:val="en-AU"/>
        </w:rPr>
        <w:t>is</w:t>
      </w:r>
      <w:r w:rsidR="003F54AD">
        <w:rPr>
          <w:noProof/>
          <w:lang w:val="en-AU"/>
        </w:rPr>
        <w:t xml:space="preserve"> approximately the</w:t>
      </w:r>
      <w:r w:rsidR="00FD437C">
        <w:rPr>
          <w:noProof/>
          <w:lang w:val="en-AU"/>
        </w:rPr>
        <w:t xml:space="preserve"> same as the</w:t>
      </w:r>
      <w:r w:rsidR="003F54AD">
        <w:rPr>
          <w:noProof/>
          <w:lang w:val="en-AU"/>
        </w:rPr>
        <w:t xml:space="preserve"> trend of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B67ED8">
        <w:rPr>
          <w:noProof/>
          <w:lang w:val="en-AU"/>
        </w:rPr>
        <w:t>.</w:t>
      </w:r>
    </w:p>
    <w:p w14:paraId="1A8C1E67" w14:textId="4A4DC477" w:rsidR="004745AF" w:rsidRDefault="00485798" w:rsidP="004745AF">
      <w:pPr>
        <w:jc w:val="center"/>
        <w:rPr>
          <w:b/>
        </w:rPr>
      </w:pPr>
      <w:r>
        <w:rPr>
          <w:noProof/>
          <w:lang w:val="en-AU"/>
        </w:rPr>
        <w:lastRenderedPageBreak/>
        <w:drawing>
          <wp:inline distT="0" distB="0" distL="0" distR="0" wp14:anchorId="2476DC67" wp14:editId="08150E8E">
            <wp:extent cx="5943600" cy="3183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3255"/>
                    </a:xfrm>
                    <a:prstGeom prst="rect">
                      <a:avLst/>
                    </a:prstGeom>
                  </pic:spPr>
                </pic:pic>
              </a:graphicData>
            </a:graphic>
          </wp:inline>
        </w:drawing>
      </w:r>
    </w:p>
    <w:p w14:paraId="1EF125F4" w14:textId="18D3ECA8" w:rsidR="004745AF" w:rsidRPr="004745AF" w:rsidRDefault="00BF28A8" w:rsidP="004745AF">
      <w:r>
        <w:rPr>
          <w:b/>
        </w:rPr>
        <w:t>Figure 12</w:t>
      </w:r>
      <w:r w:rsidR="004745AF" w:rsidRPr="00C03498">
        <w:rPr>
          <w:b/>
        </w:rPr>
        <w:t>.</w:t>
      </w:r>
      <w:r w:rsidR="004745AF">
        <w:t xml:space="preserve"> </w:t>
      </w:r>
      <w:commentRangeStart w:id="428"/>
      <w:r w:rsidR="004745AF">
        <w:t xml:space="preserve">Illustrative </w:t>
      </w:r>
      <w:commentRangeEnd w:id="428"/>
      <w:r w:rsidR="00684E6F">
        <w:rPr>
          <w:rStyle w:val="CommentReference"/>
        </w:rPr>
        <w:commentReference w:id="428"/>
      </w:r>
      <w:r w:rsidR="004745AF">
        <w:t>potential energy profile.</w:t>
      </w:r>
    </w:p>
    <w:p w14:paraId="48D238D1" w14:textId="7648FE38" w:rsidR="00BF28A8" w:rsidRDefault="002262E9" w:rsidP="00BF28A8">
      <w:pPr>
        <w:pStyle w:val="Paragraph"/>
        <w:rPr>
          <w:noProof/>
          <w:lang w:val="en-AU"/>
        </w:rPr>
      </w:pPr>
      <w:r>
        <w:rPr>
          <w:noProof/>
          <w:lang w:val="en-AU"/>
        </w:rPr>
        <w:t>A rather low</w:t>
      </w:r>
      <w:r w:rsidR="00FD437C">
        <w:rPr>
          <w:noProof/>
          <w:lang w:val="en-AU"/>
        </w:rPr>
        <w:t xml:space="preserve"> </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FD437C">
        <w:rPr>
          <w:noProof/>
          <w:lang w:val="en-AU"/>
        </w:rPr>
        <w:t xml:space="preserve"> value of 0.43 was returned from the linear regression analysis on </w:t>
      </w:r>
      <w:r w:rsidR="00093D26">
        <w:rPr>
          <w:noProof/>
          <w:lang w:val="en-AU"/>
        </w:rPr>
        <w:t>the interaction energies.</w:t>
      </w:r>
      <w:r w:rsidR="00236B3E">
        <w:rPr>
          <w:noProof/>
          <w:lang w:val="en-AU"/>
        </w:rPr>
        <w:t xml:space="preserve"> </w:t>
      </w:r>
      <w:r>
        <w:rPr>
          <w:noProof/>
          <w:lang w:val="en-AU"/>
        </w:rPr>
        <w:t xml:space="preserve">A closer look at the data suggests that </w:t>
      </w:r>
      <w:r>
        <w:rPr>
          <w:b/>
          <w:noProof/>
          <w:lang w:val="en-AU"/>
        </w:rPr>
        <w:t>R9</w:t>
      </w:r>
      <w:r>
        <w:rPr>
          <w:noProof/>
          <w:lang w:val="en-AU"/>
        </w:rPr>
        <w:t xml:space="preserve"> is highly likely an outlier</w:t>
      </w:r>
      <w:r w:rsidR="00C74595">
        <w:rPr>
          <w:noProof/>
          <w:lang w:val="en-AU"/>
        </w:rPr>
        <w:t xml:space="preserve"> as a better linear fit could be obtained</w:t>
      </w:r>
      <w:r w:rsidR="00121944">
        <w:rPr>
          <w:noProof/>
          <w:lang w:val="en-AU"/>
        </w:rPr>
        <w:t xml:space="preserve"> with the data point excluded</w:t>
      </w:r>
      <w:r>
        <w:rPr>
          <w:noProof/>
          <w:lang w:val="en-AU"/>
        </w:rPr>
        <w:t xml:space="preserve">. </w:t>
      </w:r>
      <w:r w:rsidR="0095170C">
        <w:rPr>
          <w:noProof/>
          <w:lang w:val="en-AU"/>
        </w:rPr>
        <w:t>For further analysis, t</w:t>
      </w:r>
      <w:r w:rsidR="00236B3E">
        <w:rPr>
          <w:noProof/>
          <w:lang w:val="en-AU"/>
        </w:rPr>
        <w:t xml:space="preserve">he interaction energy could be further dissected into </w:t>
      </w:r>
      <w:r w:rsidR="0095170C">
        <w:rPr>
          <w:noProof/>
          <w:lang w:val="en-AU"/>
        </w:rPr>
        <w:t>individual</w:t>
      </w:r>
      <w:r w:rsidR="00236B3E">
        <w:rPr>
          <w:noProof/>
          <w:lang w:val="en-AU"/>
        </w:rPr>
        <w:t xml:space="preserve"> components, </w:t>
      </w:r>
      <w:r w:rsidR="0095170C">
        <w:rPr>
          <w:noProof/>
          <w:lang w:val="en-AU"/>
        </w:rPr>
        <w:t>including</w:t>
      </w:r>
      <w:r w:rsidR="00236B3E">
        <w:rPr>
          <w:noProof/>
          <w:lang w:val="en-AU"/>
        </w:rPr>
        <w:t xml:space="preserve"> electrostatic, polarisation, exchange repulsion, and charge transfer interactions.</w:t>
      </w:r>
      <w:hyperlink w:anchor="_ENREF_114" w:tooltip="Morokuma, 1981 #338" w:history="1">
        <w:r w:rsidR="006E5C63">
          <w:rPr>
            <w:noProof/>
            <w:lang w:val="en-AU"/>
          </w:rPr>
          <w:fldChar w:fldCharType="begin"/>
        </w:r>
        <w:r w:rsidR="006E5C63">
          <w:rPr>
            <w:noProof/>
            <w:lang w:val="en-AU"/>
          </w:rPr>
          <w:instrText xml:space="preserve"> ADDIN EN.CITE &lt;EndNote&gt;&lt;Cite&gt;&lt;Author&gt;Morokuma&lt;/Author&gt;&lt;Year&gt;1981&lt;/Year&gt;&lt;RecNum&gt;338&lt;/RecNum&gt;&lt;DisplayText&gt;&lt;style face="superscript"&gt;114&lt;/style&gt;&lt;/DisplayText&gt;&lt;record&gt;&lt;rec-number&gt;338&lt;/rec-number&gt;&lt;foreign-keys&gt;&lt;key app="EN" db-id="s9tdpazwgt05pee2rf3x2x2gtdvpdwx50stf" timestamp="1569226787"&gt;338&lt;/key&gt;&lt;/foreign-keys&gt;&lt;ref-type name="Book Section"&gt;5&lt;/ref-type&gt;&lt;contributors&gt;&lt;authors&gt;&lt;author&gt;Morokuma, Keiji&lt;/author&gt;&lt;author&gt;Kitaura, Kazuo&lt;/author&gt;&lt;/authors&gt;&lt;secondary-authors&gt;&lt;author&gt;Politzer, Peter&lt;/author&gt;&lt;author&gt;Truhlar, Donald G.&lt;/author&gt;&lt;/secondary-authors&gt;&lt;/contributors&gt;&lt;titles&gt;&lt;title&gt;Energy Decomposition Analysis of Molecular Interactions&lt;/title&gt;&lt;secondary-title&gt;Chemical Applications of Atomic and Molecular Electrostatic Potentials: Reactivity, Structure, Scattering, and Energetics of Organic, Inorganic, and Biological Systems&lt;/secondary-title&gt;&lt;/titles&gt;&lt;pages&gt;215-242&lt;/pages&gt;&lt;dates&gt;&lt;year&gt;1981&lt;/year&gt;&lt;pub-dates&gt;&lt;date&gt;1981//&lt;/date&gt;&lt;/pub-dates&gt;&lt;/dates&gt;&lt;pub-location&gt;Boston, MA&lt;/pub-location&gt;&lt;publisher&gt;Springer US&lt;/publisher&gt;&lt;isbn&gt;978-1-4757-9634-6&lt;/isbn&gt;&lt;label&gt;Interaction energy decomposition&lt;/label&gt;&lt;urls&gt;&lt;related-urls&gt;&lt;url&gt;https://doi.org/10.1007/978-1-4757-9634-6_10&lt;/url&gt;&lt;/related-urls&gt;&lt;/urls&gt;&lt;electronic-resource-num&gt;10.1007/978-1-4757-9634-6_10&lt;/electronic-resource-num&gt;&lt;/record&gt;&lt;/Cite&gt;&lt;/EndNote&gt;</w:instrText>
        </w:r>
        <w:r w:rsidR="006E5C63">
          <w:rPr>
            <w:noProof/>
            <w:lang w:val="en-AU"/>
          </w:rPr>
          <w:fldChar w:fldCharType="separate"/>
        </w:r>
        <w:r w:rsidR="006E5C63" w:rsidRPr="00D35BBF">
          <w:rPr>
            <w:noProof/>
            <w:vertAlign w:val="superscript"/>
            <w:lang w:val="en-AU"/>
          </w:rPr>
          <w:t>114</w:t>
        </w:r>
        <w:r w:rsidR="006E5C63">
          <w:rPr>
            <w:noProof/>
            <w:lang w:val="en-AU"/>
          </w:rPr>
          <w:fldChar w:fldCharType="end"/>
        </w:r>
      </w:hyperlink>
      <w:r w:rsidR="0095170C">
        <w:rPr>
          <w:noProof/>
          <w:lang w:val="en-AU"/>
        </w:rPr>
        <w:t xml:space="preserve"> The independent investigations on each aspect of these noncovalent interactions might allow pinpointing of the component that contributed most significantly to thiol-Michael additions.</w:t>
      </w:r>
    </w:p>
    <w:p w14:paraId="75755A77" w14:textId="3D13FA2D" w:rsidR="00BF28A8" w:rsidRDefault="00BF28A8" w:rsidP="00BF28A8">
      <w:pPr>
        <w:pStyle w:val="Paragraph"/>
      </w:pPr>
      <w:r>
        <w:t>The investigations above have demonstrated</w:t>
      </w:r>
      <w:r w:rsidR="00EA12E7">
        <w:t xml:space="preserve"> that the intrinsic addition barriers for the thiol-Michael additions do correlate with certain molecular properties, with the ligand distortion energy being the most prominent one. However, </w:t>
      </w:r>
      <w:r w:rsidR="008F7663">
        <w:t xml:space="preserve">it should be recalled that correlation does not imply causation, and therefore further experimentations and statistical research would be required to explore the cause-and-effect relationship between the highlighted </w:t>
      </w:r>
      <w:r w:rsidR="00E33F25">
        <w:t>parameters</w:t>
      </w:r>
      <w:r w:rsidR="00EA12E7">
        <w:t>.</w:t>
      </w:r>
    </w:p>
    <w:p w14:paraId="0B55728B" w14:textId="6E776548" w:rsidR="00E4031B" w:rsidRPr="008E0994" w:rsidRDefault="00E4031B" w:rsidP="008E0994">
      <w:pPr>
        <w:adjustRightInd/>
        <w:spacing w:line="259" w:lineRule="auto"/>
        <w:jc w:val="left"/>
        <w:rPr>
          <w:noProof/>
          <w:lang w:val="en-AU"/>
        </w:rPr>
      </w:pPr>
      <w:r>
        <w:br w:type="page"/>
      </w:r>
    </w:p>
    <w:p w14:paraId="05C08AEA" w14:textId="28E146C1" w:rsidR="009A280C" w:rsidRDefault="008E0994" w:rsidP="001B1674">
      <w:pPr>
        <w:pStyle w:val="Heading1"/>
      </w:pPr>
      <w:r>
        <w:lastRenderedPageBreak/>
        <w:t>INCORPORATION OF THE ENVIRONMENTAL EFFECTS</w:t>
      </w:r>
    </w:p>
    <w:p w14:paraId="0A63A102" w14:textId="4DA7CF34" w:rsidR="001B1674" w:rsidRDefault="001B1674" w:rsidP="001B1674">
      <w:pPr>
        <w:pStyle w:val="Heading2"/>
      </w:pPr>
      <w:bookmarkStart w:id="429" w:name="_Toc20407258"/>
      <w:r>
        <w:t>Methods</w:t>
      </w:r>
      <w:bookmarkEnd w:id="429"/>
    </w:p>
    <w:p w14:paraId="39C4E84A" w14:textId="7ED9A0EF" w:rsidR="000D0BE0" w:rsidRPr="000D0BE0" w:rsidRDefault="000D0BE0" w:rsidP="000D0BE0">
      <w:pPr>
        <w:ind w:firstLine="576"/>
      </w:pPr>
      <w:r>
        <w:t>All production MD simulations were cond</w:t>
      </w:r>
      <w:r w:rsidR="00726624">
        <w:t xml:space="preserve">ucted using AMBER18 </w:t>
      </w:r>
      <w:proofErr w:type="spellStart"/>
      <w:r w:rsidR="00726624" w:rsidRPr="00726624">
        <w:rPr>
          <w:i/>
        </w:rPr>
        <w:t>pmemd.cuda</w:t>
      </w:r>
      <w:proofErr w:type="spellEnd"/>
      <w:r w:rsidR="00726624">
        <w:t xml:space="preserve"> program</w:t>
      </w:r>
      <w:hyperlink w:anchor="_ENREF_115" w:tooltip="Salomon-Ferrer, 2013 #327" w:history="1">
        <w:r w:rsidR="006E5C63">
          <w:fldChar w:fldCharType="begin">
            <w:fldData xml:space="preserve">PEVuZE5vdGU+PENpdGU+PEF1dGhvcj5TYWxvbW9uLUZlcnJlcjwvQXV0aG9yPjxZZWFyPjIwMTM8
L1llYXI+PFJlY051bT4zMjc8L1JlY051bT48RGlzcGxheVRleHQ+PHN0eWxlIGZhY2U9InN1cGVy
c2NyaXB0Ij4xMTUtMTE3PC9zdHlsZT48L0Rpc3BsYXlUZXh0PjxyZWNvcmQ+PHJlYy1udW1iZXI+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6E5C63">
          <w:instrText xml:space="preserve"> ADDIN EN.CITE </w:instrText>
        </w:r>
        <w:r w:rsidR="006E5C63">
          <w:fldChar w:fldCharType="begin">
            <w:fldData xml:space="preserve">PEVuZE5vdGU+PENpdGU+PEF1dGhvcj5TYWxvbW9uLUZlcnJlcjwvQXV0aG9yPjxZZWFyPjIwMTM8
L1llYXI+PFJlY051bT4zMjc8L1JlY051bT48RGlzcGxheVRleHQ+PHN0eWxlIGZhY2U9InN1cGVy
c2NyaXB0Ij4xMTUtMTE3PC9zdHlsZT48L0Rpc3BsYXlUZXh0PjxyZWNvcmQ+PHJlYy1udW1iZXI+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6E5C63">
          <w:instrText xml:space="preserve"> ADDIN EN.CITE.DATA </w:instrText>
        </w:r>
        <w:r w:rsidR="006E5C63">
          <w:fldChar w:fldCharType="end"/>
        </w:r>
        <w:r w:rsidR="006E5C63">
          <w:fldChar w:fldCharType="separate"/>
        </w:r>
        <w:r w:rsidR="006E5C63" w:rsidRPr="00D35BBF">
          <w:rPr>
            <w:noProof/>
            <w:vertAlign w:val="superscript"/>
          </w:rPr>
          <w:t>115-117</w:t>
        </w:r>
        <w:r w:rsidR="006E5C63">
          <w:fldChar w:fldCharType="end"/>
        </w:r>
      </w:hyperlink>
      <w:r>
        <w:t xml:space="preserve"> installed on a </w:t>
      </w:r>
      <w:r w:rsidRPr="00D1249D">
        <w:t>Dell EMC-manufactured high-performance computer</w:t>
      </w:r>
      <w:r>
        <w:t xml:space="preserve"> </w:t>
      </w:r>
      <w:r w:rsidR="00E251D2">
        <w:t xml:space="preserve">named </w:t>
      </w:r>
      <w:r>
        <w:t>Wiener</w:t>
      </w:r>
      <w:r w:rsidR="00E251D2">
        <w:t>, which is</w:t>
      </w:r>
      <w:r>
        <w:t xml:space="preserve"> hosted at the University of Queensland. The preparation of the systems and energy minimisations were carried out using a series of programs of GROMOS++ version 1.4.0</w:t>
      </w:r>
      <w:r w:rsidR="00D4279C">
        <w:t>.</w:t>
      </w:r>
      <w:hyperlink w:anchor="_ENREF_118" w:tooltip="Eichenberger, 2011 #302" w:history="1">
        <w:r w:rsidR="006E5C63">
          <w:fldChar w:fldCharType="begin"/>
        </w:r>
        <w:r w:rsidR="006E5C63">
          <w:instrText xml:space="preserve"> ADDIN EN.CITE &lt;EndNote&gt;&lt;Cite&gt;&lt;Author&gt;Eichenberger&lt;/Author&gt;&lt;Year&gt;2011&lt;/Year&gt;&lt;RecNum&gt;302&lt;/RecNum&gt;&lt;DisplayText&gt;&lt;style face="superscript"&gt;118&lt;/style&gt;&lt;/DisplayText&gt;&lt;record&gt;&lt;rec-number&gt;302&lt;/rec-number&gt;&lt;foreign-keys&gt;&lt;key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6E5C63">
          <w:fldChar w:fldCharType="separate"/>
        </w:r>
        <w:r w:rsidR="006E5C63" w:rsidRPr="00D35BBF">
          <w:rPr>
            <w:noProof/>
            <w:vertAlign w:val="superscript"/>
          </w:rPr>
          <w:t>118</w:t>
        </w:r>
        <w:r w:rsidR="006E5C63">
          <w:fldChar w:fldCharType="end"/>
        </w:r>
      </w:hyperlink>
      <w:r>
        <w:t xml:space="preserve"> Twenty-four systems in total (covalently bound BTK with and without thiol adduct deprotonation, noncovalently bound BTK with and without cysteine thiol deprotonation) were considered for the study.</w:t>
      </w:r>
    </w:p>
    <w:p w14:paraId="1F5CD306" w14:textId="062DFA0E" w:rsidR="001A7C9A" w:rsidRPr="001A7C9A" w:rsidRDefault="001A7C9A" w:rsidP="001A7C9A">
      <w:pPr>
        <w:pStyle w:val="Heading3"/>
      </w:pPr>
      <w:bookmarkStart w:id="430" w:name="_Toc20407259"/>
      <w:r>
        <w:t>Structure Preparation</w:t>
      </w:r>
      <w:bookmarkEnd w:id="430"/>
    </w:p>
    <w:p w14:paraId="1071A844" w14:textId="7A132BE4" w:rsidR="002A6048" w:rsidRDefault="000B1617" w:rsidP="002A6048">
      <w:pPr>
        <w:ind w:firstLine="576"/>
      </w:pPr>
      <w:r>
        <w:t>All protein topology parameters were obtained from GROMOS11 54A7 force field</w:t>
      </w:r>
      <w:hyperlink w:anchor="_ENREF_119" w:tooltip="Schmid, 2011 #299" w:history="1">
        <w:r w:rsidR="006E5C63">
          <w:fldChar w:fldCharType="begin"/>
        </w:r>
        <w:r w:rsidR="006E5C63">
          <w:instrText xml:space="preserve"> ADDIN EN.CITE &lt;EndNote&gt;&lt;Cite&gt;&lt;Author&gt;Schmid&lt;/Author&gt;&lt;Year&gt;2011&lt;/Year&gt;&lt;RecNum&gt;299&lt;/RecNum&gt;&lt;DisplayText&gt;&lt;style face="superscript"&gt;119&lt;/style&gt;&lt;/DisplayText&gt;&lt;record&gt;&lt;rec-number&gt;299&lt;/rec-number&gt;&lt;foreign-keys&gt;&lt;key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6E5C63">
          <w:fldChar w:fldCharType="separate"/>
        </w:r>
        <w:r w:rsidR="006E5C63" w:rsidRPr="00D35BBF">
          <w:rPr>
            <w:noProof/>
            <w:vertAlign w:val="superscript"/>
          </w:rPr>
          <w:t>119</w:t>
        </w:r>
        <w:r w:rsidR="006E5C63">
          <w:fldChar w:fldCharType="end"/>
        </w:r>
      </w:hyperlink>
      <w:r>
        <w:t xml:space="preserve"> in the form of interaction function parameter (</w:t>
      </w:r>
      <w:proofErr w:type="spellStart"/>
      <w:r>
        <w:t>ifp</w:t>
      </w:r>
      <w:proofErr w:type="spellEnd"/>
      <w:r>
        <w:t>) and molecular topology building block (</w:t>
      </w:r>
      <w:proofErr w:type="spellStart"/>
      <w:r>
        <w:t>mtb</w:t>
      </w:r>
      <w:proofErr w:type="spellEnd"/>
      <w:r>
        <w:t>) files from the Automated Topology Builder (ATB) version 3.0 web server</w:t>
      </w:r>
      <w:r w:rsidR="00B049D2">
        <w:t>.</w:t>
      </w:r>
      <w:r w:rsidR="0074426F">
        <w:fldChar w:fldCharType="begin">
          <w:fldData xml:space="preserve">PEVuZE5vdGU+PENpdGU+PEF1dGhvcj5NYWxkZTwvQXV0aG9yPjxZZWFyPjIwMTE8L1llYXI+PFJl
Y051bT4zMDE8L1JlY051bT48RGlzcGxheVRleHQ+PHN0eWxlIGZhY2U9InN1cGVyc2NyaXB0Ij4x
MjAsMTIxPC9zdHlsZT48L0Rpc3BsYXlUZXh0PjxyZWNvcmQ+PHJlYy1udW1iZXI+MzAxPC9yZWMt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D35BBF">
        <w:instrText xml:space="preserve"> ADDIN EN.CITE </w:instrText>
      </w:r>
      <w:r w:rsidR="00D35BBF">
        <w:fldChar w:fldCharType="begin">
          <w:fldData xml:space="preserve">PEVuZE5vdGU+PENpdGU+PEF1dGhvcj5NYWxkZTwvQXV0aG9yPjxZZWFyPjIwMTE8L1llYXI+PFJl
Y051bT4zMDE8L1JlY051bT48RGlzcGxheVRleHQ+PHN0eWxlIGZhY2U9InN1cGVyc2NyaXB0Ij4x
MjAsMTIxPC9zdHlsZT48L0Rpc3BsYXlUZXh0PjxyZWNvcmQ+PHJlYy1udW1iZXI+MzAxPC9yZWMt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D35BBF">
        <w:instrText xml:space="preserve"> ADDIN EN.CITE.DATA </w:instrText>
      </w:r>
      <w:r w:rsidR="00D35BBF">
        <w:fldChar w:fldCharType="end"/>
      </w:r>
      <w:r w:rsidR="0074426F">
        <w:fldChar w:fldCharType="separate"/>
      </w:r>
      <w:hyperlink w:anchor="_ENREF_120" w:tooltip="Malde, 2011 #301" w:history="1">
        <w:r w:rsidR="006E5C63" w:rsidRPr="00D35BBF">
          <w:rPr>
            <w:noProof/>
            <w:vertAlign w:val="superscript"/>
          </w:rPr>
          <w:t>120</w:t>
        </w:r>
      </w:hyperlink>
      <w:r w:rsidR="00D35BBF" w:rsidRPr="00D35BBF">
        <w:rPr>
          <w:noProof/>
          <w:vertAlign w:val="superscript"/>
        </w:rPr>
        <w:t>,</w:t>
      </w:r>
      <w:hyperlink w:anchor="_ENREF_121" w:tooltip="Stroet, 2018 #300" w:history="1">
        <w:r w:rsidR="006E5C63" w:rsidRPr="00D35BBF">
          <w:rPr>
            <w:noProof/>
            <w:vertAlign w:val="superscript"/>
          </w:rPr>
          <w:t>121</w:t>
        </w:r>
      </w:hyperlink>
      <w:r w:rsidR="0074426F">
        <w:fldChar w:fldCharType="end"/>
      </w:r>
      <w:r w:rsidR="00B049D2">
        <w:t xml:space="preserve"> </w:t>
      </w:r>
      <w:r>
        <w:t xml:space="preserve">ATB was also used to generate the topology parameters of ligands </w:t>
      </w:r>
      <w:r>
        <w:rPr>
          <w:b/>
        </w:rPr>
        <w:t>1</w:t>
      </w:r>
      <w:r>
        <w:t xml:space="preserve">, </w:t>
      </w:r>
      <w:r>
        <w:rPr>
          <w:b/>
        </w:rPr>
        <w:t>3</w:t>
      </w:r>
      <w:r>
        <w:t>,</w:t>
      </w:r>
      <w:r>
        <w:rPr>
          <w:b/>
        </w:rPr>
        <w:t xml:space="preserve"> 4</w:t>
      </w:r>
      <w:r>
        <w:t>,</w:t>
      </w:r>
      <w:r>
        <w:rPr>
          <w:b/>
        </w:rPr>
        <w:t xml:space="preserve"> 5</w:t>
      </w:r>
      <w:r>
        <w:t>,</w:t>
      </w:r>
      <w:r>
        <w:rPr>
          <w:b/>
        </w:rPr>
        <w:t xml:space="preserve"> 7</w:t>
      </w:r>
      <w:r>
        <w:t>, and</w:t>
      </w:r>
      <w:r>
        <w:rPr>
          <w:b/>
        </w:rPr>
        <w:t xml:space="preserve"> 9 </w:t>
      </w:r>
      <w:r>
        <w:t xml:space="preserve">in the form of unreacted compound and covalently bonded form with a cysteine residue. </w:t>
      </w:r>
      <w:r w:rsidR="00865C59">
        <w:t>The</w:t>
      </w:r>
      <w:r w:rsidR="00EA09D5">
        <w:t xml:space="preserve"> geometry was optimised at </w:t>
      </w:r>
      <w:r w:rsidR="00865C59">
        <w:t xml:space="preserve">the </w:t>
      </w:r>
      <w:r w:rsidR="00865C59" w:rsidRPr="00865C59">
        <w:t>B3LYP/6-31G*</w:t>
      </w:r>
      <w:r w:rsidR="00865C59">
        <w:t xml:space="preserve"> </w:t>
      </w:r>
      <w:r w:rsidR="00EA09D5" w:rsidRPr="00EA09D5">
        <w:t>level of theory</w:t>
      </w:r>
      <w:r w:rsidR="0074426F">
        <w:t xml:space="preserve"> </w:t>
      </w:r>
      <w:r w:rsidR="00D043E0">
        <w:t>in water</w:t>
      </w:r>
      <w:r w:rsidR="00865C59">
        <w:t xml:space="preserve"> </w:t>
      </w:r>
      <w:r w:rsidR="00D043E0">
        <w:t>using polarizable continuum model (</w:t>
      </w:r>
      <w:r w:rsidR="00865C59">
        <w:t>PCM</w:t>
      </w:r>
      <w:r w:rsidR="00D043E0">
        <w:t>)</w:t>
      </w:r>
      <w:r w:rsidR="00865C59">
        <w:t>. T</w:t>
      </w:r>
      <w:r w:rsidR="0074426F">
        <w:t xml:space="preserve">he </w:t>
      </w:r>
      <w:r w:rsidR="00865C59">
        <w:t xml:space="preserve">electrostatic potential (ESP) was then calculated using the optimised geometry, from which the charges were obtained from least-squares fitting. </w:t>
      </w:r>
      <w:r w:rsidR="00C52F24">
        <w:t xml:space="preserve">The </w:t>
      </w:r>
      <w:r w:rsidR="00C71100">
        <w:t xml:space="preserve">details of the </w:t>
      </w:r>
      <w:r w:rsidR="00C52F24">
        <w:t xml:space="preserve">parameter assignment </w:t>
      </w:r>
      <w:r w:rsidR="00C71100">
        <w:t xml:space="preserve">protocol </w:t>
      </w:r>
      <w:r w:rsidR="00C52F24">
        <w:t>was described in their first paper.</w:t>
      </w:r>
      <w:hyperlink w:anchor="_ENREF_120" w:tooltip="Malde, 2011 #301" w:history="1">
        <w:r w:rsidR="006E5C63">
          <w:fldChar w:fldCharType="begin"/>
        </w:r>
        <w:r w:rsidR="006E5C63">
          <w:instrText xml:space="preserve"> ADDIN EN.CITE &lt;EndNote&gt;&lt;Cite&gt;&lt;Author&gt;Malde&lt;/Author&gt;&lt;Year&gt;2011&lt;/Year&gt;&lt;RecNum&gt;301&lt;/RecNum&gt;&lt;DisplayText&gt;&lt;style face="superscript"&gt;120&lt;/style&gt;&lt;/DisplayText&gt;&lt;record&gt;&lt;rec-number&gt;301&lt;/rec-number&gt;&lt;foreign-keys&gt;&lt;key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6E5C63">
          <w:fldChar w:fldCharType="separate"/>
        </w:r>
        <w:r w:rsidR="006E5C63" w:rsidRPr="00D35BBF">
          <w:rPr>
            <w:noProof/>
            <w:vertAlign w:val="superscript"/>
          </w:rPr>
          <w:t>120</w:t>
        </w:r>
        <w:r w:rsidR="006E5C63">
          <w:fldChar w:fldCharType="end"/>
        </w:r>
      </w:hyperlink>
      <w:r w:rsidR="00C52F24">
        <w:t xml:space="preserve"> </w:t>
      </w:r>
    </w:p>
    <w:p w14:paraId="3EEA35E7" w14:textId="3ABB1BD2" w:rsidR="00AD35FC" w:rsidRDefault="002A6048" w:rsidP="00332503">
      <w:pPr>
        <w:ind w:firstLine="576"/>
      </w:pPr>
      <w:r>
        <w:t xml:space="preserve">The </w:t>
      </w:r>
      <w:r w:rsidR="000D0BE0">
        <w:t xml:space="preserve">simulated systems </w:t>
      </w:r>
      <w:r>
        <w:t xml:space="preserve">were built based on the X-ray crystal structure of a BTK dimer inhibited by 2 inhibitors </w:t>
      </w:r>
      <w:r>
        <w:rPr>
          <w:b/>
        </w:rPr>
        <w:t xml:space="preserve">3 </w:t>
      </w:r>
      <w:r w:rsidR="000D0BE0" w:rsidRPr="0046001D">
        <w:t>(</w:t>
      </w:r>
      <w:r w:rsidR="000D0BE0">
        <w:t>4YHF</w:t>
      </w:r>
      <w:r w:rsidR="000D0BE0" w:rsidRPr="0046001D">
        <w:t>)</w:t>
      </w:r>
      <w:r w:rsidR="000D0BE0">
        <w:rPr>
          <w:b/>
        </w:rPr>
        <w:t xml:space="preserve"> </w:t>
      </w:r>
      <w:r>
        <w:t xml:space="preserve">made </w:t>
      </w:r>
      <w:r w:rsidR="000B1617">
        <w:t>publicly</w:t>
      </w:r>
      <w:r>
        <w:t xml:space="preserve"> available on the Protein Data Bank (PDB) by Taunton’s group. The missing residues at the ends of both residue chains A and B were built in as a linear chain using </w:t>
      </w:r>
      <w:proofErr w:type="spellStart"/>
      <w:r>
        <w:t>PyMOL</w:t>
      </w:r>
      <w:proofErr w:type="spellEnd"/>
      <w:r>
        <w:t>.</w:t>
      </w:r>
      <w:hyperlink w:anchor="_ENREF_122" w:tooltip=", 2015 #297" w:history="1">
        <w:r w:rsidR="006E5C63">
          <w:fldChar w:fldCharType="begin"/>
        </w:r>
        <w:r w:rsidR="006E5C63">
          <w:instrText xml:space="preserve"> ADDIN EN.CITE &lt;EndNote&gt;&lt;Cite&gt;&lt;Year&gt;2015&lt;/Year&gt;&lt;RecNum&gt;297&lt;/RecNum&gt;&lt;DisplayText&gt;&lt;style face="superscript"&gt;122&lt;/style&gt;&lt;/DisplayText&gt;&lt;record&gt;&lt;rec-number&gt;297&lt;/rec-number&gt;&lt;foreign-keys&gt;&lt;key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6E5C63">
          <w:fldChar w:fldCharType="separate"/>
        </w:r>
        <w:r w:rsidR="006E5C63" w:rsidRPr="00D35BBF">
          <w:rPr>
            <w:noProof/>
            <w:vertAlign w:val="superscript"/>
          </w:rPr>
          <w:t>122</w:t>
        </w:r>
        <w:r w:rsidR="006E5C63">
          <w:fldChar w:fldCharType="end"/>
        </w:r>
      </w:hyperlink>
      <w:r>
        <w:t xml:space="preserve"> </w:t>
      </w:r>
      <w:r w:rsidR="00332503">
        <w:t>The N terminals were left as NH</w:t>
      </w:r>
      <w:r w:rsidR="00332503">
        <w:rPr>
          <w:vertAlign w:val="subscript"/>
        </w:rPr>
        <w:t>3</w:t>
      </w:r>
      <w:r w:rsidR="00332503">
        <w:rPr>
          <w:vertAlign w:val="superscript"/>
        </w:rPr>
        <w:t>+</w:t>
      </w:r>
      <w:r w:rsidR="00332503">
        <w:t xml:space="preserve"> while C terminals were left as COO</w:t>
      </w:r>
      <w:r w:rsidR="00332503">
        <w:rPr>
          <w:vertAlign w:val="superscript"/>
        </w:rPr>
        <w:t>-</w:t>
      </w:r>
      <w:r w:rsidR="00332503">
        <w:t xml:space="preserve">. </w:t>
      </w:r>
      <w:r>
        <w:t>Swiss PDB Viewer was employed to add the missing atoms through reconstruction of the side chains.</w:t>
      </w:r>
      <w:hyperlink w:anchor="_ENREF_123" w:tooltip="Guex, 1997 #298" w:history="1">
        <w:r w:rsidR="006E5C63">
          <w:fldChar w:fldCharType="begin"/>
        </w:r>
        <w:r w:rsidR="006E5C63">
          <w:instrText xml:space="preserve"> ADDIN EN.CITE &lt;EndNote&gt;&lt;Cite&gt;&lt;Author&gt;Guex&lt;/Author&gt;&lt;Year&gt;1997&lt;/Year&gt;&lt;RecNum&gt;298&lt;/RecNum&gt;&lt;DisplayText&gt;&lt;style face="superscript"&gt;123&lt;/style&gt;&lt;/DisplayText&gt;&lt;record&gt;&lt;rec-number&gt;298&lt;/rec-number&gt;&lt;foreign-keys&gt;&lt;key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6E5C63">
          <w:fldChar w:fldCharType="separate"/>
        </w:r>
        <w:r w:rsidR="006E5C63" w:rsidRPr="00D35BBF">
          <w:rPr>
            <w:noProof/>
            <w:vertAlign w:val="superscript"/>
          </w:rPr>
          <w:t>123</w:t>
        </w:r>
        <w:r w:rsidR="006E5C63">
          <w:fldChar w:fldCharType="end"/>
        </w:r>
      </w:hyperlink>
      <w:r>
        <w:t xml:space="preserve"> </w:t>
      </w:r>
      <w:r w:rsidR="00332503">
        <w:t xml:space="preserve">Molecules other than BTK and </w:t>
      </w:r>
      <w:r w:rsidR="00332503">
        <w:rPr>
          <w:b/>
        </w:rPr>
        <w:t>3</w:t>
      </w:r>
      <w:r w:rsidR="00332503">
        <w:t xml:space="preserve"> such as SO</w:t>
      </w:r>
      <w:r w:rsidR="00332503">
        <w:rPr>
          <w:vertAlign w:val="subscript"/>
        </w:rPr>
        <w:t>4</w:t>
      </w:r>
      <w:r w:rsidR="00332503">
        <w:rPr>
          <w:vertAlign w:val="superscript"/>
        </w:rPr>
        <w:t>2-</w:t>
      </w:r>
      <w:r w:rsidR="00332503">
        <w:t xml:space="preserve"> anions and ethylene glycol were present due to the buffers added during protein crystallisation. They were thus purged from the PDB file</w:t>
      </w:r>
      <w:r>
        <w:t xml:space="preserve">. </w:t>
      </w:r>
      <w:r w:rsidR="00332503">
        <w:t>Modification of t</w:t>
      </w:r>
      <w:r w:rsidR="00C52F24">
        <w:t xml:space="preserve">he </w:t>
      </w:r>
      <w:r w:rsidR="00F41FC6">
        <w:t xml:space="preserve">covalently bonded inhibitors </w:t>
      </w:r>
      <w:r w:rsidR="00F41FC6">
        <w:rPr>
          <w:b/>
        </w:rPr>
        <w:t>3</w:t>
      </w:r>
      <w:r w:rsidR="00F41FC6">
        <w:t xml:space="preserve"> to the reactant state </w:t>
      </w:r>
      <w:r w:rsidR="00332503">
        <w:t xml:space="preserve">was done </w:t>
      </w:r>
      <w:r w:rsidR="00F41FC6">
        <w:t xml:space="preserve">by removing the </w:t>
      </w:r>
      <w:r w:rsidR="00470DED">
        <w:t>extra</w:t>
      </w:r>
      <w:r w:rsidR="00F41FC6">
        <w:t xml:space="preserve"> </w:t>
      </w:r>
      <w:r w:rsidR="00470DED">
        <w:t>proton acquired from thiol addition and adjusting the orbital hybridisation</w:t>
      </w:r>
      <w:r w:rsidR="00F41FC6">
        <w:t xml:space="preserve">. </w:t>
      </w:r>
      <w:r w:rsidR="00332503">
        <w:t xml:space="preserve">was used to generate the topology files. The topology files of the residue chain A, chain B, and </w:t>
      </w:r>
      <w:r w:rsidR="00332503">
        <w:rPr>
          <w:b/>
        </w:rPr>
        <w:t>3</w:t>
      </w:r>
      <w:r w:rsidR="00332503">
        <w:t xml:space="preserve"> were generated separately using the </w:t>
      </w:r>
      <w:proofErr w:type="spellStart"/>
      <w:r w:rsidR="00332503">
        <w:rPr>
          <w:i/>
        </w:rPr>
        <w:t>make_top</w:t>
      </w:r>
      <w:proofErr w:type="spellEnd"/>
      <w:r w:rsidR="00332503">
        <w:t xml:space="preserve"> program and then combined using the </w:t>
      </w:r>
      <w:proofErr w:type="spellStart"/>
      <w:r w:rsidR="00332503">
        <w:rPr>
          <w:i/>
        </w:rPr>
        <w:t>com_to</w:t>
      </w:r>
      <w:r w:rsidR="00332503" w:rsidRPr="00C71100">
        <w:rPr>
          <w:i/>
        </w:rPr>
        <w:t>p</w:t>
      </w:r>
      <w:proofErr w:type="spellEnd"/>
      <w:r w:rsidR="00332503">
        <w:t xml:space="preserve"> program. </w:t>
      </w:r>
      <w:r w:rsidR="00332503">
        <w:lastRenderedPageBreak/>
        <w:t xml:space="preserve">The protonation state of the each residue was decided based on the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made by PROPKA version 3.1.</w:t>
      </w:r>
      <w:r w:rsidR="00332503">
        <w:fldChar w:fldCharType="begin">
          <w:fldData xml:space="preserve">PEVuZE5vdGU+PENpdGU+PEF1dGhvcj5Tw7huZGVyZ2FhcmQ8L0F1dGhvcj48WWVhcj4yMDExPC9Z
ZWFyPjxSZWNOdW0+MzAzPC9SZWNOdW0+PERpc3BsYXlUZXh0PjxzdHlsZSBmYWNlPSJzdXBlcnNj
cmlwdCI+MTI0LDEyNTwvc3R5bGU+PC9EaXNwbGF5VGV4dD48cmVjb3JkPjxyZWMtbnVtYmVyPjMw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D35BBF">
        <w:instrText xml:space="preserve"> ADDIN EN.CITE </w:instrText>
      </w:r>
      <w:r w:rsidR="00D35BBF">
        <w:fldChar w:fldCharType="begin">
          <w:fldData xml:space="preserve">PEVuZE5vdGU+PENpdGU+PEF1dGhvcj5Tw7huZGVyZ2FhcmQ8L0F1dGhvcj48WWVhcj4yMDExPC9Z
ZWFyPjxSZWNOdW0+MzAzPC9SZWNOdW0+PERpc3BsYXlUZXh0PjxzdHlsZSBmYWNlPSJzdXBlcnNj
cmlwdCI+MTI0LDEyNTwvc3R5bGU+PC9EaXNwbGF5VGV4dD48cmVjb3JkPjxyZWMtbnVtYmVyPjMw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D35BBF">
        <w:instrText xml:space="preserve"> ADDIN EN.CITE.DATA </w:instrText>
      </w:r>
      <w:r w:rsidR="00D35BBF">
        <w:fldChar w:fldCharType="end"/>
      </w:r>
      <w:r w:rsidR="00332503">
        <w:fldChar w:fldCharType="separate"/>
      </w:r>
      <w:hyperlink w:anchor="_ENREF_124" w:tooltip="Søndergaard, 2011 #303" w:history="1">
        <w:r w:rsidR="006E5C63" w:rsidRPr="00D35BBF">
          <w:rPr>
            <w:noProof/>
            <w:vertAlign w:val="superscript"/>
          </w:rPr>
          <w:t>124</w:t>
        </w:r>
      </w:hyperlink>
      <w:r w:rsidR="00D35BBF" w:rsidRPr="00D35BBF">
        <w:rPr>
          <w:noProof/>
          <w:vertAlign w:val="superscript"/>
        </w:rPr>
        <w:t>,</w:t>
      </w:r>
      <w:hyperlink w:anchor="_ENREF_125" w:tooltip="Olsson, 2011 #304" w:history="1">
        <w:r w:rsidR="006E5C63" w:rsidRPr="00D35BBF">
          <w:rPr>
            <w:noProof/>
            <w:vertAlign w:val="superscript"/>
          </w:rPr>
          <w:t>125</w:t>
        </w:r>
      </w:hyperlink>
      <w:r w:rsidR="00332503">
        <w:fldChar w:fldCharType="end"/>
      </w:r>
      <w:r w:rsidR="00332503">
        <w:t xml:space="preserve"> A residue is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is equal to or lower than the physiological pH value, which is 7.4. </w:t>
      </w:r>
      <w:r w:rsidR="00F41FC6">
        <w:t xml:space="preserve">The </w:t>
      </w:r>
      <w:r w:rsidR="00C52F24">
        <w:t>residue</w:t>
      </w:r>
      <w:r w:rsidR="00F41FC6">
        <w:t xml:space="preserve"> and atom</w:t>
      </w:r>
      <w:r w:rsidR="00C52F24">
        <w:t xml:space="preserve"> names of </w:t>
      </w:r>
      <w:r w:rsidR="00C52F24">
        <w:rPr>
          <w:b/>
        </w:rPr>
        <w:t xml:space="preserve">3 </w:t>
      </w:r>
      <w:r w:rsidR="00C52F24">
        <w:t xml:space="preserve">in the PDB file were </w:t>
      </w:r>
      <w:r w:rsidR="00F41FC6">
        <w:t xml:space="preserve">then </w:t>
      </w:r>
      <w:r w:rsidR="00C52F24">
        <w:t>updat</w:t>
      </w:r>
      <w:r w:rsidR="00AD35FC">
        <w:t xml:space="preserve">ed to </w:t>
      </w:r>
      <w:r w:rsidR="0047279C">
        <w:t xml:space="preserve">match the </w:t>
      </w:r>
      <w:proofErr w:type="spellStart"/>
      <w:r w:rsidR="0047279C">
        <w:t>mtb</w:t>
      </w:r>
      <w:proofErr w:type="spellEnd"/>
      <w:r w:rsidR="0047279C">
        <w:t xml:space="preserve"> file obtained from the ATB</w:t>
      </w:r>
      <w:r w:rsidR="00C52F24">
        <w:t>.</w:t>
      </w:r>
      <w:r w:rsidR="00C71100">
        <w:t xml:space="preserve"> </w:t>
      </w:r>
      <w:r w:rsidR="0047279C">
        <w:t xml:space="preserve">The </w:t>
      </w:r>
      <w:r w:rsidR="0047279C">
        <w:rPr>
          <w:i/>
        </w:rPr>
        <w:t>pdb2g96</w:t>
      </w:r>
      <w:r w:rsidR="0047279C">
        <w:t xml:space="preserve"> program was used to generate a coordinate file of the system in GROMOS96 format followed by the positional adjustment of the hydrogen atoms</w:t>
      </w:r>
      <w:r w:rsidR="00AD35FC">
        <w:t xml:space="preserve"> by the </w:t>
      </w:r>
      <w:proofErr w:type="spellStart"/>
      <w:r w:rsidR="00AD35FC">
        <w:rPr>
          <w:i/>
        </w:rPr>
        <w:t>gch</w:t>
      </w:r>
      <w:proofErr w:type="spellEnd"/>
      <w:r w:rsidR="00AD35FC">
        <w:t xml:space="preserve"> </w:t>
      </w:r>
      <w:r w:rsidR="0047279C">
        <w:t>program</w:t>
      </w:r>
      <w:r w:rsidR="00AD35FC">
        <w:t xml:space="preserve">. </w:t>
      </w:r>
    </w:p>
    <w:p w14:paraId="2EF50B13" w14:textId="306485AE" w:rsidR="000D0BE0" w:rsidRPr="006B0CEC" w:rsidRDefault="000D0BE0" w:rsidP="000D0BE0">
      <w:pPr>
        <w:ind w:firstLine="576"/>
        <w:rPr>
          <w:color w:val="000000" w:themeColor="text1"/>
        </w:rPr>
      </w:pPr>
      <w:r>
        <w:t xml:space="preserve">The protein and ligands were first </w:t>
      </w:r>
      <w:r w:rsidRPr="002622B0">
        <w:t xml:space="preserve">energy minimised in vacuum over 5000 steps using steepest descend method with a tolerance of </w:t>
      </w:r>
      <w:r w:rsidR="002622B0" w:rsidRPr="002622B0">
        <w:t>0.</w:t>
      </w:r>
      <w:r w:rsidR="000B703B">
        <w:t>0</w:t>
      </w:r>
      <w:r w:rsidR="002622B0" w:rsidRPr="002622B0">
        <w:t>1 kJ/mol</w:t>
      </w:r>
      <w:r w:rsidRPr="002622B0">
        <w:t xml:space="preserve"> before </w:t>
      </w:r>
      <w:r>
        <w:t xml:space="preserve">solvation in a rectangular box of simple point-charge (SPC) water with a minimum distance of 14 Å between the protein and the wall using the </w:t>
      </w:r>
      <w:proofErr w:type="spellStart"/>
      <w:r>
        <w:rPr>
          <w:i/>
        </w:rPr>
        <w:t>sim_box</w:t>
      </w:r>
      <w:proofErr w:type="spellEnd"/>
      <w:r>
        <w:t xml:space="preserve"> program. For the systems involving deprotonated species, the overall charges of the periodic systems are negative overall. The neutralisation was achieved by replacing the water molecule with the highest potentials with sodium ions. The solvated system was then energy minimised again over 5000 steps. The strained bonds, angles, improper dihedrals, and dihedral angles were identified from the </w:t>
      </w:r>
      <w:proofErr w:type="spellStart"/>
      <w:r>
        <w:rPr>
          <w:i/>
        </w:rPr>
        <w:t>check_top</w:t>
      </w:r>
      <w:proofErr w:type="spellEnd"/>
      <w:r>
        <w:rPr>
          <w:i/>
        </w:rPr>
        <w:softHyphen/>
        <w:t xml:space="preserve"> </w:t>
      </w:r>
      <w:r>
        <w:t xml:space="preserve">program. A positional restrained energy minimisation was then carried out by first applying a harmonic potential to the coordinates of the protein structure in place, with the unfavourable degrees of freedom excluded. </w:t>
      </w:r>
      <w:r w:rsidRPr="006B0CEC">
        <w:rPr>
          <w:color w:val="000000" w:themeColor="text1"/>
        </w:rPr>
        <w:t xml:space="preserve">The details of the </w:t>
      </w:r>
      <w:r w:rsidR="006B0CEC">
        <w:rPr>
          <w:color w:val="000000" w:themeColor="text1"/>
        </w:rPr>
        <w:t xml:space="preserve">unmentioned </w:t>
      </w:r>
      <w:r w:rsidRPr="006B0CEC">
        <w:rPr>
          <w:color w:val="000000" w:themeColor="text1"/>
        </w:rPr>
        <w:t>paramete</w:t>
      </w:r>
      <w:r w:rsidR="006B0CEC">
        <w:rPr>
          <w:color w:val="000000" w:themeColor="text1"/>
        </w:rPr>
        <w:t>rs were included in the A</w:t>
      </w:r>
      <w:r w:rsidRPr="006B0CEC">
        <w:rPr>
          <w:color w:val="000000" w:themeColor="text1"/>
        </w:rPr>
        <w:t>ppendix.</w:t>
      </w:r>
    </w:p>
    <w:p w14:paraId="1FD44924" w14:textId="13192D88" w:rsidR="002622B0" w:rsidRDefault="002622B0" w:rsidP="000D0BE0">
      <w:pPr>
        <w:ind w:firstLine="576"/>
      </w:pPr>
      <w:r>
        <w:t>The GROMOS system topologies (.top) and coordinates (.</w:t>
      </w:r>
      <w:proofErr w:type="spellStart"/>
      <w:r>
        <w:t>cnf</w:t>
      </w:r>
      <w:proofErr w:type="spellEnd"/>
      <w:r>
        <w:t xml:space="preserve">) were converted into AMBER-compatible format </w:t>
      </w:r>
      <w:proofErr w:type="gramStart"/>
      <w:r>
        <w:t>(.</w:t>
      </w:r>
      <w:proofErr w:type="spellStart"/>
      <w:r>
        <w:t>prmtop</w:t>
      </w:r>
      <w:proofErr w:type="spellEnd"/>
      <w:proofErr w:type="gramEnd"/>
      <w:r>
        <w:t xml:space="preserve"> and .</w:t>
      </w:r>
      <w:proofErr w:type="spellStart"/>
      <w:r>
        <w:t>mdcrd</w:t>
      </w:r>
      <w:proofErr w:type="spellEnd"/>
      <w:r>
        <w:t xml:space="preserve">, respectively) utilising the topology converter on the ATB web server. The residue name for water solvent was specified to be H2O </w:t>
      </w:r>
      <w:r w:rsidR="00716184">
        <w:t>to enable</w:t>
      </w:r>
      <w:r>
        <w:t xml:space="preserve"> the</w:t>
      </w:r>
      <w:r w:rsidR="00716184">
        <w:t xml:space="preserve"> application of the</w:t>
      </w:r>
      <w:r>
        <w:t xml:space="preserve"> SETTLE </w:t>
      </w:r>
      <w:r w:rsidR="00716184">
        <w:t xml:space="preserve">constraint </w:t>
      </w:r>
      <w:r>
        <w:t>algorithm.</w:t>
      </w:r>
      <w:hyperlink w:anchor="_ENREF_126" w:tooltip="Miyamoto, 1992 #332" w:history="1">
        <w:r w:rsidR="006E5C63">
          <w:fldChar w:fldCharType="begin"/>
        </w:r>
        <w:r w:rsidR="006E5C63">
          <w:instrText xml:space="preserve"> ADDIN EN.CITE &lt;EndNote&gt;&lt;Cite&gt;&lt;Author&gt;Miyamoto&lt;/Author&gt;&lt;Year&gt;1992&lt;/Year&gt;&lt;RecNum&gt;332&lt;/RecNum&gt;&lt;DisplayText&gt;&lt;style face="superscript"&gt;126&lt;/style&gt;&lt;/DisplayText&gt;&lt;record&gt;&lt;rec-number&gt;332&lt;/rec-number&gt;&lt;foreign-keys&gt;&lt;key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6E5C63">
          <w:fldChar w:fldCharType="separate"/>
        </w:r>
        <w:r w:rsidR="006E5C63" w:rsidRPr="00D35BBF">
          <w:rPr>
            <w:noProof/>
            <w:vertAlign w:val="superscript"/>
          </w:rPr>
          <w:t>126</w:t>
        </w:r>
        <w:r w:rsidR="006E5C63">
          <w:fldChar w:fldCharType="end"/>
        </w:r>
      </w:hyperlink>
    </w:p>
    <w:p w14:paraId="1BF76097" w14:textId="77777777" w:rsidR="000B1617" w:rsidRDefault="000B1617" w:rsidP="000D0BE0">
      <w:pPr>
        <w:ind w:firstLine="576"/>
      </w:pPr>
    </w:p>
    <w:p w14:paraId="23A21954" w14:textId="7B3A5E73" w:rsidR="00DE72A8" w:rsidRDefault="00DE72A8" w:rsidP="00DE72A8">
      <w:pPr>
        <w:pStyle w:val="Heading3"/>
      </w:pPr>
      <w:bookmarkStart w:id="431" w:name="_Toc20407260"/>
      <w:r>
        <w:t>Simulation Setup</w:t>
      </w:r>
      <w:bookmarkEnd w:id="431"/>
    </w:p>
    <w:p w14:paraId="49E57010" w14:textId="7B87E775" w:rsidR="007C0572" w:rsidRDefault="007C0572" w:rsidP="007C0572">
      <w:pPr>
        <w:ind w:firstLine="576"/>
      </w:pPr>
      <w:r>
        <w:t>The systems were first equilibrated as a canonical (NVT) ensemble for 100 ps. The velocities of the atoms were initialised based on the sampling from Boltzmann distribution at 298.15 K. The systems were then heated up to 310.15 K and maintained constan</w:t>
      </w:r>
      <w:r w:rsidR="0084156F">
        <w:t>t with a Berendsen thermostat.</w:t>
      </w:r>
      <w:hyperlink w:anchor="_ENREF_127" w:tooltip="Berendsen, 1984 #66" w:history="1">
        <w:r w:rsidR="006E5C63">
          <w:fldChar w:fldCharType="begin"/>
        </w:r>
        <w:r w:rsidR="006E5C63">
          <w:instrText xml:space="preserve"> ADDIN EN.CITE &lt;EndNote&gt;&lt;Cite&gt;&lt;Author&gt;Berendsen&lt;/Author&gt;&lt;Year&gt;1984&lt;/Year&gt;&lt;RecNum&gt;66&lt;/RecNum&gt;&lt;DisplayText&gt;&lt;style face="superscript"&gt;127&lt;/style&gt;&lt;/DisplayText&gt;&lt;record&gt;&lt;rec-number&gt;66&lt;/rec-number&gt;&lt;foreign-keys&gt;&lt;key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6E5C63">
          <w:fldChar w:fldCharType="separate"/>
        </w:r>
        <w:r w:rsidR="006E5C63" w:rsidRPr="00D35BBF">
          <w:rPr>
            <w:noProof/>
            <w:vertAlign w:val="superscript"/>
          </w:rPr>
          <w:t>127</w:t>
        </w:r>
        <w:r w:rsidR="006E5C63">
          <w:fldChar w:fldCharType="end"/>
        </w:r>
      </w:hyperlink>
      <w:r w:rsidR="0084156F">
        <w:t xml:space="preserve"> </w:t>
      </w:r>
      <w:r>
        <w:t xml:space="preserve">A 2 ns isobaric-isothermal (NPT) equilibration with a pressure of 1 </w:t>
      </w:r>
      <w:proofErr w:type="spellStart"/>
      <w:r>
        <w:t>atm</w:t>
      </w:r>
      <w:proofErr w:type="spellEnd"/>
      <w:r>
        <w:t xml:space="preserve"> maintained using</w:t>
      </w:r>
      <w:r w:rsidR="005020C4">
        <w:t xml:space="preserve"> </w:t>
      </w:r>
      <w:r>
        <w:t xml:space="preserve">Berendsen </w:t>
      </w:r>
      <w:proofErr w:type="spellStart"/>
      <w:r>
        <w:t>barostat</w:t>
      </w:r>
      <w:proofErr w:type="spellEnd"/>
      <w:r w:rsidR="00F61077">
        <w:fldChar w:fldCharType="begin"/>
      </w:r>
      <w:r w:rsidR="00F61077">
        <w:instrText xml:space="preserve"> HYPERLINK \l "_ENREF_127" \o "Berendsen, 1984 #66" </w:instrText>
      </w:r>
      <w:r w:rsidR="00F61077">
        <w:fldChar w:fldCharType="separate"/>
      </w:r>
      <w:r w:rsidR="006E5C63">
        <w:fldChar w:fldCharType="begin"/>
      </w:r>
      <w:r w:rsidR="006E5C63">
        <w:instrText xml:space="preserve"> ADDIN EN.CITE &lt;EndNote&gt;&lt;Cite&gt;&lt;Author&gt;Berendsen&lt;/Author&gt;&lt;Year&gt;1984&lt;/Year&gt;&lt;RecNum&gt;66&lt;/RecNum&gt;&lt;DisplayText&gt;&lt;style face="superscript"&gt;127&lt;/style&gt;&lt;/DisplayText&gt;&lt;record&gt;&lt;rec-number&gt;66&lt;/rec-number&gt;&lt;foreign-keys&gt;&lt;key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6E5C63">
        <w:fldChar w:fldCharType="separate"/>
      </w:r>
      <w:r w:rsidR="006E5C63" w:rsidRPr="00D35BBF">
        <w:rPr>
          <w:noProof/>
          <w:vertAlign w:val="superscript"/>
        </w:rPr>
        <w:t>127</w:t>
      </w:r>
      <w:r w:rsidR="006E5C63">
        <w:fldChar w:fldCharType="end"/>
      </w:r>
      <w:r w:rsidR="00F61077">
        <w:fldChar w:fldCharType="end"/>
      </w:r>
      <w:r>
        <w:t xml:space="preserve"> was then carried out to adjust the box density followed by another 12 ns NVT equilibration.</w:t>
      </w:r>
    </w:p>
    <w:p w14:paraId="350AE577" w14:textId="41EDDED0" w:rsidR="0064614B" w:rsidRDefault="007C0572" w:rsidP="007C0572">
      <w:pPr>
        <w:ind w:firstLine="576"/>
      </w:pPr>
      <w:r>
        <w:lastRenderedPageBreak/>
        <w:t xml:space="preserve">All-atom NVT simulations was carried out for 100 ns for each system. Berendsen algorithm was applied to maintain simulation temperature of 310.15 K and pressure of 1 </w:t>
      </w:r>
      <w:proofErr w:type="spellStart"/>
      <w:r>
        <w:t>atm</w:t>
      </w:r>
      <w:proofErr w:type="spellEnd"/>
      <w:r>
        <w:t xml:space="preserve"> with coupling time constants of 0.1 and 0.5 respectively. The </w:t>
      </w:r>
      <w:r w:rsidR="00457895">
        <w:t xml:space="preserve">isothermal </w:t>
      </w:r>
      <w:r>
        <w:t>compressibility of th</w:t>
      </w:r>
      <w:r w:rsidR="0064614B">
        <w:t>e system was set to 45.75×10</w:t>
      </w:r>
      <w:r w:rsidR="0064614B">
        <w:rPr>
          <w:vertAlign w:val="superscript"/>
        </w:rPr>
        <w:t>-6</w:t>
      </w:r>
      <w:r w:rsidR="0064614B">
        <w:t xml:space="preserve"> bar</w:t>
      </w:r>
      <w:r w:rsidR="0064614B">
        <w:rPr>
          <w:vertAlign w:val="superscript"/>
        </w:rPr>
        <w:t>-1</w:t>
      </w:r>
      <w:r w:rsidR="0084156F">
        <w:t>.</w:t>
      </w:r>
      <w:r>
        <w:t xml:space="preserve"> The time constants were chosen such that the resonance between the temperature-pressure </w:t>
      </w:r>
      <w:r w:rsidR="0084156F">
        <w:t>couplings</w:t>
      </w:r>
      <w:r>
        <w:t xml:space="preserve"> could be </w:t>
      </w:r>
      <w:commentRangeStart w:id="432"/>
      <w:r>
        <w:t>avoided</w:t>
      </w:r>
      <w:commentRangeEnd w:id="432"/>
      <w:r w:rsidR="006B0BF9">
        <w:rPr>
          <w:rStyle w:val="CommentReference"/>
        </w:rPr>
        <w:commentReference w:id="432"/>
      </w:r>
      <w:r>
        <w:t>.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28" w:tooltip="Essmann, 1995 #331" w:history="1">
        <w:r w:rsidR="006E5C63">
          <w:fldChar w:fldCharType="begin"/>
        </w:r>
        <w:r w:rsidR="006E5C63">
          <w:instrText xml:space="preserve"> ADDIN EN.CITE &lt;EndNote&gt;&lt;Cite&gt;&lt;Author&gt;Essmann&lt;/Author&gt;&lt;Year&gt;1995&lt;/Year&gt;&lt;RecNum&gt;331&lt;/RecNum&gt;&lt;DisplayText&gt;&lt;style face="superscript"&gt;128&lt;/style&gt;&lt;/DisplayText&gt;&lt;record&gt;&lt;rec-number&gt;331&lt;/rec-number&gt;&lt;foreign-keys&gt;&lt;key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6E5C63">
          <w:fldChar w:fldCharType="separate"/>
        </w:r>
        <w:r w:rsidR="006E5C63" w:rsidRPr="00D35BBF">
          <w:rPr>
            <w:noProof/>
            <w:vertAlign w:val="superscript"/>
          </w:rPr>
          <w:t>128</w:t>
        </w:r>
        <w:r w:rsidR="006E5C63">
          <w:fldChar w:fldCharType="end"/>
        </w:r>
      </w:hyperlink>
      <w:r>
        <w:t xml:space="preserve"> The SHAKE algorithm</w:t>
      </w:r>
      <w:hyperlink w:anchor="_ENREF_129" w:tooltip="Ryckaert, 1977 #335" w:history="1">
        <w:r w:rsidR="006E5C63">
          <w:fldChar w:fldCharType="begin"/>
        </w:r>
        <w:r w:rsidR="006E5C63">
          <w:instrText xml:space="preserve"> ADDIN EN.CITE &lt;EndNote&gt;&lt;Cite&gt;&lt;Author&gt;Ryckaert&lt;/Author&gt;&lt;Year&gt;1977&lt;/Year&gt;&lt;RecNum&gt;335&lt;/RecNum&gt;&lt;DisplayText&gt;&lt;style face="superscript"&gt;129&lt;/style&gt;&lt;/DisplayText&gt;&lt;record&gt;&lt;rec-number&gt;335&lt;/rec-number&gt;&lt;foreign-keys&gt;&lt;key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6E5C63">
          <w:fldChar w:fldCharType="separate"/>
        </w:r>
        <w:r w:rsidR="006E5C63" w:rsidRPr="00D35BBF">
          <w:rPr>
            <w:noProof/>
            <w:vertAlign w:val="superscript"/>
          </w:rPr>
          <w:t>129</w:t>
        </w:r>
        <w:r w:rsidR="006E5C63">
          <w:fldChar w:fldCharType="end"/>
        </w:r>
      </w:hyperlink>
      <w:r>
        <w:t xml:space="preserve"> </w:t>
      </w:r>
      <w:r w:rsidR="004166FF">
        <w:t>with tolerance of 10</w:t>
      </w:r>
      <w:r w:rsidR="004166FF">
        <w:rPr>
          <w:vertAlign w:val="superscript"/>
        </w:rPr>
        <w:t>-5</w:t>
      </w:r>
      <w:r w:rsidR="004166FF">
        <w:t xml:space="preserve"> </w:t>
      </w:r>
      <w:r>
        <w:t>was utilized to constrain the bond involving hydrogen atoms. Despite this, a time step of 1 fs was used due to the relatively high temperature o</w:t>
      </w:r>
      <w:r w:rsidR="00457895">
        <w:t>f simulation. Both the Coulomb</w:t>
      </w:r>
      <w:r>
        <w:t xml:space="preserve"> and the </w:t>
      </w:r>
      <w:proofErr w:type="spellStart"/>
      <w:r w:rsidR="004E4307">
        <w:t>vdW</w:t>
      </w:r>
      <w:proofErr w:type="spellEnd"/>
      <w:r>
        <w:t xml:space="preserve"> interactions were truncated at 1.4 nm. A dielectric constant of 1.0 was used. The coordinate trajectories were recorded every 1 ps. </w:t>
      </w:r>
      <w:r w:rsidR="0064614B">
        <w:t>The SETTLE algorithm was employed to constrain the geometry of water molecules for higher throughput.</w:t>
      </w:r>
    </w:p>
    <w:p w14:paraId="7679B174" w14:textId="77777777" w:rsidR="0064614B" w:rsidRDefault="0064614B" w:rsidP="007C0572">
      <w:pPr>
        <w:ind w:firstLine="576"/>
      </w:pPr>
    </w:p>
    <w:p w14:paraId="7317E04C" w14:textId="6FEAF9F4" w:rsidR="0064614B" w:rsidRDefault="0064614B" w:rsidP="0064614B">
      <w:pPr>
        <w:pStyle w:val="Heading3"/>
      </w:pPr>
      <w:bookmarkStart w:id="433" w:name="_Toc20407261"/>
      <w:r>
        <w:t>Trajectory Analysis</w:t>
      </w:r>
      <w:bookmarkEnd w:id="433"/>
    </w:p>
    <w:p w14:paraId="0208F55A" w14:textId="4EF40E49" w:rsidR="007C0572" w:rsidRDefault="007C0572" w:rsidP="007C0572">
      <w:pPr>
        <w:ind w:firstLine="576"/>
      </w:pPr>
      <w:r>
        <w:t>The results were analy</w:t>
      </w:r>
      <w:r w:rsidR="00D04FE1">
        <w:t xml:space="preserve">sed using the </w:t>
      </w:r>
      <w:r w:rsidR="00A941B1">
        <w:t>CPPTRAJ program</w:t>
      </w:r>
      <w:hyperlink w:anchor="_ENREF_130" w:tooltip="Roe, 2013 #333" w:history="1">
        <w:r w:rsidR="006E5C63">
          <w:fldChar w:fldCharType="begin"/>
        </w:r>
        <w:r w:rsidR="006E5C63">
          <w:instrText xml:space="preserve"> ADDIN EN.CITE &lt;EndNote&gt;&lt;Cite&gt;&lt;Author&gt;Roe&lt;/Author&gt;&lt;Year&gt;2013&lt;/Year&gt;&lt;RecNum&gt;333&lt;/RecNum&gt;&lt;DisplayText&gt;&lt;style face="superscript"&gt;130&lt;/style&gt;&lt;/DisplayText&gt;&lt;record&gt;&lt;rec-number&gt;333&lt;/rec-number&gt;&lt;foreign-keys&gt;&lt;key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6E5C63">
          <w:fldChar w:fldCharType="separate"/>
        </w:r>
        <w:r w:rsidR="006E5C63" w:rsidRPr="00D35BBF">
          <w:rPr>
            <w:noProof/>
            <w:vertAlign w:val="superscript"/>
          </w:rPr>
          <w:t>130</w:t>
        </w:r>
        <w:r w:rsidR="006E5C63">
          <w:fldChar w:fldCharType="end"/>
        </w:r>
      </w:hyperlink>
      <w:r w:rsidR="00A941B1">
        <w:t xml:space="preserve"> and plotted using Python scripts written as appended.</w:t>
      </w:r>
      <w:r>
        <w:t xml:space="preserve"> The systems were visualised using visual molecular dynamics (VMD)</w:t>
      </w:r>
      <w:hyperlink w:anchor="_ENREF_131" w:tooltip="Humphrey, 1996 #334" w:history="1">
        <w:r w:rsidR="006E5C63">
          <w:fldChar w:fldCharType="begin"/>
        </w:r>
        <w:r w:rsidR="006E5C63">
          <w:instrText xml:space="preserve"> ADDIN EN.CITE &lt;EndNote&gt;&lt;Cite&gt;&lt;Author&gt;Humphrey&lt;/Author&gt;&lt;Year&gt;1996&lt;/Year&gt;&lt;RecNum&gt;334&lt;/RecNum&gt;&lt;DisplayText&gt;&lt;style face="superscript"&gt;131&lt;/style&gt;&lt;/DisplayText&gt;&lt;record&gt;&lt;rec-number&gt;334&lt;/rec-number&gt;&lt;foreign-keys&gt;&lt;key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6E5C63">
          <w:fldChar w:fldCharType="separate"/>
        </w:r>
        <w:r w:rsidR="006E5C63" w:rsidRPr="00D35BBF">
          <w:rPr>
            <w:noProof/>
            <w:vertAlign w:val="superscript"/>
          </w:rPr>
          <w:t>131</w:t>
        </w:r>
        <w:r w:rsidR="006E5C63">
          <w:fldChar w:fldCharType="end"/>
        </w:r>
      </w:hyperlink>
      <w:r>
        <w:t xml:space="preserve"> an</w:t>
      </w:r>
      <w:r w:rsidR="00A941B1">
        <w:t>alysis toolkit</w:t>
      </w:r>
      <w:r w:rsidR="0093124D">
        <w:t>.</w:t>
      </w:r>
    </w:p>
    <w:p w14:paraId="094651A6" w14:textId="69B7081F" w:rsidR="00D81DC1" w:rsidRDefault="00D81DC1" w:rsidP="00D81DC1"/>
    <w:p w14:paraId="1F3CF926" w14:textId="0CFFB3A8" w:rsidR="00C25A72" w:rsidRDefault="00D81DC1" w:rsidP="00AA671F">
      <w:pPr>
        <w:adjustRightInd/>
        <w:spacing w:line="259" w:lineRule="auto"/>
        <w:jc w:val="left"/>
      </w:pPr>
      <w:r>
        <w:br w:type="page"/>
      </w:r>
    </w:p>
    <w:p w14:paraId="4D626E3C" w14:textId="77777777" w:rsidR="0076398D" w:rsidRDefault="0076398D" w:rsidP="0076398D">
      <w:pPr>
        <w:pStyle w:val="Heading2"/>
      </w:pPr>
      <w:bookmarkStart w:id="434" w:name="_Toc20407270"/>
      <w:bookmarkStart w:id="435" w:name="_Toc20407265"/>
      <w:r>
        <w:lastRenderedPageBreak/>
        <w:t>Identification of Potential Base Species</w:t>
      </w:r>
      <w:bookmarkEnd w:id="434"/>
    </w:p>
    <w:p w14:paraId="542BDB92" w14:textId="77777777" w:rsidR="0076398D" w:rsidRDefault="0076398D" w:rsidP="0076398D">
      <w:pPr>
        <w:pStyle w:val="Heading3"/>
      </w:pPr>
      <w:bookmarkStart w:id="436" w:name="_Toc20407271"/>
      <w:r>
        <w:t>Distance from Charged Residues</w:t>
      </w:r>
      <w:bookmarkEnd w:id="436"/>
    </w:p>
    <w:p w14:paraId="267F1632" w14:textId="03840B96" w:rsidR="001814A2" w:rsidRDefault="0076398D" w:rsidP="00173D24">
      <w:pPr>
        <w:pStyle w:val="Paragraph"/>
      </w:pPr>
      <w:r>
        <w:t xml:space="preserve">Distance analyses are carried out in attempt to search for potential base species. There is a convention in the field that assumes that the basic residues are unable to act as basic catalysts as they are often protonated at physiological </w:t>
      </w:r>
      <w:proofErr w:type="spellStart"/>
      <w:r>
        <w:t>pH.</w:t>
      </w:r>
      <w:proofErr w:type="spellEnd"/>
      <w:r w:rsidR="00F61077">
        <w:fldChar w:fldCharType="begin"/>
      </w:r>
      <w:r w:rsidR="00F61077">
        <w:instrText xml:space="preserve"> HYPERLINK \l "_ENREF_132" \o "Gerlt, 1991 #339" </w:instrText>
      </w:r>
      <w:r w:rsidR="00F61077">
        <w:fldChar w:fldCharType="separate"/>
      </w:r>
      <w:r w:rsidR="006E5C63">
        <w:fldChar w:fldCharType="begin"/>
      </w:r>
      <w:r w:rsidR="006E5C63">
        <w:instrText xml:space="preserve"> ADDIN EN.CITE &lt;EndNote&gt;&lt;Cite&gt;&lt;Author&gt;Gerlt&lt;/Author&gt;&lt;Year&gt;1991&lt;/Year&gt;&lt;RecNum&gt;339&lt;/RecNum&gt;&lt;DisplayText&gt;&lt;style face="superscript"&gt;132&lt;/style&gt;&lt;/DisplayText&gt;&lt;record&gt;&lt;rec-number&gt;339&lt;/rec-number&gt;&lt;foreign-keys&gt;&lt;key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rsidR="006E5C63">
        <w:fldChar w:fldCharType="separate"/>
      </w:r>
      <w:r w:rsidR="006E5C63" w:rsidRPr="00D35BBF">
        <w:rPr>
          <w:noProof/>
          <w:vertAlign w:val="superscript"/>
        </w:rPr>
        <w:t>132</w:t>
      </w:r>
      <w:r w:rsidR="006E5C63">
        <w:fldChar w:fldCharType="end"/>
      </w:r>
      <w:r w:rsidR="00F61077">
        <w:fldChar w:fldCharType="end"/>
      </w:r>
      <w:r>
        <w:t xml:space="preserve"> However, there has been growing discoveries on the role of basic residues as biological basic catalysts lately.</w:t>
      </w:r>
      <w:r>
        <w:fldChar w:fldCharType="begin">
          <w:fldData xml:space="preserve">PEVuZE5vdGU+PENpdGU+PEF1dGhvcj5IaWdoYmFyZ2VyPC9BdXRob3I+PFllYXI+MTk5NjwvWWVh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</w:fldData>
        </w:fldChar>
      </w:r>
      <w:r w:rsidR="00D35BBF">
        <w:instrText xml:space="preserve"> ADDIN EN.CITE </w:instrText>
      </w:r>
      <w:r w:rsidR="00D35BBF">
        <w:fldChar w:fldCharType="begin">
          <w:fldData xml:space="preserve">PEVuZE5vdGU+PENpdGU+PEF1dGhvcj5IaWdoYmFyZ2VyPC9BdXRob3I+PFllYXI+MTk5NjwvWWVh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</w:fldData>
        </w:fldChar>
      </w:r>
      <w:r w:rsidR="00D35BBF">
        <w:instrText xml:space="preserve"> ADDIN EN.CITE.DATA </w:instrText>
      </w:r>
      <w:r w:rsidR="00D35BBF">
        <w:fldChar w:fldCharType="end"/>
      </w:r>
      <w:r>
        <w:fldChar w:fldCharType="separate"/>
      </w:r>
      <w:hyperlink w:anchor="_ENREF_133" w:tooltip="Highbarger, 1996 #340" w:history="1">
        <w:r w:rsidR="006E5C63" w:rsidRPr="00D35BBF">
          <w:rPr>
            <w:noProof/>
            <w:vertAlign w:val="superscript"/>
          </w:rPr>
          <w:t>133</w:t>
        </w:r>
      </w:hyperlink>
      <w:r w:rsidR="00D35BBF" w:rsidRPr="00D35BBF">
        <w:rPr>
          <w:noProof/>
          <w:vertAlign w:val="superscript"/>
        </w:rPr>
        <w:t>,</w:t>
      </w:r>
      <w:hyperlink w:anchor="_ENREF_134" w:tooltip="Guillén Schlippe, 2005 #341" w:history="1">
        <w:r w:rsidR="006E5C63" w:rsidRPr="00D35BBF">
          <w:rPr>
            <w:noProof/>
            <w:vertAlign w:val="superscript"/>
          </w:rPr>
          <w:t>134</w:t>
        </w:r>
      </w:hyperlink>
      <w:r>
        <w:fldChar w:fldCharType="end"/>
      </w:r>
      <w:r>
        <w:t xml:space="preserve"> Taking these into considerations, all charged residues, including </w:t>
      </w:r>
      <w:proofErr w:type="spellStart"/>
      <w:r>
        <w:t>histidines</w:t>
      </w:r>
      <w:proofErr w:type="spellEnd"/>
      <w:r>
        <w:t xml:space="preserve">, </w:t>
      </w:r>
      <w:proofErr w:type="spellStart"/>
      <w:r>
        <w:t>lysines</w:t>
      </w:r>
      <w:proofErr w:type="spellEnd"/>
      <w:r>
        <w:t xml:space="preserve">, </w:t>
      </w:r>
      <w:proofErr w:type="spellStart"/>
      <w:r>
        <w:t>arginines</w:t>
      </w:r>
      <w:proofErr w:type="spellEnd"/>
      <w:r>
        <w:t xml:space="preserve">, glutamates, and aspartates are nominated as likely candidates of the participating base in the thiol addition/elimination. Considering that it took more than 200 hours for </w:t>
      </w:r>
      <w:r w:rsidRPr="009B250B">
        <w:rPr>
          <w:b/>
          <w:bCs/>
        </w:rPr>
        <w:t>3</w:t>
      </w:r>
      <w:r>
        <w:t xml:space="preserve"> to dissociate from BTK </w:t>
      </w:r>
      <w:r w:rsidRPr="009B250B">
        <w:t>experimentally</w:t>
      </w:r>
      <w:r w:rsidR="00173D24">
        <w:t>,</w:t>
      </w:r>
      <w:r>
        <w:t xml:space="preserve"> a relatively significa</w:t>
      </w:r>
      <w:r w:rsidR="00173D24">
        <w:t>nt change in the conformation is likely</w:t>
      </w:r>
      <w:r>
        <w:t xml:space="preserve"> needed prior to the extraction of </w:t>
      </w:r>
      <w:r w:rsidR="00393B7B">
        <w:t>C</w:t>
      </w:r>
      <m:oMath>
        <m:r>
          <w:rPr>
            <w:rFonts w:ascii="Cambria Math" w:hAnsi="Cambria Math"/>
          </w:rPr>
          <m:t>α</m:t>
        </m:r>
      </m:oMath>
      <w:r w:rsidR="00393B7B">
        <w:t xml:space="preserve"> </w:t>
      </w:r>
      <w:r>
        <w:t xml:space="preserve">proton and further advancement of the reverse reaction. </w:t>
      </w:r>
    </w:p>
    <w:p w14:paraId="49781DAF" w14:textId="08DF1230" w:rsidR="00173D24" w:rsidRDefault="00E81705" w:rsidP="0079152B">
      <w:pPr>
        <w:pStyle w:val="Paragraph"/>
      </w:pPr>
      <w:r>
        <w:t>T</w:t>
      </w:r>
      <w:r w:rsidR="00173D24">
        <w:t xml:space="preserve">he moments when the charged residues approached the </w:t>
      </w:r>
      <w:r w:rsidR="0079152B">
        <w:t>C</w:t>
      </w:r>
      <m:oMath>
        <m:r>
          <w:rPr>
            <w:rFonts w:ascii="Cambria Math" w:hAnsi="Cambria Math"/>
          </w:rPr>
          <m:t>α</m:t>
        </m:r>
      </m:oMath>
      <w:r w:rsidR="0079152B">
        <w:t xml:space="preserve"> </w:t>
      </w:r>
      <w:r w:rsidR="00173D24">
        <w:t>proton</w:t>
      </w:r>
      <w:r>
        <w:t xml:space="preserve"> to within 10 </w:t>
      </w:r>
      <w:r w:rsidRPr="00314399">
        <w:rPr>
          <w:color w:val="000000" w:themeColor="text1"/>
        </w:rPr>
        <w:t>Å</w:t>
      </w:r>
      <w:r>
        <w:t xml:space="preserve"> are captured by the 100 ns MD simulations of </w:t>
      </w:r>
      <w:r>
        <w:rPr>
          <w:b/>
        </w:rPr>
        <w:t>1</w:t>
      </w:r>
      <w:r>
        <w:t xml:space="preserve"> and </w:t>
      </w:r>
      <w:r>
        <w:rPr>
          <w:b/>
        </w:rPr>
        <w:t xml:space="preserve">3 </w:t>
      </w:r>
      <w:r>
        <w:t>covalently bound to BTK</w:t>
      </w:r>
      <w:r w:rsidR="00173D24">
        <w:t xml:space="preserve">. The </w:t>
      </w:r>
      <w:r w:rsidR="0079152B">
        <w:t xml:space="preserve">closest distances sampled </w:t>
      </w:r>
      <w:r w:rsidR="00393B7B">
        <w:t xml:space="preserve">for both systems </w:t>
      </w:r>
      <w:r w:rsidR="0079152B">
        <w:t xml:space="preserve">are about 5 </w:t>
      </w:r>
      <w:r w:rsidR="0079152B" w:rsidRPr="00314399">
        <w:rPr>
          <w:color w:val="000000" w:themeColor="text1"/>
        </w:rPr>
        <w:t>Å</w:t>
      </w:r>
      <w:r w:rsidR="0079152B">
        <w:t xml:space="preserve"> (</w:t>
      </w:r>
      <w:r w:rsidR="009D1050">
        <w:t>Arg384</w:t>
      </w:r>
      <w:r w:rsidR="0079152B">
        <w:t xml:space="preserve"> and Arg422), which is still relatively far from the expected geometry of the TS</w:t>
      </w:r>
      <w:r w:rsidR="00393B7B">
        <w:t>.</w:t>
      </w:r>
      <w:r w:rsidR="009D1050">
        <w:t xml:space="preserve"> </w:t>
      </w:r>
      <w:r w:rsidR="00F6753E">
        <w:t xml:space="preserve">That said, some </w:t>
      </w:r>
      <w:proofErr w:type="spellStart"/>
      <w:r w:rsidR="00F6753E">
        <w:t>arginines</w:t>
      </w:r>
      <w:proofErr w:type="spellEnd"/>
      <w:r w:rsidR="00F6753E">
        <w:t xml:space="preserve"> and glutamates have certainly demonstrated greater flexibility to approach the targeted proton and thus </w:t>
      </w:r>
      <w:r w:rsidR="00142DC0">
        <w:t xml:space="preserve">are regarded as </w:t>
      </w:r>
      <w:r w:rsidR="00372C91">
        <w:t>the most likely candidates of base catalyst for the thiol eliminations</w:t>
      </w:r>
      <w:r w:rsidR="00F6753E">
        <w:t xml:space="preserve">. </w:t>
      </w:r>
      <w:r w:rsidR="009D1050">
        <w:t xml:space="preserve">On the other hand, the distance of the charged residues from the thiol protons of Cys481 </w:t>
      </w:r>
      <w:r w:rsidR="00F6753E">
        <w:t>in the simulations of noncovalently bound BTK has allowed</w:t>
      </w:r>
      <w:r w:rsidR="00E80BA6">
        <w:t xml:space="preserve"> the identification of</w:t>
      </w:r>
      <w:r w:rsidR="009D1050">
        <w:t xml:space="preserve"> </w:t>
      </w:r>
      <w:r w:rsidR="00E80BA6">
        <w:t>promising candidate for the base catalyst in the forward reaction</w:t>
      </w:r>
      <w:r w:rsidR="009D1050">
        <w:t xml:space="preserve">. </w:t>
      </w:r>
      <w:r w:rsidR="00F6753E">
        <w:t xml:space="preserve">The carbon atom of the guanidine group of </w:t>
      </w:r>
      <w:r w:rsidR="00E80BA6">
        <w:t xml:space="preserve">Arg424 and Arg146 went to as close as 2 </w:t>
      </w:r>
      <w:r w:rsidR="00E80BA6" w:rsidRPr="00314399">
        <w:rPr>
          <w:color w:val="000000" w:themeColor="text1"/>
        </w:rPr>
        <w:t>Å</w:t>
      </w:r>
      <w:r w:rsidR="00E80BA6">
        <w:rPr>
          <w:color w:val="000000" w:themeColor="text1"/>
        </w:rPr>
        <w:t xml:space="preserve"> from the </w:t>
      </w:r>
      <w:r w:rsidR="00416EBF">
        <w:rPr>
          <w:color w:val="000000" w:themeColor="text1"/>
        </w:rPr>
        <w:t>thiol proton at one point in the simulations</w:t>
      </w:r>
      <w:r w:rsidR="00E80BA6">
        <w:t xml:space="preserve">, </w:t>
      </w:r>
      <w:r w:rsidR="00416EBF">
        <w:t xml:space="preserve">giving rise to the prospect of </w:t>
      </w:r>
      <w:proofErr w:type="spellStart"/>
      <w:r w:rsidR="00416EBF">
        <w:t>arginines</w:t>
      </w:r>
      <w:proofErr w:type="spellEnd"/>
      <w:r w:rsidR="00E80BA6">
        <w:t xml:space="preserve"> </w:t>
      </w:r>
      <w:r w:rsidR="00416EBF">
        <w:t>being</w:t>
      </w:r>
      <w:r w:rsidR="00E80BA6">
        <w:t xml:space="preserve"> the base that deprotonates Cys481 to allow the advancement of the thiol additions.</w:t>
      </w:r>
      <w:r w:rsidR="00F6753E">
        <w:t xml:space="preserve"> The relevant data plotted in figures could be found in the Appendix.</w:t>
      </w:r>
    </w:p>
    <w:p w14:paraId="00F723A8" w14:textId="77777777" w:rsidR="00A225B8" w:rsidRDefault="00A225B8" w:rsidP="0079152B">
      <w:pPr>
        <w:pStyle w:val="Paragraph"/>
      </w:pPr>
    </w:p>
    <w:p w14:paraId="672ABD1A" w14:textId="2D24407C" w:rsidR="00A225B8" w:rsidRDefault="00A225B8" w:rsidP="00A225B8">
      <w:pPr>
        <w:pStyle w:val="Heading3"/>
      </w:pPr>
      <w:r>
        <w:t>Transition States for</w:t>
      </w:r>
      <w:r w:rsidR="00416EBF">
        <w:t xml:space="preserve"> C</w:t>
      </w:r>
      <m:oMath>
        <m:r>
          <w:rPr>
            <w:rFonts w:ascii="Cambria Math" w:hAnsi="Cambria Math"/>
          </w:rPr>
          <m:t>α</m:t>
        </m:r>
      </m:oMath>
      <w:r>
        <w:t xml:space="preserve"> </w:t>
      </w:r>
      <w:r w:rsidR="00416EBF">
        <w:t xml:space="preserve">Proton </w:t>
      </w:r>
      <w:commentRangeStart w:id="437"/>
      <w:r w:rsidR="00416EBF">
        <w:t>Abstractions</w:t>
      </w:r>
      <w:commentRangeEnd w:id="437"/>
      <w:r w:rsidR="008231F1">
        <w:rPr>
          <w:rStyle w:val="CommentReference"/>
          <w:i w:val="0"/>
        </w:rPr>
        <w:commentReference w:id="437"/>
      </w:r>
    </w:p>
    <w:p w14:paraId="435A9B81" w14:textId="570BDDDD" w:rsidR="0076398D" w:rsidRDefault="00A225B8" w:rsidP="009C580A">
      <w:pPr>
        <w:pStyle w:val="Paragraph"/>
      </w:pPr>
      <w:proofErr w:type="gramStart"/>
      <w:r>
        <w:t>Assuming that</w:t>
      </w:r>
      <w:proofErr w:type="gramEnd"/>
      <w:r>
        <w:t xml:space="preserve"> </w:t>
      </w:r>
      <w:r w:rsidR="004D48DF">
        <w:t xml:space="preserve">an </w:t>
      </w:r>
      <w:r>
        <w:t xml:space="preserve">arginine </w:t>
      </w:r>
      <w:r w:rsidR="004D48DF">
        <w:t>is</w:t>
      </w:r>
      <w:r>
        <w:t xml:space="preserve"> </w:t>
      </w:r>
      <w:r w:rsidR="004D48DF">
        <w:t>acting as the</w:t>
      </w:r>
      <w:r>
        <w:t xml:space="preserve"> base in the </w:t>
      </w:r>
      <w:r w:rsidR="004D48DF">
        <w:t>deprotonation of the thiol adducts</w:t>
      </w:r>
      <w:r>
        <w:t xml:space="preserve">, the TS structures were </w:t>
      </w:r>
      <w:r w:rsidR="009C580A">
        <w:t xml:space="preserve">located and the energy barriers </w:t>
      </w:r>
      <w:r w:rsidR="004D48DF">
        <w:t>for the deprotonation step</w:t>
      </w:r>
      <w:r w:rsidR="009C580A">
        <w:t xml:space="preserve"> were computed</w:t>
      </w:r>
      <w:r>
        <w:t>.</w:t>
      </w:r>
      <w:r w:rsidR="009C580A">
        <w:t xml:space="preserve"> </w:t>
      </w:r>
      <w:r w:rsidR="0076398D">
        <w:t xml:space="preserve">An investigation into the possibility of </w:t>
      </w:r>
      <w:r w:rsidR="00914607">
        <w:t xml:space="preserve">thiol </w:t>
      </w:r>
      <w:r w:rsidR="0076398D">
        <w:t>elimination</w:t>
      </w:r>
      <w:r w:rsidR="004D48DF">
        <w:t>s</w:t>
      </w:r>
      <w:r w:rsidR="0076398D">
        <w:t xml:space="preserve"> through 6-membered </w:t>
      </w:r>
      <w:r w:rsidR="004D48DF">
        <w:t>and</w:t>
      </w:r>
      <w:r w:rsidR="0076398D">
        <w:t xml:space="preserve"> 4-membered </w:t>
      </w:r>
      <w:r w:rsidR="0076398D">
        <w:lastRenderedPageBreak/>
        <w:t xml:space="preserve">intramolecular proton transfer was </w:t>
      </w:r>
      <w:r>
        <w:t xml:space="preserve">also </w:t>
      </w:r>
      <w:r w:rsidR="0076398D">
        <w:t>conducted</w:t>
      </w:r>
      <w:r w:rsidR="009C580A">
        <w:t xml:space="preserve"> for comparison</w:t>
      </w:r>
      <w:r w:rsidR="0076398D">
        <w:t xml:space="preserve">. </w:t>
      </w:r>
      <w:r w:rsidR="00372C91">
        <w:t xml:space="preserve">Figure 13 shows the energy profiles for the intramolecular thiol eliminations in comparison with the </w:t>
      </w:r>
      <w:r w:rsidR="0076398D">
        <w:t>conventional base catalysed</w:t>
      </w:r>
      <w:r w:rsidR="00372C91">
        <w:t xml:space="preserve"> </w:t>
      </w:r>
      <w:r w:rsidR="0076398D">
        <w:t>elimination mechanism</w:t>
      </w:r>
      <w:r w:rsidR="004D48DF">
        <w:t xml:space="preserve"> for </w:t>
      </w:r>
      <w:r w:rsidR="004D48DF">
        <w:rPr>
          <w:b/>
        </w:rPr>
        <w:t>R1</w:t>
      </w:r>
      <w:r w:rsidR="00E07D68">
        <w:rPr>
          <w:b/>
        </w:rPr>
        <w:t xml:space="preserve"> </w:t>
      </w:r>
      <w:r w:rsidR="00E07D68" w:rsidRPr="00E07D68">
        <w:t>and</w:t>
      </w:r>
      <w:r w:rsidR="00E07D68">
        <w:rPr>
          <w:b/>
        </w:rPr>
        <w:t xml:space="preserve"> R3</w:t>
      </w:r>
      <w:r w:rsidR="00372C91">
        <w:t xml:space="preserve">. </w:t>
      </w:r>
      <w:commentRangeStart w:id="438"/>
      <w:r w:rsidR="00372C91" w:rsidRPr="00684E6F">
        <w:rPr>
          <w:highlight w:val="yellow"/>
        </w:rPr>
        <w:t>The much higher energy barriers</w:t>
      </w:r>
      <w:r w:rsidR="0076398D" w:rsidRPr="00684E6F">
        <w:rPr>
          <w:highlight w:val="yellow"/>
        </w:rPr>
        <w:t xml:space="preserve"> </w:t>
      </w:r>
      <w:r w:rsidR="00372C91" w:rsidRPr="00684E6F">
        <w:rPr>
          <w:highlight w:val="yellow"/>
        </w:rPr>
        <w:t xml:space="preserve">of the intramolecular </w:t>
      </w:r>
      <w:r w:rsidR="004D48DF" w:rsidRPr="00684E6F">
        <w:rPr>
          <w:highlight w:val="yellow"/>
        </w:rPr>
        <w:t>reaction</w:t>
      </w:r>
      <w:r w:rsidR="00684E6F">
        <w:rPr>
          <w:highlight w:val="yellow"/>
        </w:rPr>
        <w:t>s</w:t>
      </w:r>
      <w:r w:rsidR="00372C91" w:rsidRPr="00684E6F">
        <w:rPr>
          <w:highlight w:val="yellow"/>
        </w:rPr>
        <w:t xml:space="preserve"> indicated </w:t>
      </w:r>
      <w:r w:rsidR="004D48DF" w:rsidRPr="00684E6F">
        <w:rPr>
          <w:highlight w:val="yellow"/>
        </w:rPr>
        <w:t>that the reaction path</w:t>
      </w:r>
      <w:r w:rsidR="00684E6F">
        <w:rPr>
          <w:highlight w:val="yellow"/>
        </w:rPr>
        <w:t>s</w:t>
      </w:r>
      <w:r w:rsidR="0076398D" w:rsidRPr="00684E6F">
        <w:rPr>
          <w:highlight w:val="yellow"/>
        </w:rPr>
        <w:t xml:space="preserve"> </w:t>
      </w:r>
      <w:r w:rsidR="00684E6F">
        <w:rPr>
          <w:highlight w:val="yellow"/>
        </w:rPr>
        <w:t>are</w:t>
      </w:r>
      <w:r w:rsidR="0076398D" w:rsidRPr="00684E6F">
        <w:rPr>
          <w:highlight w:val="yellow"/>
        </w:rPr>
        <w:t xml:space="preserve"> much less likely to </w:t>
      </w:r>
      <w:r w:rsidR="004D48DF" w:rsidRPr="00684E6F">
        <w:rPr>
          <w:highlight w:val="yellow"/>
        </w:rPr>
        <w:t>be taken</w:t>
      </w:r>
      <w:commentRangeEnd w:id="438"/>
      <w:r w:rsidR="009301DA" w:rsidRPr="00684E6F">
        <w:rPr>
          <w:rStyle w:val="CommentReference"/>
          <w:highlight w:val="yellow"/>
        </w:rPr>
        <w:commentReference w:id="438"/>
      </w:r>
      <w:r w:rsidR="0076398D">
        <w:t>.</w:t>
      </w:r>
    </w:p>
    <w:p w14:paraId="5016ECE6" w14:textId="5C7C5562" w:rsidR="00372C91" w:rsidRDefault="00372C91" w:rsidP="00372C91">
      <w:pPr>
        <w:pStyle w:val="Paragraph"/>
        <w:ind w:firstLine="0"/>
        <w:jc w:val="center"/>
      </w:pPr>
      <w:r>
        <w:rPr>
          <w:noProof/>
          <w:lang w:val="en-AU"/>
        </w:rPr>
        <w:drawing>
          <wp:inline distT="0" distB="0" distL="0" distR="0" wp14:anchorId="28E47EF9" wp14:editId="5587E79A">
            <wp:extent cx="5943600" cy="3183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3255"/>
                    </a:xfrm>
                    <a:prstGeom prst="rect">
                      <a:avLst/>
                    </a:prstGeom>
                  </pic:spPr>
                </pic:pic>
              </a:graphicData>
            </a:graphic>
          </wp:inline>
        </w:drawing>
      </w:r>
    </w:p>
    <w:p w14:paraId="060C8726" w14:textId="082022A1" w:rsidR="0076398D" w:rsidRDefault="00372C91" w:rsidP="0076398D">
      <w:pPr>
        <w:adjustRightInd/>
        <w:spacing w:line="259" w:lineRule="auto"/>
        <w:jc w:val="left"/>
      </w:pPr>
      <w:commentRangeStart w:id="439"/>
      <w:r>
        <w:rPr>
          <w:b/>
        </w:rPr>
        <w:t xml:space="preserve">Figure </w:t>
      </w:r>
      <w:commentRangeEnd w:id="439"/>
      <w:r w:rsidR="00684E6F">
        <w:rPr>
          <w:rStyle w:val="CommentReference"/>
        </w:rPr>
        <w:commentReference w:id="439"/>
      </w:r>
      <w:r>
        <w:rPr>
          <w:b/>
        </w:rPr>
        <w:t>13</w:t>
      </w:r>
      <w:r w:rsidRPr="00C03498">
        <w:rPr>
          <w:b/>
        </w:rPr>
        <w:t>.</w:t>
      </w:r>
      <w:r>
        <w:t xml:space="preserve"> Illustrative energy profiles of intramolecular and base catalysed thiol eliminations.</w:t>
      </w:r>
      <w:r w:rsidR="0076398D">
        <w:br w:type="page"/>
      </w:r>
    </w:p>
    <w:p w14:paraId="41D31F51" w14:textId="77777777" w:rsidR="004F2E3F" w:rsidRDefault="004F2E3F" w:rsidP="004F2E3F">
      <w:pPr>
        <w:pStyle w:val="Heading2"/>
      </w:pPr>
      <w:r>
        <w:lastRenderedPageBreak/>
        <w:t>Construction of Energy Profile</w:t>
      </w:r>
    </w:p>
    <w:p w14:paraId="5B6548F5" w14:textId="342951B6" w:rsidR="004F2E3F" w:rsidRDefault="004F2E3F" w:rsidP="004F2E3F">
      <w:pPr>
        <w:pStyle w:val="Paragraph"/>
      </w:pPr>
      <w:r>
        <w:t xml:space="preserve">Putting together the information, </w:t>
      </w:r>
      <w:r w:rsidR="00372C91">
        <w:t xml:space="preserve">the complete </w:t>
      </w:r>
      <w:r>
        <w:t>energy profile</w:t>
      </w:r>
      <w:r w:rsidR="00372C91">
        <w:t>s</w:t>
      </w:r>
      <w:r>
        <w:t xml:space="preserve"> of thiol-Michael addition</w:t>
      </w:r>
      <w:r w:rsidR="00372C91">
        <w:t>s</w:t>
      </w:r>
      <w:r>
        <w:t xml:space="preserve"> to </w:t>
      </w:r>
      <w:r w:rsidR="004F678A" w:rsidRPr="004F678A">
        <w:t>the truncated Michael acceptors</w:t>
      </w:r>
      <w:r>
        <w:t xml:space="preserve"> </w:t>
      </w:r>
      <w:r w:rsidR="00372C91">
        <w:t>are</w:t>
      </w:r>
      <w:r>
        <w:t xml:space="preserve"> constructed as shown in Figure</w:t>
      </w:r>
      <w:r w:rsidR="00372C91">
        <w:t xml:space="preserve"> 14</w:t>
      </w:r>
      <w:r>
        <w:t>.</w:t>
      </w:r>
    </w:p>
    <w:p w14:paraId="1AB67CBF" w14:textId="2948C3DF" w:rsidR="00372C91" w:rsidRDefault="004F678A" w:rsidP="00372C91">
      <w:pPr>
        <w:pStyle w:val="Paragraph"/>
        <w:ind w:firstLine="0"/>
      </w:pPr>
      <w:r>
        <w:rPr>
          <w:noProof/>
          <w:lang w:val="en-AU"/>
        </w:rPr>
        <w:drawing>
          <wp:inline distT="0" distB="0" distL="0" distR="0" wp14:anchorId="2A6EDFCC" wp14:editId="39708DCC">
            <wp:extent cx="5943600" cy="1984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84375"/>
                    </a:xfrm>
                    <a:prstGeom prst="rect">
                      <a:avLst/>
                    </a:prstGeom>
                  </pic:spPr>
                </pic:pic>
              </a:graphicData>
            </a:graphic>
          </wp:inline>
        </w:drawing>
      </w:r>
    </w:p>
    <w:p w14:paraId="176A3196" w14:textId="4CD389C1" w:rsidR="004F2E3F" w:rsidRDefault="004F2E3F" w:rsidP="004F2E3F">
      <w:commentRangeStart w:id="440"/>
      <w:r>
        <w:rPr>
          <w:b/>
        </w:rPr>
        <w:t xml:space="preserve">Figure </w:t>
      </w:r>
      <w:commentRangeEnd w:id="440"/>
      <w:r w:rsidR="00684E6F">
        <w:rPr>
          <w:rStyle w:val="CommentReference"/>
        </w:rPr>
        <w:commentReference w:id="440"/>
      </w:r>
      <w:r>
        <w:rPr>
          <w:b/>
        </w:rPr>
        <w:t>1</w:t>
      </w:r>
      <w:r w:rsidR="00372C91">
        <w:rPr>
          <w:b/>
        </w:rPr>
        <w:t>4</w:t>
      </w:r>
      <w:r w:rsidRPr="00C03498">
        <w:rPr>
          <w:b/>
        </w:rPr>
        <w:t>.</w:t>
      </w:r>
      <w:r>
        <w:t xml:space="preserve"> </w:t>
      </w:r>
      <w:r w:rsidR="00372C91">
        <w:t xml:space="preserve">Complete energy profiles of thiol-Michael additions of methylthiols to </w:t>
      </w:r>
      <w:r w:rsidR="00372C91">
        <w:rPr>
          <w:b/>
          <w:bCs/>
        </w:rPr>
        <w:t xml:space="preserve">R1 </w:t>
      </w:r>
      <w:r w:rsidR="00372C91">
        <w:t xml:space="preserve">(upper) and </w:t>
      </w:r>
      <w:r w:rsidR="00372C91">
        <w:rPr>
          <w:b/>
          <w:bCs/>
        </w:rPr>
        <w:t xml:space="preserve">R3 </w:t>
      </w:r>
      <w:r w:rsidR="00372C91">
        <w:t>(lower).</w:t>
      </w:r>
    </w:p>
    <w:p w14:paraId="5FFCF473" w14:textId="54116553" w:rsidR="004F2E3F" w:rsidRDefault="00372C91" w:rsidP="00372C91">
      <w:pPr>
        <w:pStyle w:val="Paragraph"/>
      </w:pPr>
      <w:r>
        <w:t xml:space="preserve">The comparison of the energy profiles. </w:t>
      </w:r>
    </w:p>
    <w:p w14:paraId="47443BA8" w14:textId="1FB17AAB" w:rsidR="00122AC8" w:rsidRDefault="00122AC8">
      <w:pPr>
        <w:adjustRightInd/>
        <w:spacing w:line="259" w:lineRule="auto"/>
        <w:jc w:val="left"/>
      </w:pPr>
      <w:r>
        <w:br w:type="page"/>
      </w:r>
    </w:p>
    <w:p w14:paraId="6CD68248" w14:textId="7EB84378" w:rsidR="00122AC8" w:rsidRDefault="00122AC8" w:rsidP="00122AC8">
      <w:pPr>
        <w:pStyle w:val="Heading2"/>
      </w:pPr>
      <w:r>
        <w:lastRenderedPageBreak/>
        <w:t>Conformational Distribution</w:t>
      </w:r>
    </w:p>
    <w:p w14:paraId="7E014934" w14:textId="4A1BD0C4" w:rsidR="00131B5A" w:rsidRPr="00131B5A" w:rsidRDefault="00131B5A" w:rsidP="00131B5A">
      <w:pPr>
        <w:pStyle w:val="Heading3"/>
      </w:pPr>
      <w:r>
        <w:t>Molecular Strains of Inhibitors</w:t>
      </w:r>
    </w:p>
    <w:p w14:paraId="3297F3F5" w14:textId="1780C15B" w:rsidR="00B03841" w:rsidRDefault="00B03841" w:rsidP="00B03841">
      <w:pPr>
        <w:pStyle w:val="Paragraph"/>
      </w:pPr>
      <w:r>
        <w:t xml:space="preserve">An unsupervised machine learning algorithm known as k-means clustering was used to </w:t>
      </w:r>
      <w:r w:rsidR="00B74A6D">
        <w:t>identify</w:t>
      </w:r>
      <w:r>
        <w:t xml:space="preserve"> 15 clusters from the simulations of each noncovalently and covalently bound BTK systems containing </w:t>
      </w:r>
      <w:r>
        <w:rPr>
          <w:b/>
          <w:bCs/>
        </w:rPr>
        <w:t>1</w:t>
      </w:r>
      <w:r>
        <w:t xml:space="preserve"> and </w:t>
      </w:r>
      <w:r>
        <w:rPr>
          <w:b/>
          <w:bCs/>
        </w:rPr>
        <w:t>3</w:t>
      </w:r>
      <w:r w:rsidR="00B74A6D">
        <w:rPr>
          <w:b/>
          <w:bCs/>
        </w:rPr>
        <w:t xml:space="preserve"> </w:t>
      </w:r>
      <w:r w:rsidR="00B74A6D" w:rsidRPr="00B74A6D">
        <w:t>based on their</w:t>
      </w:r>
      <w:r w:rsidR="00B74A6D">
        <w:t xml:space="preserve"> coordinates RMSD</w:t>
      </w:r>
      <w:r>
        <w:t xml:space="preserve">. The single point energy of each geometry is calculated using OPLS3e force field using the </w:t>
      </w:r>
      <w:r w:rsidRPr="00B03841">
        <w:rPr>
          <w:i/>
          <w:iCs/>
        </w:rPr>
        <w:t>Current Energy</w:t>
      </w:r>
      <w:r>
        <w:t xml:space="preserve"> function in MacroModel and a Boltzmann averaged energy was calculated. This is then compared to the average energy from the Boltzmann analysis of the first 15 conformers obtained from the conformational sampling using the same force field. It should be noted that the inhibitors are parameterised using GROMOS force field and thus the geometries of the inhibitors sampled from the MD simulations might not be ideal according to OPLS3e force field. Assuming perfect transferability of the force field parameters, the </w:t>
      </w:r>
      <w:r w:rsidR="00D35BBF">
        <w:t xml:space="preserve">difference in the Boltzmann averaged energy of the geometries from MD simulations and the most stable conformers sampled by MacroModel would indicate the amount of strain exerted by the environmental residues on the </w:t>
      </w:r>
      <w:commentRangeStart w:id="441"/>
      <w:r w:rsidR="00D35BBF">
        <w:t>inhibitors</w:t>
      </w:r>
      <w:commentRangeEnd w:id="441"/>
      <w:r w:rsidR="00D35BBF">
        <w:rPr>
          <w:rStyle w:val="CommentReference"/>
        </w:rPr>
        <w:commentReference w:id="441"/>
      </w:r>
      <w:r>
        <w:t>.</w:t>
      </w:r>
    </w:p>
    <w:p w14:paraId="012212D2" w14:textId="77777777" w:rsidR="00131B5A" w:rsidRDefault="00131B5A" w:rsidP="00B03841">
      <w:pPr>
        <w:pStyle w:val="Paragraph"/>
      </w:pPr>
    </w:p>
    <w:p w14:paraId="50AF8C62" w14:textId="1338BD8F" w:rsidR="00131B5A" w:rsidRDefault="00131B5A" w:rsidP="00131B5A">
      <w:r>
        <w:rPr>
          <w:b/>
        </w:rPr>
        <w:t>Figure 15</w:t>
      </w:r>
      <w:r w:rsidRPr="00C03498">
        <w:rPr>
          <w:b/>
        </w:rPr>
        <w:t>.</w:t>
      </w:r>
      <w:r>
        <w:t xml:space="preserve"> Superposition of the conformers from k-means clustering of MD simulation trajectories (left) and MacroModel conformational sampling (right).</w:t>
      </w:r>
    </w:p>
    <w:p w14:paraId="02CCE46E" w14:textId="77777777" w:rsidR="00131B5A" w:rsidRDefault="00131B5A" w:rsidP="00131B5A"/>
    <w:p w14:paraId="70C2646C" w14:textId="31DFC463" w:rsidR="00131B5A" w:rsidRDefault="00131B5A" w:rsidP="00131B5A">
      <w:pPr>
        <w:pStyle w:val="Heading3"/>
      </w:pPr>
      <w:r>
        <w:t>Localised Strains of Warheads</w:t>
      </w:r>
    </w:p>
    <w:p w14:paraId="707DDA83" w14:textId="676AF547" w:rsidR="00131B5A" w:rsidRDefault="00131B5A" w:rsidP="00131B5A">
      <w:pPr>
        <w:pStyle w:val="Paragraph"/>
      </w:pPr>
      <w:r>
        <w:t>The same protocol was applied to the warhead portions of the inhibitors to investigate the contributions of the strains in the reactive parts to the overall strain.</w:t>
      </w:r>
    </w:p>
    <w:p w14:paraId="0D509989" w14:textId="77777777" w:rsidR="00131B5A" w:rsidRPr="00131B5A" w:rsidRDefault="00131B5A" w:rsidP="00131B5A">
      <w:pPr>
        <w:pStyle w:val="Paragraph"/>
      </w:pPr>
    </w:p>
    <w:p w14:paraId="5CEFD9D3" w14:textId="09DC6713" w:rsidR="00131B5A" w:rsidRDefault="00131B5A" w:rsidP="00131B5A">
      <w:r>
        <w:rPr>
          <w:b/>
        </w:rPr>
        <w:t>Figure 16</w:t>
      </w:r>
      <w:r w:rsidRPr="00C03498">
        <w:rPr>
          <w:b/>
        </w:rPr>
        <w:t>.</w:t>
      </w:r>
      <w:r>
        <w:t xml:space="preserve"> Superposition of the conformers from k-means clustering of MD simulation trajectories (left) and MacroModel conformational sampling (right).</w:t>
      </w:r>
    </w:p>
    <w:p w14:paraId="09139E60" w14:textId="77777777" w:rsidR="00131B5A" w:rsidRDefault="00131B5A" w:rsidP="00131B5A">
      <w:pPr>
        <w:pStyle w:val="Paragraph"/>
        <w:ind w:firstLine="0"/>
      </w:pPr>
    </w:p>
    <w:p w14:paraId="063AB905" w14:textId="5D08B86C" w:rsidR="004F2E3F" w:rsidRDefault="004F2E3F" w:rsidP="00B03841">
      <w:pPr>
        <w:pStyle w:val="Paragraph"/>
      </w:pPr>
      <w:r>
        <w:br w:type="page"/>
      </w:r>
    </w:p>
    <w:p w14:paraId="561407BC" w14:textId="521B3ECC" w:rsidR="007F53EC" w:rsidRDefault="007F53EC" w:rsidP="007F53EC">
      <w:pPr>
        <w:pStyle w:val="Heading2"/>
      </w:pPr>
      <w:r>
        <w:lastRenderedPageBreak/>
        <w:t>Interactions between Cyanoacrylamides Inhibitors and BTK Active Site Residues</w:t>
      </w:r>
      <w:bookmarkEnd w:id="435"/>
    </w:p>
    <w:p w14:paraId="44D09844" w14:textId="3BDDB810" w:rsidR="007F53EC" w:rsidRDefault="007F53EC" w:rsidP="003639FD">
      <w:pPr>
        <w:pStyle w:val="Heading3"/>
      </w:pPr>
      <w:bookmarkStart w:id="442" w:name="_Toc20407266"/>
      <w:r>
        <w:t xml:space="preserve">Distance of Cys481 </w:t>
      </w:r>
      <w:proofErr w:type="spellStart"/>
      <w:r>
        <w:t>Sulfur</w:t>
      </w:r>
      <w:proofErr w:type="spellEnd"/>
      <w:r>
        <w:t xml:space="preserve"> Atom from Electrophilic Carbon on Ligands</w:t>
      </w:r>
      <w:bookmarkEnd w:id="442"/>
    </w:p>
    <w:p w14:paraId="3C869B61" w14:textId="4A31E559" w:rsidR="00C25A72" w:rsidRPr="00FF7750" w:rsidRDefault="00C25A72" w:rsidP="00C25A72">
      <w:pPr>
        <w:pStyle w:val="Paragraph"/>
      </w:pPr>
      <w:r>
        <w:t>The distance</w:t>
      </w:r>
      <w:r w:rsidR="000C77F8">
        <w:t>s</w:t>
      </w:r>
      <w:r>
        <w:t xml:space="preserve"> between the atoms participating in the </w:t>
      </w:r>
      <w:r w:rsidR="000C77F8">
        <w:t>Michael addition</w:t>
      </w:r>
      <w:r>
        <w:t xml:space="preserve"> </w:t>
      </w:r>
      <w:r w:rsidR="000C77F8">
        <w:t>throughout the simulations are</w:t>
      </w:r>
      <w:r>
        <w:t xml:space="preserve"> presented as distribution plots.</w:t>
      </w:r>
      <w:r w:rsidR="000C77F8">
        <w:t xml:space="preserve"> Learning from the QM calculation of the TS of the Michael addition, it is expected that the reaction happens when the S-C distance is about</w:t>
      </w:r>
      <w:r w:rsidR="00FF7750">
        <w:t xml:space="preserve"> 2.7 Å, 2.6</w:t>
      </w:r>
      <w:r w:rsidR="00FF7750" w:rsidRPr="00FF7750">
        <w:t xml:space="preserve"> </w:t>
      </w:r>
      <w:r w:rsidR="00FF7750">
        <w:t>Å, 2.7</w:t>
      </w:r>
      <w:r w:rsidR="00FF7750" w:rsidRPr="00FF7750">
        <w:t xml:space="preserve"> </w:t>
      </w:r>
      <w:r w:rsidR="00FF7750">
        <w:t>Å, 2.2</w:t>
      </w:r>
      <w:r w:rsidR="00FF7750" w:rsidRPr="00FF7750">
        <w:t xml:space="preserve"> </w:t>
      </w:r>
      <w:r w:rsidR="00FF7750">
        <w:t>Å, 2.7</w:t>
      </w:r>
      <w:r w:rsidR="00FF7750" w:rsidRPr="00FF7750">
        <w:t xml:space="preserve"> </w:t>
      </w:r>
      <w:r w:rsidR="00FF7750">
        <w:t>Å and 2.6 Å respectively for the Michael acceptors in numerical order</w:t>
      </w:r>
      <w:r w:rsidR="000C77F8">
        <w:t>.</w:t>
      </w:r>
      <w:r w:rsidR="009D1050">
        <w:t xml:space="preserve"> </w:t>
      </w:r>
      <w:r w:rsidR="00FF7750">
        <w:t>None of the simulations managed to sample a frame where the distance is close enough for the TS to be achieved. It is interesting to note that the distance was maintained at about 3.8 Å throughout the 2 simulation</w:t>
      </w:r>
      <w:r w:rsidR="0029620D">
        <w:t xml:space="preserve"> replicate</w:t>
      </w:r>
      <w:r w:rsidR="00FF7750">
        <w:t xml:space="preserve">s for </w:t>
      </w:r>
      <w:r w:rsidR="00FF7750">
        <w:rPr>
          <w:b/>
        </w:rPr>
        <w:t>3</w:t>
      </w:r>
      <w:r w:rsidR="00FF7750">
        <w:t>.</w:t>
      </w:r>
      <w:r w:rsidR="0029620D">
        <w:t xml:space="preserve"> Visualisation of the trajectories revealed </w:t>
      </w:r>
      <w:commentRangeStart w:id="443"/>
      <w:r w:rsidR="0029620D">
        <w:t xml:space="preserve">that </w:t>
      </w:r>
      <w:commentRangeEnd w:id="443"/>
      <w:r w:rsidR="0029620D">
        <w:rPr>
          <w:rStyle w:val="CommentReference"/>
        </w:rPr>
        <w:commentReference w:id="443"/>
      </w:r>
      <w:r w:rsidR="0029620D">
        <w:t>.</w:t>
      </w:r>
    </w:p>
    <w:p w14:paraId="050C8CE2" w14:textId="77777777" w:rsidR="009D1050" w:rsidRDefault="009D1050" w:rsidP="007F53EC">
      <w:pPr>
        <w:jc w:val="center"/>
        <w:rPr>
          <w:noProof/>
          <w:lang w:val="en-AU"/>
        </w:rPr>
      </w:pPr>
    </w:p>
    <w:p w14:paraId="7F6AF9CD" w14:textId="0C02AFD9" w:rsidR="007F53EC" w:rsidRDefault="009D1050" w:rsidP="007F53EC">
      <w:pPr>
        <w:jc w:val="center"/>
      </w:pPr>
      <w:r w:rsidRPr="009D1050">
        <w:rPr>
          <w:noProof/>
          <w:lang w:val="en-AU"/>
        </w:rPr>
        <w:lastRenderedPageBreak/>
        <w:drawing>
          <wp:inline distT="0" distB="0" distL="0" distR="0" wp14:anchorId="5E20BCC5" wp14:editId="7A0B9EB7">
            <wp:extent cx="5943600" cy="68019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633"/>
                    <a:stretch/>
                  </pic:blipFill>
                  <pic:spPr bwMode="auto">
                    <a:xfrm>
                      <a:off x="0" y="0"/>
                      <a:ext cx="5943600" cy="6801907"/>
                    </a:xfrm>
                    <a:prstGeom prst="rect">
                      <a:avLst/>
                    </a:prstGeom>
                    <a:ln>
                      <a:noFill/>
                    </a:ln>
                    <a:extLst>
                      <a:ext uri="{53640926-AAD7-44D8-BBD7-CCE9431645EC}">
                        <a14:shadowObscured xmlns:a14="http://schemas.microsoft.com/office/drawing/2010/main"/>
                      </a:ext>
                    </a:extLst>
                  </pic:spPr>
                </pic:pic>
              </a:graphicData>
            </a:graphic>
          </wp:inline>
        </w:drawing>
      </w:r>
    </w:p>
    <w:p w14:paraId="68607B78" w14:textId="0BC838AD" w:rsidR="007F53EC" w:rsidRDefault="007F53EC" w:rsidP="007F53EC">
      <w:r>
        <w:rPr>
          <w:b/>
        </w:rPr>
        <w:t>Figure 12</w:t>
      </w:r>
      <w:r w:rsidRPr="00C03498">
        <w:rPr>
          <w:b/>
        </w:rPr>
        <w:t>.</w:t>
      </w:r>
      <w:r>
        <w:t xml:space="preserve"> Distance between </w:t>
      </w:r>
      <w:proofErr w:type="spellStart"/>
      <w:r>
        <w:t>the</w:t>
      </w:r>
      <w:proofErr w:type="spellEnd"/>
      <w:r>
        <w:t xml:space="preserve"> </w:t>
      </w:r>
      <m:oMath>
        <m:r>
          <w:rPr>
            <w:rFonts w:ascii="Cambria Math" w:hAnsi="Cambria Math"/>
          </w:rPr>
          <m:t>β</m:t>
        </m:r>
      </m:oMath>
      <w:r>
        <w:t>-C of the inhibitors and the sulfur atom of the Cys481 thiolate anions</w:t>
      </w:r>
      <w:r w:rsidRPr="007B1CEF">
        <w:t>.</w:t>
      </w:r>
    </w:p>
    <w:p w14:paraId="44BAA5B1" w14:textId="389CF4AB" w:rsidR="007F53EC" w:rsidRPr="007F53EC" w:rsidRDefault="007F53EC" w:rsidP="007F53EC"/>
    <w:p w14:paraId="7FB3931E" w14:textId="77777777" w:rsidR="007F53EC" w:rsidRDefault="007F53EC" w:rsidP="007F53EC">
      <w:pPr>
        <w:pStyle w:val="Heading3"/>
      </w:pPr>
      <w:bookmarkStart w:id="444" w:name="_Toc20407267"/>
      <w:r>
        <w:t>Dihedral Rotations about C=C-C=O Bonds</w:t>
      </w:r>
      <w:bookmarkEnd w:id="444"/>
    </w:p>
    <w:p w14:paraId="271FD17F" w14:textId="52B473C9" w:rsidR="007F53EC" w:rsidRDefault="007F53EC" w:rsidP="007F53EC">
      <w:pPr>
        <w:pStyle w:val="Paragraph"/>
      </w:pPr>
      <w:r>
        <w:lastRenderedPageBreak/>
        <w:t xml:space="preserve">The distributions of the rotations of the bond connecting carbonyl C and the </w:t>
      </w:r>
      <m:oMath>
        <m:r>
          <w:rPr>
            <w:rFonts w:ascii="Cambria Math" w:hAnsi="Cambria Math"/>
          </w:rPr>
          <m:t>α</m:t>
        </m:r>
      </m:oMath>
      <w:r>
        <w:t>-C for all noncovalently bound inhibitors are plotted as shown in Figure 13.</w:t>
      </w:r>
      <w:r w:rsidR="000C77F8">
        <w:t xml:space="preserve"> It is seen that for </w:t>
      </w:r>
      <w:r w:rsidR="000C77F8">
        <w:rPr>
          <w:b/>
        </w:rPr>
        <w:t>1</w:t>
      </w:r>
      <w:r w:rsidR="000C77F8">
        <w:t xml:space="preserve"> and </w:t>
      </w:r>
      <w:r w:rsidR="000C77F8">
        <w:rPr>
          <w:b/>
        </w:rPr>
        <w:t>3</w:t>
      </w:r>
      <w:r w:rsidR="000C77F8">
        <w:t xml:space="preserve">, the 2 planes are maintained at about 100°. It is interesting to </w:t>
      </w:r>
      <w:r w:rsidR="0062732E">
        <w:t>note</w:t>
      </w:r>
      <w:r w:rsidR="000C77F8">
        <w:t xml:space="preserve"> that</w:t>
      </w:r>
      <w:r w:rsidR="00FF1D8A">
        <w:t xml:space="preserve"> the mode of the distributions of chain A ligands for </w:t>
      </w:r>
      <w:r w:rsidR="00FF1D8A" w:rsidRPr="00FF1D8A">
        <w:rPr>
          <w:b/>
        </w:rPr>
        <w:t>4</w:t>
      </w:r>
      <w:r w:rsidR="00FF1D8A">
        <w:t xml:space="preserve">, </w:t>
      </w:r>
      <w:r w:rsidR="00FF1D8A" w:rsidRPr="00FF1D8A">
        <w:rPr>
          <w:b/>
        </w:rPr>
        <w:t>7</w:t>
      </w:r>
      <w:r w:rsidR="00FF1D8A">
        <w:t xml:space="preserve">, and </w:t>
      </w:r>
      <w:r w:rsidR="00FF1D8A" w:rsidRPr="00FF1D8A">
        <w:rPr>
          <w:b/>
        </w:rPr>
        <w:t>9</w:t>
      </w:r>
      <w:r w:rsidR="00FF1D8A">
        <w:t xml:space="preserve"> have opposite signs</w:t>
      </w:r>
      <w:r w:rsidR="000C77F8">
        <w:t>.</w:t>
      </w:r>
    </w:p>
    <w:p w14:paraId="06ADAE3A" w14:textId="2627EFCD" w:rsidR="000C77F8" w:rsidRPr="000C77F8" w:rsidRDefault="000C77F8" w:rsidP="007F53EC">
      <w:pPr>
        <w:pStyle w:val="Paragraph"/>
      </w:pPr>
      <w:r>
        <w:t xml:space="preserve">For </w:t>
      </w:r>
      <w:r>
        <w:rPr>
          <w:b/>
        </w:rPr>
        <w:t>5</w:t>
      </w:r>
      <w:r>
        <w:t xml:space="preserve">, </w:t>
      </w:r>
      <w:r w:rsidR="00FF1D8A">
        <w:t xml:space="preserve">while the angle favoured negative values, </w:t>
      </w:r>
      <w:r>
        <w:t xml:space="preserve">the distributions are skewed </w:t>
      </w:r>
      <w:r w:rsidR="00FF1D8A">
        <w:t>to</w:t>
      </w:r>
      <w:r>
        <w:t xml:space="preserve"> the </w:t>
      </w:r>
      <w:r w:rsidR="00FF1D8A">
        <w:t>right</w:t>
      </w:r>
      <w:r w:rsidR="0029620D">
        <w:t>, indicating that the barrier for the dihedral rotation is relatively lower</w:t>
      </w:r>
      <w:r>
        <w:t>.</w:t>
      </w:r>
      <w:r w:rsidR="0029620D">
        <w:t xml:space="preserve"> Inhibitor </w:t>
      </w:r>
      <w:r w:rsidR="0029620D">
        <w:rPr>
          <w:b/>
        </w:rPr>
        <w:t>5</w:t>
      </w:r>
      <w:r w:rsidR="0029620D">
        <w:t xml:space="preserve"> could thus be logically predicted to undergo relatively faster thiol addition due to the greater flexibility to rotate around the dihedral and hence has a higher chance to achieve the TS.</w:t>
      </w:r>
    </w:p>
    <w:p w14:paraId="0AB4C8AF" w14:textId="22E6041C" w:rsidR="007F53EC" w:rsidRDefault="00537E92" w:rsidP="007F53EC">
      <w:pPr>
        <w:jc w:val="center"/>
      </w:pPr>
      <w:r w:rsidRPr="00537E92">
        <w:rPr>
          <w:noProof/>
          <w:lang w:val="en-AU"/>
        </w:rPr>
        <w:drawing>
          <wp:inline distT="0" distB="0" distL="0" distR="0" wp14:anchorId="6D38797D" wp14:editId="2DCFC378">
            <wp:extent cx="4554415" cy="5229778"/>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309"/>
                    <a:stretch/>
                  </pic:blipFill>
                  <pic:spPr bwMode="auto">
                    <a:xfrm>
                      <a:off x="0" y="0"/>
                      <a:ext cx="4563187" cy="5239851"/>
                    </a:xfrm>
                    <a:prstGeom prst="rect">
                      <a:avLst/>
                    </a:prstGeom>
                    <a:ln>
                      <a:noFill/>
                    </a:ln>
                    <a:extLst>
                      <a:ext uri="{53640926-AAD7-44D8-BBD7-CCE9431645EC}">
                        <a14:shadowObscured xmlns:a14="http://schemas.microsoft.com/office/drawing/2010/main"/>
                      </a:ext>
                    </a:extLst>
                  </pic:spPr>
                </pic:pic>
              </a:graphicData>
            </a:graphic>
          </wp:inline>
        </w:drawing>
      </w:r>
    </w:p>
    <w:p w14:paraId="76C742BF" w14:textId="37DE49E4" w:rsidR="007F53EC" w:rsidRDefault="007F53EC" w:rsidP="0029620D">
      <w:r>
        <w:rPr>
          <w:b/>
        </w:rPr>
        <w:t>Figure 13.</w:t>
      </w:r>
      <w:r>
        <w:t xml:space="preserve"> Distributions of the C=C-C=O dihedral angles throughout the 100 ns MD simulations of nonc</w:t>
      </w:r>
      <w:r w:rsidR="00FF7750">
        <w:t>ovalently bound BTK inhibitors.</w:t>
      </w:r>
      <w:r>
        <w:br w:type="page"/>
      </w:r>
    </w:p>
    <w:p w14:paraId="42CD7FD1" w14:textId="04709AEA" w:rsidR="009A280C" w:rsidRDefault="00A31259" w:rsidP="001B1674">
      <w:pPr>
        <w:pStyle w:val="Heading1"/>
      </w:pPr>
      <w:bookmarkStart w:id="445" w:name="_Toc20407273"/>
      <w:r>
        <w:lastRenderedPageBreak/>
        <w:t xml:space="preserve">FUTURE DIRECTION </w:t>
      </w:r>
      <w:r w:rsidR="00137148">
        <w:t>–</w:t>
      </w:r>
      <w:r>
        <w:t xml:space="preserve"> </w:t>
      </w:r>
      <w:r w:rsidR="00137148">
        <w:t xml:space="preserve">DETAILED </w:t>
      </w:r>
      <w:r w:rsidR="0075626A">
        <w:t>INVESTIGATION OF THE EFFECT OF BINDING SITE RESIDUES ON THE REACTIVITY</w:t>
      </w:r>
      <w:r w:rsidR="001B1674">
        <w:t>.</w:t>
      </w:r>
      <w:bookmarkEnd w:id="445"/>
      <w:r w:rsidR="001B1674">
        <w:t xml:space="preserve"> </w:t>
      </w:r>
    </w:p>
    <w:p w14:paraId="4766746D" w14:textId="3208C069" w:rsidR="001B1674" w:rsidRDefault="006A7711" w:rsidP="001B1674">
      <w:pPr>
        <w:pStyle w:val="Heading2"/>
      </w:pPr>
      <w:bookmarkStart w:id="446" w:name="_Toc20407274"/>
      <w:r>
        <w:t>Concept of QM/MM</w:t>
      </w:r>
      <w:bookmarkEnd w:id="446"/>
    </w:p>
    <w:p w14:paraId="34462EE4" w14:textId="29A6EE11" w:rsidR="00B736E7" w:rsidRDefault="00B736E7" w:rsidP="002622B0">
      <w:pPr>
        <w:pStyle w:val="Paragraph"/>
      </w:pPr>
      <w:r>
        <w:t>D</w:t>
      </w:r>
      <w:r w:rsidRPr="006419CB">
        <w:t xml:space="preserve">espite their usefulness in </w:t>
      </w:r>
      <w:r>
        <w:t>describing chemical reactions, p</w:t>
      </w:r>
      <w:r w:rsidRPr="006419CB">
        <w:t>ure QM calculations are restricted to systems</w:t>
      </w:r>
      <w:r>
        <w:t xml:space="preserve"> containing</w:t>
      </w:r>
      <w:r w:rsidRPr="006419CB">
        <w:t xml:space="preserve"> up to a few hundred atoms</w:t>
      </w:r>
      <w:r>
        <w:t>. T</w:t>
      </w:r>
      <w:r w:rsidRPr="006419CB">
        <w:t xml:space="preserve">he modelling of biomolecular systems </w:t>
      </w:r>
      <w:r>
        <w:t>where reactions occur within a</w:t>
      </w:r>
      <w:r w:rsidRPr="006419CB">
        <w:t xml:space="preserve"> protein environment</w:t>
      </w:r>
      <w:r>
        <w:t xml:space="preserve"> often requires inclusion of thousands of atoms. This </w:t>
      </w:r>
      <w:r w:rsidRPr="006419CB">
        <w:t>necessitates</w:t>
      </w:r>
      <w:r>
        <w:t xml:space="preserve"> different computational techniques such as hybrid QM/MM methods </w:t>
      </w:r>
      <w:r w:rsidRPr="006419CB">
        <w:t>for practicality purposes.</w:t>
      </w:r>
      <w:r>
        <w:t xml:space="preserve"> As illustrated </w:t>
      </w:r>
      <w:r w:rsidR="006A7711">
        <w:t>in Figure 10</w:t>
      </w:r>
      <w:r w:rsidRPr="00C0145B">
        <w:t>, the basic</w:t>
      </w:r>
      <w:r w:rsidRPr="006419CB">
        <w:t xml:space="preserve"> principle of </w:t>
      </w:r>
      <w:r>
        <w:t>these</w:t>
      </w:r>
      <w:r w:rsidRPr="006419CB">
        <w:t xml:space="preserve"> methods is to treat the</w:t>
      </w:r>
      <w:r>
        <w:t xml:space="preserve"> chemically active</w:t>
      </w:r>
      <w:r w:rsidRPr="006419CB">
        <w:t xml:space="preserve"> </w:t>
      </w:r>
      <w:r>
        <w:t>region</w:t>
      </w:r>
      <w:r w:rsidRPr="006419CB">
        <w:t xml:space="preserve"> at QM level whereas the</w:t>
      </w:r>
      <w:r>
        <w:t xml:space="preserve"> interactions within</w:t>
      </w:r>
      <w:r w:rsidRPr="006419CB">
        <w:t xml:space="preserve"> </w:t>
      </w:r>
      <w:r>
        <w:t xml:space="preserve">the </w:t>
      </w:r>
      <w:r w:rsidRPr="006419CB">
        <w:t xml:space="preserve">protein surroundings or the explicit solvent molecules </w:t>
      </w:r>
      <w:r>
        <w:t>are represented using MM potential functions, commonly known as force fields, which allow reduced computation through simplification of the underlying physics</w:t>
      </w:r>
      <w:r w:rsidRPr="006419CB">
        <w:t xml:space="preserve">. </w:t>
      </w:r>
    </w:p>
    <w:p w14:paraId="0381A5B1" w14:textId="77777777" w:rsidR="00B736E7" w:rsidRDefault="00B736E7" w:rsidP="00B736E7">
      <w:pPr>
        <w:pStyle w:val="Paragraph"/>
        <w:ind w:firstLine="0"/>
        <w:jc w:val="center"/>
      </w:pPr>
      <w:r>
        <w:rPr>
          <w:noProof/>
          <w:lang w:val="en-AU"/>
        </w:rPr>
        <w:drawing>
          <wp:inline distT="0" distB="0" distL="0" distR="0" wp14:anchorId="7CEC2B82" wp14:editId="62A42EEC">
            <wp:extent cx="4758192" cy="3027509"/>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85">
                      <a:extLst>
                        <a:ext uri="{28A0092B-C50C-407E-A947-70E740481C1C}">
                          <a14:useLocalDpi xmlns:a14="http://schemas.microsoft.com/office/drawing/2010/main" val="0"/>
                        </a:ext>
                      </a:extLst>
                    </a:blip>
                    <a:stretch>
                      <a:fillRect/>
                    </a:stretch>
                  </pic:blipFill>
                  <pic:spPr>
                    <a:xfrm>
                      <a:off x="0" y="0"/>
                      <a:ext cx="4779716" cy="3041204"/>
                    </a:xfrm>
                    <a:prstGeom prst="rect">
                      <a:avLst/>
                    </a:prstGeom>
                  </pic:spPr>
                </pic:pic>
              </a:graphicData>
            </a:graphic>
          </wp:inline>
        </w:drawing>
      </w:r>
    </w:p>
    <w:p w14:paraId="1FBE2802" w14:textId="7B3B1BC5" w:rsidR="00B736E7" w:rsidRDefault="00B736E7" w:rsidP="00B736E7">
      <w:r w:rsidRPr="00C03498">
        <w:rPr>
          <w:b/>
        </w:rPr>
        <w:t>Figure</w:t>
      </w:r>
      <w:r>
        <w:rPr>
          <w:b/>
        </w:rPr>
        <w:t xml:space="preserve"> </w:t>
      </w:r>
      <w:r w:rsidR="006A7711">
        <w:rPr>
          <w:b/>
        </w:rPr>
        <w:t>10</w:t>
      </w:r>
      <w:r w:rsidRPr="00C03498">
        <w:rPr>
          <w:b/>
        </w:rPr>
        <w:t>.</w:t>
      </w:r>
      <w:r w:rsidRPr="00C03498">
        <w:t xml:space="preserve"> </w:t>
      </w:r>
      <w:r>
        <w:t>Illustration of the QM/MM concept</w:t>
      </w:r>
      <w:r w:rsidRPr="00C03498">
        <w:t>.</w:t>
      </w:r>
    </w:p>
    <w:p w14:paraId="5D118AC0" w14:textId="77777777" w:rsidR="00B736E7" w:rsidRDefault="00B736E7" w:rsidP="00B736E7">
      <w:pPr>
        <w:pStyle w:val="Paragraph"/>
      </w:pPr>
      <w:r w:rsidRPr="006419CB">
        <w:t xml:space="preserve">Such </w:t>
      </w:r>
      <w:r>
        <w:t>an approach</w:t>
      </w:r>
      <w:r w:rsidRPr="006419CB">
        <w:t xml:space="preserve"> allows the electrostatic and steric effects</w:t>
      </w:r>
      <w:r>
        <w:t xml:space="preserve"> of the protein</w:t>
      </w:r>
      <w:r w:rsidRPr="006419CB">
        <w:t xml:space="preserve"> on the reacti</w:t>
      </w:r>
      <w:r>
        <w:t>on</w:t>
      </w:r>
      <w:r w:rsidRPr="006419CB">
        <w:t xml:space="preserve"> to be accounted for while </w:t>
      </w:r>
      <w:r>
        <w:t>ensuring accurate representation of the</w:t>
      </w:r>
      <w:r w:rsidRPr="006419CB">
        <w:t xml:space="preserve"> electronic structure</w:t>
      </w:r>
      <w:r>
        <w:t xml:space="preserve"> in the vicinity of the reacting atoms</w:t>
      </w:r>
      <w:r w:rsidRPr="006419CB">
        <w:t xml:space="preserve">. The multiple strengths of </w:t>
      </w:r>
      <w:r>
        <w:t>these hybrid</w:t>
      </w:r>
      <w:r w:rsidRPr="006419CB">
        <w:t xml:space="preserve"> methods are that the simulation cost and accuracy with the entire system included explicitly in the calculations are balanced and</w:t>
      </w:r>
      <w:r>
        <w:t xml:space="preserve"> that</w:t>
      </w:r>
      <w:r w:rsidRPr="006419CB">
        <w:t xml:space="preserve"> </w:t>
      </w:r>
      <w:r w:rsidRPr="006419CB">
        <w:lastRenderedPageBreak/>
        <w:t xml:space="preserve">they complement experimental data, allowing </w:t>
      </w:r>
      <w:r>
        <w:t xml:space="preserve">different </w:t>
      </w:r>
      <w:r w:rsidRPr="006419CB">
        <w:t xml:space="preserve">mechanistic proposals to be </w:t>
      </w:r>
      <w:r>
        <w:t>supported</w:t>
      </w:r>
      <w:r w:rsidRPr="006419CB">
        <w:t xml:space="preserve"> or contradicted. </w:t>
      </w:r>
    </w:p>
    <w:p w14:paraId="0504C02B" w14:textId="7EAEB09E" w:rsidR="00B736E7" w:rsidRDefault="00B736E7" w:rsidP="00B736E7">
      <w:pPr>
        <w:pStyle w:val="Paragraph"/>
      </w:pPr>
      <w:r>
        <w:t xml:space="preserve">Ever since the pioneering study conducted by </w:t>
      </w:r>
      <w:proofErr w:type="spellStart"/>
      <w:r>
        <w:t>Warshel</w:t>
      </w:r>
      <w:proofErr w:type="spellEnd"/>
      <w:r>
        <w:t xml:space="preserve"> and Levitt on the mechanism of the lysozyme reaction, </w:t>
      </w:r>
      <w:r w:rsidRPr="00333468">
        <w:t xml:space="preserve">QM/MM </w:t>
      </w:r>
      <w:r>
        <w:t xml:space="preserve">methods </w:t>
      </w:r>
      <w:r w:rsidRPr="00301A6D">
        <w:t xml:space="preserve">have </w:t>
      </w:r>
      <w:r>
        <w:t xml:space="preserve">received extensive use </w:t>
      </w:r>
      <w:r w:rsidRPr="00301A6D">
        <w:t>in recent years as a versatile tool for the study of enz</w:t>
      </w:r>
      <w:r>
        <w:t>ymatic reaction mechanisms,</w:t>
      </w:r>
      <w:hyperlink w:anchor="_ENREF_135" w:tooltip="Lu, 2014 #98" w:history="1">
        <w:r w:rsidR="006E5C63">
          <w:fldChar w:fldCharType="begin">
            <w:fldData xml:space="preserve">PEVuZE5vdGU+PENpdGU+PEF1dGhvcj5MdTwvQXV0aG9yPjxZZWFyPjIwMTQ8L1llYXI+PFJlY051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</w:fldData>
          </w:fldChar>
        </w:r>
        <w:r w:rsidR="006E5C63">
          <w:instrText xml:space="preserve"> ADDIN EN.CITE </w:instrText>
        </w:r>
        <w:r w:rsidR="006E5C63">
          <w:fldChar w:fldCharType="begin">
            <w:fldData xml:space="preserve">PEVuZE5vdGU+PENpdGU+PEF1dGhvcj5MdTwvQXV0aG9yPjxZZWFyPjIwMTQ8L1llYXI+PFJlY051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</w:fldData>
          </w:fldChar>
        </w:r>
        <w:r w:rsidR="006E5C63">
          <w:instrText xml:space="preserve"> ADDIN EN.CITE.DATA </w:instrText>
        </w:r>
        <w:r w:rsidR="006E5C63">
          <w:fldChar w:fldCharType="end"/>
        </w:r>
        <w:r w:rsidR="006E5C63">
          <w:fldChar w:fldCharType="separate"/>
        </w:r>
        <w:r w:rsidR="006E5C63" w:rsidRPr="00D35BBF">
          <w:rPr>
            <w:noProof/>
            <w:vertAlign w:val="superscript"/>
          </w:rPr>
          <w:t>135-141</w:t>
        </w:r>
        <w:r w:rsidR="006E5C63">
          <w:fldChar w:fldCharType="end"/>
        </w:r>
      </w:hyperlink>
      <w:hyperlink w:anchor="_ENREF_53" w:tooltip="van der Kamp, 2013 #204" w:history="1"/>
      <w:r w:rsidRPr="00301A6D">
        <w:t xml:space="preserve"> calculation of spectroscopic propert</w:t>
      </w:r>
      <w:r>
        <w:t>ies,</w:t>
      </w:r>
      <w:r>
        <w:fldChar w:fldCharType="begin">
          <w:fldData xml:space="preserve">PEVuZE5vdGU+PENpdGU+PEF1dGhvcj5TYWx2YWRvcmk8L0F1dGhvcj48WWVhcj4yMDEyPC9ZZWFy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</w:fldData>
        </w:fldChar>
      </w:r>
      <w:r w:rsidR="00CC0F9A">
        <w:instrText xml:space="preserve"> ADDIN EN.CITE </w:instrText>
      </w:r>
      <w:r w:rsidR="00CC0F9A">
        <w:fldChar w:fldCharType="begin">
          <w:fldData xml:space="preserve">PEVuZE5vdGU+PENpdGU+PEF1dGhvcj5TYWx2YWRvcmk8L0F1dGhvcj48WWVhcj4yMDEyPC9ZZWFy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</w:fldData>
        </w:fldChar>
      </w:r>
      <w:r w:rsidR="00CC0F9A">
        <w:instrText xml:space="preserve"> ADDIN EN.CITE.DATA </w:instrText>
      </w:r>
      <w:r w:rsidR="00CC0F9A">
        <w:fldChar w:fldCharType="end"/>
      </w:r>
      <w:r>
        <w:fldChar w:fldCharType="separate"/>
      </w:r>
      <w:hyperlink w:anchor="_ENREF_142" w:tooltip="Salvadori, 2012 #105" w:history="1">
        <w:r w:rsidR="006E5C63" w:rsidRPr="00D35BBF">
          <w:rPr>
            <w:noProof/>
            <w:vertAlign w:val="superscript"/>
          </w:rPr>
          <w:t>142</w:t>
        </w:r>
      </w:hyperlink>
      <w:r w:rsidR="00D35BBF" w:rsidRPr="00D35BBF">
        <w:rPr>
          <w:noProof/>
          <w:vertAlign w:val="superscript"/>
        </w:rPr>
        <w:t>,</w:t>
      </w:r>
      <w:hyperlink w:anchor="_ENREF_143" w:tooltip="Morzan, 2018 #106" w:history="1">
        <w:r w:rsidR="006E5C63" w:rsidRPr="00D35BBF">
          <w:rPr>
            <w:noProof/>
            <w:vertAlign w:val="superscript"/>
          </w:rPr>
          <w:t>143</w:t>
        </w:r>
      </w:hyperlink>
      <w:r>
        <w:fldChar w:fldCharType="end"/>
      </w:r>
      <w:hyperlink w:anchor="_ENREF_35" w:tooltip="Morzan, 2018 #205" w:history="1"/>
      <w:r>
        <w:t xml:space="preserve"> prediction of </w:t>
      </w:r>
      <w:proofErr w:type="spellStart"/>
      <w:r>
        <w:t>p</w:t>
      </w:r>
      <w:r w:rsidRPr="00EB115D">
        <w:rPr>
          <w:i/>
        </w:rPr>
        <w:t>K</w:t>
      </w:r>
      <w:r w:rsidRPr="00EB115D">
        <w:rPr>
          <w:vertAlign w:val="subscript"/>
        </w:rPr>
        <w:t>a</w:t>
      </w:r>
      <w:proofErr w:type="spellEnd"/>
      <w:r>
        <w:t xml:space="preserve"> values</w:t>
      </w:r>
      <w:hyperlink w:anchor="_ENREF_144" w:tooltip="Riccardi, 2005 #107" w:history="1">
        <w:r w:rsidR="006E5C63">
          <w:fldChar w:fldCharType="begin"/>
        </w:r>
        <w:r w:rsidR="006E5C63">
          <w:instrText xml:space="preserve"> ADDIN EN.CITE &lt;EndNote&gt;&lt;Cite&gt;&lt;Author&gt;Riccardi&lt;/Author&gt;&lt;Year&gt;2005&lt;/Year&gt;&lt;RecNum&gt;107&lt;/RecNum&gt;&lt;DisplayText&gt;&lt;style face="superscript"&gt;144&lt;/style&gt;&lt;/DisplayText&gt;&lt;record&gt;&lt;rec-number&gt;107&lt;/rec-number&gt;&lt;foreign-keys&gt;&lt;key app="EN" db-id="re2fpazahws0t8e2wxovs2z1xvaaztr9pa02" timestamp="1561649716"&gt;107&lt;/key&gt;&lt;/foreign-keys&gt;&lt;ref-type name="Journal Article"&gt;17&lt;/ref-type&gt;&lt;contributors&gt;&lt;authors&gt;&lt;author&gt;Riccardi, Demian&lt;/author&gt;&lt;author&gt;Schaefer, Patricia&lt;/author&gt;&lt;author&gt;Cui, Qiang&lt;/author&gt;&lt;/authors&gt;&lt;/contributors&gt;&lt;titles&gt;&lt;title&gt;pKa Calculations in Solution and Proteins with QM/MM Free Energy Perturbation Simulations:  A Quantitative Test of QM/MM Protocols&lt;/title&gt;&lt;secondary-title&gt;The Journal of Physical Chemistry B&lt;/secondary-title&gt;&lt;/titles&gt;&lt;periodical&gt;&lt;full-title&gt;The Journal of Physical Chemistry B&lt;/full-title&gt;&lt;/periodical&gt;&lt;pages&gt;17715-17733&lt;/pages&gt;&lt;volume&gt;109&lt;/volume&gt;&lt;number&gt;37&lt;/number&gt;&lt;dates&gt;&lt;year&gt;2005&lt;/year&gt;&lt;pub-dates&gt;&lt;date&gt;2005/09/01&lt;/date&gt;&lt;/pub-dates&gt;&lt;/dates&gt;&lt;publisher&gt;American Chemical Society&lt;/publisher&gt;&lt;isbn&gt;1520-6106&lt;/isbn&gt;&lt;label&gt;pKa&lt;/label&gt;&lt;urls&gt;&lt;related-urls&gt;&lt;url&gt;https://doi.org/10.1021/jp0517192&lt;/url&gt;&lt;/related-urls&gt;&lt;/urls&gt;&lt;electronic-resource-num&gt;10.1021/jp0517192&lt;/electronic-resource-num&gt;&lt;/record&gt;&lt;/Cite&gt;&lt;/EndNote&gt;</w:instrText>
        </w:r>
        <w:r w:rsidR="006E5C63">
          <w:fldChar w:fldCharType="separate"/>
        </w:r>
        <w:r w:rsidR="006E5C63" w:rsidRPr="00D35BBF">
          <w:rPr>
            <w:noProof/>
            <w:vertAlign w:val="superscript"/>
          </w:rPr>
          <w:t>144</w:t>
        </w:r>
        <w:r w:rsidR="006E5C63">
          <w:fldChar w:fldCharType="end"/>
        </w:r>
      </w:hyperlink>
      <w:r w:rsidRPr="00301A6D">
        <w:t xml:space="preserve"> and investigation of </w:t>
      </w:r>
      <w:r>
        <w:t>electronically excited states.</w:t>
      </w:r>
      <w:hyperlink w:anchor="_ENREF_145" w:tooltip="Gozem, 2017 #108" w:history="1">
        <w:r w:rsidR="006E5C63">
          <w:fldChar w:fldCharType="begin"/>
        </w:r>
        <w:r w:rsidR="006E5C63">
          <w:instrText xml:space="preserve"> ADDIN EN.CITE &lt;EndNote&gt;&lt;Cite&gt;&lt;Author&gt;Gozem&lt;/Author&gt;&lt;Year&gt;2017&lt;/Year&gt;&lt;RecNum&gt;108&lt;/RecNum&gt;&lt;DisplayText&gt;&lt;style face="superscript"&gt;145&lt;/style&gt;&lt;/DisplayText&gt;&lt;record&gt;&lt;rec-number&gt;108&lt;/rec-number&gt;&lt;foreign-keys&gt;&lt;key app="EN" db-id="re2fpazahws0t8e2wxovs2z1xvaaztr9pa02" timestamp="1561649716"&gt;108&lt;/key&gt;&lt;/foreign-keys&gt;&lt;ref-type name="Journal Article"&gt;17&lt;/ref-type&gt;&lt;contributors&gt;&lt;authors&gt;&lt;author&gt;Gozem, Samer&lt;/author&gt;&lt;author&gt;Luk, Hoi Ling&lt;/author&gt;&lt;author&gt;Schapiro, Igor&lt;/author&gt;&lt;author&gt;Olivucci, Massimo&lt;/author&gt;&lt;/authors&gt;&lt;/contributors&gt;&lt;titles&gt;&lt;title&gt;Theory and Simulation of the Ultrafast Double-Bond Isomerization of Biological Chromophores&lt;/title&gt;&lt;secondary-title&gt;Chemical Reviews&lt;/secondary-title&gt;&lt;/titles&gt;&lt;periodical&gt;&lt;full-title&gt;Chemical Reviews&lt;/full-title&gt;&lt;/periodical&gt;&lt;pages&gt;13502-13565&lt;/pages&gt;&lt;volume&gt;117&lt;/volume&gt;&lt;number&gt;22&lt;/number&gt;&lt;dates&gt;&lt;year&gt;2017&lt;/year&gt;&lt;pub-dates&gt;&lt;date&gt;2017/11/22&lt;/date&gt;&lt;/pub-dates&gt;&lt;/dates&gt;&lt;publisher&gt;American Chemical Society&lt;/publisher&gt;&lt;isbn&gt;0009-2665&lt;/isbn&gt;&lt;label&gt;spectroscopy&lt;/label&gt;&lt;urls&gt;&lt;related-urls&gt;&lt;url&gt;https://doi.org/10.1021/acs.chemrev.7b00177&lt;/url&gt;&lt;/related-urls&gt;&lt;/urls&gt;&lt;electronic-resource-num&gt;10.1021/acs.chemrev.7b00177&lt;/electronic-resource-num&gt;&lt;/record&gt;&lt;/Cite&gt;&lt;/EndNote&gt;</w:instrText>
        </w:r>
        <w:r w:rsidR="006E5C63">
          <w:fldChar w:fldCharType="separate"/>
        </w:r>
        <w:r w:rsidR="006E5C63" w:rsidRPr="00D35BBF">
          <w:rPr>
            <w:noProof/>
            <w:vertAlign w:val="superscript"/>
          </w:rPr>
          <w:t>145</w:t>
        </w:r>
        <w:r w:rsidR="006E5C63">
          <w:fldChar w:fldCharType="end"/>
        </w:r>
      </w:hyperlink>
      <w:r w:rsidRPr="00301A6D">
        <w:t xml:space="preserve"> </w:t>
      </w:r>
      <w:r>
        <w:t>The value of QM/MM methods in the field of computational enzymology can be appreciated from the multiple mechanistic studies conducted on a diverse range of kinases, including the more recent reports on i</w:t>
      </w:r>
      <w:r w:rsidRPr="00DF3C2C">
        <w:t>sopenten</w:t>
      </w:r>
      <w:r>
        <w:t>yl phosphate kinase,</w:t>
      </w:r>
      <w:hyperlink w:anchor="_ENREF_138" w:tooltip="McClory, 2017 #101" w:history="1">
        <w:r w:rsidR="006E5C63">
          <w:fldChar w:fldCharType="begin"/>
        </w:r>
        <w:r w:rsidR="006E5C63">
          <w:instrText xml:space="preserve"> ADDIN EN.CITE &lt;EndNote&gt;&lt;Cite&gt;&lt;Author&gt;McClory&lt;/Author&gt;&lt;Year&gt;2017&lt;/Year&gt;&lt;RecNum&gt;101&lt;/RecNum&gt;&lt;DisplayText&gt;&lt;style face="superscript"&gt;138&lt;/style&gt;&lt;/DisplayText&gt;&lt;record&gt;&lt;rec-number&gt;101&lt;/rec-number&gt;&lt;foreign-keys&gt;&lt;key app="EN" db-id="re2fpazahws0t8e2wxovs2z1xvaaztr9pa02" timestamp="1561649711"&gt;101&lt;/key&gt;&lt;/foreign-keys&gt;&lt;ref-type name="Journal Article"&gt;17&lt;/ref-type&gt;&lt;contributors&gt;&lt;authors&gt;&lt;author&gt;McClory, James&lt;/author&gt;&lt;author&gt;Timson, David J.&lt;/author&gt;&lt;author&gt;Singh, Warispreet&lt;/author&gt;&lt;author&gt;Zhang, Jian&lt;/author&gt;&lt;author&gt;Huang, Meilan&lt;/author&gt;&lt;/authors&gt;&lt;/contributors&gt;&lt;titles&gt;&lt;title&gt;Reaction Mechanism of Isopentenyl Phosphate Kinase: A QM/MM Study&lt;/title&gt;&lt;secondary-title&gt;The Journal of Physical Chemistry B&lt;/secondary-title&gt;&lt;/titles&gt;&lt;periodical&gt;&lt;full-title&gt;The Journal of Physical Chemistry B&lt;/full-title&gt;&lt;/periodical&gt;&lt;pages&gt;11062-11071&lt;/pages&gt;&lt;volume&gt;121&lt;/volume&gt;&lt;number&gt;49&lt;/number&gt;&lt;dates&gt;&lt;year&gt;2017&lt;/year&gt;&lt;pub-dates&gt;&lt;date&gt;2017/12/14&lt;/date&gt;&lt;/pub-dates&gt;&lt;/dates&gt;&lt;publisher&gt;American Chemical Society&lt;/publisher&gt;&lt;isbn&gt;1520-6106&lt;/isbn&gt;&lt;label&gt;IPK&lt;/label&gt;&lt;urls&gt;&lt;related-urls&gt;&lt;url&gt;https://doi.org/10.1021/acs.jpcb.7b08770&lt;/url&gt;&lt;/related-urls&gt;&lt;/urls&gt;&lt;electronic-resource-num&gt;10.1021/acs.jpcb.7b08770&lt;/electronic-resource-num&gt;&lt;/record&gt;&lt;/Cite&gt;&lt;/EndNote&gt;</w:instrText>
        </w:r>
        <w:r w:rsidR="006E5C63">
          <w:fldChar w:fldCharType="separate"/>
        </w:r>
        <w:r w:rsidR="006E5C63" w:rsidRPr="00D35BBF">
          <w:rPr>
            <w:noProof/>
            <w:vertAlign w:val="superscript"/>
          </w:rPr>
          <w:t>138</w:t>
        </w:r>
        <w:r w:rsidR="006E5C63">
          <w:fldChar w:fldCharType="end"/>
        </w:r>
      </w:hyperlink>
      <w:r>
        <w:t xml:space="preserve"> mevalonate kinase,</w:t>
      </w:r>
      <w:hyperlink w:anchor="_ENREF_137" w:tooltip="McClory, 2019 #100" w:history="1">
        <w:r w:rsidR="006E5C63">
          <w:fldChar w:fldCharType="begin"/>
        </w:r>
        <w:r w:rsidR="006E5C63">
          <w:instrText xml:space="preserve"> ADDIN EN.CITE &lt;EndNote&gt;&lt;Cite&gt;&lt;Author&gt;McClory&lt;/Author&gt;&lt;Year&gt;2019&lt;/Year&gt;&lt;RecNum&gt;100&lt;/RecNum&gt;&lt;DisplayText&gt;&lt;style face="superscript"&gt;137&lt;/style&gt;&lt;/DisplayText&gt;&lt;record&gt;&lt;rec-number&gt;100&lt;/rec-number&gt;&lt;foreign-keys&gt;&lt;key app="EN" db-id="re2fpazahws0t8e2wxovs2z1xvaaztr9pa02" timestamp="1561649711"&gt;100&lt;/key&gt;&lt;/foreign-keys&gt;&lt;ref-type name="Journal Article"&gt;17&lt;/ref-type&gt;&lt;contributors&gt;&lt;authors&gt;&lt;author&gt;McClory, James&lt;/author&gt;&lt;author&gt;Lin, Jun-Tang&lt;/author&gt;&lt;author&gt;Timson, David J.&lt;/author&gt;&lt;author&gt;Zhang, Jian&lt;/author&gt;&lt;author&gt;Huang, Meilan&lt;/author&gt;&lt;/authors&gt;&lt;/contributors&gt;&lt;titles&gt;&lt;title&gt;Catalytic mechanism of mevalonate kinase revisited, a QM/MM study&lt;/title&gt;&lt;secondary-title&gt;Organic &amp;amp; Biomolecular Chemistry&lt;/secondary-title&gt;&lt;/titles&gt;&lt;periodical&gt;&lt;full-title&gt;Organic &amp;amp; Biomolecular Chemistry&lt;/full-title&gt;&lt;/periodical&gt;&lt;pages&gt;2423-2431&lt;/pages&gt;&lt;volume&gt;17&lt;/volume&gt;&lt;number&gt;9&lt;/number&gt;&lt;dates&gt;&lt;year&gt;2019&lt;/year&gt;&lt;/dates&gt;&lt;publisher&gt;The Royal Society of Chemistry&lt;/publisher&gt;&lt;isbn&gt;1477-0520&lt;/isbn&gt;&lt;label&gt;MVK&lt;/label&gt;&lt;work-type&gt;10.1039/C8OB03197E&lt;/work-type&gt;&lt;urls&gt;&lt;related-urls&gt;&lt;url&gt;http://dx.doi.org/10.1039/C8OB03197E&lt;/url&gt;&lt;/related-urls&gt;&lt;/urls&gt;&lt;electronic-resource-num&gt;10.1039/C8OB03197E&lt;/electronic-resource-num&gt;&lt;/record&gt;&lt;/Cite&gt;&lt;/EndNote&gt;</w:instrText>
        </w:r>
        <w:r w:rsidR="006E5C63">
          <w:fldChar w:fldCharType="separate"/>
        </w:r>
        <w:r w:rsidR="006E5C63" w:rsidRPr="00D35BBF">
          <w:rPr>
            <w:noProof/>
            <w:vertAlign w:val="superscript"/>
          </w:rPr>
          <w:t>137</w:t>
        </w:r>
        <w:r w:rsidR="006E5C63">
          <w:fldChar w:fldCharType="end"/>
        </w:r>
      </w:hyperlink>
      <w:r>
        <w:t xml:space="preserve"> and </w:t>
      </w:r>
      <w:r w:rsidRPr="003114CF">
        <w:rPr>
          <w:i/>
        </w:rPr>
        <w:t>N</w:t>
      </w:r>
      <w:r>
        <w:t>-acetyl-</w:t>
      </w:r>
      <w:commentRangeStart w:id="447"/>
      <w:r w:rsidRPr="003114CF">
        <w:rPr>
          <w:sz w:val="20"/>
          <w:szCs w:val="20"/>
        </w:rPr>
        <w:t>L</w:t>
      </w:r>
      <w:commentRangeEnd w:id="447"/>
      <w:r>
        <w:rPr>
          <w:rStyle w:val="CommentReference"/>
        </w:rPr>
        <w:commentReference w:id="447"/>
      </w:r>
      <w:r>
        <w:t>-glutamate kinase,</w:t>
      </w:r>
      <w:hyperlink w:anchor="_ENREF_136" w:tooltip="McClory, 2019 #99" w:history="1">
        <w:r w:rsidR="006E5C63">
          <w:fldChar w:fldCharType="begin"/>
        </w:r>
        <w:r w:rsidR="006E5C63">
          <w:instrText xml:space="preserve"> ADDIN EN.CITE &lt;EndNote&gt;&lt;Cite&gt;&lt;Author&gt;McClory&lt;/Author&gt;&lt;Year&gt;2019&lt;/Year&gt;&lt;RecNum&gt;99&lt;/RecNum&gt;&lt;DisplayText&gt;&lt;style face="superscript"&gt;136&lt;/style&gt;&lt;/DisplayText&gt;&lt;record&gt;&lt;rec-number&gt;99&lt;/rec-number&gt;&lt;foreign-keys&gt;&lt;key app="EN" db-id="re2fpazahws0t8e2wxovs2z1xvaaztr9pa02" timestamp="1561649710"&gt;99&lt;/key&gt;&lt;/foreign-keys&gt;&lt;ref-type name="Journal Article"&gt;17&lt;/ref-type&gt;&lt;contributors&gt;&lt;authors&gt;&lt;author&gt;McClory, James&lt;/author&gt;&lt;author&gt;Hu, Gui-Xiang&lt;/author&gt;&lt;author&gt;Zou, Jian-Wei&lt;/author&gt;&lt;author&gt;Timson, David J.&lt;/author&gt;&lt;author&gt;Huang, Meilan&lt;/author&gt;&lt;/authors&gt;&lt;/contributors&gt;&lt;titles&gt;&lt;title&gt;Phosphorylation Mechanism of N-Acetyl-l-glutamate Kinase, a QM/MM Study&lt;/title&gt;&lt;secondary-title&gt;The Journal of Physical Chemistry B&lt;/secondary-title&gt;&lt;/titles&gt;&lt;periodical&gt;&lt;full-title&gt;The Journal of Physical Chemistry B&lt;/full-title&gt;&lt;/periodical&gt;&lt;pages&gt;2844-2852&lt;/pages&gt;&lt;volume&gt;123&lt;/volume&gt;&lt;number&gt;13&lt;/number&gt;&lt;dates&gt;&lt;year&gt;2019&lt;/year&gt;&lt;pub-dates&gt;&lt;date&gt;2019/04/04&lt;/date&gt;&lt;/pub-dates&gt;&lt;/dates&gt;&lt;publisher&gt;American Chemical Society&lt;/publisher&gt;&lt;isbn&gt;1520-6106&lt;/isbn&gt;&lt;label&gt;NAGK&lt;/label&gt;&lt;urls&gt;&lt;related-urls&gt;&lt;url&gt;https://doi.org/10.1021/acs.jpcb.9b00547&lt;/url&gt;&lt;/related-urls&gt;&lt;/urls&gt;&lt;electronic-resource-num&gt;10.1021/acs.jpcb.9b00547&lt;/electronic-resource-num&gt;&lt;/record&gt;&lt;/Cite&gt;&lt;/EndNote&gt;</w:instrText>
        </w:r>
        <w:r w:rsidR="006E5C63">
          <w:fldChar w:fldCharType="separate"/>
        </w:r>
        <w:r w:rsidR="006E5C63" w:rsidRPr="00D35BBF">
          <w:rPr>
            <w:noProof/>
            <w:vertAlign w:val="superscript"/>
          </w:rPr>
          <w:t>136</w:t>
        </w:r>
        <w:r w:rsidR="006E5C63">
          <w:fldChar w:fldCharType="end"/>
        </w:r>
      </w:hyperlink>
      <w:r>
        <w:t xml:space="preserve"> </w:t>
      </w:r>
      <w:hyperlink w:anchor="_ENREF_103" w:tooltip="Recabarren, 2019 #229" w:history="1"/>
      <w:r>
        <w:t xml:space="preserve">just to name a few. As such, it is anticipated that a similar study on BTK would provide insightful details about the inhibition mechanism of BTK of use to future research. </w:t>
      </w:r>
      <w:r>
        <w:tab/>
      </w:r>
    </w:p>
    <w:p w14:paraId="66CB3719" w14:textId="27F51684" w:rsidR="004224A2" w:rsidRDefault="004224A2">
      <w:pPr>
        <w:adjustRightInd/>
        <w:spacing w:line="259" w:lineRule="auto"/>
        <w:jc w:val="left"/>
      </w:pPr>
    </w:p>
    <w:p w14:paraId="69E5E9F8" w14:textId="66D0A971" w:rsidR="009A280C" w:rsidRDefault="00A31259" w:rsidP="001B1674">
      <w:pPr>
        <w:pStyle w:val="Heading2"/>
      </w:pPr>
      <w:r>
        <w:t>Location of TS Structures</w:t>
      </w:r>
    </w:p>
    <w:p w14:paraId="26B42275" w14:textId="0BFCCB36" w:rsidR="00B736E7" w:rsidRPr="00EE1D8F" w:rsidRDefault="00A456C3" w:rsidP="00A456C3">
      <w:pPr>
        <w:pStyle w:val="Paragraph"/>
      </w:pPr>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of the covalently and noncovalently bound BTK for more detailed studies on the thiol eliminations and additions, respectively. The frame should be selected such that the positions of the reactive moieties are close to the TS geometries. This would allow for</w:t>
      </w:r>
      <w:r w:rsidR="006A7711">
        <w:t xml:space="preserve"> calculation</w:t>
      </w:r>
      <w:r>
        <w:t xml:space="preserve">s of </w:t>
      </w:r>
      <w:r w:rsidR="006A7711">
        <w:t>reaction profile</w:t>
      </w:r>
      <w:r>
        <w:t>s</w:t>
      </w:r>
      <w:r w:rsidR="006A7711">
        <w:t xml:space="preserve"> for the </w:t>
      </w:r>
      <w:r>
        <w:t>Michael reactions</w:t>
      </w:r>
      <w:r w:rsidR="006A7711" w:rsidRPr="00A456C3">
        <w:rPr>
          <w:color w:val="000000" w:themeColor="text1"/>
        </w:rPr>
        <w:t xml:space="preserve">. </w:t>
      </w:r>
      <w:r>
        <w:rPr>
          <w:color w:val="000000" w:themeColor="text1"/>
        </w:rPr>
        <w:t>Some p</w:t>
      </w:r>
      <w:r w:rsidRPr="00A456C3">
        <w:rPr>
          <w:color w:val="000000" w:themeColor="text1"/>
        </w:rPr>
        <w:t xml:space="preserve">otential </w:t>
      </w:r>
      <w:r>
        <w:rPr>
          <w:color w:val="000000" w:themeColor="text1"/>
        </w:rPr>
        <w:t>investigations</w:t>
      </w:r>
      <w:r w:rsidRPr="00A456C3">
        <w:rPr>
          <w:color w:val="000000" w:themeColor="text1"/>
        </w:rPr>
        <w:t xml:space="preserve"> that could be conducted include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and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the comparisons</w:t>
      </w:r>
      <w:r w:rsidRPr="0076398D">
        <w:t xml:space="preserve"> with the geometries throughout the MD simulations</w:t>
      </w:r>
      <w:r w:rsidR="005B579D" w:rsidRPr="0076398D">
        <w:t xml:space="preserve"> would indicate the </w:t>
      </w:r>
      <w:r w:rsidR="0076398D" w:rsidRPr="0076398D">
        <w:t>closeness</w:t>
      </w:r>
      <w:r w:rsidR="005B579D" w:rsidRPr="0076398D">
        <w:t xml:space="preserve"> of the geometries to the TS</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 The calculated kinetic parameters could be compared to the experimentally measured RT of the inhibitors</w:t>
      </w:r>
      <w:r w:rsidR="005B579D">
        <w:rPr>
          <w:color w:val="000000" w:themeColor="text1"/>
        </w:rPr>
        <w:t xml:space="preserve"> to </w:t>
      </w:r>
      <w:r w:rsidR="0076398D">
        <w:rPr>
          <w:color w:val="000000" w:themeColor="text1"/>
        </w:rPr>
        <w:t>extent of inclusion of the</w:t>
      </w:r>
      <w:r w:rsidR="005B579D">
        <w:rPr>
          <w:color w:val="000000" w:themeColor="text1"/>
        </w:rPr>
        <w:t xml:space="preserve"> environmental factors</w:t>
      </w:r>
      <w:r w:rsidR="006A7711" w:rsidRPr="00A456C3">
        <w:rPr>
          <w:color w:val="000000" w:themeColor="text1"/>
        </w:rPr>
        <w:t>.</w:t>
      </w:r>
      <w:r>
        <w:t xml:space="preserve"> </w:t>
      </w:r>
    </w:p>
    <w:p w14:paraId="407C2C41" w14:textId="6CCE72DB" w:rsidR="00B736E7" w:rsidRDefault="00B736E7">
      <w:pPr>
        <w:adjustRightInd/>
        <w:spacing w:line="259" w:lineRule="auto"/>
        <w:jc w:val="left"/>
      </w:pPr>
    </w:p>
    <w:p w14:paraId="5BA14F8A" w14:textId="4954AF15" w:rsidR="00B736E7" w:rsidRDefault="00A31259" w:rsidP="00B736E7">
      <w:pPr>
        <w:pStyle w:val="Heading2"/>
      </w:pPr>
      <w:r>
        <w:t>Selectivity of Inhibitor for BTK</w:t>
      </w:r>
    </w:p>
    <w:p w14:paraId="7F7DD67F" w14:textId="77777777" w:rsidR="00B736E7" w:rsidRDefault="00B736E7" w:rsidP="00B736E7">
      <w:pPr>
        <w:pStyle w:val="Paragraph"/>
      </w:pPr>
      <w:r>
        <w:t>T</w:t>
      </w:r>
      <w:r w:rsidRPr="00333468">
        <w:t>he</w:t>
      </w:r>
      <w:r>
        <w:t xml:space="preserve"> </w:t>
      </w:r>
      <w:r w:rsidRPr="00333468">
        <w:t xml:space="preserve">experimentally observed selectivity of </w:t>
      </w:r>
      <w:r>
        <w:rPr>
          <w:b/>
        </w:rPr>
        <w:t xml:space="preserve">9 </w:t>
      </w:r>
      <w:r w:rsidRPr="00333468">
        <w:t>for BTK over other kinases</w:t>
      </w:r>
      <w:r>
        <w:t xml:space="preserve"> </w:t>
      </w:r>
      <w:r w:rsidRPr="00EE1D8F">
        <w:t xml:space="preserve">could potentially </w:t>
      </w:r>
      <w:r>
        <w:t xml:space="preserve">be studied following the examination of the binding site effects. Employing the same techniques, </w:t>
      </w:r>
      <w:r>
        <w:lastRenderedPageBreak/>
        <w:t xml:space="preserve">QM/MM studies of the binding of </w:t>
      </w:r>
      <w:r>
        <w:rPr>
          <w:b/>
        </w:rPr>
        <w:t>9</w:t>
      </w:r>
      <w:r>
        <w:t xml:space="preserve"> to other kinases such as EGFR, ITK and TXK</w:t>
      </w:r>
      <w:r w:rsidRPr="00333468">
        <w:t xml:space="preserve"> </w:t>
      </w:r>
      <w:r>
        <w:t xml:space="preserve">could be constructed readily from the widely available X-ray crystal structures of the unbound proteins. The bound </w:t>
      </w:r>
      <w:r w:rsidRPr="00EE1D8F">
        <w:t>forms could be prepared</w:t>
      </w:r>
      <w:r>
        <w:t xml:space="preserve"> by selecting a snapshot from the MD simulations of the kinases with a selected inhibitor in proximity for QM/MM analysis. The structural features responsible for the apparent kinase selectivity of </w:t>
      </w:r>
      <w:r w:rsidRPr="00844AFC">
        <w:t>the inhibitor</w:t>
      </w:r>
      <w:r>
        <w:rPr>
          <w:b/>
        </w:rPr>
        <w:t xml:space="preserve"> </w:t>
      </w:r>
      <w:r>
        <w:t>could then be uncovered from a comparison among the kinases. T</w:t>
      </w:r>
      <w:r w:rsidRPr="001B5403">
        <w:t xml:space="preserve">he approach developed in the study of the selectivity of </w:t>
      </w:r>
      <w:r w:rsidRPr="00B85EA4">
        <w:rPr>
          <w:b/>
        </w:rPr>
        <w:t>9</w:t>
      </w:r>
      <w:r w:rsidRPr="001B5403">
        <w:t xml:space="preserve"> woul</w:t>
      </w:r>
      <w:r>
        <w:t>d serve as the foundation for future studies</w:t>
      </w:r>
      <w:r w:rsidRPr="001B5403">
        <w:t xml:space="preserve"> of the </w:t>
      </w:r>
      <w:proofErr w:type="spellStart"/>
      <w:r>
        <w:t>selectivities</w:t>
      </w:r>
      <w:proofErr w:type="spellEnd"/>
      <w:r w:rsidRPr="001B5403">
        <w:t xml:space="preserve"> of other inhibitors, providing a broader evaluation of the factors that influence selectivity</w:t>
      </w:r>
      <w:r>
        <w:t>.</w:t>
      </w:r>
    </w:p>
    <w:p w14:paraId="6EAC1B54" w14:textId="77777777" w:rsidR="00B736E7" w:rsidRDefault="00B736E7" w:rsidP="00B736E7">
      <w:pPr>
        <w:pStyle w:val="Paragraph"/>
        <w:ind w:firstLine="0"/>
      </w:pPr>
    </w:p>
    <w:p w14:paraId="176F73F6" w14:textId="33053475" w:rsidR="00B57D2D" w:rsidRDefault="00B57D2D" w:rsidP="009A280C">
      <w:pPr>
        <w:pStyle w:val="Paragraph"/>
      </w:pPr>
      <w:r>
        <w:br w:type="page"/>
      </w:r>
    </w:p>
    <w:p w14:paraId="75D0220E" w14:textId="16744C5D" w:rsidR="00B57D2D" w:rsidRPr="00B57D2D" w:rsidRDefault="00B57D2D" w:rsidP="00727BF1">
      <w:pPr>
        <w:pStyle w:val="Heading1"/>
      </w:pPr>
      <w:bookmarkStart w:id="448" w:name="_Toc20407277"/>
      <w:r>
        <w:lastRenderedPageBreak/>
        <w:t>CONCLUSION</w:t>
      </w:r>
      <w:bookmarkEnd w:id="448"/>
    </w:p>
    <w:p w14:paraId="44845417" w14:textId="77777777" w:rsidR="00F2059D" w:rsidRDefault="00F2059D" w:rsidP="00F2059D">
      <w:pPr>
        <w:pStyle w:val="Paragraph"/>
        <w:ind w:firstLine="0"/>
      </w:pPr>
    </w:p>
    <w:p w14:paraId="17427BEB" w14:textId="6FCAB84A" w:rsidR="00D65D08" w:rsidRPr="001E45A8" w:rsidRDefault="00D65D08" w:rsidP="00F2059D">
      <w:pPr>
        <w:pStyle w:val="Paragraph"/>
        <w:ind w:firstLine="0"/>
        <w:sectPr w:rsidR="00D65D08" w:rsidRPr="001E45A8" w:rsidSect="00D65D08">
          <w:footnotePr>
            <w:pos w:val="beneathText"/>
          </w:footnotePr>
          <w:pgSz w:w="12240" w:h="15840"/>
          <w:pgMar w:top="1440" w:right="1440" w:bottom="1440" w:left="1440" w:header="720" w:footer="720" w:gutter="0"/>
          <w:cols w:space="720"/>
          <w:docGrid w:linePitch="360"/>
        </w:sectPr>
      </w:pPr>
    </w:p>
    <w:p w14:paraId="498E82D5" w14:textId="12138213" w:rsidR="00D65D08" w:rsidRDefault="00D65D08" w:rsidP="00D65D08">
      <w:pPr>
        <w:pStyle w:val="Paragraph"/>
      </w:pPr>
      <w:r>
        <w:lastRenderedPageBreak/>
        <w:br w:type="page"/>
      </w:r>
    </w:p>
    <w:p w14:paraId="7884FFB2" w14:textId="0B4F04BC" w:rsidR="007F69D6" w:rsidRDefault="00634195" w:rsidP="00727BF1">
      <w:pPr>
        <w:pStyle w:val="Heading1"/>
      </w:pPr>
      <w:bookmarkStart w:id="449" w:name="_Toc9001589"/>
      <w:bookmarkStart w:id="450" w:name="_Toc9119019"/>
      <w:bookmarkStart w:id="451" w:name="_Toc20407278"/>
      <w:r>
        <w:lastRenderedPageBreak/>
        <w:t>REFERENCES</w:t>
      </w:r>
      <w:bookmarkEnd w:id="449"/>
      <w:bookmarkEnd w:id="450"/>
      <w:bookmarkEnd w:id="451"/>
    </w:p>
    <w:p w14:paraId="09AB01C6" w14:textId="77777777" w:rsidR="006E5C63" w:rsidRPr="006E5C63" w:rsidRDefault="007F69D6" w:rsidP="006E5C63">
      <w:pPr>
        <w:pStyle w:val="EndNoteBibliography"/>
        <w:spacing w:after="0"/>
      </w:pPr>
      <w:r>
        <w:fldChar w:fldCharType="begin"/>
      </w:r>
      <w:r>
        <w:instrText xml:space="preserve"> ADDIN EN.REFLIST </w:instrText>
      </w:r>
      <w:r>
        <w:fldChar w:fldCharType="separate"/>
      </w:r>
      <w:bookmarkStart w:id="452" w:name="_ENREF_1"/>
      <w:r w:rsidR="006E5C63" w:rsidRPr="006E5C63">
        <w:t>1.</w:t>
      </w:r>
      <w:r w:rsidR="006E5C63" w:rsidRPr="006E5C63">
        <w:tab/>
        <w:t xml:space="preserve">Potashman, M. H.; Duggan, M. E. </w:t>
      </w:r>
      <w:r w:rsidR="006E5C63" w:rsidRPr="006E5C63">
        <w:rPr>
          <w:i/>
        </w:rPr>
        <w:t xml:space="preserve">Journal of Medicinal Chemistry </w:t>
      </w:r>
      <w:r w:rsidR="006E5C63" w:rsidRPr="006E5C63">
        <w:rPr>
          <w:b/>
        </w:rPr>
        <w:t>2009,</w:t>
      </w:r>
      <w:r w:rsidR="006E5C63" w:rsidRPr="006E5C63">
        <w:t xml:space="preserve"> </w:t>
      </w:r>
      <w:r w:rsidR="006E5C63" w:rsidRPr="006E5C63">
        <w:rPr>
          <w:i/>
        </w:rPr>
        <w:t>52</w:t>
      </w:r>
      <w:r w:rsidR="006E5C63" w:rsidRPr="006E5C63">
        <w:t>, 1231-1246.</w:t>
      </w:r>
      <w:bookmarkEnd w:id="452"/>
    </w:p>
    <w:p w14:paraId="5811E52B" w14:textId="77777777" w:rsidR="006E5C63" w:rsidRPr="006E5C63" w:rsidRDefault="006E5C63" w:rsidP="006E5C63">
      <w:pPr>
        <w:pStyle w:val="EndNoteBibliography"/>
        <w:spacing w:after="0"/>
      </w:pPr>
      <w:bookmarkStart w:id="453" w:name="_ENREF_2"/>
      <w:r w:rsidRPr="006E5C63">
        <w:t>2.</w:t>
      </w:r>
      <w:r w:rsidRPr="006E5C63">
        <w:tab/>
        <w:t xml:space="preserve">Smith, A. J. T.;  Zhang, X.;  Leach, A. G.; Houk, K. N. </w:t>
      </w:r>
      <w:r w:rsidRPr="006E5C63">
        <w:rPr>
          <w:i/>
        </w:rPr>
        <w:t xml:space="preserve">Journal of Medicinal Chemistry </w:t>
      </w:r>
      <w:r w:rsidRPr="006E5C63">
        <w:rPr>
          <w:b/>
        </w:rPr>
        <w:t>2009,</w:t>
      </w:r>
      <w:r w:rsidRPr="006E5C63">
        <w:t xml:space="preserve"> </w:t>
      </w:r>
      <w:r w:rsidRPr="006E5C63">
        <w:rPr>
          <w:i/>
        </w:rPr>
        <w:t>52</w:t>
      </w:r>
      <w:r w:rsidRPr="006E5C63">
        <w:t>, 225-233.</w:t>
      </w:r>
      <w:bookmarkEnd w:id="453"/>
    </w:p>
    <w:p w14:paraId="66FF8243" w14:textId="77777777" w:rsidR="006E5C63" w:rsidRPr="006E5C63" w:rsidRDefault="006E5C63" w:rsidP="006E5C63">
      <w:pPr>
        <w:pStyle w:val="EndNoteBibliography"/>
        <w:spacing w:after="0"/>
      </w:pPr>
      <w:bookmarkStart w:id="454" w:name="_ENREF_3"/>
      <w:r w:rsidRPr="006E5C63">
        <w:t>3.</w:t>
      </w:r>
      <w:r w:rsidRPr="006E5C63">
        <w:tab/>
        <w:t xml:space="preserve">Singh, J.;  Petter, R. C.;  Baillie, T. A.; Whitty, A. </w:t>
      </w:r>
      <w:r w:rsidRPr="006E5C63">
        <w:rPr>
          <w:i/>
        </w:rPr>
        <w:t xml:space="preserve">Nature Reviews Drug Discovery </w:t>
      </w:r>
      <w:r w:rsidRPr="006E5C63">
        <w:rPr>
          <w:b/>
        </w:rPr>
        <w:t>2011,</w:t>
      </w:r>
      <w:r w:rsidRPr="006E5C63">
        <w:t xml:space="preserve"> </w:t>
      </w:r>
      <w:r w:rsidRPr="006E5C63">
        <w:rPr>
          <w:i/>
        </w:rPr>
        <w:t>10</w:t>
      </w:r>
      <w:r w:rsidRPr="006E5C63">
        <w:t>, 307-317.</w:t>
      </w:r>
      <w:bookmarkEnd w:id="454"/>
    </w:p>
    <w:p w14:paraId="04FBE702" w14:textId="77777777" w:rsidR="006E5C63" w:rsidRPr="006E5C63" w:rsidRDefault="006E5C63" w:rsidP="006E5C63">
      <w:pPr>
        <w:pStyle w:val="EndNoteBibliography"/>
        <w:spacing w:after="0"/>
      </w:pPr>
      <w:bookmarkStart w:id="455" w:name="_ENREF_4"/>
      <w:r w:rsidRPr="006E5C63">
        <w:t>4.</w:t>
      </w:r>
      <w:r w:rsidRPr="006E5C63">
        <w:tab/>
        <w:t xml:space="preserve">Bradshaw, J. M.;  McFarland, J. M.;  Paavilainen, V. O.;  Bisconte, A.;  Tam, D.;  Phan, V. T.;  Romanov, S.;  Finkle, D.;  Shu, J.;  Patel, V.;  Ton, T.;  Li, X.;  Loughhead, D. G.;  Nunn, P. A.;  Karr, D. E.;  Gerritsen, M. E.;  Funk, J. O.;  Owens, T. D.;  Verner, E.;  Brameld, K. A.;  Hill, R. J.;  Goldstein, D. M.; Taunton, J. </w:t>
      </w:r>
      <w:r w:rsidRPr="006E5C63">
        <w:rPr>
          <w:i/>
        </w:rPr>
        <w:t xml:space="preserve">Nature Chemical Biology </w:t>
      </w:r>
      <w:r w:rsidRPr="006E5C63">
        <w:rPr>
          <w:b/>
        </w:rPr>
        <w:t>2015,</w:t>
      </w:r>
      <w:r w:rsidRPr="006E5C63">
        <w:t xml:space="preserve"> </w:t>
      </w:r>
      <w:r w:rsidRPr="006E5C63">
        <w:rPr>
          <w:i/>
        </w:rPr>
        <w:t>11</w:t>
      </w:r>
      <w:r w:rsidRPr="006E5C63">
        <w:t>, 525-531.</w:t>
      </w:r>
      <w:bookmarkEnd w:id="455"/>
    </w:p>
    <w:p w14:paraId="353E5117" w14:textId="77777777" w:rsidR="006E5C63" w:rsidRPr="006E5C63" w:rsidRDefault="006E5C63" w:rsidP="006E5C63">
      <w:pPr>
        <w:pStyle w:val="EndNoteBibliography"/>
        <w:spacing w:after="0"/>
      </w:pPr>
      <w:bookmarkStart w:id="456" w:name="_ENREF_5"/>
      <w:r w:rsidRPr="006E5C63">
        <w:t>5.</w:t>
      </w:r>
      <w:r w:rsidRPr="006E5C63">
        <w:tab/>
        <w:t xml:space="preserve">Serafimova, I. M.;  Pufall, M. A.;  Krishnan, S.;  Duda, K.;  Cohen, M. S.;  Maglathlin, R. L.;  McFarland, J. M.;  Miller, R. M.;  Frödin, M.; Taunton, J. </w:t>
      </w:r>
      <w:r w:rsidRPr="006E5C63">
        <w:rPr>
          <w:i/>
        </w:rPr>
        <w:t xml:space="preserve">Nature Chemical Biology </w:t>
      </w:r>
      <w:r w:rsidRPr="006E5C63">
        <w:rPr>
          <w:b/>
        </w:rPr>
        <w:t>2012,</w:t>
      </w:r>
      <w:r w:rsidRPr="006E5C63">
        <w:t xml:space="preserve"> </w:t>
      </w:r>
      <w:r w:rsidRPr="006E5C63">
        <w:rPr>
          <w:i/>
        </w:rPr>
        <w:t>8</w:t>
      </w:r>
      <w:r w:rsidRPr="006E5C63">
        <w:t>, 471-476.</w:t>
      </w:r>
      <w:bookmarkEnd w:id="456"/>
    </w:p>
    <w:p w14:paraId="18AF5419" w14:textId="77777777" w:rsidR="006E5C63" w:rsidRPr="006E5C63" w:rsidRDefault="006E5C63" w:rsidP="006E5C63">
      <w:pPr>
        <w:pStyle w:val="EndNoteBibliography"/>
        <w:spacing w:after="0"/>
      </w:pPr>
      <w:bookmarkStart w:id="457" w:name="_ENREF_6"/>
      <w:r w:rsidRPr="006E5C63">
        <w:t>6.</w:t>
      </w:r>
      <w:r w:rsidRPr="006E5C63">
        <w:tab/>
        <w:t xml:space="preserve">Tóth, L.;  Muszbek, L.; Komáromi, I. </w:t>
      </w:r>
      <w:r w:rsidRPr="006E5C63">
        <w:rPr>
          <w:i/>
        </w:rPr>
        <w:t xml:space="preserve">Journal of Molecular Graphics and Modelling </w:t>
      </w:r>
      <w:r w:rsidRPr="006E5C63">
        <w:rPr>
          <w:b/>
        </w:rPr>
        <w:t>2013,</w:t>
      </w:r>
      <w:r w:rsidRPr="006E5C63">
        <w:t xml:space="preserve"> </w:t>
      </w:r>
      <w:r w:rsidRPr="006E5C63">
        <w:rPr>
          <w:i/>
        </w:rPr>
        <w:t>40</w:t>
      </w:r>
      <w:r w:rsidRPr="006E5C63">
        <w:t>, 99-109.</w:t>
      </w:r>
      <w:bookmarkEnd w:id="457"/>
    </w:p>
    <w:p w14:paraId="249458FB" w14:textId="77777777" w:rsidR="006E5C63" w:rsidRPr="006E5C63" w:rsidRDefault="006E5C63" w:rsidP="006E5C63">
      <w:pPr>
        <w:pStyle w:val="EndNoteBibliography"/>
        <w:spacing w:after="0"/>
      </w:pPr>
      <w:bookmarkStart w:id="458" w:name="_ENREF_7"/>
      <w:r w:rsidRPr="006E5C63">
        <w:t>7.</w:t>
      </w:r>
      <w:r w:rsidRPr="006E5C63">
        <w:tab/>
        <w:t xml:space="preserve">Wright, P. M.;  Seiple, I. B.; Myers, A. G. </w:t>
      </w:r>
      <w:r w:rsidRPr="006E5C63">
        <w:rPr>
          <w:i/>
        </w:rPr>
        <w:t xml:space="preserve">Angewandte Chemie International Edition </w:t>
      </w:r>
      <w:r w:rsidRPr="006E5C63">
        <w:rPr>
          <w:b/>
        </w:rPr>
        <w:t>2014,</w:t>
      </w:r>
      <w:r w:rsidRPr="006E5C63">
        <w:t xml:space="preserve"> </w:t>
      </w:r>
      <w:r w:rsidRPr="006E5C63">
        <w:rPr>
          <w:i/>
        </w:rPr>
        <w:t>53</w:t>
      </w:r>
      <w:r w:rsidRPr="006E5C63">
        <w:t>, 8840-8869.</w:t>
      </w:r>
      <w:bookmarkEnd w:id="458"/>
    </w:p>
    <w:p w14:paraId="59D82BE7" w14:textId="77777777" w:rsidR="006E5C63" w:rsidRPr="006E5C63" w:rsidRDefault="006E5C63" w:rsidP="006E5C63">
      <w:pPr>
        <w:pStyle w:val="EndNoteBibliography"/>
        <w:spacing w:after="0"/>
      </w:pPr>
      <w:bookmarkStart w:id="459" w:name="_ENREF_8"/>
      <w:r w:rsidRPr="006E5C63">
        <w:t>8.</w:t>
      </w:r>
      <w:r w:rsidRPr="006E5C63">
        <w:tab/>
        <w:t xml:space="preserve">Kahan, F. M.;  Kahan, J. S.;  Cassidy, P. J.; Kropp, H. </w:t>
      </w:r>
      <w:r w:rsidRPr="006E5C63">
        <w:rPr>
          <w:i/>
        </w:rPr>
        <w:t xml:space="preserve">Ann N Y Acad Sci </w:t>
      </w:r>
      <w:r w:rsidRPr="006E5C63">
        <w:rPr>
          <w:b/>
        </w:rPr>
        <w:t>1974,</w:t>
      </w:r>
      <w:r w:rsidRPr="006E5C63">
        <w:t xml:space="preserve"> </w:t>
      </w:r>
      <w:r w:rsidRPr="006E5C63">
        <w:rPr>
          <w:i/>
        </w:rPr>
        <w:t>235</w:t>
      </w:r>
      <w:r w:rsidRPr="006E5C63">
        <w:t>, 364-386.</w:t>
      </w:r>
      <w:bookmarkEnd w:id="459"/>
    </w:p>
    <w:p w14:paraId="3EAA80BA" w14:textId="77777777" w:rsidR="006E5C63" w:rsidRPr="006E5C63" w:rsidRDefault="006E5C63" w:rsidP="006E5C63">
      <w:pPr>
        <w:pStyle w:val="EndNoteBibliography"/>
        <w:spacing w:after="0"/>
      </w:pPr>
      <w:bookmarkStart w:id="460" w:name="_ENREF_9"/>
      <w:r w:rsidRPr="006E5C63">
        <w:t>9.</w:t>
      </w:r>
      <w:r w:rsidRPr="006E5C63">
        <w:tab/>
        <w:t xml:space="preserve">Uetrecht, J. </w:t>
      </w:r>
      <w:r w:rsidRPr="006E5C63">
        <w:rPr>
          <w:i/>
        </w:rPr>
        <w:t xml:space="preserve">Chemical Research in Toxicology </w:t>
      </w:r>
      <w:r w:rsidRPr="006E5C63">
        <w:rPr>
          <w:b/>
        </w:rPr>
        <w:t>2008,</w:t>
      </w:r>
      <w:r w:rsidRPr="006E5C63">
        <w:t xml:space="preserve"> </w:t>
      </w:r>
      <w:r w:rsidRPr="006E5C63">
        <w:rPr>
          <w:i/>
        </w:rPr>
        <w:t>21</w:t>
      </w:r>
      <w:r w:rsidRPr="006E5C63">
        <w:t>, 84-92.</w:t>
      </w:r>
      <w:bookmarkEnd w:id="460"/>
    </w:p>
    <w:p w14:paraId="64213223" w14:textId="77777777" w:rsidR="006E5C63" w:rsidRPr="006E5C63" w:rsidRDefault="006E5C63" w:rsidP="006E5C63">
      <w:pPr>
        <w:pStyle w:val="EndNoteBibliography"/>
        <w:spacing w:after="0"/>
      </w:pPr>
      <w:bookmarkStart w:id="461" w:name="_ENREF_10"/>
      <w:r w:rsidRPr="006E5C63">
        <w:t>10.</w:t>
      </w:r>
      <w:r w:rsidRPr="006E5C63">
        <w:tab/>
        <w:t xml:space="preserve">Uetrecht, J. </w:t>
      </w:r>
      <w:r w:rsidRPr="006E5C63">
        <w:rPr>
          <w:i/>
        </w:rPr>
        <w:t xml:space="preserve">Chemical Research in Toxicology </w:t>
      </w:r>
      <w:r w:rsidRPr="006E5C63">
        <w:rPr>
          <w:b/>
        </w:rPr>
        <w:t>2009,</w:t>
      </w:r>
      <w:r w:rsidRPr="006E5C63">
        <w:t xml:space="preserve"> </w:t>
      </w:r>
      <w:r w:rsidRPr="006E5C63">
        <w:rPr>
          <w:i/>
        </w:rPr>
        <w:t>22</w:t>
      </w:r>
      <w:r w:rsidRPr="006E5C63">
        <w:t>, 24-34.</w:t>
      </w:r>
      <w:bookmarkEnd w:id="461"/>
    </w:p>
    <w:p w14:paraId="127222E5" w14:textId="77777777" w:rsidR="006E5C63" w:rsidRPr="006E5C63" w:rsidRDefault="006E5C63" w:rsidP="006E5C63">
      <w:pPr>
        <w:pStyle w:val="EndNoteBibliography"/>
        <w:spacing w:after="0"/>
      </w:pPr>
      <w:bookmarkStart w:id="462" w:name="_ENREF_11"/>
      <w:r w:rsidRPr="006E5C63">
        <w:t>11.</w:t>
      </w:r>
      <w:r w:rsidRPr="006E5C63">
        <w:tab/>
        <w:t xml:space="preserve">Chen, M.;  Suzuki, A.;  Borlak, J.;  Andrade, R. J.; Lucena, M. I. </w:t>
      </w:r>
      <w:r w:rsidRPr="006E5C63">
        <w:rPr>
          <w:i/>
        </w:rPr>
        <w:t xml:space="preserve">Journal of Hepatology </w:t>
      </w:r>
      <w:r w:rsidRPr="006E5C63">
        <w:rPr>
          <w:b/>
        </w:rPr>
        <w:t>2015,</w:t>
      </w:r>
      <w:r w:rsidRPr="006E5C63">
        <w:t xml:space="preserve"> </w:t>
      </w:r>
      <w:r w:rsidRPr="006E5C63">
        <w:rPr>
          <w:i/>
        </w:rPr>
        <w:t>63</w:t>
      </w:r>
      <w:r w:rsidRPr="006E5C63">
        <w:t>, 503-514.</w:t>
      </w:r>
      <w:bookmarkEnd w:id="462"/>
    </w:p>
    <w:p w14:paraId="1175A436" w14:textId="77777777" w:rsidR="006E5C63" w:rsidRPr="006E5C63" w:rsidRDefault="006E5C63" w:rsidP="006E5C63">
      <w:pPr>
        <w:pStyle w:val="EndNoteBibliography"/>
        <w:spacing w:after="0"/>
      </w:pPr>
      <w:bookmarkStart w:id="463" w:name="_ENREF_12"/>
      <w:r w:rsidRPr="006E5C63">
        <w:t>12.</w:t>
      </w:r>
      <w:r w:rsidRPr="006E5C63">
        <w:tab/>
        <w:t xml:space="preserve">Yuan, L.; Kaplowitz, N. </w:t>
      </w:r>
      <w:r w:rsidRPr="006E5C63">
        <w:rPr>
          <w:i/>
        </w:rPr>
        <w:t xml:space="preserve">Clinics in Liver Disease </w:t>
      </w:r>
      <w:r w:rsidRPr="006E5C63">
        <w:rPr>
          <w:b/>
        </w:rPr>
        <w:t>2013,</w:t>
      </w:r>
      <w:r w:rsidRPr="006E5C63">
        <w:t xml:space="preserve"> </w:t>
      </w:r>
      <w:r w:rsidRPr="006E5C63">
        <w:rPr>
          <w:i/>
        </w:rPr>
        <w:t>17</w:t>
      </w:r>
      <w:r w:rsidRPr="006E5C63">
        <w:t>, 507-518.</w:t>
      </w:r>
      <w:bookmarkEnd w:id="463"/>
    </w:p>
    <w:p w14:paraId="33C8A1E1" w14:textId="77777777" w:rsidR="006E5C63" w:rsidRPr="006E5C63" w:rsidRDefault="006E5C63" w:rsidP="006E5C63">
      <w:pPr>
        <w:pStyle w:val="EndNoteBibliography"/>
        <w:spacing w:after="0"/>
      </w:pPr>
      <w:bookmarkStart w:id="464" w:name="_ENREF_13"/>
      <w:r w:rsidRPr="006E5C63">
        <w:t>13.</w:t>
      </w:r>
      <w:r w:rsidRPr="006E5C63">
        <w:tab/>
        <w:t xml:space="preserve">Mintzer, D. M.;  Billet, S. N.; Chmielewski, L. </w:t>
      </w:r>
      <w:r w:rsidRPr="006E5C63">
        <w:rPr>
          <w:i/>
        </w:rPr>
        <w:t xml:space="preserve">Advances in Hematology </w:t>
      </w:r>
      <w:r w:rsidRPr="006E5C63">
        <w:rPr>
          <w:b/>
        </w:rPr>
        <w:t>2009,</w:t>
      </w:r>
      <w:r w:rsidRPr="006E5C63">
        <w:t xml:space="preserve"> </w:t>
      </w:r>
      <w:r w:rsidRPr="006E5C63">
        <w:rPr>
          <w:i/>
        </w:rPr>
        <w:t>2009</w:t>
      </w:r>
      <w:r w:rsidRPr="006E5C63">
        <w:t>, 1-11.</w:t>
      </w:r>
      <w:bookmarkEnd w:id="464"/>
    </w:p>
    <w:p w14:paraId="4C2207FD" w14:textId="77777777" w:rsidR="006E5C63" w:rsidRPr="006E5C63" w:rsidRDefault="006E5C63" w:rsidP="006E5C63">
      <w:pPr>
        <w:pStyle w:val="EndNoteBibliography"/>
        <w:spacing w:after="0"/>
      </w:pPr>
      <w:bookmarkStart w:id="465" w:name="_ENREF_14"/>
      <w:r w:rsidRPr="006E5C63">
        <w:t>14.</w:t>
      </w:r>
      <w:r w:rsidRPr="006E5C63">
        <w:tab/>
        <w:t xml:space="preserve">Barf, T.; Kaptein, A. </w:t>
      </w:r>
      <w:r w:rsidRPr="006E5C63">
        <w:rPr>
          <w:i/>
        </w:rPr>
        <w:t xml:space="preserve">Journal of Medicinal Chemistry </w:t>
      </w:r>
      <w:r w:rsidRPr="006E5C63">
        <w:rPr>
          <w:b/>
        </w:rPr>
        <w:t>2012,</w:t>
      </w:r>
      <w:r w:rsidRPr="006E5C63">
        <w:t xml:space="preserve"> </w:t>
      </w:r>
      <w:r w:rsidRPr="006E5C63">
        <w:rPr>
          <w:i/>
        </w:rPr>
        <w:t>55</w:t>
      </w:r>
      <w:r w:rsidRPr="006E5C63">
        <w:t>, 6243-6262.</w:t>
      </w:r>
      <w:bookmarkEnd w:id="465"/>
    </w:p>
    <w:p w14:paraId="2360B995" w14:textId="77777777" w:rsidR="006E5C63" w:rsidRPr="006E5C63" w:rsidRDefault="006E5C63" w:rsidP="006E5C63">
      <w:pPr>
        <w:pStyle w:val="EndNoteBibliography"/>
        <w:spacing w:after="0"/>
      </w:pPr>
      <w:bookmarkStart w:id="466" w:name="_ENREF_15"/>
      <w:r w:rsidRPr="006E5C63">
        <w:t>15.</w:t>
      </w:r>
      <w:r w:rsidRPr="006E5C63">
        <w:tab/>
        <w:t xml:space="preserve">Mah, R.;  Thomas, J. R.; Shafer, C. M. </w:t>
      </w:r>
      <w:r w:rsidRPr="006E5C63">
        <w:rPr>
          <w:i/>
        </w:rPr>
        <w:t xml:space="preserve">Bioorganic &amp; Medicinal Chemistry Letters </w:t>
      </w:r>
      <w:r w:rsidRPr="006E5C63">
        <w:rPr>
          <w:b/>
        </w:rPr>
        <w:t>2014,</w:t>
      </w:r>
      <w:r w:rsidRPr="006E5C63">
        <w:t xml:space="preserve"> </w:t>
      </w:r>
      <w:r w:rsidRPr="006E5C63">
        <w:rPr>
          <w:i/>
        </w:rPr>
        <w:t>24</w:t>
      </w:r>
      <w:r w:rsidRPr="006E5C63">
        <w:t>, 33-39.</w:t>
      </w:r>
      <w:bookmarkEnd w:id="466"/>
    </w:p>
    <w:p w14:paraId="651DC4C3" w14:textId="77777777" w:rsidR="006E5C63" w:rsidRPr="006E5C63" w:rsidRDefault="006E5C63" w:rsidP="006E5C63">
      <w:pPr>
        <w:pStyle w:val="EndNoteBibliography"/>
        <w:spacing w:after="0"/>
      </w:pPr>
      <w:bookmarkStart w:id="467" w:name="_ENREF_16"/>
      <w:r w:rsidRPr="006E5C63">
        <w:t>16.</w:t>
      </w:r>
      <w:r w:rsidRPr="006E5C63">
        <w:tab/>
        <w:t xml:space="preserve">Kalgutkar, A. S.; Dalvie, D. K. </w:t>
      </w:r>
      <w:r w:rsidRPr="006E5C63">
        <w:rPr>
          <w:i/>
        </w:rPr>
        <w:t xml:space="preserve">Expert Opinion on Drug Discovery </w:t>
      </w:r>
      <w:r w:rsidRPr="006E5C63">
        <w:rPr>
          <w:b/>
        </w:rPr>
        <w:t>2012,</w:t>
      </w:r>
      <w:r w:rsidRPr="006E5C63">
        <w:t xml:space="preserve"> </w:t>
      </w:r>
      <w:r w:rsidRPr="006E5C63">
        <w:rPr>
          <w:i/>
        </w:rPr>
        <w:t>7</w:t>
      </w:r>
      <w:r w:rsidRPr="006E5C63">
        <w:t>, 561-581.</w:t>
      </w:r>
      <w:bookmarkEnd w:id="467"/>
    </w:p>
    <w:p w14:paraId="52E92A7A" w14:textId="77777777" w:rsidR="006E5C63" w:rsidRPr="006E5C63" w:rsidRDefault="006E5C63" w:rsidP="006E5C63">
      <w:pPr>
        <w:pStyle w:val="EndNoteBibliography"/>
        <w:spacing w:after="0"/>
      </w:pPr>
      <w:bookmarkStart w:id="468" w:name="_ENREF_17"/>
      <w:r w:rsidRPr="006E5C63">
        <w:t>17.</w:t>
      </w:r>
      <w:r w:rsidRPr="006E5C63">
        <w:tab/>
        <w:t xml:space="preserve">Copeland, R. A.;  Pompliano, D. L.; Meek, T. D. </w:t>
      </w:r>
      <w:r w:rsidRPr="006E5C63">
        <w:rPr>
          <w:i/>
        </w:rPr>
        <w:t xml:space="preserve">Nature Reviews Drug Discovery </w:t>
      </w:r>
      <w:r w:rsidRPr="006E5C63">
        <w:rPr>
          <w:b/>
        </w:rPr>
        <w:t>2006,</w:t>
      </w:r>
      <w:r w:rsidRPr="006E5C63">
        <w:t xml:space="preserve"> </w:t>
      </w:r>
      <w:r w:rsidRPr="006E5C63">
        <w:rPr>
          <w:i/>
        </w:rPr>
        <w:t>5</w:t>
      </w:r>
      <w:r w:rsidRPr="006E5C63">
        <w:t>, 730-739.</w:t>
      </w:r>
      <w:bookmarkEnd w:id="468"/>
    </w:p>
    <w:p w14:paraId="278AEA2E" w14:textId="77777777" w:rsidR="006E5C63" w:rsidRPr="006E5C63" w:rsidRDefault="006E5C63" w:rsidP="006E5C63">
      <w:pPr>
        <w:pStyle w:val="EndNoteBibliography"/>
        <w:spacing w:after="0"/>
      </w:pPr>
      <w:bookmarkStart w:id="469" w:name="_ENREF_18"/>
      <w:r w:rsidRPr="006E5C63">
        <w:lastRenderedPageBreak/>
        <w:t>18.</w:t>
      </w:r>
      <w:r w:rsidRPr="006E5C63">
        <w:tab/>
        <w:t xml:space="preserve">Tummino, P. J.; Copeland, R. A. </w:t>
      </w:r>
      <w:r w:rsidRPr="006E5C63">
        <w:rPr>
          <w:i/>
        </w:rPr>
        <w:t xml:space="preserve">Biochemistry </w:t>
      </w:r>
      <w:r w:rsidRPr="006E5C63">
        <w:rPr>
          <w:b/>
        </w:rPr>
        <w:t>2008,</w:t>
      </w:r>
      <w:r w:rsidRPr="006E5C63">
        <w:t xml:space="preserve"> </w:t>
      </w:r>
      <w:r w:rsidRPr="006E5C63">
        <w:rPr>
          <w:i/>
        </w:rPr>
        <w:t>47</w:t>
      </w:r>
      <w:r w:rsidRPr="006E5C63">
        <w:t>, 5481-5492.</w:t>
      </w:r>
      <w:bookmarkEnd w:id="469"/>
    </w:p>
    <w:p w14:paraId="19B41948" w14:textId="77777777" w:rsidR="006E5C63" w:rsidRPr="006E5C63" w:rsidRDefault="006E5C63" w:rsidP="006E5C63">
      <w:pPr>
        <w:pStyle w:val="EndNoteBibliography"/>
        <w:spacing w:after="0"/>
      </w:pPr>
      <w:bookmarkStart w:id="470" w:name="_ENREF_19"/>
      <w:r w:rsidRPr="006E5C63">
        <w:t>19.</w:t>
      </w:r>
      <w:r w:rsidRPr="006E5C63">
        <w:tab/>
        <w:t xml:space="preserve">Zhang, R.; Monsma, F. </w:t>
      </w:r>
      <w:r w:rsidRPr="006E5C63">
        <w:rPr>
          <w:i/>
        </w:rPr>
        <w:t xml:space="preserve">Expert Opinion on Drug Discovery </w:t>
      </w:r>
      <w:r w:rsidRPr="006E5C63">
        <w:rPr>
          <w:b/>
        </w:rPr>
        <w:t>2010,</w:t>
      </w:r>
      <w:r w:rsidRPr="006E5C63">
        <w:t xml:space="preserve"> </w:t>
      </w:r>
      <w:r w:rsidRPr="006E5C63">
        <w:rPr>
          <w:i/>
        </w:rPr>
        <w:t>5</w:t>
      </w:r>
      <w:r w:rsidRPr="006E5C63">
        <w:t>, 1023-1029.</w:t>
      </w:r>
      <w:bookmarkEnd w:id="470"/>
    </w:p>
    <w:p w14:paraId="3B4060B7" w14:textId="77777777" w:rsidR="006E5C63" w:rsidRPr="006E5C63" w:rsidRDefault="006E5C63" w:rsidP="006E5C63">
      <w:pPr>
        <w:pStyle w:val="EndNoteBibliography"/>
        <w:spacing w:after="0"/>
      </w:pPr>
      <w:bookmarkStart w:id="471" w:name="_ENREF_20"/>
      <w:r w:rsidRPr="006E5C63">
        <w:t>20.</w:t>
      </w:r>
      <w:r w:rsidRPr="006E5C63">
        <w:tab/>
        <w:t xml:space="preserve">Guo, D.;  Hillger, J. M.;  Ijzerman, A. P.; Heitman, L. H. </w:t>
      </w:r>
      <w:r w:rsidRPr="006E5C63">
        <w:rPr>
          <w:i/>
        </w:rPr>
        <w:t xml:space="preserve">Medicinal Research Reviews </w:t>
      </w:r>
      <w:r w:rsidRPr="006E5C63">
        <w:rPr>
          <w:b/>
        </w:rPr>
        <w:t>2014,</w:t>
      </w:r>
      <w:r w:rsidRPr="006E5C63">
        <w:t xml:space="preserve"> </w:t>
      </w:r>
      <w:r w:rsidRPr="006E5C63">
        <w:rPr>
          <w:i/>
        </w:rPr>
        <w:t>34</w:t>
      </w:r>
      <w:r w:rsidRPr="006E5C63">
        <w:t>, 856-892.</w:t>
      </w:r>
      <w:bookmarkEnd w:id="471"/>
    </w:p>
    <w:p w14:paraId="1C930B9B" w14:textId="77777777" w:rsidR="006E5C63" w:rsidRPr="006E5C63" w:rsidRDefault="006E5C63" w:rsidP="006E5C63">
      <w:pPr>
        <w:pStyle w:val="EndNoteBibliography"/>
        <w:spacing w:after="0"/>
      </w:pPr>
      <w:bookmarkStart w:id="472" w:name="_ENREF_21"/>
      <w:r w:rsidRPr="006E5C63">
        <w:t>21.</w:t>
      </w:r>
      <w:r w:rsidRPr="006E5C63">
        <w:tab/>
        <w:t xml:space="preserve">Copeland, R. A. </w:t>
      </w:r>
      <w:r w:rsidRPr="006E5C63">
        <w:rPr>
          <w:i/>
        </w:rPr>
        <w:t xml:space="preserve">Expert Opinion on Drug Discovery </w:t>
      </w:r>
      <w:r w:rsidRPr="006E5C63">
        <w:rPr>
          <w:b/>
        </w:rPr>
        <w:t>2010,</w:t>
      </w:r>
      <w:r w:rsidRPr="006E5C63">
        <w:t xml:space="preserve"> </w:t>
      </w:r>
      <w:r w:rsidRPr="006E5C63">
        <w:rPr>
          <w:i/>
        </w:rPr>
        <w:t>5</w:t>
      </w:r>
      <w:r w:rsidRPr="006E5C63">
        <w:t>, 305-310.</w:t>
      </w:r>
      <w:bookmarkEnd w:id="472"/>
    </w:p>
    <w:p w14:paraId="2EFB7C3B" w14:textId="77777777" w:rsidR="006E5C63" w:rsidRPr="006E5C63" w:rsidRDefault="006E5C63" w:rsidP="006E5C63">
      <w:pPr>
        <w:pStyle w:val="EndNoteBibliography"/>
        <w:spacing w:after="0"/>
      </w:pPr>
      <w:bookmarkStart w:id="473" w:name="_ENREF_22"/>
      <w:r w:rsidRPr="006E5C63">
        <w:t>22.</w:t>
      </w:r>
      <w:r w:rsidRPr="006E5C63">
        <w:tab/>
        <w:t xml:space="preserve">Lu, H.; Tonge, P. J. </w:t>
      </w:r>
      <w:r w:rsidRPr="006E5C63">
        <w:rPr>
          <w:i/>
        </w:rPr>
        <w:t xml:space="preserve">Current Opinion in Chemical Biology </w:t>
      </w:r>
      <w:r w:rsidRPr="006E5C63">
        <w:rPr>
          <w:b/>
        </w:rPr>
        <w:t>2010,</w:t>
      </w:r>
      <w:r w:rsidRPr="006E5C63">
        <w:t xml:space="preserve"> </w:t>
      </w:r>
      <w:r w:rsidRPr="006E5C63">
        <w:rPr>
          <w:i/>
        </w:rPr>
        <w:t>14</w:t>
      </w:r>
      <w:r w:rsidRPr="006E5C63">
        <w:t>, 467-474.</w:t>
      </w:r>
      <w:bookmarkEnd w:id="473"/>
    </w:p>
    <w:p w14:paraId="5CB5C4BB" w14:textId="77777777" w:rsidR="006E5C63" w:rsidRPr="006E5C63" w:rsidRDefault="006E5C63" w:rsidP="006E5C63">
      <w:pPr>
        <w:pStyle w:val="EndNoteBibliography"/>
        <w:spacing w:after="0"/>
      </w:pPr>
      <w:bookmarkStart w:id="474" w:name="_ENREF_23"/>
      <w:r w:rsidRPr="006E5C63">
        <w:t>23.</w:t>
      </w:r>
      <w:r w:rsidRPr="006E5C63">
        <w:tab/>
        <w:t xml:space="preserve">Vilums, M.;  Zweemer, A. J. M.;  Yu, Z.;  de Vries, H.;  Hillger, J. M.;  Wapenaar, H.;  Bollen, I. A. E.;  Barmare, F.;  Gross, R.;  Clemens, J.;  Krenitsky, P.;  Brussee, J.;  Stamos, D.;  Saunders, J.;  Heitman, L. H.; Ijzerman, A. P. </w:t>
      </w:r>
      <w:r w:rsidRPr="006E5C63">
        <w:rPr>
          <w:i/>
        </w:rPr>
        <w:t xml:space="preserve">Journal of Medicinal Chemistry </w:t>
      </w:r>
      <w:r w:rsidRPr="006E5C63">
        <w:rPr>
          <w:b/>
        </w:rPr>
        <w:t>2013,</w:t>
      </w:r>
      <w:r w:rsidRPr="006E5C63">
        <w:t xml:space="preserve"> </w:t>
      </w:r>
      <w:r w:rsidRPr="006E5C63">
        <w:rPr>
          <w:i/>
        </w:rPr>
        <w:t>56</w:t>
      </w:r>
      <w:r w:rsidRPr="006E5C63">
        <w:t>, 7706-7714.</w:t>
      </w:r>
      <w:bookmarkEnd w:id="474"/>
    </w:p>
    <w:p w14:paraId="43A7D7AB" w14:textId="77777777" w:rsidR="006E5C63" w:rsidRPr="006E5C63" w:rsidRDefault="006E5C63" w:rsidP="006E5C63">
      <w:pPr>
        <w:pStyle w:val="EndNoteBibliography"/>
        <w:spacing w:after="0"/>
      </w:pPr>
      <w:bookmarkStart w:id="475" w:name="_ENREF_24"/>
      <w:r w:rsidRPr="006E5C63">
        <w:t>24.</w:t>
      </w:r>
      <w:r w:rsidRPr="006E5C63">
        <w:tab/>
        <w:t xml:space="preserve">Swinney, D. C. </w:t>
      </w:r>
      <w:r w:rsidRPr="006E5C63">
        <w:rPr>
          <w:i/>
        </w:rPr>
        <w:t xml:space="preserve">Nature Reviews Drug Discovery </w:t>
      </w:r>
      <w:r w:rsidRPr="006E5C63">
        <w:rPr>
          <w:b/>
        </w:rPr>
        <w:t>2004,</w:t>
      </w:r>
      <w:r w:rsidRPr="006E5C63">
        <w:t xml:space="preserve"> </w:t>
      </w:r>
      <w:r w:rsidRPr="006E5C63">
        <w:rPr>
          <w:i/>
        </w:rPr>
        <w:t>3</w:t>
      </w:r>
      <w:r w:rsidRPr="006E5C63">
        <w:t>, 801-808.</w:t>
      </w:r>
      <w:bookmarkEnd w:id="475"/>
    </w:p>
    <w:p w14:paraId="210EA2BF" w14:textId="77777777" w:rsidR="006E5C63" w:rsidRPr="006E5C63" w:rsidRDefault="006E5C63" w:rsidP="006E5C63">
      <w:pPr>
        <w:pStyle w:val="EndNoteBibliography"/>
        <w:spacing w:after="0"/>
      </w:pPr>
      <w:bookmarkStart w:id="476" w:name="_ENREF_25"/>
      <w:r w:rsidRPr="006E5C63">
        <w:t>25.</w:t>
      </w:r>
      <w:r w:rsidRPr="006E5C63">
        <w:tab/>
        <w:t xml:space="preserve">Kahan, T.; Eliasson, K. </w:t>
      </w:r>
      <w:r w:rsidRPr="006E5C63">
        <w:rPr>
          <w:i/>
        </w:rPr>
        <w:t xml:space="preserve">Am. J. Hypertens. </w:t>
      </w:r>
      <w:r w:rsidRPr="006E5C63">
        <w:rPr>
          <w:b/>
        </w:rPr>
        <w:t>1999,</w:t>
      </w:r>
      <w:r w:rsidRPr="006E5C63">
        <w:t xml:space="preserve"> </w:t>
      </w:r>
      <w:r w:rsidRPr="006E5C63">
        <w:rPr>
          <w:i/>
        </w:rPr>
        <w:t>12</w:t>
      </w:r>
      <w:r w:rsidRPr="006E5C63">
        <w:t>, 1188-1194.</w:t>
      </w:r>
      <w:bookmarkEnd w:id="476"/>
    </w:p>
    <w:p w14:paraId="58FFE607" w14:textId="77777777" w:rsidR="006E5C63" w:rsidRPr="006E5C63" w:rsidRDefault="006E5C63" w:rsidP="006E5C63">
      <w:pPr>
        <w:pStyle w:val="EndNoteBibliography"/>
        <w:spacing w:after="0"/>
      </w:pPr>
      <w:bookmarkStart w:id="477" w:name="_ENREF_26"/>
      <w:r w:rsidRPr="006E5C63">
        <w:t>26.</w:t>
      </w:r>
      <w:r w:rsidRPr="006E5C63">
        <w:tab/>
        <w:t xml:space="preserve">Kohout, T. A.;  Xie, Q.;  Reijmers, S.;  Finn, K. J.;  Guo, Z.;  Zhu, Y.-F.; Struthers, R. S. </w:t>
      </w:r>
      <w:r w:rsidRPr="006E5C63">
        <w:rPr>
          <w:i/>
        </w:rPr>
        <w:t xml:space="preserve">Molecular Pharmacology </w:t>
      </w:r>
      <w:r w:rsidRPr="006E5C63">
        <w:rPr>
          <w:b/>
        </w:rPr>
        <w:t>2007,</w:t>
      </w:r>
      <w:r w:rsidRPr="006E5C63">
        <w:t xml:space="preserve"> </w:t>
      </w:r>
      <w:r w:rsidRPr="006E5C63">
        <w:rPr>
          <w:i/>
        </w:rPr>
        <w:t>72</w:t>
      </w:r>
      <w:r w:rsidRPr="006E5C63">
        <w:t>, 238-247.</w:t>
      </w:r>
      <w:bookmarkEnd w:id="477"/>
    </w:p>
    <w:p w14:paraId="66CF07BB" w14:textId="77777777" w:rsidR="006E5C63" w:rsidRPr="006E5C63" w:rsidRDefault="006E5C63" w:rsidP="006E5C63">
      <w:pPr>
        <w:pStyle w:val="EndNoteBibliography"/>
        <w:spacing w:after="0"/>
      </w:pPr>
      <w:bookmarkStart w:id="478" w:name="_ENREF_27"/>
      <w:r w:rsidRPr="006E5C63">
        <w:t>27.</w:t>
      </w:r>
      <w:r w:rsidRPr="006E5C63">
        <w:tab/>
        <w:t xml:space="preserve">Bauer, R. A. </w:t>
      </w:r>
      <w:r w:rsidRPr="006E5C63">
        <w:rPr>
          <w:i/>
        </w:rPr>
        <w:t xml:space="preserve">Drug Discovery Today </w:t>
      </w:r>
      <w:r w:rsidRPr="006E5C63">
        <w:rPr>
          <w:b/>
        </w:rPr>
        <w:t>2015,</w:t>
      </w:r>
      <w:r w:rsidRPr="006E5C63">
        <w:t xml:space="preserve"> </w:t>
      </w:r>
      <w:r w:rsidRPr="006E5C63">
        <w:rPr>
          <w:i/>
        </w:rPr>
        <w:t>20</w:t>
      </w:r>
      <w:r w:rsidRPr="006E5C63">
        <w:t>, 1061-1073.</w:t>
      </w:r>
      <w:bookmarkEnd w:id="478"/>
    </w:p>
    <w:p w14:paraId="11C52E97" w14:textId="77777777" w:rsidR="006E5C63" w:rsidRPr="006E5C63" w:rsidRDefault="006E5C63" w:rsidP="006E5C63">
      <w:pPr>
        <w:pStyle w:val="EndNoteBibliography"/>
        <w:spacing w:after="0"/>
      </w:pPr>
      <w:bookmarkStart w:id="479" w:name="_ENREF_28"/>
      <w:r w:rsidRPr="006E5C63">
        <w:t>28.</w:t>
      </w:r>
      <w:r w:rsidRPr="006E5C63">
        <w:tab/>
        <w:t xml:space="preserve">Bryant, J.;  Post, J. M.;  Alexander, S.;  Wang, Y.-X.;  Kent, L.;  Schirm, S.;  Tseng, J.-L.;  Subramanyam, B.;  Buckman, B.;  Islam, I.;  Yuan, S.;  Sullivan, M. E.;  Snider, M.; Morser, J. </w:t>
      </w:r>
      <w:r w:rsidRPr="006E5C63">
        <w:rPr>
          <w:i/>
        </w:rPr>
        <w:t xml:space="preserve">Thrombosis Research </w:t>
      </w:r>
      <w:r w:rsidRPr="006E5C63">
        <w:rPr>
          <w:b/>
        </w:rPr>
        <w:t>2008,</w:t>
      </w:r>
      <w:r w:rsidRPr="006E5C63">
        <w:t xml:space="preserve"> </w:t>
      </w:r>
      <w:r w:rsidRPr="006E5C63">
        <w:rPr>
          <w:i/>
        </w:rPr>
        <w:t>122</w:t>
      </w:r>
      <w:r w:rsidRPr="006E5C63">
        <w:t>, 523-532.</w:t>
      </w:r>
      <w:bookmarkEnd w:id="479"/>
    </w:p>
    <w:p w14:paraId="4E6864D0" w14:textId="77777777" w:rsidR="006E5C63" w:rsidRPr="006E5C63" w:rsidRDefault="006E5C63" w:rsidP="006E5C63">
      <w:pPr>
        <w:pStyle w:val="EndNoteBibliography"/>
        <w:spacing w:after="0"/>
      </w:pPr>
      <w:bookmarkStart w:id="480" w:name="_ENREF_29"/>
      <w:r w:rsidRPr="006E5C63">
        <w:t>29.</w:t>
      </w:r>
      <w:r w:rsidRPr="006E5C63">
        <w:tab/>
        <w:t xml:space="preserve">Smith, C. I.;  Baskin, B.;  Humire-Greiff, P.;  Zhou, J. N.;  Olsson, P. G.;  Maniar, H. S.;  Kjellén, P.;  Lambris, J. D.;  Christensson, B.; Hammarström, L. </w:t>
      </w:r>
      <w:r w:rsidRPr="006E5C63">
        <w:rPr>
          <w:i/>
        </w:rPr>
        <w:t xml:space="preserve">The Journal of Immunology </w:t>
      </w:r>
      <w:r w:rsidRPr="006E5C63">
        <w:rPr>
          <w:b/>
        </w:rPr>
        <w:t>1994,</w:t>
      </w:r>
      <w:r w:rsidRPr="006E5C63">
        <w:t xml:space="preserve"> </w:t>
      </w:r>
      <w:r w:rsidRPr="006E5C63">
        <w:rPr>
          <w:i/>
        </w:rPr>
        <w:t>152</w:t>
      </w:r>
      <w:r w:rsidRPr="006E5C63">
        <w:t>, 557-565.</w:t>
      </w:r>
      <w:bookmarkEnd w:id="480"/>
    </w:p>
    <w:p w14:paraId="777157B6" w14:textId="77777777" w:rsidR="006E5C63" w:rsidRPr="006E5C63" w:rsidRDefault="006E5C63" w:rsidP="006E5C63">
      <w:pPr>
        <w:pStyle w:val="EndNoteBibliography"/>
        <w:spacing w:after="0"/>
      </w:pPr>
      <w:bookmarkStart w:id="481" w:name="_ENREF_30"/>
      <w:r w:rsidRPr="006E5C63">
        <w:t>30.</w:t>
      </w:r>
      <w:r w:rsidRPr="006E5C63">
        <w:tab/>
        <w:t xml:space="preserve">Mohamed, A. J.;  Yu, L.;  Bäckesjö, C.-M.;  Vargas, L.;  Faryal, R.;  Aints, A.;  Christensson, B.;  Berglöf, A.;  Vihinen, M.;  Nore, B. F.; Edvard Smith, C. I. </w:t>
      </w:r>
      <w:r w:rsidRPr="006E5C63">
        <w:rPr>
          <w:i/>
        </w:rPr>
        <w:t xml:space="preserve">Immunological Reviews </w:t>
      </w:r>
      <w:r w:rsidRPr="006E5C63">
        <w:rPr>
          <w:b/>
        </w:rPr>
        <w:t>2009,</w:t>
      </w:r>
      <w:r w:rsidRPr="006E5C63">
        <w:t xml:space="preserve"> </w:t>
      </w:r>
      <w:r w:rsidRPr="006E5C63">
        <w:rPr>
          <w:i/>
        </w:rPr>
        <w:t>228</w:t>
      </w:r>
      <w:r w:rsidRPr="006E5C63">
        <w:t>, 58-73.</w:t>
      </w:r>
      <w:bookmarkEnd w:id="481"/>
    </w:p>
    <w:p w14:paraId="4E96984C" w14:textId="77777777" w:rsidR="006E5C63" w:rsidRPr="006E5C63" w:rsidRDefault="006E5C63" w:rsidP="006E5C63">
      <w:pPr>
        <w:pStyle w:val="EndNoteBibliography"/>
        <w:spacing w:after="0"/>
      </w:pPr>
      <w:bookmarkStart w:id="482" w:name="_ENREF_31"/>
      <w:r w:rsidRPr="006E5C63">
        <w:t>31.</w:t>
      </w:r>
      <w:r w:rsidRPr="006E5C63">
        <w:tab/>
        <w:t xml:space="preserve">Hallek, M.;  Shanafelt, T. D.; Eichhorst, B. </w:t>
      </w:r>
      <w:r w:rsidRPr="006E5C63">
        <w:rPr>
          <w:i/>
        </w:rPr>
        <w:t xml:space="preserve">The Lancet </w:t>
      </w:r>
      <w:r w:rsidRPr="006E5C63">
        <w:rPr>
          <w:b/>
        </w:rPr>
        <w:t>2018,</w:t>
      </w:r>
      <w:r w:rsidRPr="006E5C63">
        <w:t xml:space="preserve"> </w:t>
      </w:r>
      <w:r w:rsidRPr="006E5C63">
        <w:rPr>
          <w:i/>
        </w:rPr>
        <w:t>391</w:t>
      </w:r>
      <w:r w:rsidRPr="006E5C63">
        <w:t>, 1524-1537.</w:t>
      </w:r>
      <w:bookmarkEnd w:id="482"/>
    </w:p>
    <w:p w14:paraId="6A2A8394" w14:textId="77777777" w:rsidR="006E5C63" w:rsidRPr="006E5C63" w:rsidRDefault="006E5C63" w:rsidP="006E5C63">
      <w:pPr>
        <w:pStyle w:val="EndNoteBibliography"/>
        <w:spacing w:after="0"/>
      </w:pPr>
      <w:bookmarkStart w:id="483" w:name="_ENREF_32"/>
      <w:r w:rsidRPr="006E5C63">
        <w:t>32.</w:t>
      </w:r>
      <w:r w:rsidRPr="006E5C63">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6E5C63">
        <w:rPr>
          <w:i/>
        </w:rPr>
        <w:t xml:space="preserve">New England Journal of Medicine </w:t>
      </w:r>
      <w:r w:rsidRPr="006E5C63">
        <w:rPr>
          <w:b/>
        </w:rPr>
        <w:t>2013,</w:t>
      </w:r>
      <w:r w:rsidRPr="006E5C63">
        <w:t xml:space="preserve"> </w:t>
      </w:r>
      <w:r w:rsidRPr="006E5C63">
        <w:rPr>
          <w:i/>
        </w:rPr>
        <w:t>369</w:t>
      </w:r>
      <w:r w:rsidRPr="006E5C63">
        <w:t>, 507-516.</w:t>
      </w:r>
      <w:bookmarkEnd w:id="483"/>
    </w:p>
    <w:p w14:paraId="6CE26B1D" w14:textId="77777777" w:rsidR="006E5C63" w:rsidRPr="006E5C63" w:rsidRDefault="006E5C63" w:rsidP="006E5C63">
      <w:pPr>
        <w:pStyle w:val="EndNoteBibliography"/>
        <w:spacing w:after="0"/>
      </w:pPr>
      <w:bookmarkStart w:id="484" w:name="_ENREF_33"/>
      <w:r w:rsidRPr="006E5C63">
        <w:t>33.</w:t>
      </w:r>
      <w:r w:rsidRPr="006E5C63">
        <w:tab/>
        <w:t xml:space="preserve">Di Paolo, J. A.;  Huang, T.;  Balazs, M.;  Barbosa, J.;  Barck, K. H.;  Bravo, B. J.;  Carano, R. A. D.;  Darrow, J.;  Davies, D. R.;  DeForge, L. E.;  Diehl, L.;  Ferrando, R.;  Gallion, S. L.;  Giannetti, A. M.;  Gribling, P.;  Hurez, V.;  Hymowitz, S. G.;  Jones, R.;  Kropf, J. E.;  </w:t>
      </w:r>
      <w:r w:rsidRPr="006E5C63">
        <w:lastRenderedPageBreak/>
        <w:t xml:space="preserve">Lee, W. P.;  Maciejewski, P. M.;  Mitchell, S. A.;  Rong, H.;  Staker, B. L.;  Whitney, J. A.;  Yeh, S.;  Young, W. B.;  Yu, C.;  Zhang, J.;  Reif, K.; Currie, K. S. </w:t>
      </w:r>
      <w:r w:rsidRPr="006E5C63">
        <w:rPr>
          <w:i/>
        </w:rPr>
        <w:t xml:space="preserve">Nature Chemical Biology </w:t>
      </w:r>
      <w:r w:rsidRPr="006E5C63">
        <w:rPr>
          <w:b/>
        </w:rPr>
        <w:t>2010,</w:t>
      </w:r>
      <w:r w:rsidRPr="006E5C63">
        <w:t xml:space="preserve"> </w:t>
      </w:r>
      <w:r w:rsidRPr="006E5C63">
        <w:rPr>
          <w:i/>
        </w:rPr>
        <w:t>7</w:t>
      </w:r>
      <w:r w:rsidRPr="006E5C63">
        <w:t>, 41-50.</w:t>
      </w:r>
      <w:bookmarkEnd w:id="484"/>
    </w:p>
    <w:p w14:paraId="1FA61D3B" w14:textId="77777777" w:rsidR="006E5C63" w:rsidRPr="006E5C63" w:rsidRDefault="006E5C63" w:rsidP="006E5C63">
      <w:pPr>
        <w:pStyle w:val="EndNoteBibliography"/>
        <w:spacing w:after="0"/>
      </w:pPr>
      <w:bookmarkStart w:id="485" w:name="_ENREF_34"/>
      <w:r w:rsidRPr="006E5C63">
        <w:t>34.</w:t>
      </w:r>
      <w:r w:rsidRPr="006E5C63">
        <w:tab/>
        <w:t xml:space="preserve">Honigberg, L. A.;  Smith, A. M.;  Sirisawad, M.;  Verner, E.;  Loury, D.;  Chang, B.;  Li, S.;  Pan, Z.;  Thamm, D. H.;  Miller, R. A.; Buggy, J. J. </w:t>
      </w:r>
      <w:r w:rsidRPr="006E5C63">
        <w:rPr>
          <w:i/>
        </w:rPr>
        <w:t xml:space="preserve">Proceedings of the National Academy of Sciences </w:t>
      </w:r>
      <w:r w:rsidRPr="006E5C63">
        <w:rPr>
          <w:b/>
        </w:rPr>
        <w:t>2010,</w:t>
      </w:r>
      <w:r w:rsidRPr="006E5C63">
        <w:t xml:space="preserve"> </w:t>
      </w:r>
      <w:r w:rsidRPr="006E5C63">
        <w:rPr>
          <w:i/>
        </w:rPr>
        <w:t>107</w:t>
      </w:r>
      <w:r w:rsidRPr="006E5C63">
        <w:t>, 13075-13080.</w:t>
      </w:r>
      <w:bookmarkEnd w:id="485"/>
    </w:p>
    <w:p w14:paraId="4950E9E5" w14:textId="77777777" w:rsidR="006E5C63" w:rsidRPr="006E5C63" w:rsidRDefault="006E5C63" w:rsidP="006E5C63">
      <w:pPr>
        <w:pStyle w:val="EndNoteBibliography"/>
        <w:spacing w:after="0"/>
      </w:pPr>
      <w:bookmarkStart w:id="486" w:name="_ENREF_35"/>
      <w:r w:rsidRPr="006E5C63">
        <w:t>35.</w:t>
      </w:r>
      <w:r w:rsidRPr="006E5C63">
        <w:tab/>
        <w:t xml:space="preserve">Brown, J. R. </w:t>
      </w:r>
      <w:r w:rsidRPr="006E5C63">
        <w:rPr>
          <w:i/>
        </w:rPr>
        <w:t xml:space="preserve">Current Hematologic Malignancy Reports </w:t>
      </w:r>
      <w:r w:rsidRPr="006E5C63">
        <w:rPr>
          <w:b/>
        </w:rPr>
        <w:t>2013,</w:t>
      </w:r>
      <w:r w:rsidRPr="006E5C63">
        <w:t xml:space="preserve"> </w:t>
      </w:r>
      <w:r w:rsidRPr="006E5C63">
        <w:rPr>
          <w:i/>
        </w:rPr>
        <w:t>8</w:t>
      </w:r>
      <w:r w:rsidRPr="006E5C63">
        <w:t>, 1-6.</w:t>
      </w:r>
      <w:bookmarkEnd w:id="486"/>
    </w:p>
    <w:p w14:paraId="1078D6C2" w14:textId="77777777" w:rsidR="006E5C63" w:rsidRPr="006E5C63" w:rsidRDefault="006E5C63" w:rsidP="006E5C63">
      <w:pPr>
        <w:pStyle w:val="EndNoteBibliography"/>
        <w:spacing w:after="0"/>
      </w:pPr>
      <w:bookmarkStart w:id="487" w:name="_ENREF_36"/>
      <w:r w:rsidRPr="006E5C63">
        <w:t>36.</w:t>
      </w:r>
      <w:r w:rsidRPr="006E5C63">
        <w:tab/>
        <w:t xml:space="preserve">Peterson, D.; Schwartz, J. </w:t>
      </w:r>
      <w:r w:rsidRPr="006E5C63">
        <w:rPr>
          <w:i/>
        </w:rPr>
        <w:t xml:space="preserve">Journal of the advanced practitioner in oncology </w:t>
      </w:r>
      <w:r w:rsidRPr="006E5C63">
        <w:rPr>
          <w:b/>
        </w:rPr>
        <w:t>2014,</w:t>
      </w:r>
      <w:r w:rsidRPr="006E5C63">
        <w:t xml:space="preserve"> </w:t>
      </w:r>
      <w:r w:rsidRPr="006E5C63">
        <w:rPr>
          <w:i/>
        </w:rPr>
        <w:t>5</w:t>
      </w:r>
      <w:r w:rsidRPr="006E5C63">
        <w:t>, 348-354.</w:t>
      </w:r>
      <w:bookmarkEnd w:id="487"/>
    </w:p>
    <w:p w14:paraId="5232A060" w14:textId="77777777" w:rsidR="006E5C63" w:rsidRPr="006E5C63" w:rsidRDefault="006E5C63" w:rsidP="006E5C63">
      <w:pPr>
        <w:pStyle w:val="EndNoteBibliography"/>
        <w:spacing w:after="0"/>
      </w:pPr>
      <w:bookmarkStart w:id="488" w:name="_ENREF_37"/>
      <w:r w:rsidRPr="006E5C63">
        <w:t>37.</w:t>
      </w:r>
      <w:r w:rsidRPr="006E5C63">
        <w:tab/>
        <w:t xml:space="preserve">Lanning, B. R.;  Whitby, L. R.;  Dix, M. M.;  Douhan, J.;  Gilbert, A. M.;  Hett, E. C.;  Johnson, T. O.;  Joslyn, C.;  Kath, J. C.;  Niessen, S.;  Roberts, L. R.;  Schnute, M. E.;  Wang, C.;  Hulce, J. J.;  Wei, B.;  Whiteley, L. O.;  Hayward, M. M.; Cravatt, B. F. </w:t>
      </w:r>
      <w:r w:rsidRPr="006E5C63">
        <w:rPr>
          <w:i/>
        </w:rPr>
        <w:t xml:space="preserve">Nature Chemical Biology </w:t>
      </w:r>
      <w:r w:rsidRPr="006E5C63">
        <w:rPr>
          <w:b/>
        </w:rPr>
        <w:t>2014,</w:t>
      </w:r>
      <w:r w:rsidRPr="006E5C63">
        <w:t xml:space="preserve"> </w:t>
      </w:r>
      <w:r w:rsidRPr="006E5C63">
        <w:rPr>
          <w:i/>
        </w:rPr>
        <w:t>10</w:t>
      </w:r>
      <w:r w:rsidRPr="006E5C63">
        <w:t>, 760-767.</w:t>
      </w:r>
      <w:bookmarkEnd w:id="488"/>
    </w:p>
    <w:p w14:paraId="2113FF48" w14:textId="77777777" w:rsidR="006E5C63" w:rsidRPr="006E5C63" w:rsidRDefault="006E5C63" w:rsidP="006E5C63">
      <w:pPr>
        <w:pStyle w:val="EndNoteBibliography"/>
        <w:spacing w:after="0"/>
      </w:pPr>
      <w:bookmarkStart w:id="489" w:name="_ENREF_38"/>
      <w:r w:rsidRPr="006E5C63">
        <w:t>38.</w:t>
      </w:r>
      <w:r w:rsidRPr="006E5C63">
        <w:tab/>
        <w:t xml:space="preserve">Byrd, J. C.;  Furman, R. R.;  Coutre, S. E.;  Flinn, I. W.;  Burger, J. A.;  Blum, K. A.;  Grant, B.;  Sharman, J. P.;  Coleman, M.;  Wierda, W. G.;  Jones, J. A.;  Zhao, W.;  Heerema, N. A.;  Johnson, A. J.;  Sukbuntherng, J.;  Chang, B. Y.;  Clow, F.;  Hedrick, E.;  Buggy, J. J.;  James, D. F.; O'Brien, S. </w:t>
      </w:r>
      <w:r w:rsidRPr="006E5C63">
        <w:rPr>
          <w:i/>
        </w:rPr>
        <w:t xml:space="preserve">New England Journal of Medicine </w:t>
      </w:r>
      <w:r w:rsidRPr="006E5C63">
        <w:rPr>
          <w:b/>
        </w:rPr>
        <w:t>2013,</w:t>
      </w:r>
      <w:r w:rsidRPr="006E5C63">
        <w:t xml:space="preserve"> </w:t>
      </w:r>
      <w:r w:rsidRPr="006E5C63">
        <w:rPr>
          <w:i/>
        </w:rPr>
        <w:t>369</w:t>
      </w:r>
      <w:r w:rsidRPr="006E5C63">
        <w:t>, 32-42.</w:t>
      </w:r>
      <w:bookmarkEnd w:id="489"/>
    </w:p>
    <w:p w14:paraId="3DBF9D04" w14:textId="77777777" w:rsidR="006E5C63" w:rsidRPr="006E5C63" w:rsidRDefault="006E5C63" w:rsidP="006E5C63">
      <w:pPr>
        <w:pStyle w:val="EndNoteBibliography"/>
        <w:spacing w:after="0"/>
      </w:pPr>
      <w:bookmarkStart w:id="490" w:name="_ENREF_39"/>
      <w:r w:rsidRPr="006E5C63">
        <w:t>39.</w:t>
      </w:r>
      <w:r w:rsidRPr="006E5C63">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6E5C63">
        <w:rPr>
          <w:i/>
        </w:rPr>
        <w:t xml:space="preserve">New England Journal of Medicine </w:t>
      </w:r>
      <w:r w:rsidRPr="006E5C63">
        <w:rPr>
          <w:b/>
        </w:rPr>
        <w:t>2015,</w:t>
      </w:r>
      <w:r w:rsidRPr="006E5C63">
        <w:t xml:space="preserve"> </w:t>
      </w:r>
      <w:r w:rsidRPr="006E5C63">
        <w:rPr>
          <w:i/>
        </w:rPr>
        <w:t>374</w:t>
      </w:r>
      <w:r w:rsidRPr="006E5C63">
        <w:t>, 323-332.</w:t>
      </w:r>
      <w:bookmarkEnd w:id="490"/>
    </w:p>
    <w:p w14:paraId="00405F43" w14:textId="77777777" w:rsidR="006E5C63" w:rsidRPr="006E5C63" w:rsidRDefault="006E5C63" w:rsidP="006E5C63">
      <w:pPr>
        <w:pStyle w:val="EndNoteBibliography"/>
        <w:spacing w:after="0"/>
      </w:pPr>
      <w:bookmarkStart w:id="491" w:name="_ENREF_40"/>
      <w:r w:rsidRPr="006E5C63">
        <w:t>40.</w:t>
      </w:r>
      <w:r w:rsidRPr="006E5C63">
        <w:tab/>
        <w:t xml:space="preserve">Wu, J.;  Zhang, M.; Liu, D. </w:t>
      </w:r>
      <w:r w:rsidRPr="006E5C63">
        <w:rPr>
          <w:i/>
        </w:rPr>
        <w:t xml:space="preserve">Journal of Hematology &amp; Oncology </w:t>
      </w:r>
      <w:r w:rsidRPr="006E5C63">
        <w:rPr>
          <w:b/>
        </w:rPr>
        <w:t>2016,</w:t>
      </w:r>
      <w:r w:rsidRPr="006E5C63">
        <w:t xml:space="preserve"> </w:t>
      </w:r>
      <w:r w:rsidRPr="006E5C63">
        <w:rPr>
          <w:i/>
        </w:rPr>
        <w:t>9</w:t>
      </w:r>
      <w:r w:rsidRPr="006E5C63">
        <w:t>, 1-4.</w:t>
      </w:r>
      <w:bookmarkEnd w:id="491"/>
    </w:p>
    <w:p w14:paraId="06EFE12E" w14:textId="77777777" w:rsidR="006E5C63" w:rsidRPr="006E5C63" w:rsidRDefault="006E5C63" w:rsidP="006E5C63">
      <w:pPr>
        <w:pStyle w:val="EndNoteBibliography"/>
        <w:spacing w:after="0"/>
      </w:pPr>
      <w:bookmarkStart w:id="492" w:name="_ENREF_41"/>
      <w:r w:rsidRPr="006E5C63">
        <w:t>41.</w:t>
      </w:r>
      <w:r w:rsidRPr="006E5C63">
        <w:tab/>
        <w:t xml:space="preserve">Barf, T.;  Covey, T.;  Izumi, R.;  van de Kar, B.;  Gulrajani, M.;  van Lith, B.;  van Hoek, M.;  de Zwart, E.;  Mittag, D.;  Demont, D.;  Verkaik, S.;  Krantz, F.;  Pearson, P. G.;  Ulrich, R.; Kaptein, A. </w:t>
      </w:r>
      <w:r w:rsidRPr="006E5C63">
        <w:rPr>
          <w:i/>
        </w:rPr>
        <w:t xml:space="preserve">Journal of Pharmacology and Experimental Therapeutics </w:t>
      </w:r>
      <w:r w:rsidRPr="006E5C63">
        <w:rPr>
          <w:b/>
        </w:rPr>
        <w:t>2017,</w:t>
      </w:r>
      <w:r w:rsidRPr="006E5C63">
        <w:t xml:space="preserve"> </w:t>
      </w:r>
      <w:r w:rsidRPr="006E5C63">
        <w:rPr>
          <w:i/>
        </w:rPr>
        <w:t>363</w:t>
      </w:r>
      <w:r w:rsidRPr="006E5C63">
        <w:t>, 240-252.</w:t>
      </w:r>
      <w:bookmarkEnd w:id="492"/>
    </w:p>
    <w:p w14:paraId="43CF68C4" w14:textId="77777777" w:rsidR="006E5C63" w:rsidRPr="006E5C63" w:rsidRDefault="006E5C63" w:rsidP="006E5C63">
      <w:pPr>
        <w:pStyle w:val="EndNoteBibliography"/>
        <w:spacing w:after="0"/>
      </w:pPr>
      <w:bookmarkStart w:id="493" w:name="_ENREF_42"/>
      <w:r w:rsidRPr="006E5C63">
        <w:t>42.</w:t>
      </w:r>
      <w:r w:rsidRPr="006E5C63">
        <w:tab/>
        <w:t xml:space="preserve">Chandrashekara, S. </w:t>
      </w:r>
      <w:r w:rsidRPr="006E5C63">
        <w:rPr>
          <w:i/>
        </w:rPr>
        <w:t xml:space="preserve">Indian Journal of Pharmacology </w:t>
      </w:r>
      <w:r w:rsidRPr="006E5C63">
        <w:rPr>
          <w:b/>
        </w:rPr>
        <w:t>2012,</w:t>
      </w:r>
      <w:r w:rsidRPr="006E5C63">
        <w:t xml:space="preserve"> </w:t>
      </w:r>
      <w:r w:rsidRPr="006E5C63">
        <w:rPr>
          <w:i/>
        </w:rPr>
        <w:t>44</w:t>
      </w:r>
      <w:r w:rsidRPr="006E5C63">
        <w:t>, 665-671.</w:t>
      </w:r>
      <w:bookmarkEnd w:id="493"/>
    </w:p>
    <w:p w14:paraId="32A71E3D" w14:textId="77777777" w:rsidR="006E5C63" w:rsidRPr="006E5C63" w:rsidRDefault="006E5C63" w:rsidP="006E5C63">
      <w:pPr>
        <w:pStyle w:val="EndNoteBibliography"/>
        <w:spacing w:after="0"/>
      </w:pPr>
      <w:bookmarkStart w:id="494" w:name="_ENREF_43"/>
      <w:r w:rsidRPr="006E5C63">
        <w:t>43.</w:t>
      </w:r>
      <w:r w:rsidRPr="006E5C63">
        <w:tab/>
        <w:t xml:space="preserve">Krenske, E. H.;  Petter, R. C.; Houk, K. N. </w:t>
      </w:r>
      <w:r w:rsidRPr="006E5C63">
        <w:rPr>
          <w:i/>
        </w:rPr>
        <w:t xml:space="preserve">The Journal of Organic Chemistry </w:t>
      </w:r>
      <w:r w:rsidRPr="006E5C63">
        <w:rPr>
          <w:b/>
        </w:rPr>
        <w:t>2016,</w:t>
      </w:r>
      <w:r w:rsidRPr="006E5C63">
        <w:t xml:space="preserve"> </w:t>
      </w:r>
      <w:r w:rsidRPr="006E5C63">
        <w:rPr>
          <w:i/>
        </w:rPr>
        <w:t>81</w:t>
      </w:r>
      <w:r w:rsidRPr="006E5C63">
        <w:t>, 11726-11733.</w:t>
      </w:r>
      <w:bookmarkEnd w:id="494"/>
    </w:p>
    <w:p w14:paraId="5685545F" w14:textId="77777777" w:rsidR="006E5C63" w:rsidRPr="006E5C63" w:rsidRDefault="006E5C63" w:rsidP="006E5C63">
      <w:pPr>
        <w:pStyle w:val="EndNoteBibliography"/>
        <w:spacing w:after="0"/>
      </w:pPr>
      <w:bookmarkStart w:id="495" w:name="_ENREF_44"/>
      <w:r w:rsidRPr="006E5C63">
        <w:t>44.</w:t>
      </w:r>
      <w:r w:rsidRPr="006E5C63">
        <w:tab/>
        <w:t xml:space="preserve">Copeland, R. A. </w:t>
      </w:r>
      <w:r w:rsidRPr="006E5C63">
        <w:rPr>
          <w:i/>
        </w:rPr>
        <w:t xml:space="preserve">Nature Reviews Drug Discovery </w:t>
      </w:r>
      <w:r w:rsidRPr="006E5C63">
        <w:rPr>
          <w:b/>
        </w:rPr>
        <w:t>2015,</w:t>
      </w:r>
      <w:r w:rsidRPr="006E5C63">
        <w:t xml:space="preserve"> </w:t>
      </w:r>
      <w:r w:rsidRPr="006E5C63">
        <w:rPr>
          <w:i/>
        </w:rPr>
        <w:t>15</w:t>
      </w:r>
      <w:r w:rsidRPr="006E5C63">
        <w:t>, 87-95.</w:t>
      </w:r>
      <w:bookmarkEnd w:id="495"/>
    </w:p>
    <w:p w14:paraId="051E86E5" w14:textId="77777777" w:rsidR="006E5C63" w:rsidRPr="006E5C63" w:rsidRDefault="006E5C63" w:rsidP="006E5C63">
      <w:pPr>
        <w:pStyle w:val="EndNoteBibliography"/>
        <w:spacing w:after="0"/>
      </w:pPr>
      <w:bookmarkStart w:id="496" w:name="_ENREF_45"/>
      <w:r w:rsidRPr="006E5C63">
        <w:t>45.</w:t>
      </w:r>
      <w:r w:rsidRPr="006E5C63">
        <w:tab/>
        <w:t xml:space="preserve">Guo, D.;  Heitman, L. H.; Ijzerman, A. P. </w:t>
      </w:r>
      <w:r w:rsidRPr="006E5C63">
        <w:rPr>
          <w:i/>
        </w:rPr>
        <w:t xml:space="preserve">ChemMedChem </w:t>
      </w:r>
      <w:r w:rsidRPr="006E5C63">
        <w:rPr>
          <w:b/>
        </w:rPr>
        <w:t>2015,</w:t>
      </w:r>
      <w:r w:rsidRPr="006E5C63">
        <w:t xml:space="preserve"> </w:t>
      </w:r>
      <w:r w:rsidRPr="006E5C63">
        <w:rPr>
          <w:i/>
        </w:rPr>
        <w:t>10</w:t>
      </w:r>
      <w:r w:rsidRPr="006E5C63">
        <w:t>, 1793-1796.</w:t>
      </w:r>
      <w:bookmarkEnd w:id="496"/>
    </w:p>
    <w:p w14:paraId="7CB8474D" w14:textId="77777777" w:rsidR="006E5C63" w:rsidRPr="006E5C63" w:rsidRDefault="006E5C63" w:rsidP="006E5C63">
      <w:pPr>
        <w:pStyle w:val="EndNoteBibliography"/>
        <w:spacing w:after="0"/>
      </w:pPr>
      <w:bookmarkStart w:id="497" w:name="_ENREF_46"/>
      <w:r w:rsidRPr="006E5C63">
        <w:t>46.</w:t>
      </w:r>
      <w:r w:rsidRPr="006E5C63">
        <w:tab/>
        <w:t xml:space="preserve">Tonge, P. J. </w:t>
      </w:r>
      <w:r w:rsidRPr="006E5C63">
        <w:rPr>
          <w:i/>
        </w:rPr>
        <w:t xml:space="preserve">ACS Chemical Neuroscience </w:t>
      </w:r>
      <w:r w:rsidRPr="006E5C63">
        <w:rPr>
          <w:b/>
        </w:rPr>
        <w:t>2017,</w:t>
      </w:r>
      <w:r w:rsidRPr="006E5C63">
        <w:t xml:space="preserve"> </w:t>
      </w:r>
      <w:r w:rsidRPr="006E5C63">
        <w:rPr>
          <w:i/>
        </w:rPr>
        <w:t>9</w:t>
      </w:r>
      <w:r w:rsidRPr="006E5C63">
        <w:t>, 29-39.</w:t>
      </w:r>
      <w:bookmarkEnd w:id="497"/>
    </w:p>
    <w:p w14:paraId="06FF4ED8" w14:textId="77777777" w:rsidR="006E5C63" w:rsidRPr="006E5C63" w:rsidRDefault="006E5C63" w:rsidP="006E5C63">
      <w:pPr>
        <w:pStyle w:val="EndNoteBibliography"/>
        <w:spacing w:after="0"/>
      </w:pPr>
      <w:bookmarkStart w:id="498" w:name="_ENREF_47"/>
      <w:r w:rsidRPr="006E5C63">
        <w:lastRenderedPageBreak/>
        <w:t>47.</w:t>
      </w:r>
      <w:r w:rsidRPr="006E5C63">
        <w:tab/>
        <w:t xml:space="preserve">Ferguson, F. M.; Gray, N. S. </w:t>
      </w:r>
      <w:r w:rsidRPr="006E5C63">
        <w:rPr>
          <w:i/>
        </w:rPr>
        <w:t xml:space="preserve">Nature Reviews Drug Discovery </w:t>
      </w:r>
      <w:r w:rsidRPr="006E5C63">
        <w:rPr>
          <w:b/>
        </w:rPr>
        <w:t>2018,</w:t>
      </w:r>
      <w:r w:rsidRPr="006E5C63">
        <w:t xml:space="preserve"> </w:t>
      </w:r>
      <w:r w:rsidRPr="006E5C63">
        <w:rPr>
          <w:i/>
        </w:rPr>
        <w:t>17</w:t>
      </w:r>
      <w:r w:rsidRPr="006E5C63">
        <w:t>, 353-377.</w:t>
      </w:r>
      <w:bookmarkEnd w:id="498"/>
    </w:p>
    <w:p w14:paraId="4E9DC4C5" w14:textId="77777777" w:rsidR="006E5C63" w:rsidRPr="006E5C63" w:rsidRDefault="006E5C63" w:rsidP="006E5C63">
      <w:pPr>
        <w:pStyle w:val="EndNoteBibliography"/>
        <w:spacing w:after="0"/>
      </w:pPr>
      <w:bookmarkStart w:id="499" w:name="_ENREF_48"/>
      <w:r w:rsidRPr="006E5C63">
        <w:t>48.</w:t>
      </w:r>
      <w:r w:rsidRPr="006E5C63">
        <w:tab/>
        <w:t xml:space="preserve">De Cesco, S.;  Kurian, J.;  Dufresne, C.;  Mittermaier, A. K.; Moitessier, N. </w:t>
      </w:r>
      <w:r w:rsidRPr="006E5C63">
        <w:rPr>
          <w:i/>
        </w:rPr>
        <w:t xml:space="preserve">European Journal of Medicinal Chemistry </w:t>
      </w:r>
      <w:r w:rsidRPr="006E5C63">
        <w:rPr>
          <w:b/>
        </w:rPr>
        <w:t>2017,</w:t>
      </w:r>
      <w:r w:rsidRPr="006E5C63">
        <w:t xml:space="preserve"> </w:t>
      </w:r>
      <w:r w:rsidRPr="006E5C63">
        <w:rPr>
          <w:i/>
        </w:rPr>
        <w:t>138</w:t>
      </w:r>
      <w:r w:rsidRPr="006E5C63">
        <w:t>, 96-114.</w:t>
      </w:r>
      <w:bookmarkEnd w:id="499"/>
    </w:p>
    <w:p w14:paraId="16E370F1" w14:textId="77777777" w:rsidR="006E5C63" w:rsidRPr="006E5C63" w:rsidRDefault="006E5C63" w:rsidP="006E5C63">
      <w:pPr>
        <w:pStyle w:val="EndNoteBibliography"/>
        <w:spacing w:after="0"/>
      </w:pPr>
      <w:bookmarkStart w:id="500" w:name="_ENREF_49"/>
      <w:r w:rsidRPr="006E5C63">
        <w:t>49.</w:t>
      </w:r>
      <w:r w:rsidRPr="006E5C63">
        <w:tab/>
        <w:t xml:space="preserve">Renaud, J.-P.;  Chung, C.-w.;  Danielson, U. H.;  Egner, U.;  Hennig, M.;  Hubbard, R. E.; Nar, H. </w:t>
      </w:r>
      <w:r w:rsidRPr="006E5C63">
        <w:rPr>
          <w:i/>
        </w:rPr>
        <w:t xml:space="preserve">Nature Reviews Drug Discovery </w:t>
      </w:r>
      <w:r w:rsidRPr="006E5C63">
        <w:rPr>
          <w:b/>
        </w:rPr>
        <w:t>2016,</w:t>
      </w:r>
      <w:r w:rsidRPr="006E5C63">
        <w:t xml:space="preserve"> </w:t>
      </w:r>
      <w:r w:rsidRPr="006E5C63">
        <w:rPr>
          <w:i/>
        </w:rPr>
        <w:t>15</w:t>
      </w:r>
      <w:r w:rsidRPr="006E5C63">
        <w:t>, 679-698.</w:t>
      </w:r>
      <w:bookmarkEnd w:id="500"/>
    </w:p>
    <w:p w14:paraId="2DB0D41A" w14:textId="77777777" w:rsidR="006E5C63" w:rsidRPr="006E5C63" w:rsidRDefault="006E5C63" w:rsidP="006E5C63">
      <w:pPr>
        <w:pStyle w:val="EndNoteBibliography"/>
        <w:spacing w:after="0"/>
      </w:pPr>
      <w:bookmarkStart w:id="501" w:name="_ENREF_50"/>
      <w:r w:rsidRPr="006E5C63">
        <w:t>50.</w:t>
      </w:r>
      <w:r w:rsidRPr="006E5C63">
        <w:tab/>
        <w:t xml:space="preserve">Zhan, P.;  Pannecouque, C.;  De Clercq, E.; Liu, X. </w:t>
      </w:r>
      <w:r w:rsidRPr="006E5C63">
        <w:rPr>
          <w:i/>
        </w:rPr>
        <w:t xml:space="preserve">Journal of Medicinal Chemistry </w:t>
      </w:r>
      <w:r w:rsidRPr="006E5C63">
        <w:rPr>
          <w:b/>
        </w:rPr>
        <w:t>2016,</w:t>
      </w:r>
      <w:r w:rsidRPr="006E5C63">
        <w:t xml:space="preserve"> </w:t>
      </w:r>
      <w:r w:rsidRPr="006E5C63">
        <w:rPr>
          <w:i/>
        </w:rPr>
        <w:t>59</w:t>
      </w:r>
      <w:r w:rsidRPr="006E5C63">
        <w:t>, 2849-2878.</w:t>
      </w:r>
      <w:bookmarkEnd w:id="501"/>
    </w:p>
    <w:p w14:paraId="0705BBC9" w14:textId="77777777" w:rsidR="006E5C63" w:rsidRPr="006E5C63" w:rsidRDefault="006E5C63" w:rsidP="006E5C63">
      <w:pPr>
        <w:pStyle w:val="EndNoteBibliography"/>
        <w:spacing w:after="0"/>
      </w:pPr>
      <w:bookmarkStart w:id="502" w:name="_ENREF_51"/>
      <w:r w:rsidRPr="006E5C63">
        <w:t>51.</w:t>
      </w:r>
      <w:r w:rsidRPr="006E5C63">
        <w:tab/>
        <w:t xml:space="preserve">Fan, Q.;  Aksoy, O.;  Wong, R. A.;  Ilkhanizadeh, S.;  Novotny, C. J.;  Gustafson, W. C.;  Truong, A. Y.-Q.;  Cayanan, G.;  Simonds, E. F.;  Haas-Kogan, D.;  Phillips, J. J.;  Nicolaides, T.;  Okaniwa, M.;  Shokat, K. M.; Weiss, W. A. </w:t>
      </w:r>
      <w:r w:rsidRPr="006E5C63">
        <w:rPr>
          <w:i/>
        </w:rPr>
        <w:t xml:space="preserve">Cancer Cell </w:t>
      </w:r>
      <w:r w:rsidRPr="006E5C63">
        <w:rPr>
          <w:b/>
        </w:rPr>
        <w:t>2017,</w:t>
      </w:r>
      <w:r w:rsidRPr="006E5C63">
        <w:t xml:space="preserve"> </w:t>
      </w:r>
      <w:r w:rsidRPr="006E5C63">
        <w:rPr>
          <w:i/>
        </w:rPr>
        <w:t>31</w:t>
      </w:r>
      <w:r w:rsidRPr="006E5C63">
        <w:t>, 424-435.</w:t>
      </w:r>
      <w:bookmarkEnd w:id="502"/>
    </w:p>
    <w:p w14:paraId="1A040451" w14:textId="77777777" w:rsidR="006E5C63" w:rsidRPr="006E5C63" w:rsidRDefault="006E5C63" w:rsidP="006E5C63">
      <w:pPr>
        <w:pStyle w:val="EndNoteBibliography"/>
        <w:spacing w:after="0"/>
      </w:pPr>
      <w:bookmarkStart w:id="503" w:name="_ENREF_52"/>
      <w:r w:rsidRPr="006E5C63">
        <w:t>52.</w:t>
      </w:r>
      <w:r w:rsidRPr="006E5C63">
        <w:tab/>
        <w:t xml:space="preserve">Vauquelin, G. </w:t>
      </w:r>
      <w:r w:rsidRPr="006E5C63">
        <w:rPr>
          <w:i/>
        </w:rPr>
        <w:t xml:space="preserve">British Journal of Pharmacology </w:t>
      </w:r>
      <w:r w:rsidRPr="006E5C63">
        <w:rPr>
          <w:b/>
        </w:rPr>
        <w:t>2016,</w:t>
      </w:r>
      <w:r w:rsidRPr="006E5C63">
        <w:t xml:space="preserve"> </w:t>
      </w:r>
      <w:r w:rsidRPr="006E5C63">
        <w:rPr>
          <w:i/>
        </w:rPr>
        <w:t>173</w:t>
      </w:r>
      <w:r w:rsidRPr="006E5C63">
        <w:t>, 2319-2334.</w:t>
      </w:r>
      <w:bookmarkEnd w:id="503"/>
    </w:p>
    <w:p w14:paraId="07482673" w14:textId="77777777" w:rsidR="006E5C63" w:rsidRPr="006E5C63" w:rsidRDefault="006E5C63" w:rsidP="006E5C63">
      <w:pPr>
        <w:pStyle w:val="EndNoteBibliography"/>
        <w:spacing w:after="0"/>
      </w:pPr>
      <w:bookmarkStart w:id="504" w:name="_ENREF_53"/>
      <w:r w:rsidRPr="006E5C63">
        <w:t>53.</w:t>
      </w:r>
      <w:r w:rsidRPr="006E5C63">
        <w:tab/>
        <w:t xml:space="preserve">Hilimire, T. A.;  Bennett, R. P.;  Stewart, R. A.;  Garcia-Miranda, P.;  Blume, A.;  Becker, J.;  Sherer, N.;  Helms, E. D.;  Butcher, S. E.;  Smith, H. C.; Miller, B. L. </w:t>
      </w:r>
      <w:r w:rsidRPr="006E5C63">
        <w:rPr>
          <w:i/>
        </w:rPr>
        <w:t xml:space="preserve">ACS Chemical Biology </w:t>
      </w:r>
      <w:r w:rsidRPr="006E5C63">
        <w:rPr>
          <w:b/>
        </w:rPr>
        <w:t>2016,</w:t>
      </w:r>
      <w:r w:rsidRPr="006E5C63">
        <w:t xml:space="preserve"> </w:t>
      </w:r>
      <w:r w:rsidRPr="006E5C63">
        <w:rPr>
          <w:i/>
        </w:rPr>
        <w:t>11</w:t>
      </w:r>
      <w:r w:rsidRPr="006E5C63">
        <w:t>, 88-94.</w:t>
      </w:r>
      <w:bookmarkEnd w:id="504"/>
    </w:p>
    <w:p w14:paraId="3B4CA1FC" w14:textId="77777777" w:rsidR="006E5C63" w:rsidRPr="006E5C63" w:rsidRDefault="006E5C63" w:rsidP="006E5C63">
      <w:pPr>
        <w:pStyle w:val="EndNoteBibliography"/>
        <w:spacing w:after="0"/>
      </w:pPr>
      <w:bookmarkStart w:id="505" w:name="_ENREF_54"/>
      <w:r w:rsidRPr="006E5C63">
        <w:t>54.</w:t>
      </w:r>
      <w:r w:rsidRPr="006E5C63">
        <w:tab/>
        <w:t xml:space="preserve">Fisher, J. F.; Mobashery, S. </w:t>
      </w:r>
      <w:r w:rsidRPr="006E5C63">
        <w:rPr>
          <w:i/>
        </w:rPr>
        <w:t xml:space="preserve">MedChemComm </w:t>
      </w:r>
      <w:r w:rsidRPr="006E5C63">
        <w:rPr>
          <w:b/>
        </w:rPr>
        <w:t>2016,</w:t>
      </w:r>
      <w:r w:rsidRPr="006E5C63">
        <w:t xml:space="preserve"> </w:t>
      </w:r>
      <w:r w:rsidRPr="006E5C63">
        <w:rPr>
          <w:i/>
        </w:rPr>
        <w:t>7</w:t>
      </w:r>
      <w:r w:rsidRPr="006E5C63">
        <w:t>, 37-49.</w:t>
      </w:r>
      <w:bookmarkEnd w:id="505"/>
    </w:p>
    <w:p w14:paraId="7A8248FA" w14:textId="77777777" w:rsidR="006E5C63" w:rsidRPr="006E5C63" w:rsidRDefault="006E5C63" w:rsidP="006E5C63">
      <w:pPr>
        <w:pStyle w:val="EndNoteBibliography"/>
        <w:spacing w:after="0"/>
      </w:pPr>
      <w:bookmarkStart w:id="506" w:name="_ENREF_55"/>
      <w:r w:rsidRPr="006E5C63">
        <w:t>55.</w:t>
      </w:r>
      <w:r w:rsidRPr="006E5C63">
        <w:tab/>
        <w:t xml:space="preserve">Willemsen-Seegers, N.;  Uitdehaag, J. C. M.;  Prinsen, M. B. W.;  de Vetter, J. R. F.;  de Man, J.;  Sawa, M.;  Kawase, Y.;  Buijsman, R. C.; Zaman, G. J. R. </w:t>
      </w:r>
      <w:r w:rsidRPr="006E5C63">
        <w:rPr>
          <w:i/>
        </w:rPr>
        <w:t xml:space="preserve">Journal of Molecular Biology </w:t>
      </w:r>
      <w:r w:rsidRPr="006E5C63">
        <w:rPr>
          <w:b/>
        </w:rPr>
        <w:t>2017,</w:t>
      </w:r>
      <w:r w:rsidRPr="006E5C63">
        <w:t xml:space="preserve"> </w:t>
      </w:r>
      <w:r w:rsidRPr="006E5C63">
        <w:rPr>
          <w:i/>
        </w:rPr>
        <w:t>429</w:t>
      </w:r>
      <w:r w:rsidRPr="006E5C63">
        <w:t>, 574-586.</w:t>
      </w:r>
      <w:bookmarkEnd w:id="506"/>
    </w:p>
    <w:p w14:paraId="111ADF62" w14:textId="77777777" w:rsidR="006E5C63" w:rsidRPr="006E5C63" w:rsidRDefault="006E5C63" w:rsidP="006E5C63">
      <w:pPr>
        <w:pStyle w:val="EndNoteBibliography"/>
        <w:spacing w:after="0"/>
      </w:pPr>
      <w:bookmarkStart w:id="507" w:name="_ENREF_56"/>
      <w:r w:rsidRPr="006E5C63">
        <w:t>56.</w:t>
      </w:r>
      <w:r w:rsidRPr="006E5C63">
        <w:tab/>
        <w:t xml:space="preserve">Gupta, V.; Carroll, K. S. </w:t>
      </w:r>
      <w:r w:rsidRPr="006E5C63">
        <w:rPr>
          <w:i/>
        </w:rPr>
        <w:t xml:space="preserve">Chemical Science </w:t>
      </w:r>
      <w:r w:rsidRPr="006E5C63">
        <w:rPr>
          <w:b/>
        </w:rPr>
        <w:t>2016,</w:t>
      </w:r>
      <w:r w:rsidRPr="006E5C63">
        <w:t xml:space="preserve"> </w:t>
      </w:r>
      <w:r w:rsidRPr="006E5C63">
        <w:rPr>
          <w:i/>
        </w:rPr>
        <w:t>7</w:t>
      </w:r>
      <w:r w:rsidRPr="006E5C63">
        <w:t>, 400-415.</w:t>
      </w:r>
      <w:bookmarkEnd w:id="507"/>
    </w:p>
    <w:p w14:paraId="664601CB" w14:textId="77777777" w:rsidR="006E5C63" w:rsidRPr="006E5C63" w:rsidRDefault="006E5C63" w:rsidP="006E5C63">
      <w:pPr>
        <w:pStyle w:val="EndNoteBibliography"/>
        <w:spacing w:after="0"/>
      </w:pPr>
      <w:bookmarkStart w:id="508" w:name="_ENREF_57"/>
      <w:r w:rsidRPr="006E5C63">
        <w:t>57.</w:t>
      </w:r>
      <w:r w:rsidRPr="006E5C63">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6E5C63">
        <w:rPr>
          <w:i/>
        </w:rPr>
        <w:t xml:space="preserve">Journal of Medicinal Chemistry </w:t>
      </w:r>
      <w:r w:rsidRPr="006E5C63">
        <w:rPr>
          <w:b/>
        </w:rPr>
        <w:t>2016,</w:t>
      </w:r>
      <w:r w:rsidRPr="006E5C63">
        <w:t xml:space="preserve"> </w:t>
      </w:r>
      <w:r w:rsidRPr="006E5C63">
        <w:rPr>
          <w:i/>
        </w:rPr>
        <w:t>59</w:t>
      </w:r>
      <w:r w:rsidRPr="006E5C63">
        <w:t>, 9173-9200.</w:t>
      </w:r>
      <w:bookmarkEnd w:id="508"/>
    </w:p>
    <w:p w14:paraId="31FA42E4" w14:textId="77777777" w:rsidR="006E5C63" w:rsidRPr="006E5C63" w:rsidRDefault="006E5C63" w:rsidP="006E5C63">
      <w:pPr>
        <w:pStyle w:val="EndNoteBibliography"/>
        <w:spacing w:after="0"/>
      </w:pPr>
      <w:bookmarkStart w:id="509" w:name="_ENREF_58"/>
      <w:r w:rsidRPr="006E5C63">
        <w:t>58.</w:t>
      </w:r>
      <w:r w:rsidRPr="006E5C63">
        <w:tab/>
        <w:t xml:space="preserve">Horton, J. R.;  Engstrom, A.;  Zoeller, E. L.;  Liu, X.;  Shanks, J. R.;  Zhang, X.;  Johns, M. A.;  Vertino, P. M.;  Fu, H.; Cheng, X. </w:t>
      </w:r>
      <w:r w:rsidRPr="006E5C63">
        <w:rPr>
          <w:i/>
        </w:rPr>
        <w:t xml:space="preserve">The Journal of Biological Chemistry </w:t>
      </w:r>
      <w:r w:rsidRPr="006E5C63">
        <w:rPr>
          <w:b/>
        </w:rPr>
        <w:t>2016,</w:t>
      </w:r>
      <w:r w:rsidRPr="006E5C63">
        <w:t xml:space="preserve"> </w:t>
      </w:r>
      <w:r w:rsidRPr="006E5C63">
        <w:rPr>
          <w:i/>
        </w:rPr>
        <w:t>291</w:t>
      </w:r>
      <w:r w:rsidRPr="006E5C63">
        <w:t>, 2631-2646.</w:t>
      </w:r>
      <w:bookmarkEnd w:id="509"/>
    </w:p>
    <w:p w14:paraId="31F9CF97" w14:textId="77777777" w:rsidR="006E5C63" w:rsidRPr="006E5C63" w:rsidRDefault="006E5C63" w:rsidP="006E5C63">
      <w:pPr>
        <w:pStyle w:val="EndNoteBibliography"/>
        <w:spacing w:after="0"/>
      </w:pPr>
      <w:bookmarkStart w:id="510" w:name="_ENREF_59"/>
      <w:r w:rsidRPr="006E5C63">
        <w:t>59.</w:t>
      </w:r>
      <w:r w:rsidRPr="006E5C63">
        <w:tab/>
        <w:t xml:space="preserve">Chaikuad, A.;  Koch, P.;  Laufer, S. A.; Knapp, S. </w:t>
      </w:r>
      <w:r w:rsidRPr="006E5C63">
        <w:rPr>
          <w:i/>
        </w:rPr>
        <w:t xml:space="preserve">Angewandte Chemie International Edition </w:t>
      </w:r>
      <w:r w:rsidRPr="006E5C63">
        <w:rPr>
          <w:b/>
        </w:rPr>
        <w:t>2018,</w:t>
      </w:r>
      <w:r w:rsidRPr="006E5C63">
        <w:t xml:space="preserve"> </w:t>
      </w:r>
      <w:r w:rsidRPr="006E5C63">
        <w:rPr>
          <w:i/>
        </w:rPr>
        <w:t>57</w:t>
      </w:r>
      <w:r w:rsidRPr="006E5C63">
        <w:t>, 4372-4385.</w:t>
      </w:r>
      <w:bookmarkEnd w:id="510"/>
    </w:p>
    <w:p w14:paraId="55043968" w14:textId="77777777" w:rsidR="006E5C63" w:rsidRPr="006E5C63" w:rsidRDefault="006E5C63" w:rsidP="006E5C63">
      <w:pPr>
        <w:pStyle w:val="EndNoteBibliography"/>
        <w:spacing w:after="0"/>
      </w:pPr>
      <w:bookmarkStart w:id="511" w:name="_ENREF_60"/>
      <w:r w:rsidRPr="006E5C63">
        <w:t>60.</w:t>
      </w:r>
      <w:r w:rsidRPr="006E5C63">
        <w:tab/>
        <w:t xml:space="preserve">Gupta, V.; Carroll, K. S. </w:t>
      </w:r>
      <w:r w:rsidRPr="006E5C63">
        <w:rPr>
          <w:i/>
        </w:rPr>
        <w:t xml:space="preserve">Chemical Communications </w:t>
      </w:r>
      <w:r w:rsidRPr="006E5C63">
        <w:rPr>
          <w:b/>
        </w:rPr>
        <w:t>2016,</w:t>
      </w:r>
      <w:r w:rsidRPr="006E5C63">
        <w:t xml:space="preserve"> </w:t>
      </w:r>
      <w:r w:rsidRPr="006E5C63">
        <w:rPr>
          <w:i/>
        </w:rPr>
        <w:t>52</w:t>
      </w:r>
      <w:r w:rsidRPr="006E5C63">
        <w:t>, 3414-3417.</w:t>
      </w:r>
      <w:bookmarkEnd w:id="511"/>
    </w:p>
    <w:p w14:paraId="648B8C95" w14:textId="77777777" w:rsidR="006E5C63" w:rsidRPr="006E5C63" w:rsidRDefault="006E5C63" w:rsidP="006E5C63">
      <w:pPr>
        <w:pStyle w:val="EndNoteBibliography"/>
        <w:spacing w:after="0"/>
      </w:pPr>
      <w:bookmarkStart w:id="512" w:name="_ENREF_61"/>
      <w:r w:rsidRPr="006E5C63">
        <w:lastRenderedPageBreak/>
        <w:t>61.</w:t>
      </w:r>
      <w:r w:rsidRPr="006E5C63">
        <w:tab/>
        <w:t xml:space="preserve">Yang, W.;  Hosford, S. R.;  Dillon, L. M.;  Shee, K.;  Liu, S. C.;  Bean, J. R.;  Salphati, L.;  Pang, J.;  Zhang, X.;  Nannini, M. A.;  Demidenko, E.;  Bates, D.;  Lewis, L. D.;  Marotti, J. D.;  Eastman, A. R.; Miller, T. W. </w:t>
      </w:r>
      <w:r w:rsidRPr="006E5C63">
        <w:rPr>
          <w:i/>
        </w:rPr>
        <w:t xml:space="preserve">Clinical Cancer Research </w:t>
      </w:r>
      <w:r w:rsidRPr="006E5C63">
        <w:rPr>
          <w:b/>
        </w:rPr>
        <w:t>2016,</w:t>
      </w:r>
      <w:r w:rsidRPr="006E5C63">
        <w:t xml:space="preserve"> </w:t>
      </w:r>
      <w:r w:rsidRPr="006E5C63">
        <w:rPr>
          <w:i/>
        </w:rPr>
        <w:t>22</w:t>
      </w:r>
      <w:r w:rsidRPr="006E5C63">
        <w:t>, 2250-2260.</w:t>
      </w:r>
      <w:bookmarkEnd w:id="512"/>
    </w:p>
    <w:p w14:paraId="4D3530B0" w14:textId="77777777" w:rsidR="006E5C63" w:rsidRPr="006E5C63" w:rsidRDefault="006E5C63" w:rsidP="006E5C63">
      <w:pPr>
        <w:pStyle w:val="EndNoteBibliography"/>
        <w:spacing w:after="0"/>
      </w:pPr>
      <w:bookmarkStart w:id="513" w:name="_ENREF_62"/>
      <w:r w:rsidRPr="006E5C63">
        <w:t>62.</w:t>
      </w:r>
      <w:r w:rsidRPr="006E5C63">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6E5C63">
        <w:rPr>
          <w:i/>
        </w:rPr>
        <w:t xml:space="preserve">Journal of Medicinal Chemistry </w:t>
      </w:r>
      <w:r w:rsidRPr="006E5C63">
        <w:rPr>
          <w:b/>
        </w:rPr>
        <w:t>2016,</w:t>
      </w:r>
      <w:r w:rsidRPr="006E5C63">
        <w:t xml:space="preserve"> </w:t>
      </w:r>
      <w:r w:rsidRPr="006E5C63">
        <w:rPr>
          <w:i/>
        </w:rPr>
        <w:t>59</w:t>
      </w:r>
      <w:r w:rsidRPr="006E5C63">
        <w:t>, 7915-7935.</w:t>
      </w:r>
      <w:bookmarkEnd w:id="513"/>
    </w:p>
    <w:p w14:paraId="6A6683EF" w14:textId="77777777" w:rsidR="006E5C63" w:rsidRPr="006E5C63" w:rsidRDefault="006E5C63" w:rsidP="006E5C63">
      <w:pPr>
        <w:pStyle w:val="EndNoteBibliography"/>
        <w:spacing w:after="0"/>
      </w:pPr>
      <w:bookmarkStart w:id="514" w:name="_ENREF_63"/>
      <w:r w:rsidRPr="006E5C63">
        <w:t>63.</w:t>
      </w:r>
      <w:r w:rsidRPr="006E5C63">
        <w:tab/>
        <w:t xml:space="preserve">Brameld, K. A.;  Owens, T. D.;  Verner, E.;  Venetsanakos, E.;  Bradshaw, J. M.;  Phan, V. T.;  Tam, D.;  Leung, K.;  Shu, J.;  LaStant, J.;  Loughhead, D. G.;  Ton, T.;  Karr, D. E.;  Gerritsen, M. E.;  Goldstein, D. M.; Funk, J. O. </w:t>
      </w:r>
      <w:r w:rsidRPr="006E5C63">
        <w:rPr>
          <w:i/>
        </w:rPr>
        <w:t xml:space="preserve">Journal of Medicinal Chemistry </w:t>
      </w:r>
      <w:r w:rsidRPr="006E5C63">
        <w:rPr>
          <w:b/>
        </w:rPr>
        <w:t>2017,</w:t>
      </w:r>
      <w:r w:rsidRPr="006E5C63">
        <w:t xml:space="preserve"> </w:t>
      </w:r>
      <w:r w:rsidRPr="006E5C63">
        <w:rPr>
          <w:i/>
        </w:rPr>
        <w:t>60</w:t>
      </w:r>
      <w:r w:rsidRPr="006E5C63">
        <w:t>, 6516-6527.</w:t>
      </w:r>
      <w:bookmarkEnd w:id="514"/>
    </w:p>
    <w:p w14:paraId="7C62A443" w14:textId="77777777" w:rsidR="006E5C63" w:rsidRPr="006E5C63" w:rsidRDefault="006E5C63" w:rsidP="006E5C63">
      <w:pPr>
        <w:pStyle w:val="EndNoteBibliography"/>
        <w:spacing w:after="0"/>
      </w:pPr>
      <w:bookmarkStart w:id="515" w:name="_ENREF_64"/>
      <w:r w:rsidRPr="006E5C63">
        <w:t>64.</w:t>
      </w:r>
      <w:r w:rsidRPr="006E5C63">
        <w:tab/>
        <w:t xml:space="preserve">Dalton, S. E.;  Dittus, L.;  Thomas, D. A.;  Convery, M. A.;  Nunes, J.;  Bush, J. T.;  Evans, J. P.;  Werner, T.;  Bantscheff, M.;  Murphy, J. A.; Campos, S. </w:t>
      </w:r>
      <w:r w:rsidRPr="006E5C63">
        <w:rPr>
          <w:i/>
        </w:rPr>
        <w:t xml:space="preserve">Journal of the American Chemical Society </w:t>
      </w:r>
      <w:r w:rsidRPr="006E5C63">
        <w:rPr>
          <w:b/>
        </w:rPr>
        <w:t>2018,</w:t>
      </w:r>
      <w:r w:rsidRPr="006E5C63">
        <w:t xml:space="preserve"> </w:t>
      </w:r>
      <w:r w:rsidRPr="006E5C63">
        <w:rPr>
          <w:i/>
        </w:rPr>
        <w:t>140</w:t>
      </w:r>
      <w:r w:rsidRPr="006E5C63">
        <w:t>, 932-939.</w:t>
      </w:r>
      <w:bookmarkEnd w:id="515"/>
    </w:p>
    <w:p w14:paraId="6804DC51" w14:textId="77777777" w:rsidR="006E5C63" w:rsidRPr="006E5C63" w:rsidRDefault="006E5C63" w:rsidP="006E5C63">
      <w:pPr>
        <w:pStyle w:val="EndNoteBibliography"/>
        <w:spacing w:after="0"/>
      </w:pPr>
      <w:bookmarkStart w:id="516" w:name="_ENREF_65"/>
      <w:r w:rsidRPr="006E5C63">
        <w:t>65.</w:t>
      </w:r>
      <w:r w:rsidRPr="006E5C63">
        <w:tab/>
        <w:t xml:space="preserve">Johnson, A. R.;  Kohli, P. B.;  Katewa, A.;  Gogol, E.;  Belmont, L. D.;  Choy, R.;  Penuel, E.;  Burton, L.;  Eigenbrot, C.;  Yu, C.;  Ortwine, D. F.;  Bowman, K.;  Franke, Y.;  Tam, C.;  Estevez, A.;  Mortara, K.;  Wu, J.;  Li, H.;  Lin, M.;  Bergeron, P.;  Crawford, J. J.; Young, W. B. </w:t>
      </w:r>
      <w:r w:rsidRPr="006E5C63">
        <w:rPr>
          <w:i/>
        </w:rPr>
        <w:t xml:space="preserve">ACS Chemical Biology </w:t>
      </w:r>
      <w:r w:rsidRPr="006E5C63">
        <w:rPr>
          <w:b/>
        </w:rPr>
        <w:t>2016,</w:t>
      </w:r>
      <w:r w:rsidRPr="006E5C63">
        <w:t xml:space="preserve"> </w:t>
      </w:r>
      <w:r w:rsidRPr="006E5C63">
        <w:rPr>
          <w:i/>
        </w:rPr>
        <w:t>11</w:t>
      </w:r>
      <w:r w:rsidRPr="006E5C63">
        <w:t>, 2897-2907.</w:t>
      </w:r>
      <w:bookmarkEnd w:id="516"/>
    </w:p>
    <w:p w14:paraId="16AA4581" w14:textId="77777777" w:rsidR="006E5C63" w:rsidRPr="006E5C63" w:rsidRDefault="006E5C63" w:rsidP="006E5C63">
      <w:pPr>
        <w:pStyle w:val="EndNoteBibliography"/>
        <w:spacing w:after="0"/>
      </w:pPr>
      <w:bookmarkStart w:id="517" w:name="_ENREF_66"/>
      <w:r w:rsidRPr="006E5C63">
        <w:t>66.</w:t>
      </w:r>
      <w:r w:rsidRPr="006E5C63">
        <w:tab/>
        <w:t xml:space="preserve">Krishnan, S.;  Miller, R. M.;  Tian, B.;  Mullins, R. D.;  Jacobson, M. P.; Taunton, J. </w:t>
      </w:r>
      <w:r w:rsidRPr="006E5C63">
        <w:rPr>
          <w:i/>
        </w:rPr>
        <w:t xml:space="preserve">Journal of the American Chemical Society </w:t>
      </w:r>
      <w:r w:rsidRPr="006E5C63">
        <w:rPr>
          <w:b/>
        </w:rPr>
        <w:t>2014,</w:t>
      </w:r>
      <w:r w:rsidRPr="006E5C63">
        <w:t xml:space="preserve"> </w:t>
      </w:r>
      <w:r w:rsidRPr="006E5C63">
        <w:rPr>
          <w:i/>
        </w:rPr>
        <w:t>136</w:t>
      </w:r>
      <w:r w:rsidRPr="006E5C63">
        <w:t>, 12624-12630.</w:t>
      </w:r>
      <w:bookmarkEnd w:id="517"/>
    </w:p>
    <w:p w14:paraId="34CCD66A" w14:textId="77777777" w:rsidR="006E5C63" w:rsidRPr="006E5C63" w:rsidRDefault="006E5C63" w:rsidP="006E5C63">
      <w:pPr>
        <w:pStyle w:val="EndNoteBibliography"/>
        <w:spacing w:after="0"/>
      </w:pPr>
      <w:bookmarkStart w:id="518" w:name="_ENREF_67"/>
      <w:r w:rsidRPr="006E5C63">
        <w:t>67.</w:t>
      </w:r>
      <w:r w:rsidRPr="006E5C63">
        <w:tab/>
        <w:t xml:space="preserve">Chruszcz, M.;  Wlodawer, A.; Minor, W. </w:t>
      </w:r>
      <w:r w:rsidRPr="006E5C63">
        <w:rPr>
          <w:i/>
        </w:rPr>
        <w:t xml:space="preserve">Biophys J </w:t>
      </w:r>
      <w:r w:rsidRPr="006E5C63">
        <w:rPr>
          <w:b/>
        </w:rPr>
        <w:t>2008,</w:t>
      </w:r>
      <w:r w:rsidRPr="006E5C63">
        <w:t xml:space="preserve"> </w:t>
      </w:r>
      <w:r w:rsidRPr="006E5C63">
        <w:rPr>
          <w:i/>
        </w:rPr>
        <w:t>95</w:t>
      </w:r>
      <w:r w:rsidRPr="006E5C63">
        <w:t>, 1-9.</w:t>
      </w:r>
      <w:bookmarkEnd w:id="518"/>
    </w:p>
    <w:p w14:paraId="0E6A5ADB" w14:textId="77777777" w:rsidR="006E5C63" w:rsidRPr="006E5C63" w:rsidRDefault="006E5C63" w:rsidP="006E5C63">
      <w:pPr>
        <w:pStyle w:val="EndNoteBibliography"/>
        <w:spacing w:after="0"/>
      </w:pPr>
      <w:bookmarkStart w:id="519" w:name="_ENREF_68"/>
      <w:r w:rsidRPr="006E5C63">
        <w:t>68.</w:t>
      </w:r>
      <w:r w:rsidRPr="006E5C63">
        <w:tab/>
        <w:t xml:space="preserve">Kruschel, D.; Zagrovic, B. </w:t>
      </w:r>
      <w:r w:rsidRPr="006E5C63">
        <w:rPr>
          <w:i/>
        </w:rPr>
        <w:t xml:space="preserve">Molecular BioSystems </w:t>
      </w:r>
      <w:r w:rsidRPr="006E5C63">
        <w:rPr>
          <w:b/>
        </w:rPr>
        <w:t>2009,</w:t>
      </w:r>
      <w:r w:rsidRPr="006E5C63">
        <w:t xml:space="preserve"> </w:t>
      </w:r>
      <w:r w:rsidRPr="006E5C63">
        <w:rPr>
          <w:i/>
        </w:rPr>
        <w:t>5</w:t>
      </w:r>
      <w:r w:rsidRPr="006E5C63">
        <w:t>, 1606-1616.</w:t>
      </w:r>
      <w:bookmarkEnd w:id="519"/>
    </w:p>
    <w:p w14:paraId="39DA93D6" w14:textId="77777777" w:rsidR="006E5C63" w:rsidRPr="006E5C63" w:rsidRDefault="006E5C63" w:rsidP="006E5C63">
      <w:pPr>
        <w:pStyle w:val="EndNoteBibliography"/>
        <w:spacing w:after="0"/>
      </w:pPr>
      <w:bookmarkStart w:id="520" w:name="_ENREF_69"/>
      <w:r w:rsidRPr="006E5C63">
        <w:t>69.</w:t>
      </w:r>
      <w:r w:rsidRPr="006E5C63">
        <w:tab/>
        <w:t xml:space="preserve">Henzler-Wildman, K.; Kern, D. </w:t>
      </w:r>
      <w:r w:rsidRPr="006E5C63">
        <w:rPr>
          <w:i/>
        </w:rPr>
        <w:t xml:space="preserve">Nature </w:t>
      </w:r>
      <w:r w:rsidRPr="006E5C63">
        <w:rPr>
          <w:b/>
        </w:rPr>
        <w:t>2007,</w:t>
      </w:r>
      <w:r w:rsidRPr="006E5C63">
        <w:t xml:space="preserve"> </w:t>
      </w:r>
      <w:r w:rsidRPr="006E5C63">
        <w:rPr>
          <w:i/>
        </w:rPr>
        <w:t>450</w:t>
      </w:r>
      <w:r w:rsidRPr="006E5C63">
        <w:t>, 964.</w:t>
      </w:r>
      <w:bookmarkEnd w:id="520"/>
    </w:p>
    <w:p w14:paraId="5D27A3B4" w14:textId="77777777" w:rsidR="006E5C63" w:rsidRPr="006E5C63" w:rsidRDefault="006E5C63" w:rsidP="006E5C63">
      <w:pPr>
        <w:pStyle w:val="EndNoteBibliography"/>
        <w:spacing w:after="0"/>
      </w:pPr>
      <w:bookmarkStart w:id="521" w:name="_ENREF_70"/>
      <w:r w:rsidRPr="006E5C63">
        <w:t>70.</w:t>
      </w:r>
      <w:r w:rsidRPr="006E5C63">
        <w:tab/>
        <w:t xml:space="preserve">Kuzmanic, A.;  Pannu, N. S.; Zagrovic, B. </w:t>
      </w:r>
      <w:r w:rsidRPr="006E5C63">
        <w:rPr>
          <w:i/>
        </w:rPr>
        <w:t xml:space="preserve">Nature Communications </w:t>
      </w:r>
      <w:r w:rsidRPr="006E5C63">
        <w:rPr>
          <w:b/>
        </w:rPr>
        <w:t>2014,</w:t>
      </w:r>
      <w:r w:rsidRPr="006E5C63">
        <w:t xml:space="preserve"> </w:t>
      </w:r>
      <w:r w:rsidRPr="006E5C63">
        <w:rPr>
          <w:i/>
        </w:rPr>
        <w:t>5</w:t>
      </w:r>
      <w:r w:rsidRPr="006E5C63">
        <w:t>, 1-10.</w:t>
      </w:r>
      <w:bookmarkEnd w:id="521"/>
    </w:p>
    <w:p w14:paraId="68E1CDBF" w14:textId="77777777" w:rsidR="006E5C63" w:rsidRPr="006E5C63" w:rsidRDefault="006E5C63" w:rsidP="006E5C63">
      <w:pPr>
        <w:pStyle w:val="EndNoteBibliography"/>
        <w:spacing w:after="0"/>
      </w:pPr>
      <w:bookmarkStart w:id="522" w:name="_ENREF_71"/>
      <w:r w:rsidRPr="006E5C63">
        <w:t>71.</w:t>
      </w:r>
      <w:r w:rsidRPr="006E5C63">
        <w:tab/>
        <w:t xml:space="preserve">Sakthivel, S.; Habeeb, S. K. M. </w:t>
      </w:r>
      <w:r w:rsidRPr="006E5C63">
        <w:rPr>
          <w:i/>
        </w:rPr>
        <w:t xml:space="preserve">Journal of Biomolecular Structure and Dynamics </w:t>
      </w:r>
      <w:r w:rsidRPr="006E5C63">
        <w:rPr>
          <w:b/>
        </w:rPr>
        <w:t>2018,</w:t>
      </w:r>
      <w:r w:rsidRPr="006E5C63">
        <w:t xml:space="preserve"> </w:t>
      </w:r>
      <w:r w:rsidRPr="006E5C63">
        <w:rPr>
          <w:i/>
        </w:rPr>
        <w:t>36</w:t>
      </w:r>
      <w:r w:rsidRPr="006E5C63">
        <w:t>, 4320-4337.</w:t>
      </w:r>
      <w:bookmarkEnd w:id="522"/>
    </w:p>
    <w:p w14:paraId="62B95EA0" w14:textId="77777777" w:rsidR="006E5C63" w:rsidRPr="006E5C63" w:rsidRDefault="006E5C63" w:rsidP="006E5C63">
      <w:pPr>
        <w:pStyle w:val="EndNoteBibliography"/>
        <w:spacing w:after="0"/>
      </w:pPr>
      <w:bookmarkStart w:id="523" w:name="_ENREF_72"/>
      <w:r w:rsidRPr="006E5C63">
        <w:t>72.</w:t>
      </w:r>
      <w:r w:rsidRPr="006E5C63">
        <w:tab/>
        <w:t xml:space="preserve">Ratzon, E.;  Bloch, I.;  Nicola, M.;  Cohen, E.;  Ruimi, N.;  Dotan, N.;  Landau, M.; Gal, M. </w:t>
      </w:r>
      <w:r w:rsidRPr="006E5C63">
        <w:rPr>
          <w:i/>
        </w:rPr>
        <w:t xml:space="preserve">ACS Omega </w:t>
      </w:r>
      <w:r w:rsidRPr="006E5C63">
        <w:rPr>
          <w:b/>
        </w:rPr>
        <w:t>2017,</w:t>
      </w:r>
      <w:r w:rsidRPr="006E5C63">
        <w:t xml:space="preserve"> </w:t>
      </w:r>
      <w:r w:rsidRPr="006E5C63">
        <w:rPr>
          <w:i/>
        </w:rPr>
        <w:t>2</w:t>
      </w:r>
      <w:r w:rsidRPr="006E5C63">
        <w:t>, 4398-4410.</w:t>
      </w:r>
      <w:bookmarkEnd w:id="523"/>
    </w:p>
    <w:p w14:paraId="72F15B11" w14:textId="77777777" w:rsidR="006E5C63" w:rsidRPr="006E5C63" w:rsidRDefault="006E5C63" w:rsidP="006E5C63">
      <w:pPr>
        <w:pStyle w:val="EndNoteBibliography"/>
        <w:spacing w:after="0"/>
      </w:pPr>
      <w:bookmarkStart w:id="524" w:name="_ENREF_73"/>
      <w:r w:rsidRPr="006E5C63">
        <w:t>73.</w:t>
      </w:r>
      <w:r w:rsidRPr="006E5C63">
        <w:tab/>
        <w:t xml:space="preserve">Balasubramanian, P. K.;  Balupuri, A.;  Kang, H.-Y.; Cho, S. J. </w:t>
      </w:r>
      <w:r w:rsidRPr="006E5C63">
        <w:rPr>
          <w:i/>
        </w:rPr>
        <w:t xml:space="preserve">BMC Systems Biology </w:t>
      </w:r>
      <w:r w:rsidRPr="006E5C63">
        <w:rPr>
          <w:b/>
        </w:rPr>
        <w:t>2017,</w:t>
      </w:r>
      <w:r w:rsidRPr="006E5C63">
        <w:t xml:space="preserve"> </w:t>
      </w:r>
      <w:r w:rsidRPr="006E5C63">
        <w:rPr>
          <w:i/>
        </w:rPr>
        <w:t>11</w:t>
      </w:r>
      <w:r w:rsidRPr="006E5C63">
        <w:t>, 1-11.</w:t>
      </w:r>
      <w:bookmarkEnd w:id="524"/>
    </w:p>
    <w:p w14:paraId="1155BFB7" w14:textId="77777777" w:rsidR="006E5C63" w:rsidRPr="006E5C63" w:rsidRDefault="006E5C63" w:rsidP="006E5C63">
      <w:pPr>
        <w:pStyle w:val="EndNoteBibliography"/>
        <w:spacing w:after="0"/>
      </w:pPr>
      <w:bookmarkStart w:id="525" w:name="_ENREF_74"/>
      <w:r w:rsidRPr="006E5C63">
        <w:t>74.</w:t>
      </w:r>
      <w:r w:rsidRPr="006E5C63">
        <w:tab/>
        <w:t xml:space="preserve">Balasubramanian, P. K.;  Balupuri, A.; Cho, S. J. </w:t>
      </w:r>
      <w:r w:rsidRPr="006E5C63">
        <w:rPr>
          <w:i/>
        </w:rPr>
        <w:t xml:space="preserve">Archives of Pharmacal Research </w:t>
      </w:r>
      <w:r w:rsidRPr="006E5C63">
        <w:rPr>
          <w:b/>
        </w:rPr>
        <w:t>2016,</w:t>
      </w:r>
      <w:r w:rsidRPr="006E5C63">
        <w:t xml:space="preserve"> </w:t>
      </w:r>
      <w:r w:rsidRPr="006E5C63">
        <w:rPr>
          <w:i/>
        </w:rPr>
        <w:t>39</w:t>
      </w:r>
      <w:r w:rsidRPr="006E5C63">
        <w:t>, 328-339.</w:t>
      </w:r>
      <w:bookmarkEnd w:id="525"/>
    </w:p>
    <w:p w14:paraId="7A252A19" w14:textId="77777777" w:rsidR="006E5C63" w:rsidRPr="006E5C63" w:rsidRDefault="006E5C63" w:rsidP="006E5C63">
      <w:pPr>
        <w:pStyle w:val="EndNoteBibliography"/>
        <w:spacing w:after="0"/>
      </w:pPr>
      <w:bookmarkStart w:id="526" w:name="_ENREF_75"/>
      <w:r w:rsidRPr="006E5C63">
        <w:lastRenderedPageBreak/>
        <w:t>75.</w:t>
      </w:r>
      <w:r w:rsidRPr="006E5C63">
        <w:tab/>
        <w:t xml:space="preserve">Bavi, R.;  Kumar, R.;  Choi, L.; Woo Lee, K. </w:t>
      </w:r>
      <w:r w:rsidRPr="006E5C63">
        <w:rPr>
          <w:i/>
        </w:rPr>
        <w:t xml:space="preserve">PLOS ONE </w:t>
      </w:r>
      <w:r w:rsidRPr="006E5C63">
        <w:rPr>
          <w:b/>
        </w:rPr>
        <w:t>2016,</w:t>
      </w:r>
      <w:r w:rsidRPr="006E5C63">
        <w:t xml:space="preserve"> </w:t>
      </w:r>
      <w:r w:rsidRPr="006E5C63">
        <w:rPr>
          <w:i/>
        </w:rPr>
        <w:t>11</w:t>
      </w:r>
      <w:r w:rsidRPr="006E5C63">
        <w:t>, 1-19.</w:t>
      </w:r>
      <w:bookmarkEnd w:id="526"/>
    </w:p>
    <w:p w14:paraId="18752DC1" w14:textId="77777777" w:rsidR="006E5C63" w:rsidRPr="006E5C63" w:rsidRDefault="006E5C63" w:rsidP="006E5C63">
      <w:pPr>
        <w:pStyle w:val="EndNoteBibliography"/>
        <w:spacing w:after="0"/>
      </w:pPr>
      <w:bookmarkStart w:id="527" w:name="_ENREF_76"/>
      <w:r w:rsidRPr="006E5C63">
        <w:t>76.</w:t>
      </w:r>
      <w:r w:rsidRPr="006E5C63">
        <w:tab/>
        <w:t xml:space="preserve">Sultan, M. M.;  Denny, R. A.;  Unwalla, R.;  Lovering, F.; Pande, V. S. </w:t>
      </w:r>
      <w:r w:rsidRPr="006E5C63">
        <w:rPr>
          <w:i/>
        </w:rPr>
        <w:t xml:space="preserve">Scientific Reports </w:t>
      </w:r>
      <w:r w:rsidRPr="006E5C63">
        <w:rPr>
          <w:b/>
        </w:rPr>
        <w:t>2017,</w:t>
      </w:r>
      <w:r w:rsidRPr="006E5C63">
        <w:t xml:space="preserve"> </w:t>
      </w:r>
      <w:r w:rsidRPr="006E5C63">
        <w:rPr>
          <w:i/>
        </w:rPr>
        <w:t>7</w:t>
      </w:r>
      <w:r w:rsidRPr="006E5C63">
        <w:t>, 1-11.</w:t>
      </w:r>
      <w:bookmarkEnd w:id="527"/>
    </w:p>
    <w:p w14:paraId="520B3B10" w14:textId="6F77775D" w:rsidR="006E5C63" w:rsidRPr="006E5C63" w:rsidRDefault="006E5C63" w:rsidP="006E5C63">
      <w:pPr>
        <w:pStyle w:val="EndNoteBibliography"/>
        <w:spacing w:after="0"/>
      </w:pPr>
      <w:bookmarkStart w:id="528" w:name="_ENREF_77"/>
      <w:r w:rsidRPr="006E5C63">
        <w:t>77.</w:t>
      </w:r>
      <w:r w:rsidRPr="006E5C63">
        <w:tab/>
        <w:t xml:space="preserve">Lu, D.;  Jiang, J.;  Liang, Z.;  Sun, M.;  Luo, C.;  Shen, B.; Hu, G. </w:t>
      </w:r>
      <w:r w:rsidRPr="006E5C63">
        <w:rPr>
          <w:i/>
        </w:rPr>
        <w:t xml:space="preserve">The Scientific World Journal </w:t>
      </w:r>
      <w:r w:rsidRPr="006E5C63">
        <w:t xml:space="preserve">[Online], </w:t>
      </w:r>
      <w:r w:rsidRPr="006E5C63">
        <w:rPr>
          <w:b/>
        </w:rPr>
        <w:t>2013</w:t>
      </w:r>
      <w:r w:rsidRPr="006E5C63">
        <w:t xml:space="preserve">, p. 1-10. </w:t>
      </w:r>
      <w:hyperlink r:id="rId86" w:history="1">
        <w:r w:rsidRPr="006E5C63">
          <w:rPr>
            <w:rStyle w:val="Hyperlink"/>
          </w:rPr>
          <w:t>http://dx.doi.org/10.1155/2013/580456</w:t>
        </w:r>
      </w:hyperlink>
      <w:r w:rsidRPr="006E5C63">
        <w:t xml:space="preserve"> (accessed 2019/05/05).</w:t>
      </w:r>
      <w:bookmarkEnd w:id="528"/>
    </w:p>
    <w:p w14:paraId="348C94F6" w14:textId="77777777" w:rsidR="006E5C63" w:rsidRPr="006E5C63" w:rsidRDefault="006E5C63" w:rsidP="006E5C63">
      <w:pPr>
        <w:pStyle w:val="EndNoteBibliography"/>
        <w:spacing w:after="0"/>
      </w:pPr>
      <w:bookmarkStart w:id="529" w:name="_ENREF_78"/>
      <w:r w:rsidRPr="006E5C63">
        <w:t>78.</w:t>
      </w:r>
      <w:r w:rsidRPr="006E5C63">
        <w:tab/>
        <w:t xml:space="preserve">Boyken, S. E.;  Chopra, N.;  Xie, Q.;  Joseph, R. E.;  Wales, T. E.;  Fulton, D. B.;  Engen, J. R.;  Jernigan, R. L.; Andreotti, A. H. </w:t>
      </w:r>
      <w:r w:rsidRPr="006E5C63">
        <w:rPr>
          <w:i/>
        </w:rPr>
        <w:t xml:space="preserve">Journal of Molecular Biology </w:t>
      </w:r>
      <w:r w:rsidRPr="006E5C63">
        <w:rPr>
          <w:b/>
        </w:rPr>
        <w:t>2014,</w:t>
      </w:r>
      <w:r w:rsidRPr="006E5C63">
        <w:t xml:space="preserve"> </w:t>
      </w:r>
      <w:r w:rsidRPr="006E5C63">
        <w:rPr>
          <w:i/>
        </w:rPr>
        <w:t>426</w:t>
      </w:r>
      <w:r w:rsidRPr="006E5C63">
        <w:t>, 3656-3669.</w:t>
      </w:r>
      <w:bookmarkEnd w:id="529"/>
    </w:p>
    <w:p w14:paraId="50C52209" w14:textId="647E637E" w:rsidR="006E5C63" w:rsidRPr="006E5C63" w:rsidRDefault="006E5C63" w:rsidP="006E5C63">
      <w:pPr>
        <w:pStyle w:val="EndNoteBibliography"/>
        <w:spacing w:after="0"/>
      </w:pPr>
      <w:bookmarkStart w:id="530" w:name="_ENREF_79"/>
      <w:r w:rsidRPr="006E5C63">
        <w:t>79.</w:t>
      </w:r>
      <w:r w:rsidRPr="006E5C63">
        <w:tab/>
        <w:t xml:space="preserve">Wang, Q.;  Vogan, E. M.;  Nocka, L. M.;  Rosen, C. E.;  Zorn, J. A.;  Harrison, S. C.; Kuriyan, J. </w:t>
      </w:r>
      <w:r w:rsidRPr="006E5C63">
        <w:rPr>
          <w:i/>
        </w:rPr>
        <w:t xml:space="preserve">eLife </w:t>
      </w:r>
      <w:r w:rsidRPr="006E5C63">
        <w:t xml:space="preserve">[Online], </w:t>
      </w:r>
      <w:r w:rsidRPr="006E5C63">
        <w:rPr>
          <w:b/>
        </w:rPr>
        <w:t>2015</w:t>
      </w:r>
      <w:r w:rsidRPr="006E5C63">
        <w:t xml:space="preserve">, p. 1-31. </w:t>
      </w:r>
      <w:hyperlink r:id="rId87" w:history="1">
        <w:r w:rsidRPr="006E5C63">
          <w:rPr>
            <w:rStyle w:val="Hyperlink"/>
          </w:rPr>
          <w:t>https://doi.org/10.7554/eLife.06074</w:t>
        </w:r>
      </w:hyperlink>
      <w:r w:rsidRPr="006E5C63">
        <w:t xml:space="preserve"> (accessed 2019/05/05).</w:t>
      </w:r>
      <w:bookmarkEnd w:id="530"/>
    </w:p>
    <w:p w14:paraId="26DD42B4" w14:textId="77777777" w:rsidR="006E5C63" w:rsidRPr="006E5C63" w:rsidRDefault="006E5C63" w:rsidP="006E5C63">
      <w:pPr>
        <w:pStyle w:val="EndNoteBibliography"/>
        <w:spacing w:after="0"/>
      </w:pPr>
      <w:bookmarkStart w:id="531" w:name="_ENREF_80"/>
      <w:r w:rsidRPr="006E5C63">
        <w:t>80.</w:t>
      </w:r>
      <w:r w:rsidRPr="006E5C63">
        <w:tab/>
        <w:t xml:space="preserve">Smith, J. M.;  Jami Alahmadi, Y.; Rowley, C. N. </w:t>
      </w:r>
      <w:r w:rsidRPr="006E5C63">
        <w:rPr>
          <w:i/>
        </w:rPr>
        <w:t xml:space="preserve">Journal of Chemical Theory and Computation </w:t>
      </w:r>
      <w:r w:rsidRPr="006E5C63">
        <w:rPr>
          <w:b/>
        </w:rPr>
        <w:t>2013,</w:t>
      </w:r>
      <w:r w:rsidRPr="006E5C63">
        <w:t xml:space="preserve"> </w:t>
      </w:r>
      <w:r w:rsidRPr="006E5C63">
        <w:rPr>
          <w:i/>
        </w:rPr>
        <w:t>9</w:t>
      </w:r>
      <w:r w:rsidRPr="006E5C63">
        <w:t>, 4860-4865.</w:t>
      </w:r>
      <w:bookmarkEnd w:id="531"/>
    </w:p>
    <w:p w14:paraId="7A1EE6F6" w14:textId="77777777" w:rsidR="006E5C63" w:rsidRPr="006E5C63" w:rsidRDefault="006E5C63" w:rsidP="006E5C63">
      <w:pPr>
        <w:pStyle w:val="EndNoteBibliography"/>
        <w:spacing w:after="0"/>
      </w:pPr>
      <w:bookmarkStart w:id="532" w:name="_ENREF_81"/>
      <w:r w:rsidRPr="006E5C63">
        <w:t>81.</w:t>
      </w:r>
      <w:r w:rsidRPr="006E5C63">
        <w:tab/>
        <w:t xml:space="preserve">Kruse, H.;  Goerigk, L.; Grimme, S. </w:t>
      </w:r>
      <w:r w:rsidRPr="006E5C63">
        <w:rPr>
          <w:i/>
        </w:rPr>
        <w:t xml:space="preserve">J. Org. Chem. </w:t>
      </w:r>
      <w:r w:rsidRPr="006E5C63">
        <w:rPr>
          <w:b/>
        </w:rPr>
        <w:t>2012,</w:t>
      </w:r>
      <w:r w:rsidRPr="006E5C63">
        <w:t xml:space="preserve"> </w:t>
      </w:r>
      <w:r w:rsidRPr="006E5C63">
        <w:rPr>
          <w:i/>
        </w:rPr>
        <w:t>77</w:t>
      </w:r>
      <w:r w:rsidRPr="006E5C63">
        <w:t>, 10824-10834.</w:t>
      </w:r>
      <w:bookmarkEnd w:id="532"/>
    </w:p>
    <w:p w14:paraId="50F2D4B4" w14:textId="77777777" w:rsidR="006E5C63" w:rsidRPr="006E5C63" w:rsidRDefault="006E5C63" w:rsidP="006E5C63">
      <w:pPr>
        <w:pStyle w:val="EndNoteBibliography"/>
        <w:spacing w:after="0"/>
      </w:pPr>
      <w:bookmarkStart w:id="533" w:name="_ENREF_82"/>
      <w:r w:rsidRPr="006E5C63">
        <w:t>82.</w:t>
      </w:r>
      <w:r w:rsidRPr="006E5C63">
        <w:tab/>
        <w:t xml:space="preserve">Fedorov, O.;  Müller, S.; Knapp, S. </w:t>
      </w:r>
      <w:r w:rsidRPr="006E5C63">
        <w:rPr>
          <w:i/>
        </w:rPr>
        <w:t xml:space="preserve">Nature Chemical Biology </w:t>
      </w:r>
      <w:r w:rsidRPr="006E5C63">
        <w:rPr>
          <w:b/>
        </w:rPr>
        <w:t>2010,</w:t>
      </w:r>
      <w:r w:rsidRPr="006E5C63">
        <w:t xml:space="preserve"> </w:t>
      </w:r>
      <w:r w:rsidRPr="006E5C63">
        <w:rPr>
          <w:i/>
        </w:rPr>
        <w:t>6</w:t>
      </w:r>
      <w:r w:rsidRPr="006E5C63">
        <w:t>, 166-169.</w:t>
      </w:r>
      <w:bookmarkEnd w:id="533"/>
    </w:p>
    <w:p w14:paraId="616816FC" w14:textId="77777777" w:rsidR="006E5C63" w:rsidRPr="006E5C63" w:rsidRDefault="006E5C63" w:rsidP="006E5C63">
      <w:pPr>
        <w:pStyle w:val="EndNoteBibliography"/>
        <w:spacing w:after="0"/>
      </w:pPr>
      <w:bookmarkStart w:id="534" w:name="_ENREF_83"/>
      <w:r w:rsidRPr="006E5C63">
        <w:t>83.</w:t>
      </w:r>
      <w:r w:rsidRPr="006E5C63">
        <w:tab/>
        <w:t xml:space="preserve">Botta, M. </w:t>
      </w:r>
      <w:r w:rsidRPr="006E5C63">
        <w:rPr>
          <w:i/>
        </w:rPr>
        <w:t xml:space="preserve">ACS Medicinal Chemistry Letters </w:t>
      </w:r>
      <w:r w:rsidRPr="006E5C63">
        <w:rPr>
          <w:b/>
        </w:rPr>
        <w:t>2014,</w:t>
      </w:r>
      <w:r w:rsidRPr="006E5C63">
        <w:t xml:space="preserve"> </w:t>
      </w:r>
      <w:r w:rsidRPr="006E5C63">
        <w:rPr>
          <w:i/>
        </w:rPr>
        <w:t>5</w:t>
      </w:r>
      <w:r w:rsidRPr="006E5C63">
        <w:t>, 270-270.</w:t>
      </w:r>
      <w:bookmarkEnd w:id="534"/>
    </w:p>
    <w:p w14:paraId="40A0CA26" w14:textId="77777777" w:rsidR="006E5C63" w:rsidRPr="006E5C63" w:rsidRDefault="006E5C63" w:rsidP="006E5C63">
      <w:pPr>
        <w:pStyle w:val="EndNoteBibliography"/>
        <w:spacing w:after="0"/>
      </w:pPr>
      <w:bookmarkStart w:id="535" w:name="_ENREF_84"/>
      <w:r w:rsidRPr="006E5C63">
        <w:t>84.</w:t>
      </w:r>
      <w:r w:rsidRPr="006E5C63">
        <w:tab/>
        <w:t xml:space="preserve">Thomas, B. E.; Kollman, P. A. </w:t>
      </w:r>
      <w:r w:rsidRPr="006E5C63">
        <w:rPr>
          <w:i/>
        </w:rPr>
        <w:t xml:space="preserve">The Journal of Organic Chemistry </w:t>
      </w:r>
      <w:r w:rsidRPr="006E5C63">
        <w:rPr>
          <w:b/>
        </w:rPr>
        <w:t>1995,</w:t>
      </w:r>
      <w:r w:rsidRPr="006E5C63">
        <w:t xml:space="preserve"> </w:t>
      </w:r>
      <w:r w:rsidRPr="006E5C63">
        <w:rPr>
          <w:i/>
        </w:rPr>
        <w:t>60</w:t>
      </w:r>
      <w:r w:rsidRPr="006E5C63">
        <w:t>, 8375-8381.</w:t>
      </w:r>
      <w:bookmarkEnd w:id="535"/>
    </w:p>
    <w:p w14:paraId="5B1E2207" w14:textId="77777777" w:rsidR="006E5C63" w:rsidRPr="006E5C63" w:rsidRDefault="006E5C63" w:rsidP="006E5C63">
      <w:pPr>
        <w:pStyle w:val="EndNoteBibliography"/>
        <w:spacing w:after="0"/>
      </w:pPr>
      <w:bookmarkStart w:id="536" w:name="_ENREF_85"/>
      <w:r w:rsidRPr="006E5C63">
        <w:t>85.</w:t>
      </w:r>
      <w:r w:rsidRPr="006E5C63">
        <w:tab/>
        <w:t xml:space="preserve">Wang, C.; Qi, C. </w:t>
      </w:r>
      <w:r w:rsidRPr="006E5C63">
        <w:rPr>
          <w:i/>
        </w:rPr>
        <w:t xml:space="preserve">Tetrahedron </w:t>
      </w:r>
      <w:r w:rsidRPr="006E5C63">
        <w:rPr>
          <w:b/>
        </w:rPr>
        <w:t>2013,</w:t>
      </w:r>
      <w:r w:rsidRPr="006E5C63">
        <w:t xml:space="preserve"> </w:t>
      </w:r>
      <w:r w:rsidRPr="006E5C63">
        <w:rPr>
          <w:i/>
        </w:rPr>
        <w:t>69</w:t>
      </w:r>
      <w:r w:rsidRPr="006E5C63">
        <w:t>, 5348-5354.</w:t>
      </w:r>
      <w:bookmarkEnd w:id="536"/>
    </w:p>
    <w:p w14:paraId="06185C92" w14:textId="77777777" w:rsidR="006E5C63" w:rsidRPr="006E5C63" w:rsidRDefault="006E5C63" w:rsidP="006E5C63">
      <w:pPr>
        <w:pStyle w:val="EndNoteBibliography"/>
        <w:spacing w:after="0"/>
      </w:pPr>
      <w:bookmarkStart w:id="537" w:name="_ENREF_86"/>
      <w:r w:rsidRPr="006E5C63">
        <w:t>86.</w:t>
      </w:r>
      <w:r w:rsidRPr="006E5C63">
        <w:tab/>
        <w:t xml:space="preserve">Paasche, A.;  Schiller, M.;  Schirmeister, T.; Engels, B. </w:t>
      </w:r>
      <w:r w:rsidRPr="006E5C63">
        <w:rPr>
          <w:i/>
        </w:rPr>
        <w:t xml:space="preserve">ChemMedChem </w:t>
      </w:r>
      <w:r w:rsidRPr="006E5C63">
        <w:rPr>
          <w:b/>
        </w:rPr>
        <w:t>2010,</w:t>
      </w:r>
      <w:r w:rsidRPr="006E5C63">
        <w:t xml:space="preserve"> </w:t>
      </w:r>
      <w:r w:rsidRPr="006E5C63">
        <w:rPr>
          <w:i/>
        </w:rPr>
        <w:t>5</w:t>
      </w:r>
      <w:r w:rsidRPr="006E5C63">
        <w:t>, 869-880.</w:t>
      </w:r>
      <w:bookmarkEnd w:id="537"/>
    </w:p>
    <w:p w14:paraId="0138FF31" w14:textId="77777777" w:rsidR="006E5C63" w:rsidRPr="006E5C63" w:rsidRDefault="006E5C63" w:rsidP="006E5C63">
      <w:pPr>
        <w:pStyle w:val="EndNoteBibliography"/>
        <w:spacing w:after="0"/>
      </w:pPr>
      <w:bookmarkStart w:id="538" w:name="_ENREF_87"/>
      <w:r w:rsidRPr="006E5C63">
        <w:t>87.</w:t>
      </w:r>
      <w:r w:rsidRPr="006E5C63">
        <w:tab/>
        <w:t xml:space="preserve">Carlqvist, P.;  Svedendahl, M.;  Branneby, C.;  Hult, K.;  Brinck, T.; Berglund, P. </w:t>
      </w:r>
      <w:r w:rsidRPr="006E5C63">
        <w:rPr>
          <w:i/>
        </w:rPr>
        <w:t xml:space="preserve">ChemBioChem </w:t>
      </w:r>
      <w:r w:rsidRPr="006E5C63">
        <w:rPr>
          <w:b/>
        </w:rPr>
        <w:t>2005,</w:t>
      </w:r>
      <w:r w:rsidRPr="006E5C63">
        <w:t xml:space="preserve"> </w:t>
      </w:r>
      <w:r w:rsidRPr="006E5C63">
        <w:rPr>
          <w:i/>
        </w:rPr>
        <w:t>6</w:t>
      </w:r>
      <w:r w:rsidRPr="006E5C63">
        <w:t>, 331-336.</w:t>
      </w:r>
      <w:bookmarkEnd w:id="538"/>
    </w:p>
    <w:p w14:paraId="45301EFD" w14:textId="77777777" w:rsidR="006E5C63" w:rsidRPr="006E5C63" w:rsidRDefault="006E5C63" w:rsidP="006E5C63">
      <w:pPr>
        <w:pStyle w:val="EndNoteBibliography"/>
        <w:spacing w:after="0"/>
      </w:pPr>
      <w:bookmarkStart w:id="539" w:name="_ENREF_88"/>
      <w:r w:rsidRPr="006E5C63">
        <w:t>88.</w:t>
      </w:r>
      <w:r w:rsidRPr="006E5C63">
        <w:tab/>
        <w:t xml:space="preserve">Martell, J. M.;  Beaton, P. T.; Holmes, B. E. </w:t>
      </w:r>
      <w:r w:rsidRPr="006E5C63">
        <w:rPr>
          <w:i/>
        </w:rPr>
        <w:t xml:space="preserve">The Journal of Physical Chemistry A </w:t>
      </w:r>
      <w:r w:rsidRPr="006E5C63">
        <w:rPr>
          <w:b/>
        </w:rPr>
        <w:t>2002,</w:t>
      </w:r>
      <w:r w:rsidRPr="006E5C63">
        <w:t xml:space="preserve"> </w:t>
      </w:r>
      <w:r w:rsidRPr="006E5C63">
        <w:rPr>
          <w:i/>
        </w:rPr>
        <w:t>106</w:t>
      </w:r>
      <w:r w:rsidRPr="006E5C63">
        <w:t>, 8471-8478.</w:t>
      </w:r>
      <w:bookmarkEnd w:id="539"/>
    </w:p>
    <w:p w14:paraId="3DC0EBD2" w14:textId="77777777" w:rsidR="006E5C63" w:rsidRPr="006E5C63" w:rsidRDefault="006E5C63" w:rsidP="006E5C63">
      <w:pPr>
        <w:pStyle w:val="EndNoteBibliography"/>
        <w:spacing w:after="0"/>
      </w:pPr>
      <w:bookmarkStart w:id="540" w:name="_ENREF_89"/>
      <w:r w:rsidRPr="006E5C63">
        <w:t>89.</w:t>
      </w:r>
      <w:r w:rsidRPr="006E5C63">
        <w:tab/>
        <w:t xml:space="preserve">Cohen, A. J.;  Mori-Sánchez, P.; Yang, W. </w:t>
      </w:r>
      <w:r w:rsidRPr="006E5C63">
        <w:rPr>
          <w:i/>
        </w:rPr>
        <w:t xml:space="preserve">Science </w:t>
      </w:r>
      <w:r w:rsidRPr="006E5C63">
        <w:rPr>
          <w:b/>
        </w:rPr>
        <w:t>2008,</w:t>
      </w:r>
      <w:r w:rsidRPr="006E5C63">
        <w:t xml:space="preserve"> </w:t>
      </w:r>
      <w:r w:rsidRPr="006E5C63">
        <w:rPr>
          <w:i/>
        </w:rPr>
        <w:t>321</w:t>
      </w:r>
      <w:r w:rsidRPr="006E5C63">
        <w:t>, 792-794.</w:t>
      </w:r>
      <w:bookmarkEnd w:id="540"/>
    </w:p>
    <w:p w14:paraId="4E0CC820" w14:textId="77777777" w:rsidR="006E5C63" w:rsidRPr="006E5C63" w:rsidRDefault="006E5C63" w:rsidP="006E5C63">
      <w:pPr>
        <w:pStyle w:val="EndNoteBibliography"/>
        <w:spacing w:after="0"/>
      </w:pPr>
      <w:bookmarkStart w:id="541" w:name="_ENREF_90"/>
      <w:r w:rsidRPr="006E5C63">
        <w:t>90.</w:t>
      </w:r>
      <w:r w:rsidRPr="006E5C63">
        <w:tab/>
        <w:t xml:space="preserve">Pereira, S. R.;  Vasconcelos, V. M.; Antunes, A. </w:t>
      </w:r>
      <w:r w:rsidRPr="006E5C63">
        <w:rPr>
          <w:i/>
        </w:rPr>
        <w:t xml:space="preserve">The FEBS Journal </w:t>
      </w:r>
      <w:r w:rsidRPr="006E5C63">
        <w:rPr>
          <w:b/>
        </w:rPr>
        <w:t>2013,</w:t>
      </w:r>
      <w:r w:rsidRPr="006E5C63">
        <w:t xml:space="preserve"> </w:t>
      </w:r>
      <w:r w:rsidRPr="006E5C63">
        <w:rPr>
          <w:i/>
        </w:rPr>
        <w:t>280</w:t>
      </w:r>
      <w:r w:rsidRPr="006E5C63">
        <w:t>, 674-680.</w:t>
      </w:r>
      <w:bookmarkEnd w:id="541"/>
    </w:p>
    <w:p w14:paraId="58D3B7FE" w14:textId="77777777" w:rsidR="006E5C63" w:rsidRPr="006E5C63" w:rsidRDefault="006E5C63" w:rsidP="006E5C63">
      <w:pPr>
        <w:pStyle w:val="EndNoteBibliography"/>
        <w:spacing w:after="0"/>
      </w:pPr>
      <w:bookmarkStart w:id="542" w:name="_ENREF_91"/>
      <w:r w:rsidRPr="006E5C63">
        <w:t>91.</w:t>
      </w:r>
      <w:r w:rsidRPr="006E5C63">
        <w:tab/>
        <w:t xml:space="preserve">Mulliner, D.;  Wondrousch, D.; Schüürmann, G. </w:t>
      </w:r>
      <w:r w:rsidRPr="006E5C63">
        <w:rPr>
          <w:i/>
        </w:rPr>
        <w:t xml:space="preserve">Organic &amp; Biomolecular Chemistry </w:t>
      </w:r>
      <w:r w:rsidRPr="006E5C63">
        <w:rPr>
          <w:b/>
        </w:rPr>
        <w:t>2011,</w:t>
      </w:r>
      <w:r w:rsidRPr="006E5C63">
        <w:t xml:space="preserve"> </w:t>
      </w:r>
      <w:r w:rsidRPr="006E5C63">
        <w:rPr>
          <w:i/>
        </w:rPr>
        <w:t>9</w:t>
      </w:r>
      <w:r w:rsidRPr="006E5C63">
        <w:t>, 8400-8412.</w:t>
      </w:r>
      <w:bookmarkEnd w:id="542"/>
    </w:p>
    <w:p w14:paraId="21BB8E89" w14:textId="77777777" w:rsidR="006E5C63" w:rsidRPr="006E5C63" w:rsidRDefault="006E5C63" w:rsidP="006E5C63">
      <w:pPr>
        <w:pStyle w:val="EndNoteBibliography"/>
        <w:spacing w:after="0"/>
      </w:pPr>
      <w:bookmarkStart w:id="543" w:name="_ENREF_92"/>
      <w:r w:rsidRPr="006E5C63">
        <w:t>92.</w:t>
      </w:r>
      <w:r w:rsidRPr="006E5C63">
        <w:tab/>
        <w:t xml:space="preserve">Chai, J.-D.; Head-Gordon, M. </w:t>
      </w:r>
      <w:r w:rsidRPr="006E5C63">
        <w:rPr>
          <w:i/>
        </w:rPr>
        <w:t xml:space="preserve">Physical Chemistry Chemical Physics </w:t>
      </w:r>
      <w:r w:rsidRPr="006E5C63">
        <w:rPr>
          <w:b/>
        </w:rPr>
        <w:t>2008,</w:t>
      </w:r>
      <w:r w:rsidRPr="006E5C63">
        <w:t xml:space="preserve"> </w:t>
      </w:r>
      <w:r w:rsidRPr="006E5C63">
        <w:rPr>
          <w:i/>
        </w:rPr>
        <w:t>10</w:t>
      </w:r>
      <w:r w:rsidRPr="006E5C63">
        <w:t>, 6615-6620.</w:t>
      </w:r>
      <w:bookmarkEnd w:id="543"/>
    </w:p>
    <w:p w14:paraId="4DA9910A" w14:textId="77777777" w:rsidR="006E5C63" w:rsidRPr="006E5C63" w:rsidRDefault="006E5C63" w:rsidP="006E5C63">
      <w:pPr>
        <w:pStyle w:val="EndNoteBibliography"/>
        <w:spacing w:after="0"/>
      </w:pPr>
      <w:bookmarkStart w:id="544" w:name="_ENREF_93"/>
      <w:r w:rsidRPr="006E5C63">
        <w:t>93.</w:t>
      </w:r>
      <w:r w:rsidRPr="006E5C63">
        <w:tab/>
        <w:t xml:space="preserve">Yanai, T.;  Tew, D. P.; Handy, N. C. </w:t>
      </w:r>
      <w:r w:rsidRPr="006E5C63">
        <w:rPr>
          <w:i/>
        </w:rPr>
        <w:t xml:space="preserve">Chemical Physics Letters </w:t>
      </w:r>
      <w:r w:rsidRPr="006E5C63">
        <w:rPr>
          <w:b/>
        </w:rPr>
        <w:t>2004,</w:t>
      </w:r>
      <w:r w:rsidRPr="006E5C63">
        <w:t xml:space="preserve"> </w:t>
      </w:r>
      <w:r w:rsidRPr="006E5C63">
        <w:rPr>
          <w:i/>
        </w:rPr>
        <w:t>393</w:t>
      </w:r>
      <w:r w:rsidRPr="006E5C63">
        <w:t>, 51-57.</w:t>
      </w:r>
      <w:bookmarkEnd w:id="544"/>
    </w:p>
    <w:p w14:paraId="2BDD0737" w14:textId="77777777" w:rsidR="006E5C63" w:rsidRPr="006E5C63" w:rsidRDefault="006E5C63" w:rsidP="006E5C63">
      <w:pPr>
        <w:pStyle w:val="EndNoteBibliography"/>
        <w:spacing w:after="0"/>
      </w:pPr>
      <w:bookmarkStart w:id="545" w:name="_ENREF_94"/>
      <w:r w:rsidRPr="006E5C63">
        <w:t>94.</w:t>
      </w:r>
      <w:r w:rsidRPr="006E5C63">
        <w:tab/>
        <w:t xml:space="preserve">Livshits, E.; Baer, R. </w:t>
      </w:r>
      <w:r w:rsidRPr="006E5C63">
        <w:rPr>
          <w:i/>
        </w:rPr>
        <w:t xml:space="preserve">Physical Chemistry Chemical Physics </w:t>
      </w:r>
      <w:r w:rsidRPr="006E5C63">
        <w:rPr>
          <w:b/>
        </w:rPr>
        <w:t>2007,</w:t>
      </w:r>
      <w:r w:rsidRPr="006E5C63">
        <w:t xml:space="preserve"> </w:t>
      </w:r>
      <w:r w:rsidRPr="006E5C63">
        <w:rPr>
          <w:i/>
        </w:rPr>
        <w:t>9</w:t>
      </w:r>
      <w:r w:rsidRPr="006E5C63">
        <w:t>, 2932-2941.</w:t>
      </w:r>
      <w:bookmarkEnd w:id="545"/>
    </w:p>
    <w:p w14:paraId="6A45CBD9" w14:textId="77777777" w:rsidR="006E5C63" w:rsidRPr="006E5C63" w:rsidRDefault="006E5C63" w:rsidP="006E5C63">
      <w:pPr>
        <w:pStyle w:val="EndNoteBibliography"/>
        <w:spacing w:after="0"/>
      </w:pPr>
      <w:bookmarkStart w:id="546" w:name="_ENREF_95"/>
      <w:r w:rsidRPr="006E5C63">
        <w:t>95.</w:t>
      </w:r>
      <w:r w:rsidRPr="006E5C63">
        <w:tab/>
        <w:t xml:space="preserve">Vydrov, O. A.;  Scuseria, G. E.; Perdew, J. P. </w:t>
      </w:r>
      <w:r w:rsidRPr="006E5C63">
        <w:rPr>
          <w:i/>
        </w:rPr>
        <w:t xml:space="preserve">The Journal of Chemical Physics </w:t>
      </w:r>
      <w:r w:rsidRPr="006E5C63">
        <w:rPr>
          <w:b/>
        </w:rPr>
        <w:t>2007,</w:t>
      </w:r>
      <w:r w:rsidRPr="006E5C63">
        <w:t xml:space="preserve"> </w:t>
      </w:r>
      <w:r w:rsidRPr="006E5C63">
        <w:rPr>
          <w:i/>
        </w:rPr>
        <w:t>126</w:t>
      </w:r>
      <w:r w:rsidRPr="006E5C63">
        <w:t>, 1-9.</w:t>
      </w:r>
      <w:bookmarkEnd w:id="546"/>
    </w:p>
    <w:p w14:paraId="265D5D56" w14:textId="77777777" w:rsidR="006E5C63" w:rsidRPr="006E5C63" w:rsidRDefault="006E5C63" w:rsidP="006E5C63">
      <w:pPr>
        <w:pStyle w:val="EndNoteBibliography"/>
        <w:spacing w:after="0"/>
      </w:pPr>
      <w:bookmarkStart w:id="547" w:name="_ENREF_96"/>
      <w:r w:rsidRPr="006E5C63">
        <w:lastRenderedPageBreak/>
        <w:t>96.</w:t>
      </w:r>
      <w:r w:rsidRPr="006E5C63">
        <w:tab/>
        <w:t xml:space="preserve">Wereszczynski, J.; McCammon, J. A. </w:t>
      </w:r>
      <w:r w:rsidRPr="006E5C63">
        <w:rPr>
          <w:i/>
        </w:rPr>
        <w:t xml:space="preserve">Quarterly Reviews of Biophysics </w:t>
      </w:r>
      <w:r w:rsidRPr="006E5C63">
        <w:rPr>
          <w:b/>
        </w:rPr>
        <w:t>2012,</w:t>
      </w:r>
      <w:r w:rsidRPr="006E5C63">
        <w:t xml:space="preserve"> </w:t>
      </w:r>
      <w:r w:rsidRPr="006E5C63">
        <w:rPr>
          <w:i/>
        </w:rPr>
        <w:t>45</w:t>
      </w:r>
      <w:r w:rsidRPr="006E5C63">
        <w:t>, 1-25.</w:t>
      </w:r>
      <w:bookmarkEnd w:id="547"/>
    </w:p>
    <w:p w14:paraId="26AFC555" w14:textId="77777777" w:rsidR="006E5C63" w:rsidRPr="006E5C63" w:rsidRDefault="006E5C63" w:rsidP="006E5C63">
      <w:pPr>
        <w:pStyle w:val="EndNoteBibliography"/>
        <w:spacing w:after="0"/>
      </w:pPr>
      <w:bookmarkStart w:id="548" w:name="_ENREF_97"/>
      <w:r w:rsidRPr="006E5C63">
        <w:t>97.</w:t>
      </w:r>
      <w:r w:rsidRPr="006E5C63">
        <w:tab/>
        <w:t xml:space="preserve">Eyring, H. </w:t>
      </w:r>
      <w:r w:rsidRPr="006E5C63">
        <w:rPr>
          <w:i/>
        </w:rPr>
        <w:t xml:space="preserve">The Journal of Chemical Physics </w:t>
      </w:r>
      <w:r w:rsidRPr="006E5C63">
        <w:rPr>
          <w:b/>
        </w:rPr>
        <w:t>1935,</w:t>
      </w:r>
      <w:r w:rsidRPr="006E5C63">
        <w:t xml:space="preserve"> </w:t>
      </w:r>
      <w:r w:rsidRPr="006E5C63">
        <w:rPr>
          <w:i/>
        </w:rPr>
        <w:t>3</w:t>
      </w:r>
      <w:r w:rsidRPr="006E5C63">
        <w:t>, 107-115.</w:t>
      </w:r>
      <w:bookmarkEnd w:id="548"/>
    </w:p>
    <w:p w14:paraId="5E5B98D3" w14:textId="77777777" w:rsidR="006E5C63" w:rsidRPr="006E5C63" w:rsidRDefault="006E5C63" w:rsidP="006E5C63">
      <w:pPr>
        <w:pStyle w:val="EndNoteBibliography"/>
        <w:spacing w:after="0"/>
      </w:pPr>
      <w:bookmarkStart w:id="549" w:name="_ENREF_98"/>
      <w:r w:rsidRPr="006E5C63">
        <w:t>98.</w:t>
      </w:r>
      <w:r w:rsidRPr="006E5C63">
        <w:tab/>
      </w:r>
      <w:r w:rsidRPr="006E5C63">
        <w:rPr>
          <w:i/>
        </w:rPr>
        <w:t>MacroModel, version 9.7</w:t>
      </w:r>
      <w:r w:rsidRPr="006E5C63">
        <w:t>, Schrödinger: LLC, New York, NY, 2009.</w:t>
      </w:r>
      <w:bookmarkEnd w:id="549"/>
    </w:p>
    <w:p w14:paraId="35613398" w14:textId="77777777" w:rsidR="006E5C63" w:rsidRPr="006E5C63" w:rsidRDefault="006E5C63" w:rsidP="006E5C63">
      <w:pPr>
        <w:pStyle w:val="EndNoteBibliography"/>
        <w:spacing w:after="0"/>
      </w:pPr>
      <w:bookmarkStart w:id="550" w:name="_ENREF_99"/>
      <w:r w:rsidRPr="006E5C63">
        <w:t>99.</w:t>
      </w:r>
      <w:r w:rsidRPr="006E5C63">
        <w:tab/>
        <w:t xml:space="preserve">Chen, I. J.; Foloppe, N. </w:t>
      </w:r>
      <w:r w:rsidRPr="006E5C63">
        <w:rPr>
          <w:i/>
        </w:rPr>
        <w:t xml:space="preserve">Biorg. Med. Chem. </w:t>
      </w:r>
      <w:r w:rsidRPr="006E5C63">
        <w:rPr>
          <w:b/>
        </w:rPr>
        <w:t>2013,</w:t>
      </w:r>
      <w:r w:rsidRPr="006E5C63">
        <w:t xml:space="preserve"> </w:t>
      </w:r>
      <w:r w:rsidRPr="006E5C63">
        <w:rPr>
          <w:i/>
        </w:rPr>
        <w:t>21</w:t>
      </w:r>
      <w:r w:rsidRPr="006E5C63">
        <w:t>, 7898-7920.</w:t>
      </w:r>
      <w:bookmarkEnd w:id="550"/>
    </w:p>
    <w:p w14:paraId="55C05E3E" w14:textId="77777777" w:rsidR="006E5C63" w:rsidRPr="006E5C63" w:rsidRDefault="006E5C63" w:rsidP="006E5C63">
      <w:pPr>
        <w:pStyle w:val="EndNoteBibliography"/>
        <w:spacing w:after="0"/>
      </w:pPr>
      <w:bookmarkStart w:id="551" w:name="_ENREF_100"/>
      <w:r w:rsidRPr="006E5C63">
        <w:t>100.</w:t>
      </w:r>
      <w:r w:rsidRPr="006E5C63">
        <w:tab/>
        <w:t xml:space="preserve">Barron, L. D. Fundamental Symmetry Aspects of Molecular Chirality. In </w:t>
      </w:r>
      <w:r w:rsidRPr="006E5C63">
        <w:rPr>
          <w:i/>
        </w:rPr>
        <w:t xml:space="preserve">New Developments In Molecular Chirality </w:t>
      </w:r>
      <w:r w:rsidRPr="006E5C63">
        <w:t>Mezey, P. G., Ed.; Springer, Dordrecht: 1991; Vol. 5, pp 1-55.</w:t>
      </w:r>
      <w:bookmarkEnd w:id="551"/>
    </w:p>
    <w:p w14:paraId="24268197" w14:textId="77777777" w:rsidR="006E5C63" w:rsidRPr="006E5C63" w:rsidRDefault="006E5C63" w:rsidP="006E5C63">
      <w:pPr>
        <w:pStyle w:val="EndNoteBibliography"/>
        <w:spacing w:after="0"/>
      </w:pPr>
      <w:bookmarkStart w:id="552" w:name="_ENREF_101"/>
      <w:r w:rsidRPr="006E5C63">
        <w:t>101.</w:t>
      </w:r>
      <w:r w:rsidRPr="006E5C63">
        <w:tab/>
        <w:t xml:space="preserve">Roos, K.;  Wu, C.;  Damm, W.;  Reboul, M.;  Stevenson, J. M.;  Lu, C.;  Dahlgren, M. K.;  Mondal, S.;  Chen, W.;  Wang, L.;  Abel, R.;  Friesner, R. A.; Harder, E. D. </w:t>
      </w:r>
      <w:r w:rsidRPr="006E5C63">
        <w:rPr>
          <w:i/>
        </w:rPr>
        <w:t xml:space="preserve">Journal of Chemical Theory and Computation </w:t>
      </w:r>
      <w:r w:rsidRPr="006E5C63">
        <w:rPr>
          <w:b/>
        </w:rPr>
        <w:t>2019,</w:t>
      </w:r>
      <w:r w:rsidRPr="006E5C63">
        <w:t xml:space="preserve"> </w:t>
      </w:r>
      <w:r w:rsidRPr="006E5C63">
        <w:rPr>
          <w:i/>
        </w:rPr>
        <w:t>15</w:t>
      </w:r>
      <w:r w:rsidRPr="006E5C63">
        <w:t>, 1863-1874.</w:t>
      </w:r>
      <w:bookmarkEnd w:id="552"/>
    </w:p>
    <w:p w14:paraId="443E3748" w14:textId="77777777" w:rsidR="006E5C63" w:rsidRPr="006E5C63" w:rsidRDefault="006E5C63" w:rsidP="006E5C63">
      <w:pPr>
        <w:pStyle w:val="EndNoteBibliography"/>
        <w:spacing w:after="0"/>
      </w:pPr>
      <w:bookmarkStart w:id="553" w:name="_ENREF_102"/>
      <w:r w:rsidRPr="006E5C63">
        <w:t>102.</w:t>
      </w:r>
      <w:r w:rsidRPr="006E5C63">
        <w:tab/>
        <w:t xml:space="preserve">Krenske, E. H.;  Petter, R. C.;  Zhu, Z.; Houk, K. N. </w:t>
      </w:r>
      <w:r w:rsidRPr="006E5C63">
        <w:rPr>
          <w:i/>
        </w:rPr>
        <w:t xml:space="preserve">The Journal of Organic Chemistry </w:t>
      </w:r>
      <w:r w:rsidRPr="006E5C63">
        <w:rPr>
          <w:b/>
        </w:rPr>
        <w:t>2011,</w:t>
      </w:r>
      <w:r w:rsidRPr="006E5C63">
        <w:t xml:space="preserve"> </w:t>
      </w:r>
      <w:r w:rsidRPr="006E5C63">
        <w:rPr>
          <w:i/>
        </w:rPr>
        <w:t>76</w:t>
      </w:r>
      <w:r w:rsidRPr="006E5C63">
        <w:t>, 5074-5081.</w:t>
      </w:r>
      <w:bookmarkEnd w:id="553"/>
    </w:p>
    <w:p w14:paraId="586AE25D" w14:textId="77777777" w:rsidR="006E5C63" w:rsidRPr="006E5C63" w:rsidRDefault="006E5C63" w:rsidP="006E5C63">
      <w:pPr>
        <w:pStyle w:val="EndNoteBibliography"/>
        <w:spacing w:after="0"/>
      </w:pPr>
      <w:bookmarkStart w:id="554" w:name="_ENREF_103"/>
      <w:r w:rsidRPr="006E5C63">
        <w:t>103.</w:t>
      </w:r>
      <w:r w:rsidRPr="006E5C63">
        <w:tab/>
        <w:t xml:space="preserve">Frisch, M. J.;  Trucks, G. W.;  Schlegel, H. B.;  Scuseria, G. E.;  Robb, M. A.;  Cheeseman, J. R.;  Scalmani, G.;  Barone, V.;  Petersson, G. A.;  Nakatsuji, H.;  Li, X.;  Caricato, M.;  Marenich, A. V.;  Bloino, J.;  Janesko, B. G.;  Gomperts, R.;  Mennucci, B.;  Hratchian, 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6E5C63">
        <w:rPr>
          <w:i/>
        </w:rPr>
        <w:t>Gaussian 16 Rev. B.01</w:t>
      </w:r>
      <w:r w:rsidRPr="006E5C63">
        <w:t>, Wallingford, CT, 2016.</w:t>
      </w:r>
      <w:bookmarkEnd w:id="554"/>
    </w:p>
    <w:p w14:paraId="61B494B3" w14:textId="77777777" w:rsidR="006E5C63" w:rsidRPr="006E5C63" w:rsidRDefault="006E5C63" w:rsidP="006E5C63">
      <w:pPr>
        <w:pStyle w:val="EndNoteBibliography"/>
        <w:spacing w:after="0"/>
      </w:pPr>
      <w:bookmarkStart w:id="555" w:name="_ENREF_104"/>
      <w:r w:rsidRPr="006E5C63">
        <w:t>104.</w:t>
      </w:r>
      <w:r w:rsidRPr="006E5C63">
        <w:tab/>
        <w:t xml:space="preserve">Dennington, R.;  Keith, T. A.; Millam, J. M. </w:t>
      </w:r>
      <w:r w:rsidRPr="006E5C63">
        <w:rPr>
          <w:i/>
        </w:rPr>
        <w:t>GaussView, Version 6</w:t>
      </w:r>
      <w:r w:rsidRPr="006E5C63">
        <w:t>, Semichem Inc., Shawnee Mission, KS, 2016.</w:t>
      </w:r>
      <w:bookmarkEnd w:id="555"/>
    </w:p>
    <w:p w14:paraId="53B9378B" w14:textId="77777777" w:rsidR="006E5C63" w:rsidRPr="006E5C63" w:rsidRDefault="006E5C63" w:rsidP="006E5C63">
      <w:pPr>
        <w:pStyle w:val="EndNoteBibliography"/>
        <w:spacing w:after="0"/>
      </w:pPr>
      <w:bookmarkStart w:id="556" w:name="_ENREF_105"/>
      <w:r w:rsidRPr="006E5C63">
        <w:t>105.</w:t>
      </w:r>
      <w:r w:rsidRPr="006E5C63">
        <w:tab/>
        <w:t xml:space="preserve">Contreras-García, J.;  Johnson, E. R.;  Keinan, S.;  Chaudret, R.;  Piquemal, J.-P.;  Beratan, D. N.; Yang, W. </w:t>
      </w:r>
      <w:r w:rsidRPr="006E5C63">
        <w:rPr>
          <w:i/>
        </w:rPr>
        <w:t xml:space="preserve">Journal of chemical theory and computation </w:t>
      </w:r>
      <w:r w:rsidRPr="006E5C63">
        <w:rPr>
          <w:b/>
        </w:rPr>
        <w:t>2011,</w:t>
      </w:r>
      <w:r w:rsidRPr="006E5C63">
        <w:t xml:space="preserve"> </w:t>
      </w:r>
      <w:r w:rsidRPr="006E5C63">
        <w:rPr>
          <w:i/>
        </w:rPr>
        <w:t>7</w:t>
      </w:r>
      <w:r w:rsidRPr="006E5C63">
        <w:t>, 625-632.</w:t>
      </w:r>
      <w:bookmarkEnd w:id="556"/>
    </w:p>
    <w:p w14:paraId="79BB13B4" w14:textId="77777777" w:rsidR="006E5C63" w:rsidRPr="006E5C63" w:rsidRDefault="006E5C63" w:rsidP="006E5C63">
      <w:pPr>
        <w:pStyle w:val="EndNoteBibliography"/>
        <w:spacing w:after="0"/>
      </w:pPr>
      <w:bookmarkStart w:id="557" w:name="_ENREF_106"/>
      <w:r w:rsidRPr="006E5C63">
        <w:t>106.</w:t>
      </w:r>
      <w:r w:rsidRPr="006E5C63">
        <w:tab/>
        <w:t xml:space="preserve">Fan, M. F.;  Lin, Z. Y.;  McGrady, J. E.; Mingos, D. M. P. </w:t>
      </w:r>
      <w:r w:rsidRPr="006E5C63">
        <w:rPr>
          <w:i/>
        </w:rPr>
        <w:t xml:space="preserve">J. Chem. Soc.-Perkin Trans. 2 </w:t>
      </w:r>
      <w:r w:rsidRPr="006E5C63">
        <w:rPr>
          <w:b/>
        </w:rPr>
        <w:t>1996</w:t>
      </w:r>
      <w:r w:rsidRPr="006E5C63">
        <w:t>, 563-568.</w:t>
      </w:r>
      <w:bookmarkEnd w:id="557"/>
    </w:p>
    <w:p w14:paraId="00BF697F" w14:textId="77777777" w:rsidR="006E5C63" w:rsidRPr="006E5C63" w:rsidRDefault="006E5C63" w:rsidP="006E5C63">
      <w:pPr>
        <w:pStyle w:val="EndNoteBibliography"/>
        <w:spacing w:after="0"/>
      </w:pPr>
      <w:bookmarkStart w:id="558" w:name="_ENREF_107"/>
      <w:r w:rsidRPr="006E5C63">
        <w:t>107.</w:t>
      </w:r>
      <w:r w:rsidRPr="006E5C63">
        <w:tab/>
        <w:t xml:space="preserve">Danovich, D.;  Shaik, S.;  Neese, F.;  Echeverría, J.;  Aullón, G.; Alvarez, S. </w:t>
      </w:r>
      <w:r w:rsidRPr="006E5C63">
        <w:rPr>
          <w:i/>
        </w:rPr>
        <w:t xml:space="preserve">J. Chem. Theory Comput. </w:t>
      </w:r>
      <w:r w:rsidRPr="006E5C63">
        <w:rPr>
          <w:b/>
        </w:rPr>
        <w:t>2013,</w:t>
      </w:r>
      <w:r w:rsidRPr="006E5C63">
        <w:t xml:space="preserve"> </w:t>
      </w:r>
      <w:r w:rsidRPr="006E5C63">
        <w:rPr>
          <w:i/>
        </w:rPr>
        <w:t>9</w:t>
      </w:r>
      <w:r w:rsidRPr="006E5C63">
        <w:t>, 1977-1991.</w:t>
      </w:r>
      <w:bookmarkEnd w:id="558"/>
    </w:p>
    <w:p w14:paraId="67CBC943" w14:textId="77777777" w:rsidR="006E5C63" w:rsidRPr="006E5C63" w:rsidRDefault="006E5C63" w:rsidP="006E5C63">
      <w:pPr>
        <w:pStyle w:val="EndNoteBibliography"/>
        <w:spacing w:after="0"/>
      </w:pPr>
      <w:bookmarkStart w:id="559" w:name="_ENREF_108"/>
      <w:r w:rsidRPr="006E5C63">
        <w:t>108.</w:t>
      </w:r>
      <w:r w:rsidRPr="006E5C63">
        <w:tab/>
        <w:t xml:space="preserve">Schneider, A.;  Hommel, G.; Blettner, M. </w:t>
      </w:r>
      <w:r w:rsidRPr="006E5C63">
        <w:rPr>
          <w:i/>
        </w:rPr>
        <w:t xml:space="preserve">Dtsch Arztebl Int </w:t>
      </w:r>
      <w:r w:rsidRPr="006E5C63">
        <w:rPr>
          <w:b/>
        </w:rPr>
        <w:t>2010,</w:t>
      </w:r>
      <w:r w:rsidRPr="006E5C63">
        <w:t xml:space="preserve"> </w:t>
      </w:r>
      <w:r w:rsidRPr="006E5C63">
        <w:rPr>
          <w:i/>
        </w:rPr>
        <w:t>107</w:t>
      </w:r>
      <w:r w:rsidRPr="006E5C63">
        <w:t>, 776-782.</w:t>
      </w:r>
      <w:bookmarkEnd w:id="559"/>
    </w:p>
    <w:p w14:paraId="41D8F8ED" w14:textId="77777777" w:rsidR="006E5C63" w:rsidRPr="006E5C63" w:rsidRDefault="006E5C63" w:rsidP="006E5C63">
      <w:pPr>
        <w:pStyle w:val="EndNoteBibliography"/>
        <w:spacing w:after="0"/>
      </w:pPr>
      <w:bookmarkStart w:id="560" w:name="_ENREF_109"/>
      <w:r w:rsidRPr="006E5C63">
        <w:t>109.</w:t>
      </w:r>
      <w:r w:rsidRPr="006E5C63">
        <w:tab/>
        <w:t xml:space="preserve">Parr, R. G.;  Szentpály, L. v.; Liu, S. </w:t>
      </w:r>
      <w:r w:rsidRPr="006E5C63">
        <w:rPr>
          <w:i/>
        </w:rPr>
        <w:t xml:space="preserve">J. Am. Chem. Soc. </w:t>
      </w:r>
      <w:r w:rsidRPr="006E5C63">
        <w:rPr>
          <w:b/>
        </w:rPr>
        <w:t>1999,</w:t>
      </w:r>
      <w:r w:rsidRPr="006E5C63">
        <w:t xml:space="preserve"> </w:t>
      </w:r>
      <w:r w:rsidRPr="006E5C63">
        <w:rPr>
          <w:i/>
        </w:rPr>
        <w:t>121</w:t>
      </w:r>
      <w:r w:rsidRPr="006E5C63">
        <w:t>, 1922-1924.</w:t>
      </w:r>
      <w:bookmarkEnd w:id="560"/>
    </w:p>
    <w:p w14:paraId="3BC82B44" w14:textId="77777777" w:rsidR="006E5C63" w:rsidRPr="006E5C63" w:rsidRDefault="006E5C63" w:rsidP="006E5C63">
      <w:pPr>
        <w:pStyle w:val="EndNoteBibliography"/>
        <w:spacing w:after="0"/>
      </w:pPr>
      <w:bookmarkStart w:id="561" w:name="_ENREF_110"/>
      <w:r w:rsidRPr="006E5C63">
        <w:lastRenderedPageBreak/>
        <w:t>110.</w:t>
      </w:r>
      <w:r w:rsidRPr="006E5C63">
        <w:tab/>
        <w:t xml:space="preserve">Pearson, R. G. </w:t>
      </w:r>
      <w:r w:rsidRPr="006E5C63">
        <w:rPr>
          <w:i/>
        </w:rPr>
        <w:t xml:space="preserve">J. Am. Chem. Soc. </w:t>
      </w:r>
      <w:r w:rsidRPr="006E5C63">
        <w:rPr>
          <w:b/>
        </w:rPr>
        <w:t>1963,</w:t>
      </w:r>
      <w:r w:rsidRPr="006E5C63">
        <w:t xml:space="preserve"> </w:t>
      </w:r>
      <w:r w:rsidRPr="006E5C63">
        <w:rPr>
          <w:i/>
        </w:rPr>
        <w:t>85</w:t>
      </w:r>
      <w:r w:rsidRPr="006E5C63">
        <w:t>, 3533-3539.</w:t>
      </w:r>
      <w:bookmarkEnd w:id="561"/>
    </w:p>
    <w:p w14:paraId="27A370AD" w14:textId="77777777" w:rsidR="006E5C63" w:rsidRPr="006E5C63" w:rsidRDefault="006E5C63" w:rsidP="006E5C63">
      <w:pPr>
        <w:pStyle w:val="EndNoteBibliography"/>
        <w:spacing w:after="0"/>
      </w:pPr>
      <w:bookmarkStart w:id="562" w:name="_ENREF_111"/>
      <w:r w:rsidRPr="006E5C63">
        <w:t>111.</w:t>
      </w:r>
      <w:r w:rsidRPr="006E5C63">
        <w:tab/>
        <w:t xml:space="preserve">Koopmans, T. </w:t>
      </w:r>
      <w:r w:rsidRPr="006E5C63">
        <w:rPr>
          <w:i/>
        </w:rPr>
        <w:t xml:space="preserve">Physica </w:t>
      </w:r>
      <w:r w:rsidRPr="006E5C63">
        <w:rPr>
          <w:b/>
        </w:rPr>
        <w:t>1934,</w:t>
      </w:r>
      <w:r w:rsidRPr="006E5C63">
        <w:t xml:space="preserve"> </w:t>
      </w:r>
      <w:r w:rsidRPr="006E5C63">
        <w:rPr>
          <w:i/>
        </w:rPr>
        <w:t>1</w:t>
      </w:r>
      <w:r w:rsidRPr="006E5C63">
        <w:t>, 104-113.</w:t>
      </w:r>
      <w:bookmarkEnd w:id="562"/>
    </w:p>
    <w:p w14:paraId="0DB34884" w14:textId="77777777" w:rsidR="006E5C63" w:rsidRPr="006E5C63" w:rsidRDefault="006E5C63" w:rsidP="006E5C63">
      <w:pPr>
        <w:pStyle w:val="EndNoteBibliography"/>
        <w:spacing w:after="0"/>
      </w:pPr>
      <w:bookmarkStart w:id="563" w:name="_ENREF_112"/>
      <w:r w:rsidRPr="006E5C63">
        <w:t>112.</w:t>
      </w:r>
      <w:r w:rsidRPr="006E5C63">
        <w:tab/>
        <w:t xml:space="preserve">GÓMEZ-JERIA, J. S. </w:t>
      </w:r>
      <w:r w:rsidRPr="006E5C63">
        <w:rPr>
          <w:i/>
        </w:rPr>
        <w:t xml:space="preserve">Journal of the Chilean Chemical Society </w:t>
      </w:r>
      <w:r w:rsidRPr="006E5C63">
        <w:rPr>
          <w:b/>
        </w:rPr>
        <w:t>2009,</w:t>
      </w:r>
      <w:r w:rsidRPr="006E5C63">
        <w:t xml:space="preserve"> </w:t>
      </w:r>
      <w:r w:rsidRPr="006E5C63">
        <w:rPr>
          <w:i/>
        </w:rPr>
        <w:t>54</w:t>
      </w:r>
      <w:r w:rsidRPr="006E5C63">
        <w:t>, 482-485.</w:t>
      </w:r>
      <w:bookmarkEnd w:id="563"/>
    </w:p>
    <w:p w14:paraId="0709DA08" w14:textId="77777777" w:rsidR="006E5C63" w:rsidRPr="006E5C63" w:rsidRDefault="006E5C63" w:rsidP="006E5C63">
      <w:pPr>
        <w:pStyle w:val="EndNoteBibliography"/>
        <w:spacing w:after="0"/>
      </w:pPr>
      <w:bookmarkStart w:id="564" w:name="_ENREF_113"/>
      <w:r w:rsidRPr="006E5C63">
        <w:t>113.</w:t>
      </w:r>
      <w:r w:rsidRPr="006E5C63">
        <w:tab/>
        <w:t xml:space="preserve">Bickelhaupt, F. M.; Houk, K. N. </w:t>
      </w:r>
      <w:r w:rsidRPr="006E5C63">
        <w:rPr>
          <w:i/>
        </w:rPr>
        <w:t xml:space="preserve">Angew. Chem. Int. Ed. </w:t>
      </w:r>
      <w:r w:rsidRPr="006E5C63">
        <w:rPr>
          <w:b/>
        </w:rPr>
        <w:t>2017,</w:t>
      </w:r>
      <w:r w:rsidRPr="006E5C63">
        <w:t xml:space="preserve"> </w:t>
      </w:r>
      <w:r w:rsidRPr="006E5C63">
        <w:rPr>
          <w:i/>
        </w:rPr>
        <w:t>56</w:t>
      </w:r>
      <w:r w:rsidRPr="006E5C63">
        <w:t>, 10070-10086.</w:t>
      </w:r>
      <w:bookmarkEnd w:id="564"/>
    </w:p>
    <w:p w14:paraId="54C703AD" w14:textId="77777777" w:rsidR="006E5C63" w:rsidRPr="006E5C63" w:rsidRDefault="006E5C63" w:rsidP="006E5C63">
      <w:pPr>
        <w:pStyle w:val="EndNoteBibliography"/>
        <w:spacing w:after="0"/>
      </w:pPr>
      <w:bookmarkStart w:id="565" w:name="_ENREF_114"/>
      <w:r w:rsidRPr="006E5C63">
        <w:t>114.</w:t>
      </w:r>
      <w:r w:rsidRPr="006E5C63">
        <w:tab/>
        <w:t xml:space="preserve">Morokuma, K.; Kitaura, K. Energy Decomposition Analysis of Molecular Interactions. In </w:t>
      </w:r>
      <w:r w:rsidRPr="006E5C63">
        <w:rPr>
          <w:i/>
        </w:rPr>
        <w:t>Chemical Applications of Atomic and Molecular Electrostatic Potentials: Reactivity, Structure, Scattering, and Energetics of Organic, Inorganic, and Biological Systems</w:t>
      </w:r>
      <w:r w:rsidRPr="006E5C63">
        <w:t>, Politzer, P.; Truhlar, D. G., Eds.; Springer US: Boston, MA, 1981; pp 215-242.</w:t>
      </w:r>
      <w:bookmarkEnd w:id="565"/>
    </w:p>
    <w:p w14:paraId="7727576E" w14:textId="77777777" w:rsidR="006E5C63" w:rsidRPr="006E5C63" w:rsidRDefault="006E5C63" w:rsidP="006E5C63">
      <w:pPr>
        <w:pStyle w:val="EndNoteBibliography"/>
        <w:spacing w:after="0"/>
      </w:pPr>
      <w:bookmarkStart w:id="566" w:name="_ENREF_115"/>
      <w:r w:rsidRPr="006E5C63">
        <w:t>115.</w:t>
      </w:r>
      <w:r w:rsidRPr="006E5C63">
        <w:tab/>
        <w:t xml:space="preserve">Salomon-Ferrer, R.;  Götz, A. W.;  Poole, D.;  Le Grand, S.; Walker, R. C. </w:t>
      </w:r>
      <w:r w:rsidRPr="006E5C63">
        <w:rPr>
          <w:i/>
        </w:rPr>
        <w:t xml:space="preserve">J. Chem. Theory Comput. </w:t>
      </w:r>
      <w:r w:rsidRPr="006E5C63">
        <w:rPr>
          <w:b/>
        </w:rPr>
        <w:t>2013,</w:t>
      </w:r>
      <w:r w:rsidRPr="006E5C63">
        <w:t xml:space="preserve"> </w:t>
      </w:r>
      <w:r w:rsidRPr="006E5C63">
        <w:rPr>
          <w:i/>
        </w:rPr>
        <w:t>9</w:t>
      </w:r>
      <w:r w:rsidRPr="006E5C63">
        <w:t>, 3878-3888.</w:t>
      </w:r>
      <w:bookmarkEnd w:id="566"/>
    </w:p>
    <w:p w14:paraId="26D3A368" w14:textId="77777777" w:rsidR="006E5C63" w:rsidRPr="006E5C63" w:rsidRDefault="006E5C63" w:rsidP="006E5C63">
      <w:pPr>
        <w:pStyle w:val="EndNoteBibliography"/>
        <w:spacing w:after="0"/>
      </w:pPr>
      <w:bookmarkStart w:id="567" w:name="_ENREF_116"/>
      <w:r w:rsidRPr="006E5C63">
        <w:t>116.</w:t>
      </w:r>
      <w:r w:rsidRPr="006E5C63">
        <w:tab/>
        <w:t xml:space="preserve">Götz, A. W.;  Williamson, M. J.;  Xu, D.;  Poole, D.;  Le Grand, S.; Walker, R. C. </w:t>
      </w:r>
      <w:r w:rsidRPr="006E5C63">
        <w:rPr>
          <w:i/>
        </w:rPr>
        <w:t xml:space="preserve">J. Chem. Theory Comput. </w:t>
      </w:r>
      <w:r w:rsidRPr="006E5C63">
        <w:rPr>
          <w:b/>
        </w:rPr>
        <w:t>2012,</w:t>
      </w:r>
      <w:r w:rsidRPr="006E5C63">
        <w:t xml:space="preserve"> </w:t>
      </w:r>
      <w:r w:rsidRPr="006E5C63">
        <w:rPr>
          <w:i/>
        </w:rPr>
        <w:t>8</w:t>
      </w:r>
      <w:r w:rsidRPr="006E5C63">
        <w:t>, 1542-1555.</w:t>
      </w:r>
      <w:bookmarkEnd w:id="567"/>
    </w:p>
    <w:p w14:paraId="0255D764" w14:textId="77777777" w:rsidR="006E5C63" w:rsidRPr="006E5C63" w:rsidRDefault="006E5C63" w:rsidP="006E5C63">
      <w:pPr>
        <w:pStyle w:val="EndNoteBibliography"/>
        <w:spacing w:after="0"/>
      </w:pPr>
      <w:bookmarkStart w:id="568" w:name="_ENREF_117"/>
      <w:r w:rsidRPr="006E5C63">
        <w:t>117.</w:t>
      </w:r>
      <w:r w:rsidRPr="006E5C63">
        <w:tab/>
        <w:t xml:space="preserve">Le Grand, S.;  Götz, A. W.; Walker, R. C. </w:t>
      </w:r>
      <w:r w:rsidRPr="006E5C63">
        <w:rPr>
          <w:i/>
        </w:rPr>
        <w:t xml:space="preserve">Comput. Phys. Commun. </w:t>
      </w:r>
      <w:r w:rsidRPr="006E5C63">
        <w:rPr>
          <w:b/>
        </w:rPr>
        <w:t>2013,</w:t>
      </w:r>
      <w:r w:rsidRPr="006E5C63">
        <w:t xml:space="preserve"> </w:t>
      </w:r>
      <w:r w:rsidRPr="006E5C63">
        <w:rPr>
          <w:i/>
        </w:rPr>
        <w:t>184</w:t>
      </w:r>
      <w:r w:rsidRPr="006E5C63">
        <w:t>, 374-380.</w:t>
      </w:r>
      <w:bookmarkEnd w:id="568"/>
    </w:p>
    <w:p w14:paraId="53CC85ED" w14:textId="77777777" w:rsidR="006E5C63" w:rsidRPr="006E5C63" w:rsidRDefault="006E5C63" w:rsidP="006E5C63">
      <w:pPr>
        <w:pStyle w:val="EndNoteBibliography"/>
        <w:spacing w:after="0"/>
      </w:pPr>
      <w:bookmarkStart w:id="569" w:name="_ENREF_118"/>
      <w:r w:rsidRPr="006E5C63">
        <w:t>118.</w:t>
      </w:r>
      <w:r w:rsidRPr="006E5C63">
        <w:tab/>
        <w:t xml:space="preserve">Eichenberger, A. P.;  Allison, J. R.;  Dolenc, J.;  Geerke, D. P.;  Horta, B. A. C.;  Meier, K.;  Oostenbrink, C.;  Schmid, N.;  Steiner, D.;  Wang, D.; van Gunsteren, W. F. </w:t>
      </w:r>
      <w:r w:rsidRPr="006E5C63">
        <w:rPr>
          <w:i/>
        </w:rPr>
        <w:t xml:space="preserve">J. Chem. Theory Comput. </w:t>
      </w:r>
      <w:r w:rsidRPr="006E5C63">
        <w:rPr>
          <w:b/>
        </w:rPr>
        <w:t>2011,</w:t>
      </w:r>
      <w:r w:rsidRPr="006E5C63">
        <w:t xml:space="preserve"> </w:t>
      </w:r>
      <w:r w:rsidRPr="006E5C63">
        <w:rPr>
          <w:i/>
        </w:rPr>
        <w:t>7</w:t>
      </w:r>
      <w:r w:rsidRPr="006E5C63">
        <w:t>, 3379-3390.</w:t>
      </w:r>
      <w:bookmarkEnd w:id="569"/>
    </w:p>
    <w:p w14:paraId="39574F13" w14:textId="77777777" w:rsidR="006E5C63" w:rsidRPr="006E5C63" w:rsidRDefault="006E5C63" w:rsidP="006E5C63">
      <w:pPr>
        <w:pStyle w:val="EndNoteBibliography"/>
        <w:spacing w:after="0"/>
      </w:pPr>
      <w:bookmarkStart w:id="570" w:name="_ENREF_119"/>
      <w:r w:rsidRPr="006E5C63">
        <w:t>119.</w:t>
      </w:r>
      <w:r w:rsidRPr="006E5C63">
        <w:tab/>
        <w:t xml:space="preserve">Schmid, N.;  Eichenberger, A. P.;  Choutko, A.;  Riniker, S.;  Winger, M.;  Mark, A. E.; van Gunsteren, W. F. </w:t>
      </w:r>
      <w:r w:rsidRPr="006E5C63">
        <w:rPr>
          <w:i/>
        </w:rPr>
        <w:t xml:space="preserve">Eur. Biophys. J. </w:t>
      </w:r>
      <w:r w:rsidRPr="006E5C63">
        <w:rPr>
          <w:b/>
        </w:rPr>
        <w:t>2011,</w:t>
      </w:r>
      <w:r w:rsidRPr="006E5C63">
        <w:t xml:space="preserve"> </w:t>
      </w:r>
      <w:r w:rsidRPr="006E5C63">
        <w:rPr>
          <w:i/>
        </w:rPr>
        <w:t>40</w:t>
      </w:r>
      <w:r w:rsidRPr="006E5C63">
        <w:t>, 843.</w:t>
      </w:r>
      <w:bookmarkEnd w:id="570"/>
    </w:p>
    <w:p w14:paraId="31D5486D" w14:textId="77777777" w:rsidR="006E5C63" w:rsidRPr="006E5C63" w:rsidRDefault="006E5C63" w:rsidP="006E5C63">
      <w:pPr>
        <w:pStyle w:val="EndNoteBibliography"/>
        <w:spacing w:after="0"/>
      </w:pPr>
      <w:bookmarkStart w:id="571" w:name="_ENREF_120"/>
      <w:r w:rsidRPr="006E5C63">
        <w:t>120.</w:t>
      </w:r>
      <w:r w:rsidRPr="006E5C63">
        <w:tab/>
        <w:t xml:space="preserve">Malde, A. K.;  Zuo, L.;  Breeze, M.;  Stroet, M.;  Poger, D.;  Nair, P. C.;  Oostenbrink, C.; Mark, A. E. </w:t>
      </w:r>
      <w:r w:rsidRPr="006E5C63">
        <w:rPr>
          <w:i/>
        </w:rPr>
        <w:t xml:space="preserve">J. Chem. Theory Comput. </w:t>
      </w:r>
      <w:r w:rsidRPr="006E5C63">
        <w:rPr>
          <w:b/>
        </w:rPr>
        <w:t>2011,</w:t>
      </w:r>
      <w:r w:rsidRPr="006E5C63">
        <w:t xml:space="preserve"> </w:t>
      </w:r>
      <w:r w:rsidRPr="006E5C63">
        <w:rPr>
          <w:i/>
        </w:rPr>
        <w:t>7</w:t>
      </w:r>
      <w:r w:rsidRPr="006E5C63">
        <w:t>, 4026-4037.</w:t>
      </w:r>
      <w:bookmarkEnd w:id="571"/>
    </w:p>
    <w:p w14:paraId="51452ACB" w14:textId="77777777" w:rsidR="006E5C63" w:rsidRPr="006E5C63" w:rsidRDefault="006E5C63" w:rsidP="006E5C63">
      <w:pPr>
        <w:pStyle w:val="EndNoteBibliography"/>
        <w:spacing w:after="0"/>
      </w:pPr>
      <w:bookmarkStart w:id="572" w:name="_ENREF_121"/>
      <w:r w:rsidRPr="006E5C63">
        <w:t>121.</w:t>
      </w:r>
      <w:r w:rsidRPr="006E5C63">
        <w:tab/>
        <w:t xml:space="preserve">Stroet, M.;  Caron, B.;  Visscher, K. M.;  Geerke, D. P.;  Malde, A. K.; Mark, A. E. </w:t>
      </w:r>
      <w:r w:rsidRPr="006E5C63">
        <w:rPr>
          <w:i/>
        </w:rPr>
        <w:t xml:space="preserve">J. Chem. Theory Comput. </w:t>
      </w:r>
      <w:r w:rsidRPr="006E5C63">
        <w:rPr>
          <w:b/>
        </w:rPr>
        <w:t>2018,</w:t>
      </w:r>
      <w:r w:rsidRPr="006E5C63">
        <w:t xml:space="preserve"> </w:t>
      </w:r>
      <w:r w:rsidRPr="006E5C63">
        <w:rPr>
          <w:i/>
        </w:rPr>
        <w:t>14</w:t>
      </w:r>
      <w:r w:rsidRPr="006E5C63">
        <w:t>, 5834-5845.</w:t>
      </w:r>
      <w:bookmarkEnd w:id="572"/>
    </w:p>
    <w:p w14:paraId="1EEA2ED1" w14:textId="77777777" w:rsidR="006E5C63" w:rsidRPr="006E5C63" w:rsidRDefault="006E5C63" w:rsidP="006E5C63">
      <w:pPr>
        <w:pStyle w:val="EndNoteBibliography"/>
        <w:spacing w:after="0"/>
      </w:pPr>
      <w:bookmarkStart w:id="573" w:name="_ENREF_122"/>
      <w:r w:rsidRPr="006E5C63">
        <w:t>122.</w:t>
      </w:r>
      <w:r w:rsidRPr="006E5C63">
        <w:tab/>
      </w:r>
      <w:r w:rsidRPr="006E5C63">
        <w:rPr>
          <w:i/>
        </w:rPr>
        <w:t>The PyMOL Molecular Graphics System, Version 2.0</w:t>
      </w:r>
      <w:r w:rsidRPr="006E5C63">
        <w:t>, Schrödinger: LLC, New York, NY, 2015.</w:t>
      </w:r>
      <w:bookmarkEnd w:id="573"/>
    </w:p>
    <w:p w14:paraId="0163D0CC" w14:textId="77777777" w:rsidR="006E5C63" w:rsidRPr="006E5C63" w:rsidRDefault="006E5C63" w:rsidP="006E5C63">
      <w:pPr>
        <w:pStyle w:val="EndNoteBibliography"/>
        <w:spacing w:after="0"/>
      </w:pPr>
      <w:bookmarkStart w:id="574" w:name="_ENREF_123"/>
      <w:r w:rsidRPr="006E5C63">
        <w:t>123.</w:t>
      </w:r>
      <w:r w:rsidRPr="006E5C63">
        <w:tab/>
        <w:t xml:space="preserve">Guex, N.; Peitsch, M. C. </w:t>
      </w:r>
      <w:r w:rsidRPr="006E5C63">
        <w:rPr>
          <w:i/>
        </w:rPr>
        <w:t xml:space="preserve">Electrophoresis </w:t>
      </w:r>
      <w:r w:rsidRPr="006E5C63">
        <w:rPr>
          <w:b/>
        </w:rPr>
        <w:t>1997,</w:t>
      </w:r>
      <w:r w:rsidRPr="006E5C63">
        <w:t xml:space="preserve"> </w:t>
      </w:r>
      <w:r w:rsidRPr="006E5C63">
        <w:rPr>
          <w:i/>
        </w:rPr>
        <w:t>18</w:t>
      </w:r>
      <w:r w:rsidRPr="006E5C63">
        <w:t>, 2714-2723.</w:t>
      </w:r>
      <w:bookmarkEnd w:id="574"/>
    </w:p>
    <w:p w14:paraId="2E7161A0" w14:textId="77777777" w:rsidR="006E5C63" w:rsidRPr="006E5C63" w:rsidRDefault="006E5C63" w:rsidP="006E5C63">
      <w:pPr>
        <w:pStyle w:val="EndNoteBibliography"/>
        <w:spacing w:after="0"/>
      </w:pPr>
      <w:bookmarkStart w:id="575" w:name="_ENREF_124"/>
      <w:r w:rsidRPr="006E5C63">
        <w:t>124.</w:t>
      </w:r>
      <w:r w:rsidRPr="006E5C63">
        <w:tab/>
        <w:t xml:space="preserve">Søndergaard, C. R.;  Olsson, M. H. M.;  Rostkowski, M.; Jensen, J. H. </w:t>
      </w:r>
      <w:r w:rsidRPr="006E5C63">
        <w:rPr>
          <w:i/>
        </w:rPr>
        <w:t xml:space="preserve">J. Chem. Theory Comput. </w:t>
      </w:r>
      <w:r w:rsidRPr="006E5C63">
        <w:rPr>
          <w:b/>
        </w:rPr>
        <w:t>2011,</w:t>
      </w:r>
      <w:r w:rsidRPr="006E5C63">
        <w:t xml:space="preserve"> </w:t>
      </w:r>
      <w:r w:rsidRPr="006E5C63">
        <w:rPr>
          <w:i/>
        </w:rPr>
        <w:t>7</w:t>
      </w:r>
      <w:r w:rsidRPr="006E5C63">
        <w:t>, 2284-2295.</w:t>
      </w:r>
      <w:bookmarkEnd w:id="575"/>
    </w:p>
    <w:p w14:paraId="77675DD8" w14:textId="77777777" w:rsidR="006E5C63" w:rsidRPr="006E5C63" w:rsidRDefault="006E5C63" w:rsidP="006E5C63">
      <w:pPr>
        <w:pStyle w:val="EndNoteBibliography"/>
        <w:spacing w:after="0"/>
      </w:pPr>
      <w:bookmarkStart w:id="576" w:name="_ENREF_125"/>
      <w:r w:rsidRPr="006E5C63">
        <w:t>125.</w:t>
      </w:r>
      <w:r w:rsidRPr="006E5C63">
        <w:tab/>
        <w:t xml:space="preserve">Olsson, M. H. M.;  Søndergaard, C. R.;  Rostkowski, M.; Jensen, J. H. </w:t>
      </w:r>
      <w:r w:rsidRPr="006E5C63">
        <w:rPr>
          <w:i/>
        </w:rPr>
        <w:t xml:space="preserve">J. Chem. Theory Comput. </w:t>
      </w:r>
      <w:r w:rsidRPr="006E5C63">
        <w:rPr>
          <w:b/>
        </w:rPr>
        <w:t>2011,</w:t>
      </w:r>
      <w:r w:rsidRPr="006E5C63">
        <w:t xml:space="preserve"> </w:t>
      </w:r>
      <w:r w:rsidRPr="006E5C63">
        <w:rPr>
          <w:i/>
        </w:rPr>
        <w:t>7</w:t>
      </w:r>
      <w:r w:rsidRPr="006E5C63">
        <w:t>, 525-537.</w:t>
      </w:r>
      <w:bookmarkEnd w:id="576"/>
    </w:p>
    <w:p w14:paraId="0881889D" w14:textId="77777777" w:rsidR="006E5C63" w:rsidRPr="006E5C63" w:rsidRDefault="006E5C63" w:rsidP="006E5C63">
      <w:pPr>
        <w:pStyle w:val="EndNoteBibliography"/>
        <w:spacing w:after="0"/>
      </w:pPr>
      <w:bookmarkStart w:id="577" w:name="_ENREF_126"/>
      <w:r w:rsidRPr="006E5C63">
        <w:t>126.</w:t>
      </w:r>
      <w:r w:rsidRPr="006E5C63">
        <w:tab/>
        <w:t xml:space="preserve">Miyamoto, S.; Kollman, P. A. </w:t>
      </w:r>
      <w:r w:rsidRPr="006E5C63">
        <w:rPr>
          <w:i/>
        </w:rPr>
        <w:t xml:space="preserve">J. Comput. Chem. </w:t>
      </w:r>
      <w:r w:rsidRPr="006E5C63">
        <w:rPr>
          <w:b/>
        </w:rPr>
        <w:t>1992,</w:t>
      </w:r>
      <w:r w:rsidRPr="006E5C63">
        <w:t xml:space="preserve"> </w:t>
      </w:r>
      <w:r w:rsidRPr="006E5C63">
        <w:rPr>
          <w:i/>
        </w:rPr>
        <w:t>13</w:t>
      </w:r>
      <w:r w:rsidRPr="006E5C63">
        <w:t>, 952-962.</w:t>
      </w:r>
      <w:bookmarkEnd w:id="577"/>
    </w:p>
    <w:p w14:paraId="1FE1832D" w14:textId="77777777" w:rsidR="006E5C63" w:rsidRPr="006E5C63" w:rsidRDefault="006E5C63" w:rsidP="006E5C63">
      <w:pPr>
        <w:pStyle w:val="EndNoteBibliography"/>
        <w:spacing w:after="0"/>
      </w:pPr>
      <w:bookmarkStart w:id="578" w:name="_ENREF_127"/>
      <w:r w:rsidRPr="006E5C63">
        <w:t>127.</w:t>
      </w:r>
      <w:r w:rsidRPr="006E5C63">
        <w:tab/>
        <w:t xml:space="preserve">Berendsen, H. J. C.;  Postma, J. P. M.;  Gunsteren, W. F. v.;  DiNola, A.; Haak, J. R. </w:t>
      </w:r>
      <w:r w:rsidRPr="006E5C63">
        <w:rPr>
          <w:i/>
        </w:rPr>
        <w:t xml:space="preserve">J. Chem. Phys. </w:t>
      </w:r>
      <w:r w:rsidRPr="006E5C63">
        <w:rPr>
          <w:b/>
        </w:rPr>
        <w:t>1984,</w:t>
      </w:r>
      <w:r w:rsidRPr="006E5C63">
        <w:t xml:space="preserve"> </w:t>
      </w:r>
      <w:r w:rsidRPr="006E5C63">
        <w:rPr>
          <w:i/>
        </w:rPr>
        <w:t>81</w:t>
      </w:r>
      <w:r w:rsidRPr="006E5C63">
        <w:t>, 3684-3690.</w:t>
      </w:r>
      <w:bookmarkEnd w:id="578"/>
    </w:p>
    <w:p w14:paraId="2B1F4F6E" w14:textId="77777777" w:rsidR="006E5C63" w:rsidRPr="006E5C63" w:rsidRDefault="006E5C63" w:rsidP="006E5C63">
      <w:pPr>
        <w:pStyle w:val="EndNoteBibliography"/>
        <w:spacing w:after="0"/>
      </w:pPr>
      <w:bookmarkStart w:id="579" w:name="_ENREF_128"/>
      <w:r w:rsidRPr="006E5C63">
        <w:lastRenderedPageBreak/>
        <w:t>128.</w:t>
      </w:r>
      <w:r w:rsidRPr="006E5C63">
        <w:tab/>
        <w:t xml:space="preserve">Essmann, U.;  Perera, L.;  Berkowitz, M. L.;  Darden, T.;  Lee, H.; Pedersen, L. G. </w:t>
      </w:r>
      <w:r w:rsidRPr="006E5C63">
        <w:rPr>
          <w:i/>
        </w:rPr>
        <w:t xml:space="preserve">J. Chem. Phys. </w:t>
      </w:r>
      <w:r w:rsidRPr="006E5C63">
        <w:rPr>
          <w:b/>
        </w:rPr>
        <w:t>1995,</w:t>
      </w:r>
      <w:r w:rsidRPr="006E5C63">
        <w:t xml:space="preserve"> </w:t>
      </w:r>
      <w:r w:rsidRPr="006E5C63">
        <w:rPr>
          <w:i/>
        </w:rPr>
        <w:t>103</w:t>
      </w:r>
      <w:r w:rsidRPr="006E5C63">
        <w:t>, 8577-8593.</w:t>
      </w:r>
      <w:bookmarkEnd w:id="579"/>
    </w:p>
    <w:p w14:paraId="37E0E316" w14:textId="77777777" w:rsidR="006E5C63" w:rsidRPr="006E5C63" w:rsidRDefault="006E5C63" w:rsidP="006E5C63">
      <w:pPr>
        <w:pStyle w:val="EndNoteBibliography"/>
        <w:spacing w:after="0"/>
      </w:pPr>
      <w:bookmarkStart w:id="580" w:name="_ENREF_129"/>
      <w:r w:rsidRPr="006E5C63">
        <w:t>129.</w:t>
      </w:r>
      <w:r w:rsidRPr="006E5C63">
        <w:tab/>
        <w:t xml:space="preserve">Ryckaert, J.-P.;  Ciccotti, G.; Berendsen, H. J. C. </w:t>
      </w:r>
      <w:r w:rsidRPr="006E5C63">
        <w:rPr>
          <w:i/>
        </w:rPr>
        <w:t xml:space="preserve">J. Comput. Phys. </w:t>
      </w:r>
      <w:r w:rsidRPr="006E5C63">
        <w:rPr>
          <w:b/>
        </w:rPr>
        <w:t>1977,</w:t>
      </w:r>
      <w:r w:rsidRPr="006E5C63">
        <w:t xml:space="preserve"> </w:t>
      </w:r>
      <w:r w:rsidRPr="006E5C63">
        <w:rPr>
          <w:i/>
        </w:rPr>
        <w:t>23</w:t>
      </w:r>
      <w:r w:rsidRPr="006E5C63">
        <w:t>, 327-341.</w:t>
      </w:r>
      <w:bookmarkEnd w:id="580"/>
    </w:p>
    <w:p w14:paraId="1A0D64EA" w14:textId="77777777" w:rsidR="006E5C63" w:rsidRPr="006E5C63" w:rsidRDefault="006E5C63" w:rsidP="006E5C63">
      <w:pPr>
        <w:pStyle w:val="EndNoteBibliography"/>
        <w:spacing w:after="0"/>
      </w:pPr>
      <w:bookmarkStart w:id="581" w:name="_ENREF_130"/>
      <w:r w:rsidRPr="006E5C63">
        <w:t>130.</w:t>
      </w:r>
      <w:r w:rsidRPr="006E5C63">
        <w:tab/>
        <w:t xml:space="preserve">Roe, D. R.; Cheatham, T. E. </w:t>
      </w:r>
      <w:r w:rsidRPr="006E5C63">
        <w:rPr>
          <w:i/>
        </w:rPr>
        <w:t xml:space="preserve">J. Chem. Theory Comput. </w:t>
      </w:r>
      <w:r w:rsidRPr="006E5C63">
        <w:rPr>
          <w:b/>
        </w:rPr>
        <w:t>2013,</w:t>
      </w:r>
      <w:r w:rsidRPr="006E5C63">
        <w:t xml:space="preserve"> </w:t>
      </w:r>
      <w:r w:rsidRPr="006E5C63">
        <w:rPr>
          <w:i/>
        </w:rPr>
        <w:t>9</w:t>
      </w:r>
      <w:r w:rsidRPr="006E5C63">
        <w:t>, 3084-3095.</w:t>
      </w:r>
      <w:bookmarkEnd w:id="581"/>
    </w:p>
    <w:p w14:paraId="54DCF766" w14:textId="77777777" w:rsidR="006E5C63" w:rsidRPr="006E5C63" w:rsidRDefault="006E5C63" w:rsidP="006E5C63">
      <w:pPr>
        <w:pStyle w:val="EndNoteBibliography"/>
        <w:spacing w:after="0"/>
      </w:pPr>
      <w:bookmarkStart w:id="582" w:name="_ENREF_131"/>
      <w:r w:rsidRPr="006E5C63">
        <w:t>131.</w:t>
      </w:r>
      <w:r w:rsidRPr="006E5C63">
        <w:tab/>
        <w:t xml:space="preserve">Humphrey, W.;  Dalke, A.; Schulten, K. </w:t>
      </w:r>
      <w:r w:rsidRPr="006E5C63">
        <w:rPr>
          <w:i/>
        </w:rPr>
        <w:t xml:space="preserve">J. Mol. Graphics </w:t>
      </w:r>
      <w:r w:rsidRPr="006E5C63">
        <w:rPr>
          <w:b/>
        </w:rPr>
        <w:t>1996,</w:t>
      </w:r>
      <w:r w:rsidRPr="006E5C63">
        <w:t xml:space="preserve"> </w:t>
      </w:r>
      <w:r w:rsidRPr="006E5C63">
        <w:rPr>
          <w:i/>
        </w:rPr>
        <w:t>14</w:t>
      </w:r>
      <w:r w:rsidRPr="006E5C63">
        <w:t>, 33-38.</w:t>
      </w:r>
      <w:bookmarkEnd w:id="582"/>
    </w:p>
    <w:p w14:paraId="30E46DFD" w14:textId="77777777" w:rsidR="006E5C63" w:rsidRPr="006E5C63" w:rsidRDefault="006E5C63" w:rsidP="006E5C63">
      <w:pPr>
        <w:pStyle w:val="EndNoteBibliography"/>
        <w:spacing w:after="0"/>
      </w:pPr>
      <w:bookmarkStart w:id="583" w:name="_ENREF_132"/>
      <w:r w:rsidRPr="006E5C63">
        <w:t>132.</w:t>
      </w:r>
      <w:r w:rsidRPr="006E5C63">
        <w:tab/>
        <w:t xml:space="preserve">Gerlt, J. A.;  Kozarich, J. W.;  Kenyon, G. L.; Gassman, P. G. </w:t>
      </w:r>
      <w:r w:rsidRPr="006E5C63">
        <w:rPr>
          <w:i/>
        </w:rPr>
        <w:t xml:space="preserve">J. Am. Chem. Soc. </w:t>
      </w:r>
      <w:r w:rsidRPr="006E5C63">
        <w:rPr>
          <w:b/>
        </w:rPr>
        <w:t>1991,</w:t>
      </w:r>
      <w:r w:rsidRPr="006E5C63">
        <w:t xml:space="preserve"> </w:t>
      </w:r>
      <w:r w:rsidRPr="006E5C63">
        <w:rPr>
          <w:i/>
        </w:rPr>
        <w:t>113</w:t>
      </w:r>
      <w:r w:rsidRPr="006E5C63">
        <w:t>, 9667-9669.</w:t>
      </w:r>
      <w:bookmarkEnd w:id="583"/>
    </w:p>
    <w:p w14:paraId="615ED7E9" w14:textId="77777777" w:rsidR="006E5C63" w:rsidRPr="006E5C63" w:rsidRDefault="006E5C63" w:rsidP="006E5C63">
      <w:pPr>
        <w:pStyle w:val="EndNoteBibliography"/>
        <w:spacing w:after="0"/>
      </w:pPr>
      <w:bookmarkStart w:id="584" w:name="_ENREF_133"/>
      <w:r w:rsidRPr="006E5C63">
        <w:t>133.</w:t>
      </w:r>
      <w:r w:rsidRPr="006E5C63">
        <w:tab/>
        <w:t xml:space="preserve">Highbarger, L. A.;  Gerlt, J. A.; Kenyon, G. L. </w:t>
      </w:r>
      <w:r w:rsidRPr="006E5C63">
        <w:rPr>
          <w:i/>
        </w:rPr>
        <w:t xml:space="preserve">Biochemistry </w:t>
      </w:r>
      <w:r w:rsidRPr="006E5C63">
        <w:rPr>
          <w:b/>
        </w:rPr>
        <w:t>1996,</w:t>
      </w:r>
      <w:r w:rsidRPr="006E5C63">
        <w:t xml:space="preserve"> </w:t>
      </w:r>
      <w:r w:rsidRPr="006E5C63">
        <w:rPr>
          <w:i/>
        </w:rPr>
        <w:t>35</w:t>
      </w:r>
      <w:r w:rsidRPr="006E5C63">
        <w:t>, 41-46.</w:t>
      </w:r>
      <w:bookmarkEnd w:id="584"/>
    </w:p>
    <w:p w14:paraId="00F8274B" w14:textId="77777777" w:rsidR="006E5C63" w:rsidRPr="006E5C63" w:rsidRDefault="006E5C63" w:rsidP="006E5C63">
      <w:pPr>
        <w:pStyle w:val="EndNoteBibliography"/>
        <w:spacing w:after="0"/>
      </w:pPr>
      <w:bookmarkStart w:id="585" w:name="_ENREF_134"/>
      <w:r w:rsidRPr="006E5C63">
        <w:t>134.</w:t>
      </w:r>
      <w:r w:rsidRPr="006E5C63">
        <w:tab/>
        <w:t xml:space="preserve">Guillén Schlippe, Y. V.; Hedstrom, L. </w:t>
      </w:r>
      <w:r w:rsidRPr="006E5C63">
        <w:rPr>
          <w:i/>
        </w:rPr>
        <w:t xml:space="preserve">Arch. Biochem. Biophys. </w:t>
      </w:r>
      <w:r w:rsidRPr="006E5C63">
        <w:rPr>
          <w:b/>
        </w:rPr>
        <w:t>2005,</w:t>
      </w:r>
      <w:r w:rsidRPr="006E5C63">
        <w:t xml:space="preserve"> </w:t>
      </w:r>
      <w:r w:rsidRPr="006E5C63">
        <w:rPr>
          <w:i/>
        </w:rPr>
        <w:t>433</w:t>
      </w:r>
      <w:r w:rsidRPr="006E5C63">
        <w:t>, 266-278.</w:t>
      </w:r>
      <w:bookmarkEnd w:id="585"/>
    </w:p>
    <w:p w14:paraId="102AE4BF" w14:textId="77777777" w:rsidR="006E5C63" w:rsidRPr="006E5C63" w:rsidRDefault="006E5C63" w:rsidP="006E5C63">
      <w:pPr>
        <w:pStyle w:val="EndNoteBibliography"/>
        <w:spacing w:after="0"/>
      </w:pPr>
      <w:bookmarkStart w:id="586" w:name="_ENREF_135"/>
      <w:r w:rsidRPr="006E5C63">
        <w:t>135.</w:t>
      </w:r>
      <w:r w:rsidRPr="006E5C63">
        <w:tab/>
        <w:t xml:space="preserve">Lu, J.;  Zhang, Z.;  Ni, Z.;  Shen, H.;  Tu, Z.;  Liu, H.; Lu, R. </w:t>
      </w:r>
      <w:r w:rsidRPr="006E5C63">
        <w:rPr>
          <w:i/>
        </w:rPr>
        <w:t xml:space="preserve">Computational Biology and Chemistry </w:t>
      </w:r>
      <w:r w:rsidRPr="006E5C63">
        <w:rPr>
          <w:b/>
        </w:rPr>
        <w:t>2014,</w:t>
      </w:r>
      <w:r w:rsidRPr="006E5C63">
        <w:t xml:space="preserve"> </w:t>
      </w:r>
      <w:r w:rsidRPr="006E5C63">
        <w:rPr>
          <w:i/>
        </w:rPr>
        <w:t>52</w:t>
      </w:r>
      <w:r w:rsidRPr="006E5C63">
        <w:t>, 25-33.</w:t>
      </w:r>
      <w:bookmarkEnd w:id="586"/>
    </w:p>
    <w:p w14:paraId="0C08FE03" w14:textId="77777777" w:rsidR="006E5C63" w:rsidRPr="006E5C63" w:rsidRDefault="006E5C63" w:rsidP="006E5C63">
      <w:pPr>
        <w:pStyle w:val="EndNoteBibliography"/>
        <w:spacing w:after="0"/>
      </w:pPr>
      <w:bookmarkStart w:id="587" w:name="_ENREF_136"/>
      <w:r w:rsidRPr="006E5C63">
        <w:t>136.</w:t>
      </w:r>
      <w:r w:rsidRPr="006E5C63">
        <w:tab/>
        <w:t xml:space="preserve">McClory, J.;  Hu, G.-X.;  Zou, J.-W.;  Timson, D. J.; Huang, M. </w:t>
      </w:r>
      <w:r w:rsidRPr="006E5C63">
        <w:rPr>
          <w:i/>
        </w:rPr>
        <w:t xml:space="preserve">The Journal of Physical Chemistry B </w:t>
      </w:r>
      <w:r w:rsidRPr="006E5C63">
        <w:rPr>
          <w:b/>
        </w:rPr>
        <w:t>2019,</w:t>
      </w:r>
      <w:r w:rsidRPr="006E5C63">
        <w:t xml:space="preserve"> </w:t>
      </w:r>
      <w:r w:rsidRPr="006E5C63">
        <w:rPr>
          <w:i/>
        </w:rPr>
        <w:t>123</w:t>
      </w:r>
      <w:r w:rsidRPr="006E5C63">
        <w:t>, 2844-2852.</w:t>
      </w:r>
      <w:bookmarkEnd w:id="587"/>
    </w:p>
    <w:p w14:paraId="7C92B7CA" w14:textId="77777777" w:rsidR="006E5C63" w:rsidRPr="006E5C63" w:rsidRDefault="006E5C63" w:rsidP="006E5C63">
      <w:pPr>
        <w:pStyle w:val="EndNoteBibliography"/>
        <w:spacing w:after="0"/>
      </w:pPr>
      <w:bookmarkStart w:id="588" w:name="_ENREF_137"/>
      <w:r w:rsidRPr="006E5C63">
        <w:t>137.</w:t>
      </w:r>
      <w:r w:rsidRPr="006E5C63">
        <w:tab/>
        <w:t xml:space="preserve">McClory, J.;  Lin, J.-T.;  Timson, D. J.;  Zhang, J.; Huang, M. </w:t>
      </w:r>
      <w:r w:rsidRPr="006E5C63">
        <w:rPr>
          <w:i/>
        </w:rPr>
        <w:t xml:space="preserve">Organic &amp; Biomolecular Chemistry </w:t>
      </w:r>
      <w:r w:rsidRPr="006E5C63">
        <w:rPr>
          <w:b/>
        </w:rPr>
        <w:t>2019,</w:t>
      </w:r>
      <w:r w:rsidRPr="006E5C63">
        <w:t xml:space="preserve"> </w:t>
      </w:r>
      <w:r w:rsidRPr="006E5C63">
        <w:rPr>
          <w:i/>
        </w:rPr>
        <w:t>17</w:t>
      </w:r>
      <w:r w:rsidRPr="006E5C63">
        <w:t>, 2423-2431.</w:t>
      </w:r>
      <w:bookmarkEnd w:id="588"/>
    </w:p>
    <w:p w14:paraId="667ED72D" w14:textId="77777777" w:rsidR="006E5C63" w:rsidRPr="006E5C63" w:rsidRDefault="006E5C63" w:rsidP="006E5C63">
      <w:pPr>
        <w:pStyle w:val="EndNoteBibliography"/>
        <w:spacing w:after="0"/>
      </w:pPr>
      <w:bookmarkStart w:id="589" w:name="_ENREF_138"/>
      <w:r w:rsidRPr="006E5C63">
        <w:t>138.</w:t>
      </w:r>
      <w:r w:rsidRPr="006E5C63">
        <w:tab/>
        <w:t xml:space="preserve">McClory, J.;  Timson, D. J.;  Singh, W.;  Zhang, J.; Huang, M. </w:t>
      </w:r>
      <w:r w:rsidRPr="006E5C63">
        <w:rPr>
          <w:i/>
        </w:rPr>
        <w:t xml:space="preserve">The Journal of Physical Chemistry B </w:t>
      </w:r>
      <w:r w:rsidRPr="006E5C63">
        <w:rPr>
          <w:b/>
        </w:rPr>
        <w:t>2017,</w:t>
      </w:r>
      <w:r w:rsidRPr="006E5C63">
        <w:t xml:space="preserve"> </w:t>
      </w:r>
      <w:r w:rsidRPr="006E5C63">
        <w:rPr>
          <w:i/>
        </w:rPr>
        <w:t>121</w:t>
      </w:r>
      <w:r w:rsidRPr="006E5C63">
        <w:t>, 11062-11071.</w:t>
      </w:r>
      <w:bookmarkEnd w:id="589"/>
    </w:p>
    <w:p w14:paraId="6591D661" w14:textId="77777777" w:rsidR="006E5C63" w:rsidRPr="006E5C63" w:rsidRDefault="006E5C63" w:rsidP="006E5C63">
      <w:pPr>
        <w:pStyle w:val="EndNoteBibliography"/>
        <w:spacing w:after="0"/>
      </w:pPr>
      <w:bookmarkStart w:id="590" w:name="_ENREF_139"/>
      <w:r w:rsidRPr="006E5C63">
        <w:t>139.</w:t>
      </w:r>
      <w:r w:rsidRPr="006E5C63">
        <w:tab/>
        <w:t xml:space="preserve">Montenegro, M.;  Garcia-Viloca, M.;  Lluch, J. M.; González-Lafont, À. </w:t>
      </w:r>
      <w:r w:rsidRPr="006E5C63">
        <w:rPr>
          <w:i/>
        </w:rPr>
        <w:t xml:space="preserve">Physical Chemistry Chemical Physics </w:t>
      </w:r>
      <w:r w:rsidRPr="006E5C63">
        <w:rPr>
          <w:b/>
        </w:rPr>
        <w:t>2011,</w:t>
      </w:r>
      <w:r w:rsidRPr="006E5C63">
        <w:t xml:space="preserve"> </w:t>
      </w:r>
      <w:r w:rsidRPr="006E5C63">
        <w:rPr>
          <w:i/>
        </w:rPr>
        <w:t>13</w:t>
      </w:r>
      <w:r w:rsidRPr="006E5C63">
        <w:t>, 530-539.</w:t>
      </w:r>
      <w:bookmarkEnd w:id="590"/>
    </w:p>
    <w:p w14:paraId="42306C7C" w14:textId="77777777" w:rsidR="006E5C63" w:rsidRPr="006E5C63" w:rsidRDefault="006E5C63" w:rsidP="006E5C63">
      <w:pPr>
        <w:pStyle w:val="EndNoteBibliography"/>
        <w:spacing w:after="0"/>
      </w:pPr>
      <w:bookmarkStart w:id="591" w:name="_ENREF_140"/>
      <w:r w:rsidRPr="006E5C63">
        <w:t>140.</w:t>
      </w:r>
      <w:r w:rsidRPr="006E5C63">
        <w:tab/>
        <w:t xml:space="preserve">Shi, T.;  Lu, Y.;  Liu, X.;  Chen, Y.;  Jiang, H.; Zhang, J. </w:t>
      </w:r>
      <w:r w:rsidRPr="006E5C63">
        <w:rPr>
          <w:i/>
        </w:rPr>
        <w:t xml:space="preserve">The Journal of Physical Chemistry B </w:t>
      </w:r>
      <w:r w:rsidRPr="006E5C63">
        <w:rPr>
          <w:b/>
        </w:rPr>
        <w:t>2011,</w:t>
      </w:r>
      <w:r w:rsidRPr="006E5C63">
        <w:t xml:space="preserve"> </w:t>
      </w:r>
      <w:r w:rsidRPr="006E5C63">
        <w:rPr>
          <w:i/>
        </w:rPr>
        <w:t>115</w:t>
      </w:r>
      <w:r w:rsidRPr="006E5C63">
        <w:t>, 11895-11901.</w:t>
      </w:r>
      <w:bookmarkEnd w:id="591"/>
    </w:p>
    <w:p w14:paraId="6A80C5B7" w14:textId="77777777" w:rsidR="006E5C63" w:rsidRPr="006E5C63" w:rsidRDefault="006E5C63" w:rsidP="006E5C63">
      <w:pPr>
        <w:pStyle w:val="EndNoteBibliography"/>
        <w:spacing w:after="0"/>
      </w:pPr>
      <w:bookmarkStart w:id="592" w:name="_ENREF_141"/>
      <w:r w:rsidRPr="006E5C63">
        <w:t>141.</w:t>
      </w:r>
      <w:r w:rsidRPr="006E5C63">
        <w:tab/>
        <w:t xml:space="preserve">van der Kamp, M. W.; Mulholland, A. J. </w:t>
      </w:r>
      <w:r w:rsidRPr="006E5C63">
        <w:rPr>
          <w:i/>
        </w:rPr>
        <w:t xml:space="preserve">Biochemistry </w:t>
      </w:r>
      <w:r w:rsidRPr="006E5C63">
        <w:rPr>
          <w:b/>
        </w:rPr>
        <w:t>2013,</w:t>
      </w:r>
      <w:r w:rsidRPr="006E5C63">
        <w:t xml:space="preserve"> </w:t>
      </w:r>
      <w:r w:rsidRPr="006E5C63">
        <w:rPr>
          <w:i/>
        </w:rPr>
        <w:t>52</w:t>
      </w:r>
      <w:r w:rsidRPr="006E5C63">
        <w:t>, 2708-2728.</w:t>
      </w:r>
      <w:bookmarkEnd w:id="592"/>
    </w:p>
    <w:p w14:paraId="06A6D148" w14:textId="77777777" w:rsidR="006E5C63" w:rsidRPr="006E5C63" w:rsidRDefault="006E5C63" w:rsidP="006E5C63">
      <w:pPr>
        <w:pStyle w:val="EndNoteBibliography"/>
        <w:spacing w:after="0"/>
      </w:pPr>
      <w:bookmarkStart w:id="593" w:name="_ENREF_142"/>
      <w:r w:rsidRPr="006E5C63">
        <w:t>142.</w:t>
      </w:r>
      <w:r w:rsidRPr="006E5C63">
        <w:tab/>
        <w:t xml:space="preserve">Salvadori, E.;  Di Valentin, M.;  Kay, C. W. M.;  Pedone, A.;  Barone, V.; Carbonera, D. </w:t>
      </w:r>
      <w:r w:rsidRPr="006E5C63">
        <w:rPr>
          <w:i/>
        </w:rPr>
        <w:t xml:space="preserve">Physical Chemistry Chemical Physics </w:t>
      </w:r>
      <w:r w:rsidRPr="006E5C63">
        <w:rPr>
          <w:b/>
        </w:rPr>
        <w:t>2012,</w:t>
      </w:r>
      <w:r w:rsidRPr="006E5C63">
        <w:t xml:space="preserve"> </w:t>
      </w:r>
      <w:r w:rsidRPr="006E5C63">
        <w:rPr>
          <w:i/>
        </w:rPr>
        <w:t>14</w:t>
      </w:r>
      <w:r w:rsidRPr="006E5C63">
        <w:t>, 12238-12251.</w:t>
      </w:r>
      <w:bookmarkEnd w:id="593"/>
    </w:p>
    <w:p w14:paraId="3FB65832" w14:textId="77777777" w:rsidR="006E5C63" w:rsidRPr="006E5C63" w:rsidRDefault="006E5C63" w:rsidP="006E5C63">
      <w:pPr>
        <w:pStyle w:val="EndNoteBibliography"/>
        <w:spacing w:after="0"/>
      </w:pPr>
      <w:bookmarkStart w:id="594" w:name="_ENREF_143"/>
      <w:r w:rsidRPr="006E5C63">
        <w:t>143.</w:t>
      </w:r>
      <w:r w:rsidRPr="006E5C63">
        <w:tab/>
        <w:t xml:space="preserve">Morzan, U. N.;  Alonso de Armiño, D. J.;  Foglia, N. O.;  Ramírez, F.;  González Lebrero, M. C.;  Scherlis, D. A.; Estrin, D. A. </w:t>
      </w:r>
      <w:r w:rsidRPr="006E5C63">
        <w:rPr>
          <w:i/>
        </w:rPr>
        <w:t xml:space="preserve">Chemical Reviews </w:t>
      </w:r>
      <w:r w:rsidRPr="006E5C63">
        <w:rPr>
          <w:b/>
        </w:rPr>
        <w:t>2018,</w:t>
      </w:r>
      <w:r w:rsidRPr="006E5C63">
        <w:t xml:space="preserve"> </w:t>
      </w:r>
      <w:r w:rsidRPr="006E5C63">
        <w:rPr>
          <w:i/>
        </w:rPr>
        <w:t>118</w:t>
      </w:r>
      <w:r w:rsidRPr="006E5C63">
        <w:t>, 4071-4113.</w:t>
      </w:r>
      <w:bookmarkEnd w:id="594"/>
    </w:p>
    <w:p w14:paraId="1688AF9A" w14:textId="77777777" w:rsidR="006E5C63" w:rsidRPr="006E5C63" w:rsidRDefault="006E5C63" w:rsidP="006E5C63">
      <w:pPr>
        <w:pStyle w:val="EndNoteBibliography"/>
        <w:spacing w:after="0"/>
      </w:pPr>
      <w:bookmarkStart w:id="595" w:name="_ENREF_144"/>
      <w:r w:rsidRPr="006E5C63">
        <w:t>144.</w:t>
      </w:r>
      <w:r w:rsidRPr="006E5C63">
        <w:tab/>
        <w:t xml:space="preserve">Riccardi, D.;  Schaefer, P.; Cui, Q. </w:t>
      </w:r>
      <w:r w:rsidRPr="006E5C63">
        <w:rPr>
          <w:i/>
        </w:rPr>
        <w:t xml:space="preserve">The Journal of Physical Chemistry B </w:t>
      </w:r>
      <w:r w:rsidRPr="006E5C63">
        <w:rPr>
          <w:b/>
        </w:rPr>
        <w:t>2005,</w:t>
      </w:r>
      <w:r w:rsidRPr="006E5C63">
        <w:t xml:space="preserve"> </w:t>
      </w:r>
      <w:r w:rsidRPr="006E5C63">
        <w:rPr>
          <w:i/>
        </w:rPr>
        <w:t>109</w:t>
      </w:r>
      <w:r w:rsidRPr="006E5C63">
        <w:t>, 17715-17733.</w:t>
      </w:r>
      <w:bookmarkEnd w:id="595"/>
    </w:p>
    <w:p w14:paraId="71FF94D8" w14:textId="77777777" w:rsidR="006E5C63" w:rsidRPr="006E5C63" w:rsidRDefault="006E5C63" w:rsidP="006E5C63">
      <w:pPr>
        <w:pStyle w:val="EndNoteBibliography"/>
      </w:pPr>
      <w:bookmarkStart w:id="596" w:name="_ENREF_145"/>
      <w:r w:rsidRPr="006E5C63">
        <w:t>145.</w:t>
      </w:r>
      <w:r w:rsidRPr="006E5C63">
        <w:tab/>
        <w:t xml:space="preserve">Gozem, S.;  Luk, H. L.;  Schapiro, I.; Olivucci, M. </w:t>
      </w:r>
      <w:r w:rsidRPr="006E5C63">
        <w:rPr>
          <w:i/>
        </w:rPr>
        <w:t xml:space="preserve">Chemical Reviews </w:t>
      </w:r>
      <w:r w:rsidRPr="006E5C63">
        <w:rPr>
          <w:b/>
        </w:rPr>
        <w:t>2017,</w:t>
      </w:r>
      <w:r w:rsidRPr="006E5C63">
        <w:t xml:space="preserve"> </w:t>
      </w:r>
      <w:r w:rsidRPr="006E5C63">
        <w:rPr>
          <w:i/>
        </w:rPr>
        <w:t>117</w:t>
      </w:r>
      <w:r w:rsidRPr="006E5C63">
        <w:t>, 13502-13565.</w:t>
      </w:r>
      <w:bookmarkEnd w:id="596"/>
    </w:p>
    <w:p w14:paraId="751D3747" w14:textId="14C5594D" w:rsidR="00F36A8A" w:rsidRDefault="007F69D6" w:rsidP="006E5C63">
      <w:pPr>
        <w:spacing w:after="0"/>
      </w:pPr>
      <w:r>
        <w:fldChar w:fldCharType="end"/>
      </w:r>
    </w:p>
    <w:p w14:paraId="505C937D" w14:textId="77777777" w:rsidR="00F36A8A" w:rsidRDefault="00F36A8A">
      <w:pPr>
        <w:adjustRightInd/>
        <w:spacing w:line="259" w:lineRule="auto"/>
        <w:jc w:val="left"/>
      </w:pPr>
      <w:r>
        <w:br w:type="page"/>
      </w:r>
    </w:p>
    <w:p w14:paraId="56E3F6AE" w14:textId="31EDF067" w:rsidR="00031D59" w:rsidRDefault="00F36A8A" w:rsidP="00F36A8A">
      <w:pPr>
        <w:pStyle w:val="Heading1"/>
      </w:pPr>
      <w:bookmarkStart w:id="597" w:name="_Toc20407279"/>
      <w:r>
        <w:lastRenderedPageBreak/>
        <w:t>APPENDIX</w:t>
      </w:r>
      <w:bookmarkEnd w:id="597"/>
    </w:p>
    <w:p w14:paraId="050E2A3F" w14:textId="77777777" w:rsidR="00720A83" w:rsidRDefault="00720A83" w:rsidP="00720A83">
      <w:pPr>
        <w:pStyle w:val="Heading2"/>
      </w:pPr>
      <w:bookmarkStart w:id="598" w:name="_Toc20407280"/>
      <w:r>
        <w:t>Benchmarking of Force Fields for Conformational Sampling</w:t>
      </w:r>
      <w:bookmarkEnd w:id="598"/>
    </w:p>
    <w:p w14:paraId="0B775E0D" w14:textId="149DE713" w:rsidR="00720A83" w:rsidRDefault="00720A83" w:rsidP="004E412F">
      <w:pPr>
        <w:pStyle w:val="Paragraph"/>
      </w:pPr>
      <w:r>
        <w:t xml:space="preserve">A benchmarking of </w:t>
      </w:r>
      <w:r w:rsidR="001F3742">
        <w:t>6</w:t>
      </w:r>
      <w:r w:rsidR="00BC3350">
        <w:t xml:space="preserve"> </w:t>
      </w:r>
      <w:r>
        <w:t>force fields was carried out to assess the similarities between them.</w:t>
      </w:r>
      <w:r w:rsidR="00DE49E9">
        <w:t xml:space="preserve"> The MM2 and MM3 force fields are not included due to their relatively inaccurate GB/SA solvation energies compared to other force fields. The conformational searches were conducted on 3 different species, consisting of a reactant, a thiol adduct, and a TS.</w:t>
      </w:r>
      <w:r>
        <w:t xml:space="preserve"> </w:t>
      </w:r>
      <w:r w:rsidR="00DE49E9">
        <w:t>The same settings as described in Section 2.1 are employed here and t</w:t>
      </w:r>
      <w:r>
        <w:t xml:space="preserve">he results </w:t>
      </w:r>
      <w:r w:rsidR="00DE49E9">
        <w:t xml:space="preserve">are </w:t>
      </w:r>
      <w:r>
        <w:t>tabulated in Table S1.</w:t>
      </w:r>
      <w:r w:rsidR="004E412F">
        <w:t xml:space="preserve"> The MMFF family force fields returned rather consistent results, with MMFFs outputting slightly more conformers. The conformational samplings using the AMBER94 force field did not return any conformers</w:t>
      </w:r>
      <w:r w:rsidR="00DE49E9">
        <w:t>, possibly due to the lack of extensions for organic molecules</w:t>
      </w:r>
      <w:r w:rsidR="004E412F">
        <w:t>. The OPLS3e force field returned the le</w:t>
      </w:r>
      <w:r w:rsidR="00DE49E9">
        <w:t>ast conformers for the reactant</w:t>
      </w:r>
      <w:r w:rsidR="004E412F">
        <w:t xml:space="preserve"> </w:t>
      </w:r>
      <w:r w:rsidR="00DE49E9">
        <w:t xml:space="preserve">and TS </w:t>
      </w:r>
      <w:r w:rsidR="004E412F">
        <w:t>but managed to search a wider conformational space of the more flexible thiol adduct</w:t>
      </w:r>
      <w:r w:rsidR="00DE49E9">
        <w:t xml:space="preserve"> compared to the other force fields except AMBER force field</w:t>
      </w:r>
      <w:r w:rsidR="004E412F">
        <w:t>.</w:t>
      </w:r>
      <w:r w:rsidR="00253EFE" w:rsidRPr="00253EFE">
        <w:t xml:space="preserve"> </w:t>
      </w:r>
      <w:r w:rsidR="00253EFE">
        <w:t>OPLS3e force field, being “t</w:t>
      </w:r>
      <w:r w:rsidR="00253EFE" w:rsidRPr="00253EFE">
        <w:t>he most extensively parametrized force field</w:t>
      </w:r>
      <w:r w:rsidR="00253EFE">
        <w:t>” and hence “</w:t>
      </w:r>
      <w:r w:rsidR="00253EFE" w:rsidRPr="00253EFE">
        <w:t>recommended for all applications</w:t>
      </w:r>
      <w:r w:rsidR="00253EFE">
        <w:t>” by Schrödinger, was eventually chosen for the conformational sampling.</w:t>
      </w:r>
    </w:p>
    <w:p w14:paraId="5D51C023" w14:textId="28E29F2F" w:rsidR="00720A83" w:rsidRDefault="00720A83" w:rsidP="00720A83">
      <w:pPr>
        <w:pStyle w:val="Paragraph"/>
        <w:ind w:firstLine="0"/>
        <w:rPr>
          <w:b/>
        </w:rPr>
      </w:pPr>
      <w:r>
        <w:rPr>
          <w:b/>
        </w:rPr>
        <w:t>Table</w:t>
      </w:r>
      <w:r w:rsidRPr="001F77DE">
        <w:rPr>
          <w:b/>
        </w:rPr>
        <w:t xml:space="preserve"> </w:t>
      </w:r>
      <w:r>
        <w:rPr>
          <w:b/>
        </w:rPr>
        <w:t>S</w:t>
      </w:r>
      <w:r w:rsidRPr="00673BAD">
        <w:rPr>
          <w:b/>
        </w:rPr>
        <w:t xml:space="preserve">1. </w:t>
      </w:r>
      <w:r>
        <w:rPr>
          <w:b/>
        </w:rPr>
        <w:t xml:space="preserve">Conformational sampling of R1 using different </w:t>
      </w:r>
      <w:r w:rsidR="00BC3350">
        <w:rPr>
          <w:b/>
        </w:rPr>
        <w:t>force fields</w:t>
      </w:r>
      <w:r>
        <w:rPr>
          <w:b/>
        </w:rPr>
        <w:t>.</w:t>
      </w:r>
    </w:p>
    <w:tbl>
      <w:tblPr>
        <w:tblStyle w:val="PlainTable5"/>
        <w:tblW w:w="5000" w:type="pct"/>
        <w:tblLook w:val="04A0" w:firstRow="1" w:lastRow="0" w:firstColumn="1" w:lastColumn="0" w:noHBand="0" w:noVBand="1"/>
      </w:tblPr>
      <w:tblGrid>
        <w:gridCol w:w="2260"/>
        <w:gridCol w:w="2255"/>
        <w:gridCol w:w="2253"/>
        <w:gridCol w:w="2258"/>
      </w:tblGrid>
      <w:tr w:rsidR="0059324F" w:rsidRPr="00293F9C" w14:paraId="6363900D" w14:textId="77777777" w:rsidTr="008252AC">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2444D7F5" w14:textId="7DFFFA5E" w:rsidR="0059324F" w:rsidRPr="00DD5E16" w:rsidRDefault="0059324F" w:rsidP="0059324F">
            <w:pPr>
              <w:jc w:val="center"/>
              <w:rPr>
                <w:i w:val="0"/>
                <w:lang w:val="en-AU"/>
              </w:rPr>
            </w:pPr>
            <w:r>
              <w:rPr>
                <w:rFonts w:eastAsiaTheme="minorEastAsia"/>
                <w:bCs/>
                <w:i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30FC4E05" w14:textId="749B6F8A" w:rsidR="0059324F" w:rsidRDefault="0059324F" w:rsidP="0059324F">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DD5E16">
              <w:rPr>
                <w:rFonts w:eastAsia="SimHei"/>
                <w:i w:val="0"/>
              </w:rPr>
              <w:t xml:space="preserve">Number of </w:t>
            </w:r>
            <w:r>
              <w:rPr>
                <w:rFonts w:eastAsia="SimHei"/>
                <w:i w:val="0"/>
              </w:rPr>
              <w:t>conformers</w:t>
            </w:r>
          </w:p>
        </w:tc>
      </w:tr>
      <w:tr w:rsidR="0059324F" w:rsidRPr="00293F9C" w14:paraId="6AF47B36" w14:textId="77777777" w:rsidTr="004E41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1C73A7DD" w14:textId="77777777" w:rsidR="0059324F" w:rsidRDefault="0059324F" w:rsidP="0059324F">
            <w:pPr>
              <w:jc w:val="center"/>
              <w:rPr>
                <w:bCs/>
                <w:i w:val="0"/>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BFB9963" w14:textId="62F21172" w:rsidR="0059324F" w:rsidRPr="0059324F" w:rsidRDefault="0059324F" w:rsidP="0059324F">
            <w:pPr>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R1</w:t>
            </w:r>
          </w:p>
        </w:tc>
        <w:tc>
          <w:tcPr>
            <w:tcW w:w="1248" w:type="pct"/>
            <w:tcBorders>
              <w:top w:val="single" w:sz="12" w:space="0" w:color="auto"/>
              <w:bottom w:val="single" w:sz="12" w:space="0" w:color="auto"/>
            </w:tcBorders>
            <w:shd w:val="clear" w:color="auto" w:fill="DEEAF6" w:themeFill="accent5" w:themeFillTint="33"/>
            <w:vAlign w:val="center"/>
          </w:tcPr>
          <w:p w14:paraId="4A3AEC89" w14:textId="61F10B8F" w:rsidR="0059324F" w:rsidRPr="0059324F" w:rsidRDefault="0059324F" w:rsidP="0059324F">
            <w:pPr>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P1_SR</w:t>
            </w:r>
          </w:p>
        </w:tc>
        <w:tc>
          <w:tcPr>
            <w:tcW w:w="1251" w:type="pct"/>
            <w:tcBorders>
              <w:top w:val="single" w:sz="12" w:space="0" w:color="auto"/>
              <w:bottom w:val="single" w:sz="12" w:space="0" w:color="auto"/>
            </w:tcBorders>
            <w:shd w:val="clear" w:color="auto" w:fill="DEEAF6" w:themeFill="accent5" w:themeFillTint="33"/>
            <w:vAlign w:val="center"/>
          </w:tcPr>
          <w:p w14:paraId="5D823F7C" w14:textId="1DA0268B" w:rsidR="0059324F" w:rsidRPr="0059324F" w:rsidRDefault="0059324F" w:rsidP="0059324F">
            <w:pPr>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TS1_R_anti</w:t>
            </w:r>
          </w:p>
        </w:tc>
      </w:tr>
      <w:tr w:rsidR="0059324F" w:rsidRPr="003E4D16" w14:paraId="3BC7EB28"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167A5CC" w14:textId="56689A60" w:rsidR="0059324F" w:rsidRDefault="0059324F" w:rsidP="0059324F">
            <w:pPr>
              <w:jc w:val="center"/>
              <w:rPr>
                <w:i w:val="0"/>
              </w:rPr>
            </w:pPr>
            <w:r>
              <w:rPr>
                <w:i w:val="0"/>
              </w:rPr>
              <w:t>AMBER</w:t>
            </w:r>
          </w:p>
        </w:tc>
        <w:tc>
          <w:tcPr>
            <w:tcW w:w="1249" w:type="pct"/>
            <w:tcBorders>
              <w:left w:val="nil"/>
              <w:right w:val="nil"/>
            </w:tcBorders>
            <w:shd w:val="clear" w:color="auto" w:fill="auto"/>
            <w:vAlign w:val="center"/>
          </w:tcPr>
          <w:p w14:paraId="40506378" w14:textId="412D5882" w:rsidR="0059324F" w:rsidRDefault="0059324F" w:rsidP="0059324F">
            <w:pPr>
              <w:jc w:val="center"/>
              <w:cnfStyle w:val="000000000000" w:firstRow="0" w:lastRow="0" w:firstColumn="0" w:lastColumn="0" w:oddVBand="0" w:evenVBand="0" w:oddHBand="0" w:evenHBand="0" w:firstRowFirstColumn="0" w:firstRowLastColumn="0" w:lastRowFirstColumn="0" w:lastRowLastColumn="0"/>
              <w:rPr>
                <w:bCs/>
              </w:rPr>
            </w:pPr>
            <w:r>
              <w:rPr>
                <w:bCs/>
              </w:rPr>
              <w:t>20</w:t>
            </w:r>
          </w:p>
        </w:tc>
        <w:tc>
          <w:tcPr>
            <w:tcW w:w="1248" w:type="pct"/>
            <w:tcBorders>
              <w:left w:val="nil"/>
              <w:right w:val="nil"/>
            </w:tcBorders>
            <w:shd w:val="clear" w:color="auto" w:fill="auto"/>
            <w:vAlign w:val="center"/>
          </w:tcPr>
          <w:p w14:paraId="6CD70DA7" w14:textId="1A27DBC7" w:rsidR="0059324F" w:rsidRPr="00DD5E16" w:rsidRDefault="004E412F" w:rsidP="0059324F">
            <w:pPr>
              <w:jc w:val="center"/>
              <w:cnfStyle w:val="000000000000" w:firstRow="0" w:lastRow="0" w:firstColumn="0" w:lastColumn="0" w:oddVBand="0" w:evenVBand="0" w:oddHBand="0" w:evenHBand="0" w:firstRowFirstColumn="0" w:firstRowLastColumn="0" w:lastRowFirstColumn="0" w:lastRowLastColumn="0"/>
              <w:rPr>
                <w:bCs/>
              </w:rPr>
            </w:pPr>
            <w:r>
              <w:rPr>
                <w:bCs/>
              </w:rPr>
              <w:t>98</w:t>
            </w:r>
          </w:p>
        </w:tc>
        <w:tc>
          <w:tcPr>
            <w:tcW w:w="1251" w:type="pct"/>
            <w:tcBorders>
              <w:left w:val="nil"/>
              <w:right w:val="nil"/>
            </w:tcBorders>
            <w:shd w:val="clear" w:color="auto" w:fill="auto"/>
            <w:vAlign w:val="center"/>
          </w:tcPr>
          <w:p w14:paraId="2E95AEA8" w14:textId="059852B7" w:rsidR="0059324F" w:rsidRPr="004E412F" w:rsidRDefault="004E412F" w:rsidP="0059324F">
            <w:pPr>
              <w:jc w:val="center"/>
              <w:cnfStyle w:val="000000000000" w:firstRow="0" w:lastRow="0" w:firstColumn="0" w:lastColumn="0" w:oddVBand="0" w:evenVBand="0" w:oddHBand="0" w:evenHBand="0" w:firstRowFirstColumn="0" w:firstRowLastColumn="0" w:lastRowFirstColumn="0" w:lastRowLastColumn="0"/>
              <w:rPr>
                <w:bCs/>
                <w:i/>
                <w:vertAlign w:val="superscript"/>
              </w:rPr>
            </w:pPr>
            <w:r>
              <w:rPr>
                <w:bCs/>
              </w:rPr>
              <w:t>-</w:t>
            </w:r>
            <w:r>
              <w:rPr>
                <w:bCs/>
                <w:i/>
                <w:vertAlign w:val="superscript"/>
              </w:rPr>
              <w:t>a</w:t>
            </w:r>
          </w:p>
        </w:tc>
      </w:tr>
      <w:tr w:rsidR="004E412F" w:rsidRPr="003E4D16" w14:paraId="1A244D46" w14:textId="77777777" w:rsidTr="004E412F">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39DD954" w14:textId="221DA72F" w:rsidR="004E412F" w:rsidRDefault="004E412F" w:rsidP="004E412F">
            <w:pPr>
              <w:jc w:val="center"/>
            </w:pPr>
            <w:r>
              <w:rPr>
                <w:i w:val="0"/>
              </w:rPr>
              <w:t>AMBER94</w:t>
            </w:r>
          </w:p>
        </w:tc>
        <w:tc>
          <w:tcPr>
            <w:tcW w:w="1249" w:type="pct"/>
            <w:tcBorders>
              <w:left w:val="nil"/>
              <w:right w:val="nil"/>
            </w:tcBorders>
            <w:shd w:val="clear" w:color="auto" w:fill="auto"/>
            <w:vAlign w:val="center"/>
          </w:tcPr>
          <w:p w14:paraId="39A7686C" w14:textId="35743344"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c>
          <w:tcPr>
            <w:tcW w:w="1248" w:type="pct"/>
            <w:tcBorders>
              <w:left w:val="nil"/>
              <w:right w:val="nil"/>
            </w:tcBorders>
            <w:shd w:val="clear" w:color="auto" w:fill="auto"/>
            <w:vAlign w:val="center"/>
          </w:tcPr>
          <w:p w14:paraId="665DC934" w14:textId="3426DEC3"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c>
          <w:tcPr>
            <w:tcW w:w="1251" w:type="pct"/>
            <w:tcBorders>
              <w:left w:val="nil"/>
              <w:right w:val="nil"/>
            </w:tcBorders>
            <w:shd w:val="clear" w:color="auto" w:fill="auto"/>
            <w:vAlign w:val="center"/>
          </w:tcPr>
          <w:p w14:paraId="36FCC527" w14:textId="1D6FBEA4"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r>
      <w:tr w:rsidR="004E412F" w:rsidRPr="003E4D16" w14:paraId="667AF04D"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07B2F2F0" w14:textId="0EA69AB2" w:rsidR="004E412F" w:rsidRPr="00DD5E16" w:rsidRDefault="004E412F" w:rsidP="004E412F">
            <w:pPr>
              <w:jc w:val="center"/>
              <w:rPr>
                <w:i w:val="0"/>
              </w:rPr>
            </w:pPr>
            <w:r>
              <w:rPr>
                <w:i w:val="0"/>
              </w:rPr>
              <w:t>MMFF</w:t>
            </w:r>
          </w:p>
        </w:tc>
        <w:tc>
          <w:tcPr>
            <w:tcW w:w="1249" w:type="pct"/>
            <w:tcBorders>
              <w:left w:val="nil"/>
              <w:right w:val="nil"/>
            </w:tcBorders>
            <w:shd w:val="clear" w:color="auto" w:fill="auto"/>
            <w:vAlign w:val="center"/>
          </w:tcPr>
          <w:p w14:paraId="6B1790FB" w14:textId="5A5D6808"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8</w:t>
            </w:r>
          </w:p>
        </w:tc>
        <w:tc>
          <w:tcPr>
            <w:tcW w:w="1248" w:type="pct"/>
            <w:tcBorders>
              <w:left w:val="nil"/>
              <w:right w:val="nil"/>
            </w:tcBorders>
            <w:shd w:val="clear" w:color="auto" w:fill="auto"/>
            <w:vAlign w:val="center"/>
          </w:tcPr>
          <w:p w14:paraId="705121B6" w14:textId="3477FCA1"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34</w:t>
            </w:r>
          </w:p>
        </w:tc>
        <w:tc>
          <w:tcPr>
            <w:tcW w:w="1251" w:type="pct"/>
            <w:tcBorders>
              <w:left w:val="nil"/>
              <w:right w:val="nil"/>
            </w:tcBorders>
            <w:shd w:val="clear" w:color="auto" w:fill="auto"/>
            <w:vAlign w:val="center"/>
          </w:tcPr>
          <w:p w14:paraId="06CB596B" w14:textId="507D18CF"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43</w:t>
            </w:r>
          </w:p>
        </w:tc>
      </w:tr>
      <w:tr w:rsidR="004E412F" w:rsidRPr="003E4D16" w14:paraId="555E4394"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56089D2" w14:textId="5B70C35A" w:rsidR="004E412F" w:rsidRDefault="004E412F" w:rsidP="004E412F">
            <w:pPr>
              <w:jc w:val="center"/>
              <w:rPr>
                <w:i w:val="0"/>
              </w:rPr>
            </w:pPr>
            <w:r>
              <w:rPr>
                <w:i w:val="0"/>
              </w:rPr>
              <w:t>MMFFs</w:t>
            </w:r>
          </w:p>
        </w:tc>
        <w:tc>
          <w:tcPr>
            <w:tcW w:w="1249" w:type="pct"/>
            <w:tcBorders>
              <w:left w:val="nil"/>
              <w:right w:val="nil"/>
            </w:tcBorders>
            <w:shd w:val="clear" w:color="auto" w:fill="auto"/>
            <w:vAlign w:val="center"/>
          </w:tcPr>
          <w:p w14:paraId="43942F41" w14:textId="3FD2B7D6"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8</w:t>
            </w:r>
          </w:p>
        </w:tc>
        <w:tc>
          <w:tcPr>
            <w:tcW w:w="1248" w:type="pct"/>
            <w:tcBorders>
              <w:left w:val="nil"/>
              <w:right w:val="nil"/>
            </w:tcBorders>
            <w:shd w:val="clear" w:color="auto" w:fill="auto"/>
            <w:vAlign w:val="center"/>
          </w:tcPr>
          <w:p w14:paraId="23F57794" w14:textId="1FD2CC49" w:rsidR="004E412F" w:rsidRPr="00DD5E16"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38</w:t>
            </w:r>
          </w:p>
        </w:tc>
        <w:tc>
          <w:tcPr>
            <w:tcW w:w="1251" w:type="pct"/>
            <w:tcBorders>
              <w:left w:val="nil"/>
              <w:right w:val="nil"/>
            </w:tcBorders>
            <w:shd w:val="clear" w:color="auto" w:fill="auto"/>
            <w:vAlign w:val="center"/>
          </w:tcPr>
          <w:p w14:paraId="15D8F49E" w14:textId="786F044D" w:rsidR="004E412F" w:rsidRPr="00DD5E16"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44</w:t>
            </w:r>
          </w:p>
        </w:tc>
      </w:tr>
      <w:tr w:rsidR="004E412F" w:rsidRPr="003E4D16" w14:paraId="5C69672C"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0E0D293" w14:textId="09CA5649" w:rsidR="004E412F" w:rsidRDefault="004E412F" w:rsidP="004E412F">
            <w:pPr>
              <w:jc w:val="center"/>
              <w:rPr>
                <w:i w:val="0"/>
              </w:rPr>
            </w:pPr>
            <w:r>
              <w:rPr>
                <w:i w:val="0"/>
              </w:rPr>
              <w:t>OPLS</w:t>
            </w:r>
          </w:p>
        </w:tc>
        <w:tc>
          <w:tcPr>
            <w:tcW w:w="1249" w:type="pct"/>
            <w:tcBorders>
              <w:left w:val="nil"/>
              <w:right w:val="nil"/>
            </w:tcBorders>
            <w:shd w:val="clear" w:color="auto" w:fill="auto"/>
            <w:vAlign w:val="center"/>
          </w:tcPr>
          <w:p w14:paraId="3BFB1FDA" w14:textId="4FFFCCB3" w:rsidR="004E412F"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12</w:t>
            </w:r>
          </w:p>
        </w:tc>
        <w:tc>
          <w:tcPr>
            <w:tcW w:w="1248" w:type="pct"/>
            <w:tcBorders>
              <w:left w:val="nil"/>
              <w:right w:val="nil"/>
            </w:tcBorders>
            <w:shd w:val="clear" w:color="auto" w:fill="auto"/>
            <w:vAlign w:val="center"/>
          </w:tcPr>
          <w:p w14:paraId="667491E0" w14:textId="44177295"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42</w:t>
            </w:r>
          </w:p>
        </w:tc>
        <w:tc>
          <w:tcPr>
            <w:tcW w:w="1251" w:type="pct"/>
            <w:tcBorders>
              <w:left w:val="nil"/>
              <w:right w:val="nil"/>
            </w:tcBorders>
            <w:shd w:val="clear" w:color="auto" w:fill="auto"/>
            <w:vAlign w:val="center"/>
          </w:tcPr>
          <w:p w14:paraId="40F50AF2" w14:textId="367D52C7" w:rsidR="004E412F" w:rsidRPr="004E412F" w:rsidRDefault="004E412F" w:rsidP="004E412F">
            <w:pPr>
              <w:jc w:val="center"/>
              <w:cnfStyle w:val="000000000000" w:firstRow="0" w:lastRow="0" w:firstColumn="0" w:lastColumn="0" w:oddVBand="0" w:evenVBand="0" w:oddHBand="0" w:evenHBand="0" w:firstRowFirstColumn="0" w:firstRowLastColumn="0" w:lastRowFirstColumn="0" w:lastRowLastColumn="0"/>
              <w:rPr>
                <w:bCs/>
                <w:i/>
                <w:vertAlign w:val="superscript"/>
              </w:rPr>
            </w:pPr>
            <w:r>
              <w:rPr>
                <w:bCs/>
              </w:rPr>
              <w:t>-</w:t>
            </w:r>
            <w:r>
              <w:rPr>
                <w:bCs/>
                <w:i/>
                <w:vertAlign w:val="superscript"/>
              </w:rPr>
              <w:t>a</w:t>
            </w:r>
          </w:p>
        </w:tc>
      </w:tr>
      <w:tr w:rsidR="004E412F" w:rsidRPr="003E4D16" w14:paraId="6F3AC34B"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DBAA583" w14:textId="210FD8F3" w:rsidR="004E412F" w:rsidRDefault="004E412F" w:rsidP="004E412F">
            <w:pPr>
              <w:jc w:val="center"/>
            </w:pPr>
            <w:r>
              <w:rPr>
                <w:i w:val="0"/>
              </w:rPr>
              <w:t>OPLS_2005</w:t>
            </w:r>
          </w:p>
        </w:tc>
        <w:tc>
          <w:tcPr>
            <w:tcW w:w="1249" w:type="pct"/>
            <w:tcBorders>
              <w:left w:val="nil"/>
              <w:right w:val="nil"/>
            </w:tcBorders>
            <w:shd w:val="clear" w:color="auto" w:fill="auto"/>
            <w:vAlign w:val="center"/>
          </w:tcPr>
          <w:p w14:paraId="0C6C75E0" w14:textId="7802AB7B"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14</w:t>
            </w:r>
          </w:p>
        </w:tc>
        <w:tc>
          <w:tcPr>
            <w:tcW w:w="1248" w:type="pct"/>
            <w:tcBorders>
              <w:left w:val="nil"/>
              <w:right w:val="nil"/>
            </w:tcBorders>
            <w:shd w:val="clear" w:color="auto" w:fill="auto"/>
            <w:vAlign w:val="center"/>
          </w:tcPr>
          <w:p w14:paraId="37F2B957" w14:textId="19797949"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38</w:t>
            </w:r>
          </w:p>
        </w:tc>
        <w:tc>
          <w:tcPr>
            <w:tcW w:w="1251" w:type="pct"/>
            <w:tcBorders>
              <w:left w:val="nil"/>
              <w:right w:val="nil"/>
            </w:tcBorders>
            <w:shd w:val="clear" w:color="auto" w:fill="auto"/>
            <w:vAlign w:val="center"/>
          </w:tcPr>
          <w:p w14:paraId="75BD0376" w14:textId="642E92B3"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61</w:t>
            </w:r>
          </w:p>
        </w:tc>
      </w:tr>
      <w:tr w:rsidR="004E412F" w:rsidRPr="003E4D16" w14:paraId="7988DF3A"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1561AEB7" w14:textId="3ADC7013" w:rsidR="004E412F" w:rsidRPr="00DD5E16" w:rsidRDefault="004E412F" w:rsidP="004E412F">
            <w:pPr>
              <w:jc w:val="center"/>
              <w:rPr>
                <w:i w:val="0"/>
              </w:rPr>
            </w:pPr>
            <w:r>
              <w:rPr>
                <w:i w:val="0"/>
              </w:rPr>
              <w:t>OPLS3e</w:t>
            </w:r>
          </w:p>
        </w:tc>
        <w:tc>
          <w:tcPr>
            <w:tcW w:w="1249" w:type="pct"/>
            <w:tcBorders>
              <w:left w:val="nil"/>
              <w:bottom w:val="single" w:sz="12" w:space="0" w:color="auto"/>
              <w:right w:val="nil"/>
            </w:tcBorders>
            <w:shd w:val="clear" w:color="auto" w:fill="auto"/>
            <w:vAlign w:val="center"/>
          </w:tcPr>
          <w:p w14:paraId="29F3223C" w14:textId="4AA81DB6"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c>
          <w:tcPr>
            <w:tcW w:w="1248" w:type="pct"/>
            <w:tcBorders>
              <w:left w:val="nil"/>
              <w:bottom w:val="single" w:sz="12" w:space="0" w:color="auto"/>
              <w:right w:val="nil"/>
            </w:tcBorders>
            <w:shd w:val="clear" w:color="auto" w:fill="auto"/>
            <w:vAlign w:val="center"/>
          </w:tcPr>
          <w:p w14:paraId="1368CDFA" w14:textId="4CDA8443"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51</w:t>
            </w:r>
          </w:p>
        </w:tc>
        <w:tc>
          <w:tcPr>
            <w:tcW w:w="1251" w:type="pct"/>
            <w:tcBorders>
              <w:left w:val="nil"/>
              <w:bottom w:val="single" w:sz="12" w:space="0" w:color="auto"/>
              <w:right w:val="nil"/>
            </w:tcBorders>
            <w:shd w:val="clear" w:color="auto" w:fill="auto"/>
            <w:vAlign w:val="center"/>
          </w:tcPr>
          <w:p w14:paraId="2724291F" w14:textId="7D6503D9"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35</w:t>
            </w:r>
          </w:p>
        </w:tc>
      </w:tr>
    </w:tbl>
    <w:p w14:paraId="5EFCABFC" w14:textId="0AD10A84" w:rsidR="006861BB" w:rsidRDefault="004E412F" w:rsidP="006861BB">
      <w:pPr>
        <w:pStyle w:val="Paragraph"/>
        <w:ind w:firstLine="0"/>
      </w:pPr>
      <w:proofErr w:type="spellStart"/>
      <w:r>
        <w:rPr>
          <w:i/>
          <w:vertAlign w:val="superscript"/>
        </w:rPr>
        <w:t>a</w:t>
      </w:r>
      <w:r>
        <w:t>MacroModel</w:t>
      </w:r>
      <w:proofErr w:type="spellEnd"/>
      <w:r>
        <w:t xml:space="preserve"> reported that the conformational searches completed successfully but no structures </w:t>
      </w:r>
      <w:proofErr w:type="gramStart"/>
      <w:r>
        <w:t>is</w:t>
      </w:r>
      <w:proofErr w:type="gramEnd"/>
      <w:r>
        <w:t xml:space="preserve"> returned</w:t>
      </w:r>
      <w:r w:rsidR="00DE49E9">
        <w:t>, indicating the inability to handle the atom types or functional groups present in the molecules</w:t>
      </w:r>
      <w:r w:rsidR="00D15213">
        <w:t xml:space="preserve"> due to the absence of suitable parameters</w:t>
      </w:r>
      <w:r w:rsidRPr="0067610C">
        <w:t>.</w:t>
      </w:r>
    </w:p>
    <w:p w14:paraId="5014C910" w14:textId="77777777" w:rsidR="00D15213" w:rsidRPr="00CE536C" w:rsidRDefault="00D15213" w:rsidP="006861BB">
      <w:pPr>
        <w:pStyle w:val="Paragraph"/>
        <w:ind w:firstLine="0"/>
      </w:pPr>
    </w:p>
    <w:p w14:paraId="102C6FAB" w14:textId="4FDAA91A" w:rsidR="00F36A8A" w:rsidRDefault="004A6E27" w:rsidP="004A6E27">
      <w:pPr>
        <w:pStyle w:val="Heading2"/>
      </w:pPr>
      <w:bookmarkStart w:id="599" w:name="_Toc20407281"/>
      <w:r>
        <w:t>Failure of MacroModel to Locate Stable s-</w:t>
      </w:r>
      <w:r w:rsidRPr="004A6E27">
        <w:rPr>
          <w:i/>
        </w:rPr>
        <w:t>cis</w:t>
      </w:r>
      <w:r>
        <w:t xml:space="preserve"> Conformer</w:t>
      </w:r>
      <w:bookmarkEnd w:id="599"/>
    </w:p>
    <w:p w14:paraId="698A3883" w14:textId="77777777" w:rsidR="00505148" w:rsidRDefault="00505148" w:rsidP="00505148">
      <w:pPr>
        <w:pStyle w:val="Paragraph"/>
      </w:pPr>
      <w:r>
        <w:lastRenderedPageBreak/>
        <w:t xml:space="preserve">Error in the assignment of the atom types was first eliminated by making sure that the atom types assigned to each atom of </w:t>
      </w:r>
      <w:r w:rsidRPr="00CE536C">
        <w:rPr>
          <w:b/>
        </w:rPr>
        <w:t>R</w:t>
      </w:r>
      <w:r>
        <w:rPr>
          <w:b/>
        </w:rPr>
        <w:t xml:space="preserve">1 </w:t>
      </w:r>
      <w:r>
        <w:t>corresponds to the correct hybridisation as specified in OPLS3e force field.</w:t>
      </w:r>
    </w:p>
    <w:p w14:paraId="76A6FB70" w14:textId="2BBCA524" w:rsidR="00505148" w:rsidRDefault="00505148" w:rsidP="00505148">
      <w:pPr>
        <w:pStyle w:val="Paragraph"/>
      </w:pPr>
      <w:r>
        <w:t xml:space="preserve">The possibility of potential energy surface sampling issues (that is, not all minima were located) as the reason behind the apparent failure of MacroModel to locate the global minima of </w:t>
      </w:r>
      <w:r w:rsidRPr="00CE536C">
        <w:rPr>
          <w:b/>
        </w:rPr>
        <w:t>R</w:t>
      </w:r>
      <w:r>
        <w:rPr>
          <w:b/>
        </w:rPr>
        <w:t xml:space="preserve">1 </w:t>
      </w:r>
      <w:r>
        <w:t>was then investigated. The increment of the energy window to 10 kcal/mol was found to allow some s-</w:t>
      </w:r>
      <w:r w:rsidRPr="009545AA">
        <w:rPr>
          <w:i/>
          <w:iCs/>
        </w:rPr>
        <w:t>cis</w:t>
      </w:r>
      <w:r>
        <w:t xml:space="preserve"> conformers to be sampled. Conformational searches with different combinations of sampling methods, </w:t>
      </w:r>
      <w:proofErr w:type="spellStart"/>
      <w:r>
        <w:t>cutoff</w:t>
      </w:r>
      <w:proofErr w:type="spellEnd"/>
      <w:r>
        <w:t xml:space="preserve"> ranges, and implicit solvents were thus carried out using the QM optimised structure of the s-</w:t>
      </w:r>
      <w:r w:rsidRPr="008C0D97">
        <w:rPr>
          <w:i/>
        </w:rPr>
        <w:t>cis</w:t>
      </w:r>
      <w:r>
        <w:t xml:space="preserve"> conformer as input to investigate the effect of each parameter on the outcome of the sampling. The number of s-</w:t>
      </w:r>
      <w:r w:rsidRPr="008C0D97">
        <w:rPr>
          <w:i/>
        </w:rPr>
        <w:t>cis</w:t>
      </w:r>
      <w:r>
        <w:t xml:space="preserve"> conformers returned was tabulated in Table S2. An astonishing observation is that no s-</w:t>
      </w:r>
      <w:r w:rsidRPr="008C0D97">
        <w:rPr>
          <w:i/>
        </w:rPr>
        <w:t>cis</w:t>
      </w:r>
      <w:r>
        <w:t xml:space="preserve"> conformer was located within an energy window of 3 kcal/mol relative to the most stable conformer identified whenever an implicit solvent is used. The problem is therefore not attributed to sampling issue, but rather either the accuracy of the underlying force field or the artefact of the implicit solvent model.</w:t>
      </w:r>
    </w:p>
    <w:p w14:paraId="7F08EF92" w14:textId="77777777" w:rsidR="00505148" w:rsidRDefault="00505148" w:rsidP="00505148">
      <w:pPr>
        <w:pStyle w:val="Paragraph"/>
      </w:pPr>
      <w:r>
        <w:t xml:space="preserve">Further investigation was conducted by carrying out a torsional scan around the C=C-C=O dihedral of </w:t>
      </w:r>
      <w:r>
        <w:rPr>
          <w:b/>
        </w:rPr>
        <w:t>1</w:t>
      </w:r>
      <w:r>
        <w:t xml:space="preserve"> in an implicit GBSA water model. </w:t>
      </w:r>
      <w:r>
        <w:rPr>
          <w:rFonts w:hint="eastAsia"/>
        </w:rPr>
        <w:t>Large</w:t>
      </w:r>
      <w:r>
        <w:t xml:space="preserve"> differences in the potential energies of conformers with similar geometries were observed. The comparison between the most stable s-</w:t>
      </w:r>
      <w:r w:rsidRPr="006D07D3">
        <w:rPr>
          <w:i/>
        </w:rPr>
        <w:t>cis</w:t>
      </w:r>
      <w:r>
        <w:t xml:space="preserve"> and s-</w:t>
      </w:r>
      <w:r w:rsidRPr="006D07D3">
        <w:rPr>
          <w:i/>
        </w:rPr>
        <w:t>trans</w:t>
      </w:r>
      <w:r>
        <w:t xml:space="preserve"> conformers revealed that the major contributors towards the spurious stabilisation in MM energies are the torsional energy and solvation energy. </w:t>
      </w:r>
    </w:p>
    <w:p w14:paraId="14DBA5DC" w14:textId="77777777" w:rsidR="00505148" w:rsidRDefault="00505148" w:rsidP="00505148">
      <w:pPr>
        <w:pStyle w:val="Paragraph"/>
      </w:pPr>
      <w:r>
        <w:t xml:space="preserve">Since the dihedral parameters are one of the last to be parameterised during force field development, researchers often face the risk of overfitting the parameters during optimisation. A negative potential certainly contributes to such indication. It is suspected that the molecules used for the parameterisation of </w:t>
      </w:r>
      <m:oMath>
        <m:r>
          <m:rPr>
            <m:sty m:val="p"/>
          </m:rPr>
          <w:rPr>
            <w:rFonts w:ascii="Cambria Math" w:hAnsi="Cambria Math"/>
          </w:rPr>
          <m:t>α</m:t>
        </m:r>
      </m:oMath>
      <w:r>
        <w:t>,</w:t>
      </w:r>
      <m:oMath>
        <m:r>
          <m:rPr>
            <m:sty m:val="p"/>
          </m:rPr>
          <w:rPr>
            <w:rFonts w:ascii="Cambria Math" w:hAnsi="Cambria Math"/>
          </w:rPr>
          <m:t>β</m:t>
        </m:r>
      </m:oMath>
      <w:r>
        <w:t>-unsaturated acrylamides in OPLS3e force field is not extensive enough and hence the optimal dihedral parameters are skewed towards s-</w:t>
      </w:r>
      <w:r w:rsidRPr="003478E2">
        <w:rPr>
          <w:i/>
          <w:iCs/>
        </w:rPr>
        <w:t>trans</w:t>
      </w:r>
      <w:r>
        <w:t xml:space="preserve"> conformers. However, further inspection would be required for a definitive conclusion to be obtained. It is also thought that the presence of the solvent superficially increases the magnitude of the stabilising solvation terms for s-</w:t>
      </w:r>
      <w:r>
        <w:rPr>
          <w:i/>
        </w:rPr>
        <w:t>trans</w:t>
      </w:r>
      <w:r>
        <w:t xml:space="preserve"> conformers due to their greater dipole moments.</w:t>
      </w:r>
    </w:p>
    <w:p w14:paraId="14FE1AEA" w14:textId="1BA48541" w:rsidR="009346F8" w:rsidRDefault="00505148" w:rsidP="00505148">
      <w:pPr>
        <w:pStyle w:val="Paragraph"/>
      </w:pPr>
      <w:r w:rsidRPr="00B816B1">
        <w:t>The</w:t>
      </w:r>
      <w:r>
        <w:t xml:space="preserve"> ranking of s-</w:t>
      </w:r>
      <w:r>
        <w:rPr>
          <w:i/>
        </w:rPr>
        <w:t>cis</w:t>
      </w:r>
      <w:r>
        <w:t xml:space="preserve"> conformers beyond the usual energy window range used in the samplings is thus accounted for by the 2 factors mentioned.</w:t>
      </w:r>
    </w:p>
    <w:p w14:paraId="053886FC" w14:textId="2A7C5300" w:rsidR="00E84303" w:rsidRDefault="00E84303" w:rsidP="00E84303">
      <w:pPr>
        <w:pStyle w:val="Paragraph"/>
        <w:ind w:firstLine="0"/>
        <w:rPr>
          <w:b/>
        </w:rPr>
      </w:pPr>
      <w:r>
        <w:rPr>
          <w:b/>
        </w:rPr>
        <w:t>Table</w:t>
      </w:r>
      <w:r w:rsidRPr="001F77DE">
        <w:rPr>
          <w:b/>
        </w:rPr>
        <w:t xml:space="preserve"> </w:t>
      </w:r>
      <w:r>
        <w:rPr>
          <w:b/>
        </w:rPr>
        <w:t>S</w:t>
      </w:r>
      <w:r w:rsidR="00720A83">
        <w:rPr>
          <w:b/>
        </w:rPr>
        <w:t>2</w:t>
      </w:r>
      <w:r w:rsidRPr="00673BAD">
        <w:rPr>
          <w:b/>
        </w:rPr>
        <w:t xml:space="preserve">. </w:t>
      </w:r>
      <w:r>
        <w:rPr>
          <w:b/>
        </w:rPr>
        <w:t>Conformational sampling</w:t>
      </w:r>
      <w:r w:rsidR="003B1ED5">
        <w:rPr>
          <w:b/>
        </w:rPr>
        <w:t xml:space="preserve"> of QM optimised R1</w:t>
      </w:r>
      <w:r>
        <w:rPr>
          <w:b/>
        </w:rPr>
        <w:t xml:space="preserve"> using different parameters.</w:t>
      </w:r>
    </w:p>
    <w:tbl>
      <w:tblPr>
        <w:tblStyle w:val="PlainTable5"/>
        <w:tblW w:w="9072" w:type="dxa"/>
        <w:tblLayout w:type="fixed"/>
        <w:tblLook w:val="04A0" w:firstRow="1" w:lastRow="0" w:firstColumn="1" w:lastColumn="0" w:noHBand="0" w:noVBand="1"/>
      </w:tblPr>
      <w:tblGrid>
        <w:gridCol w:w="2268"/>
        <w:gridCol w:w="2268"/>
        <w:gridCol w:w="2268"/>
        <w:gridCol w:w="2268"/>
      </w:tblGrid>
      <w:tr w:rsidR="00942BFB" w:rsidRPr="00293F9C" w14:paraId="55A5CAD1" w14:textId="77777777" w:rsidTr="009346F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268" w:type="dxa"/>
            <w:tcBorders>
              <w:top w:val="single" w:sz="12" w:space="0" w:color="auto"/>
              <w:bottom w:val="single" w:sz="12" w:space="0" w:color="auto"/>
            </w:tcBorders>
            <w:shd w:val="clear" w:color="auto" w:fill="DEEAF6" w:themeFill="accent5" w:themeFillTint="33"/>
            <w:vAlign w:val="center"/>
          </w:tcPr>
          <w:p w14:paraId="649F2D30" w14:textId="3A1B0DA0" w:rsidR="00DD5E16" w:rsidRPr="00DD5E16" w:rsidRDefault="00DD5E16" w:rsidP="00DD5E16">
            <w:pPr>
              <w:jc w:val="center"/>
              <w:rPr>
                <w:i w:val="0"/>
                <w:lang w:val="en-AU"/>
              </w:rPr>
            </w:pPr>
            <w:r w:rsidRPr="00DD5E16">
              <w:rPr>
                <w:rFonts w:eastAsiaTheme="minorEastAsia"/>
                <w:bCs/>
                <w:i w:val="0"/>
                <w:lang w:val="en-AU"/>
              </w:rPr>
              <w:lastRenderedPageBreak/>
              <w:t>Sampling Method</w:t>
            </w:r>
          </w:p>
        </w:tc>
        <w:tc>
          <w:tcPr>
            <w:tcW w:w="2268" w:type="dxa"/>
            <w:tcBorders>
              <w:top w:val="single" w:sz="12" w:space="0" w:color="auto"/>
              <w:bottom w:val="single" w:sz="12" w:space="0" w:color="auto"/>
            </w:tcBorders>
            <w:shd w:val="clear" w:color="auto" w:fill="DEEAF6" w:themeFill="accent5" w:themeFillTint="33"/>
            <w:vAlign w:val="center"/>
          </w:tcPr>
          <w:p w14:paraId="49957AC1" w14:textId="3B92EB60" w:rsidR="00DD5E16" w:rsidRPr="00DD5E16" w:rsidRDefault="00DD5E16" w:rsidP="00DD5E16">
            <w:pPr>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proofErr w:type="spellStart"/>
            <w:r w:rsidRPr="00DD5E16">
              <w:rPr>
                <w:rFonts w:eastAsiaTheme="minorEastAsia"/>
                <w:bCs/>
                <w:i w:val="0"/>
              </w:rPr>
              <w:t>Cutoff</w:t>
            </w:r>
            <w:proofErr w:type="spellEnd"/>
            <w:r w:rsidR="00E75AEF">
              <w:rPr>
                <w:rFonts w:eastAsiaTheme="minorEastAsia"/>
                <w:bCs/>
                <w:i w:val="0"/>
              </w:rPr>
              <w:t xml:space="preserve"> Range</w:t>
            </w:r>
          </w:p>
        </w:tc>
        <w:tc>
          <w:tcPr>
            <w:tcW w:w="2268" w:type="dxa"/>
            <w:tcBorders>
              <w:top w:val="single" w:sz="12" w:space="0" w:color="auto"/>
              <w:bottom w:val="single" w:sz="12" w:space="0" w:color="auto"/>
            </w:tcBorders>
            <w:shd w:val="clear" w:color="auto" w:fill="DEEAF6" w:themeFill="accent5" w:themeFillTint="33"/>
            <w:vAlign w:val="center"/>
          </w:tcPr>
          <w:p w14:paraId="033BE07E" w14:textId="66961E47" w:rsidR="00DD5E16" w:rsidRPr="00DD5E16" w:rsidRDefault="00E75AEF" w:rsidP="00942BFB">
            <w:pPr>
              <w:jc w:val="center"/>
              <w:cnfStyle w:val="100000000000" w:firstRow="1" w:lastRow="0" w:firstColumn="0" w:lastColumn="0" w:oddVBand="0" w:evenVBand="0" w:oddHBand="0" w:evenHBand="0" w:firstRowFirstColumn="0" w:firstRowLastColumn="0" w:lastRowFirstColumn="0" w:lastRowLastColumn="0"/>
              <w:rPr>
                <w:rFonts w:eastAsia="SimHei"/>
                <w:i w:val="0"/>
              </w:rPr>
            </w:pPr>
            <w:r>
              <w:rPr>
                <w:rFonts w:eastAsia="SimHei"/>
                <w:i w:val="0"/>
              </w:rPr>
              <w:t xml:space="preserve">Implicit </w:t>
            </w:r>
            <w:r w:rsidR="00DD5E16" w:rsidRPr="00DD5E16">
              <w:rPr>
                <w:rFonts w:eastAsia="SimHei"/>
                <w:i w:val="0"/>
              </w:rPr>
              <w:t>Solvent</w:t>
            </w:r>
          </w:p>
        </w:tc>
        <w:tc>
          <w:tcPr>
            <w:tcW w:w="2268" w:type="dxa"/>
            <w:tcBorders>
              <w:top w:val="single" w:sz="12" w:space="0" w:color="auto"/>
              <w:bottom w:val="single" w:sz="12" w:space="0" w:color="auto"/>
            </w:tcBorders>
            <w:shd w:val="clear" w:color="auto" w:fill="DEEAF6" w:themeFill="accent5" w:themeFillTint="33"/>
            <w:vAlign w:val="center"/>
          </w:tcPr>
          <w:p w14:paraId="069322AC" w14:textId="7D56BA74" w:rsidR="00DD5E16" w:rsidRPr="00DD5E16" w:rsidRDefault="00DD5E16" w:rsidP="00DD5E16">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DD5E16">
              <w:rPr>
                <w:rFonts w:eastAsia="SimHei"/>
                <w:i w:val="0"/>
              </w:rPr>
              <w:t>Number of s-</w:t>
            </w:r>
            <w:r w:rsidRPr="00DD5E16">
              <w:rPr>
                <w:rFonts w:eastAsia="SimHei"/>
                <w:iCs w:val="0"/>
              </w:rPr>
              <w:t>cis</w:t>
            </w:r>
            <w:r w:rsidRPr="00DD5E16">
              <w:rPr>
                <w:rFonts w:eastAsia="SimHei"/>
                <w:i w:val="0"/>
              </w:rPr>
              <w:t xml:space="preserve"> Conformers</w:t>
            </w:r>
          </w:p>
        </w:tc>
      </w:tr>
      <w:tr w:rsidR="00942BFB" w:rsidRPr="003E4D16" w14:paraId="2617B18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bottom w:val="single" w:sz="12" w:space="0" w:color="auto"/>
            </w:tcBorders>
            <w:shd w:val="clear" w:color="auto" w:fill="auto"/>
            <w:vAlign w:val="center"/>
          </w:tcPr>
          <w:p w14:paraId="5462A5D1" w14:textId="72F23A83" w:rsidR="00DD5E16" w:rsidRPr="00DD5E16" w:rsidRDefault="00DD5E16" w:rsidP="00DD5E16">
            <w:pPr>
              <w:jc w:val="center"/>
              <w:rPr>
                <w:i w:val="0"/>
              </w:rPr>
            </w:pPr>
            <w:r w:rsidRPr="00DD5E16">
              <w:rPr>
                <w:i w:val="0"/>
              </w:rPr>
              <w:t>M</w:t>
            </w:r>
            <w:r w:rsidR="003B1ED5">
              <w:rPr>
                <w:i w:val="0"/>
              </w:rPr>
              <w:t xml:space="preserve">onte </w:t>
            </w:r>
            <w:r w:rsidRPr="00DD5E16">
              <w:rPr>
                <w:i w:val="0"/>
              </w:rPr>
              <w:t>C</w:t>
            </w:r>
            <w:r w:rsidR="003B1ED5">
              <w:rPr>
                <w:i w:val="0"/>
              </w:rPr>
              <w:t xml:space="preserve">arlo </w:t>
            </w:r>
            <w:r w:rsidRPr="00DD5E16">
              <w:rPr>
                <w:i w:val="0"/>
              </w:rPr>
              <w:t>M</w:t>
            </w:r>
            <w:r w:rsidR="003B1ED5">
              <w:rPr>
                <w:i w:val="0"/>
              </w:rPr>
              <w:t xml:space="preserve">ultiple </w:t>
            </w:r>
            <w:r w:rsidRPr="00DD5E16">
              <w:rPr>
                <w:i w:val="0"/>
              </w:rPr>
              <w:t>M</w:t>
            </w:r>
            <w:r w:rsidR="003B1ED5">
              <w:rPr>
                <w:i w:val="0"/>
              </w:rPr>
              <w:t>inimum (MCMM)</w:t>
            </w:r>
          </w:p>
        </w:tc>
        <w:tc>
          <w:tcPr>
            <w:tcW w:w="2268" w:type="dxa"/>
            <w:vMerge w:val="restart"/>
            <w:tcBorders>
              <w:top w:val="single" w:sz="12" w:space="0" w:color="auto"/>
              <w:left w:val="nil"/>
            </w:tcBorders>
            <w:shd w:val="clear" w:color="auto" w:fill="auto"/>
            <w:vAlign w:val="center"/>
          </w:tcPr>
          <w:p w14:paraId="6780205C" w14:textId="147C677B"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21680B1" w14:textId="1C4F738F"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96656AB" w14:textId="17874870" w:rsidR="00DD5E16" w:rsidRPr="00DD5E16" w:rsidRDefault="00942BFB"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42BFB" w:rsidRPr="003E4D16" w14:paraId="510859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422CEFDE" w14:textId="77777777" w:rsidR="00DD5E16" w:rsidRPr="00DD5E16" w:rsidRDefault="00DD5E16" w:rsidP="00DD5E16">
            <w:pPr>
              <w:jc w:val="center"/>
              <w:rPr>
                <w:i w:val="0"/>
              </w:rPr>
            </w:pPr>
          </w:p>
        </w:tc>
        <w:tc>
          <w:tcPr>
            <w:tcW w:w="2268" w:type="dxa"/>
            <w:vMerge/>
            <w:tcBorders>
              <w:top w:val="single" w:sz="12" w:space="0" w:color="auto"/>
            </w:tcBorders>
            <w:shd w:val="clear" w:color="auto" w:fill="auto"/>
            <w:vAlign w:val="center"/>
          </w:tcPr>
          <w:p w14:paraId="50FB02A5" w14:textId="77777777" w:rsidR="00DD5E16" w:rsidRPr="00DD5E16" w:rsidRDefault="00DD5E16" w:rsidP="00DD5E16">
            <w:pPr>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48A15C77" w14:textId="5E6E1A6C" w:rsidR="00DD5E16" w:rsidRPr="00DD5E16" w:rsidRDefault="00DD5E16"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16529FA" w14:textId="27AFF2D6" w:rsidR="00DD5E16"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42BFB" w:rsidRPr="003E4D16" w14:paraId="1F60D414"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371E56B6" w14:textId="77777777" w:rsidR="00DD5E16" w:rsidRPr="00DD5E16" w:rsidRDefault="00DD5E16" w:rsidP="00DD5E16">
            <w:pPr>
              <w:jc w:val="center"/>
              <w:rPr>
                <w:i w:val="0"/>
              </w:rPr>
            </w:pPr>
          </w:p>
        </w:tc>
        <w:tc>
          <w:tcPr>
            <w:tcW w:w="2268" w:type="dxa"/>
            <w:vMerge w:val="restart"/>
            <w:tcBorders>
              <w:top w:val="single" w:sz="12" w:space="0" w:color="auto"/>
            </w:tcBorders>
            <w:shd w:val="clear" w:color="auto" w:fill="auto"/>
            <w:vAlign w:val="center"/>
          </w:tcPr>
          <w:p w14:paraId="21F1502C" w14:textId="10E6C705"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19D6979" w14:textId="5BA6CF7C"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4EE4175B" w14:textId="102B9764" w:rsidR="00DD5E16"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42BFB" w:rsidRPr="003E4D16" w14:paraId="26240924"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08F50D1E" w14:textId="77777777" w:rsidR="00DD5E16" w:rsidRPr="00DD5E16" w:rsidRDefault="00DD5E16" w:rsidP="00DD5E16">
            <w:pPr>
              <w:jc w:val="center"/>
              <w:rPr>
                <w:i w:val="0"/>
              </w:rPr>
            </w:pPr>
          </w:p>
        </w:tc>
        <w:tc>
          <w:tcPr>
            <w:tcW w:w="2268" w:type="dxa"/>
            <w:vMerge/>
            <w:tcBorders>
              <w:top w:val="single" w:sz="12" w:space="0" w:color="auto"/>
              <w:bottom w:val="single" w:sz="12" w:space="0" w:color="auto"/>
            </w:tcBorders>
            <w:shd w:val="clear" w:color="auto" w:fill="auto"/>
            <w:vAlign w:val="center"/>
          </w:tcPr>
          <w:p w14:paraId="3C04ED19" w14:textId="77777777" w:rsidR="00DD5E16" w:rsidRPr="00DD5E16" w:rsidRDefault="00DD5E16" w:rsidP="00DD5E16">
            <w:pPr>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2408B093" w14:textId="2F6B5F9C" w:rsidR="00DD5E16" w:rsidRPr="00DD5E16" w:rsidRDefault="00DD5E16"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C6ABEBB" w14:textId="4BB773F2" w:rsidR="00DD5E16"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8</w:t>
            </w:r>
          </w:p>
        </w:tc>
      </w:tr>
      <w:tr w:rsidR="00942BFB" w:rsidRPr="003E4D16" w14:paraId="408568B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0B4CAD2" w14:textId="77777777" w:rsidR="00DD5E16" w:rsidRPr="00DD5E16" w:rsidRDefault="00DD5E16" w:rsidP="00DD5E16">
            <w:pPr>
              <w:jc w:val="center"/>
              <w:rPr>
                <w:i w:val="0"/>
              </w:rPr>
            </w:pPr>
          </w:p>
        </w:tc>
        <w:tc>
          <w:tcPr>
            <w:tcW w:w="2268" w:type="dxa"/>
            <w:vMerge w:val="restart"/>
            <w:tcBorders>
              <w:top w:val="single" w:sz="12" w:space="0" w:color="auto"/>
              <w:bottom w:val="single" w:sz="12" w:space="0" w:color="auto"/>
            </w:tcBorders>
            <w:shd w:val="clear" w:color="auto" w:fill="auto"/>
            <w:vAlign w:val="center"/>
          </w:tcPr>
          <w:p w14:paraId="12D5C60A" w14:textId="559A688A"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E1B28C1" w14:textId="1E043B3C"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2F733A7" w14:textId="7FCF3FB5" w:rsidR="00DD5E16"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5CA9313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77C946EA" w14:textId="77777777" w:rsidR="009346F8" w:rsidRPr="00DD5E16" w:rsidRDefault="009346F8" w:rsidP="00DD5E16">
            <w:pPr>
              <w:jc w:val="center"/>
              <w:rPr>
                <w:i w:val="0"/>
              </w:rPr>
            </w:pPr>
          </w:p>
        </w:tc>
        <w:tc>
          <w:tcPr>
            <w:tcW w:w="2268" w:type="dxa"/>
            <w:vMerge/>
            <w:tcBorders>
              <w:top w:val="single" w:sz="12" w:space="0" w:color="auto"/>
              <w:bottom w:val="single" w:sz="12" w:space="0" w:color="auto"/>
            </w:tcBorders>
            <w:shd w:val="clear" w:color="auto" w:fill="auto"/>
            <w:vAlign w:val="center"/>
          </w:tcPr>
          <w:p w14:paraId="7FB2758A" w14:textId="77777777" w:rsidR="009346F8" w:rsidRPr="00DD5E16" w:rsidRDefault="009346F8"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7C543D1E" w14:textId="475C0B60" w:rsidR="009346F8" w:rsidRPr="00DD5E16" w:rsidRDefault="009346F8" w:rsidP="00942BFB">
            <w:pPr>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46B9B031" w14:textId="162911AD" w:rsidR="009346F8" w:rsidRDefault="009346F8"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5CBEB3B4"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30F4F5C" w14:textId="77777777" w:rsidR="00DD5E16" w:rsidRPr="00DD5E16" w:rsidRDefault="00DD5E16" w:rsidP="00DD5E16">
            <w:pPr>
              <w:jc w:val="center"/>
              <w:rPr>
                <w:i w:val="0"/>
              </w:rPr>
            </w:pPr>
          </w:p>
        </w:tc>
        <w:tc>
          <w:tcPr>
            <w:tcW w:w="2268" w:type="dxa"/>
            <w:vMerge/>
            <w:tcBorders>
              <w:top w:val="single" w:sz="12" w:space="0" w:color="auto"/>
              <w:bottom w:val="single" w:sz="12" w:space="0" w:color="auto"/>
            </w:tcBorders>
            <w:shd w:val="clear" w:color="auto" w:fill="auto"/>
            <w:vAlign w:val="center"/>
          </w:tcPr>
          <w:p w14:paraId="5D646253" w14:textId="77777777"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1CE530" w14:textId="63D7644B"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29156E0" w14:textId="51177E82" w:rsidR="00DD5E16"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5</w:t>
            </w:r>
          </w:p>
        </w:tc>
      </w:tr>
      <w:tr w:rsidR="00942BFB" w:rsidRPr="003E4D16" w14:paraId="33E2773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57D9D2D" w14:textId="61C53496" w:rsidR="00942BFB" w:rsidRPr="00DD5E16" w:rsidRDefault="003B1ED5" w:rsidP="003B1ED5">
            <w:pPr>
              <w:jc w:val="center"/>
              <w:rPr>
                <w:i w:val="0"/>
              </w:rPr>
            </w:pPr>
            <w:r>
              <w:rPr>
                <w:i w:val="0"/>
              </w:rPr>
              <w:t>Systematic Pseudo Monte Carlo (</w:t>
            </w:r>
            <w:r w:rsidR="00942BFB">
              <w:rPr>
                <w:i w:val="0"/>
              </w:rPr>
              <w:t>SPMC</w:t>
            </w:r>
            <w:r>
              <w:rPr>
                <w:i w:val="0"/>
              </w:rPr>
              <w:t>)</w:t>
            </w:r>
          </w:p>
        </w:tc>
        <w:tc>
          <w:tcPr>
            <w:tcW w:w="2268" w:type="dxa"/>
            <w:vMerge w:val="restart"/>
            <w:tcBorders>
              <w:top w:val="single" w:sz="12" w:space="0" w:color="auto"/>
            </w:tcBorders>
            <w:shd w:val="clear" w:color="auto" w:fill="auto"/>
            <w:vAlign w:val="center"/>
          </w:tcPr>
          <w:p w14:paraId="3F03682B" w14:textId="752C8D72" w:rsidR="00942BFB" w:rsidRPr="00DD5E16" w:rsidRDefault="00942BFB"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0C00288" w14:textId="493B4AB8" w:rsidR="00942BFB" w:rsidRPr="00DD5E16" w:rsidRDefault="00942BFB"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12DC4C4" w14:textId="19AA56C0" w:rsidR="00942BFB"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2DA0EF5B"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863B003" w14:textId="77777777" w:rsidR="00942BFB" w:rsidRPr="00DD5E16" w:rsidRDefault="00942BFB" w:rsidP="00DD5E16">
            <w:pPr>
              <w:jc w:val="center"/>
              <w:rPr>
                <w:i w:val="0"/>
              </w:rPr>
            </w:pPr>
          </w:p>
        </w:tc>
        <w:tc>
          <w:tcPr>
            <w:tcW w:w="2268" w:type="dxa"/>
            <w:vMerge/>
            <w:tcBorders>
              <w:bottom w:val="single" w:sz="12" w:space="0" w:color="auto"/>
            </w:tcBorders>
            <w:shd w:val="clear" w:color="auto" w:fill="auto"/>
            <w:vAlign w:val="center"/>
          </w:tcPr>
          <w:p w14:paraId="3364397C" w14:textId="77777777" w:rsidR="00942BFB" w:rsidRPr="00DD5E16" w:rsidRDefault="00942BFB" w:rsidP="00DD5E16">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6FE2516" w14:textId="76074A7B" w:rsidR="00942BFB" w:rsidRPr="00DD5E16" w:rsidRDefault="00942BFB"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EE18B10" w14:textId="2BF590AC" w:rsidR="00942BFB"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42BFB" w:rsidRPr="003E4D16" w14:paraId="7DF7D22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20B4A5B" w14:textId="77777777" w:rsidR="00942BFB" w:rsidRPr="00DD5E16" w:rsidRDefault="00942BFB" w:rsidP="00DD5E16">
            <w:pPr>
              <w:jc w:val="center"/>
              <w:rPr>
                <w:i w:val="0"/>
              </w:rPr>
            </w:pPr>
          </w:p>
        </w:tc>
        <w:tc>
          <w:tcPr>
            <w:tcW w:w="2268" w:type="dxa"/>
            <w:vMerge w:val="restart"/>
            <w:tcBorders>
              <w:top w:val="single" w:sz="12" w:space="0" w:color="auto"/>
            </w:tcBorders>
            <w:shd w:val="clear" w:color="auto" w:fill="auto"/>
            <w:vAlign w:val="center"/>
          </w:tcPr>
          <w:p w14:paraId="563045CC" w14:textId="10C1540A" w:rsidR="00942BFB" w:rsidRPr="00DD5E16" w:rsidRDefault="00942BFB"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14F27A8E" w14:textId="63C1B7B5" w:rsidR="00942BFB" w:rsidRPr="00DD5E16" w:rsidRDefault="00942BFB"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5544C17" w14:textId="1F7F84EA" w:rsidR="00942BFB"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6F70C589"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5D6A7B9" w14:textId="77777777" w:rsidR="00942BFB" w:rsidRPr="00DD5E16" w:rsidRDefault="00942BFB" w:rsidP="00DD5E16">
            <w:pPr>
              <w:jc w:val="center"/>
              <w:rPr>
                <w:i w:val="0"/>
              </w:rPr>
            </w:pPr>
          </w:p>
        </w:tc>
        <w:tc>
          <w:tcPr>
            <w:tcW w:w="2268" w:type="dxa"/>
            <w:vMerge/>
            <w:tcBorders>
              <w:bottom w:val="single" w:sz="12" w:space="0" w:color="auto"/>
            </w:tcBorders>
            <w:shd w:val="clear" w:color="auto" w:fill="auto"/>
            <w:vAlign w:val="center"/>
          </w:tcPr>
          <w:p w14:paraId="16ED101E" w14:textId="77777777" w:rsidR="00942BFB" w:rsidRPr="00DD5E16" w:rsidRDefault="00942BFB" w:rsidP="00DD5E16">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F90134F" w14:textId="49344CFC" w:rsidR="00942BFB" w:rsidRPr="00DD5E16" w:rsidRDefault="00942BFB"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5419151" w14:textId="63585CF2" w:rsidR="00942BFB"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42BFB" w:rsidRPr="003E4D16" w14:paraId="3F3FCF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4571560" w14:textId="77777777" w:rsidR="00942BFB" w:rsidRPr="00DD5E16" w:rsidRDefault="00942BFB" w:rsidP="00DD5E16">
            <w:pPr>
              <w:jc w:val="center"/>
              <w:rPr>
                <w:i w:val="0"/>
              </w:rPr>
            </w:pPr>
          </w:p>
        </w:tc>
        <w:tc>
          <w:tcPr>
            <w:tcW w:w="2268" w:type="dxa"/>
            <w:vMerge w:val="restart"/>
            <w:tcBorders>
              <w:top w:val="single" w:sz="12" w:space="0" w:color="auto"/>
            </w:tcBorders>
            <w:shd w:val="clear" w:color="auto" w:fill="auto"/>
            <w:vAlign w:val="center"/>
          </w:tcPr>
          <w:p w14:paraId="2BDBE06A" w14:textId="767A30C4" w:rsidR="00942BFB" w:rsidRPr="00DD5E16" w:rsidRDefault="00942BFB"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3D0280" w14:textId="48ADCB82" w:rsidR="00942BFB" w:rsidRPr="00DD5E16" w:rsidRDefault="00942BFB"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1895A0A0" w14:textId="33D5DD70" w:rsidR="00942BFB"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3E4D16" w14:paraId="0C580873"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874623C" w14:textId="77777777" w:rsidR="009346F8" w:rsidRPr="00DD5E16" w:rsidRDefault="009346F8" w:rsidP="009346F8">
            <w:pPr>
              <w:jc w:val="center"/>
              <w:rPr>
                <w:i w:val="0"/>
              </w:rPr>
            </w:pPr>
          </w:p>
        </w:tc>
        <w:tc>
          <w:tcPr>
            <w:tcW w:w="2268" w:type="dxa"/>
            <w:vMerge/>
            <w:tcBorders>
              <w:top w:val="single" w:sz="12" w:space="0" w:color="auto"/>
            </w:tcBorders>
            <w:shd w:val="clear" w:color="auto" w:fill="auto"/>
            <w:vAlign w:val="center"/>
          </w:tcPr>
          <w:p w14:paraId="43E952D7"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691BE10A" w14:textId="7B8435E8"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6D951BCA" w14:textId="1A14FF44" w:rsidR="009346F8"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5B6B7E27"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3E240026"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0626741F"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0C41733A" w14:textId="18B98B1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5EE20C2" w14:textId="2C1664B4"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6A27B6C8"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66F3DAFF" w14:textId="2F213757" w:rsidR="009346F8" w:rsidRPr="00DD5E16" w:rsidRDefault="009346F8" w:rsidP="009346F8">
            <w:pPr>
              <w:jc w:val="center"/>
              <w:rPr>
                <w:i w:val="0"/>
              </w:rPr>
            </w:pPr>
            <w:r>
              <w:rPr>
                <w:i w:val="0"/>
              </w:rPr>
              <w:t>Mixed Torsional/Low-Mode S</w:t>
            </w:r>
            <w:r w:rsidRPr="003B1ED5">
              <w:rPr>
                <w:i w:val="0"/>
              </w:rPr>
              <w:t xml:space="preserve">ampling </w:t>
            </w:r>
            <w:r>
              <w:rPr>
                <w:i w:val="0"/>
              </w:rPr>
              <w:t>(MTLMS)</w:t>
            </w:r>
          </w:p>
        </w:tc>
        <w:tc>
          <w:tcPr>
            <w:tcW w:w="2268" w:type="dxa"/>
            <w:vMerge w:val="restart"/>
            <w:tcBorders>
              <w:top w:val="single" w:sz="12" w:space="0" w:color="auto"/>
            </w:tcBorders>
            <w:shd w:val="clear" w:color="auto" w:fill="auto"/>
            <w:vAlign w:val="center"/>
          </w:tcPr>
          <w:p w14:paraId="342547F2" w14:textId="35B4C54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1545EA8E" w14:textId="7300F89A"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64402AF" w14:textId="03FD3FB2"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3B8567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1019CD1"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75E9CD6C"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57A9DB9" w14:textId="5977083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6C0194DA" w14:textId="3E1B6F80"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5591E963"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F4F91FC" w14:textId="77777777" w:rsidR="009346F8" w:rsidRPr="00DD5E16" w:rsidRDefault="009346F8" w:rsidP="009346F8">
            <w:pPr>
              <w:jc w:val="center"/>
              <w:rPr>
                <w:i w:val="0"/>
              </w:rPr>
            </w:pPr>
          </w:p>
        </w:tc>
        <w:tc>
          <w:tcPr>
            <w:tcW w:w="2268" w:type="dxa"/>
            <w:vMerge w:val="restart"/>
            <w:tcBorders>
              <w:top w:val="single" w:sz="12" w:space="0" w:color="auto"/>
            </w:tcBorders>
            <w:shd w:val="clear" w:color="auto" w:fill="auto"/>
            <w:vAlign w:val="center"/>
          </w:tcPr>
          <w:p w14:paraId="2AA05F11" w14:textId="4682F92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656BE604" w14:textId="299D1879"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7764154C" w14:textId="11B343F2"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9599C0F"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EFC96FD"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7B392CFE"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5B7FF83E" w14:textId="1B2668A8"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576358FC" w14:textId="7B1111B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16769F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F6B1BB0" w14:textId="77777777" w:rsidR="009346F8" w:rsidRPr="00DD5E16" w:rsidRDefault="009346F8" w:rsidP="009346F8">
            <w:pPr>
              <w:jc w:val="center"/>
              <w:rPr>
                <w:i w:val="0"/>
              </w:rPr>
            </w:pPr>
          </w:p>
        </w:tc>
        <w:tc>
          <w:tcPr>
            <w:tcW w:w="2268" w:type="dxa"/>
            <w:vMerge w:val="restart"/>
            <w:tcBorders>
              <w:top w:val="single" w:sz="12" w:space="0" w:color="auto"/>
            </w:tcBorders>
            <w:shd w:val="clear" w:color="auto" w:fill="auto"/>
            <w:vAlign w:val="center"/>
          </w:tcPr>
          <w:p w14:paraId="6B120301" w14:textId="2B89C74E"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0A35ED" w14:textId="5FAFBFBE"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7BC3829C" w14:textId="4BD81BE0"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D05E61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EA5C307" w14:textId="77777777" w:rsidR="009346F8" w:rsidRPr="00DD5E16" w:rsidRDefault="009346F8" w:rsidP="009346F8">
            <w:pPr>
              <w:jc w:val="center"/>
              <w:rPr>
                <w:i w:val="0"/>
              </w:rPr>
            </w:pPr>
          </w:p>
        </w:tc>
        <w:tc>
          <w:tcPr>
            <w:tcW w:w="2268" w:type="dxa"/>
            <w:vMerge/>
            <w:tcBorders>
              <w:top w:val="single" w:sz="12" w:space="0" w:color="auto"/>
            </w:tcBorders>
            <w:shd w:val="clear" w:color="auto" w:fill="auto"/>
            <w:vAlign w:val="center"/>
          </w:tcPr>
          <w:p w14:paraId="08379CB8"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5883E2A9" w14:textId="44FFAB5F"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569B407D" w14:textId="1F5E2565" w:rsidR="009346F8"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3E4D16" w14:paraId="1986521D"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CF055C7"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3B178903"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0F00A24" w14:textId="022DD97B"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63C1B695" w14:textId="186A30F3"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3C7FEEA4"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FEA7289" w14:textId="210693B5" w:rsidR="009346F8" w:rsidRPr="00942BFB" w:rsidRDefault="009346F8" w:rsidP="009346F8">
            <w:pPr>
              <w:jc w:val="center"/>
              <w:rPr>
                <w:b/>
                <w:i w:val="0"/>
              </w:rPr>
            </w:pPr>
            <w:r>
              <w:rPr>
                <w:i w:val="0"/>
              </w:rPr>
              <w:t>Low-Mode S</w:t>
            </w:r>
            <w:r w:rsidRPr="003B1ED5">
              <w:rPr>
                <w:i w:val="0"/>
              </w:rPr>
              <w:t xml:space="preserve">ampling </w:t>
            </w:r>
            <w:r>
              <w:rPr>
                <w:i w:val="0"/>
              </w:rPr>
              <w:t>(LMS)</w:t>
            </w:r>
          </w:p>
        </w:tc>
        <w:tc>
          <w:tcPr>
            <w:tcW w:w="2268" w:type="dxa"/>
            <w:vMerge w:val="restart"/>
            <w:tcBorders>
              <w:top w:val="single" w:sz="12" w:space="0" w:color="auto"/>
            </w:tcBorders>
            <w:shd w:val="clear" w:color="auto" w:fill="auto"/>
            <w:vAlign w:val="center"/>
          </w:tcPr>
          <w:p w14:paraId="3038A58C" w14:textId="69607526"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833B30C" w14:textId="347B145D"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426875E7" w14:textId="28618A96"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644C055F"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77977D3" w14:textId="77777777" w:rsidR="009346F8" w:rsidRPr="00942BFB" w:rsidRDefault="009346F8" w:rsidP="009346F8">
            <w:pPr>
              <w:jc w:val="center"/>
              <w:rPr>
                <w:b/>
                <w:i w:val="0"/>
              </w:rPr>
            </w:pPr>
          </w:p>
        </w:tc>
        <w:tc>
          <w:tcPr>
            <w:tcW w:w="2268" w:type="dxa"/>
            <w:vMerge/>
            <w:tcBorders>
              <w:bottom w:val="single" w:sz="12" w:space="0" w:color="auto"/>
            </w:tcBorders>
            <w:shd w:val="clear" w:color="auto" w:fill="auto"/>
            <w:vAlign w:val="center"/>
          </w:tcPr>
          <w:p w14:paraId="49F6B690"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18C69525" w14:textId="6936E629"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15547653" w14:textId="7CCA4836" w:rsidR="009346F8" w:rsidRPr="00997BDF"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5AC595F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6042F5B4" w14:textId="77777777" w:rsidR="009346F8" w:rsidRPr="00942BFB" w:rsidRDefault="009346F8" w:rsidP="009346F8">
            <w:pPr>
              <w:jc w:val="center"/>
              <w:rPr>
                <w:b/>
                <w:i w:val="0"/>
              </w:rPr>
            </w:pPr>
          </w:p>
        </w:tc>
        <w:tc>
          <w:tcPr>
            <w:tcW w:w="2268" w:type="dxa"/>
            <w:vMerge w:val="restart"/>
            <w:tcBorders>
              <w:top w:val="single" w:sz="12" w:space="0" w:color="auto"/>
            </w:tcBorders>
            <w:shd w:val="clear" w:color="auto" w:fill="auto"/>
            <w:vAlign w:val="center"/>
          </w:tcPr>
          <w:p w14:paraId="03D8DF06" w14:textId="7A28A7B4"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31F09A7C" w14:textId="04B6AB6A"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76634E73" w14:textId="0B1196B3"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3FC8540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D7EEFC6" w14:textId="77777777" w:rsidR="009346F8" w:rsidRPr="00942BFB" w:rsidRDefault="009346F8" w:rsidP="009346F8">
            <w:pPr>
              <w:jc w:val="center"/>
              <w:rPr>
                <w:b/>
                <w:i w:val="0"/>
              </w:rPr>
            </w:pPr>
          </w:p>
        </w:tc>
        <w:tc>
          <w:tcPr>
            <w:tcW w:w="2268" w:type="dxa"/>
            <w:vMerge/>
            <w:tcBorders>
              <w:bottom w:val="single" w:sz="12" w:space="0" w:color="auto"/>
            </w:tcBorders>
            <w:shd w:val="clear" w:color="auto" w:fill="auto"/>
            <w:vAlign w:val="center"/>
          </w:tcPr>
          <w:p w14:paraId="59C13CE5"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6549FF58" w14:textId="59356402"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62D5D139" w14:textId="54A6233E" w:rsidR="009346F8" w:rsidRPr="00997BDF"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1BD1C4D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CB07D19" w14:textId="77777777" w:rsidR="009346F8" w:rsidRPr="00942BFB" w:rsidRDefault="009346F8" w:rsidP="009346F8">
            <w:pPr>
              <w:jc w:val="center"/>
              <w:rPr>
                <w:b/>
                <w:i w:val="0"/>
              </w:rPr>
            </w:pPr>
          </w:p>
        </w:tc>
        <w:tc>
          <w:tcPr>
            <w:tcW w:w="2268" w:type="dxa"/>
            <w:vMerge w:val="restart"/>
            <w:tcBorders>
              <w:top w:val="single" w:sz="12" w:space="0" w:color="auto"/>
            </w:tcBorders>
            <w:shd w:val="clear" w:color="auto" w:fill="auto"/>
            <w:vAlign w:val="center"/>
          </w:tcPr>
          <w:p w14:paraId="59BC07B0" w14:textId="704A88F3"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D7FE273" w14:textId="7674C584"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4E1F24C0" w14:textId="6B0D5DAF"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583069A1"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F72EBC" w14:textId="77777777" w:rsidR="009346F8" w:rsidRPr="00942BFB" w:rsidRDefault="009346F8" w:rsidP="009346F8">
            <w:pPr>
              <w:jc w:val="center"/>
              <w:rPr>
                <w:b/>
                <w:i w:val="0"/>
              </w:rPr>
            </w:pPr>
          </w:p>
        </w:tc>
        <w:tc>
          <w:tcPr>
            <w:tcW w:w="2268" w:type="dxa"/>
            <w:vMerge/>
            <w:tcBorders>
              <w:top w:val="single" w:sz="12" w:space="0" w:color="auto"/>
            </w:tcBorders>
            <w:shd w:val="clear" w:color="auto" w:fill="auto"/>
            <w:vAlign w:val="center"/>
          </w:tcPr>
          <w:p w14:paraId="12C8C581"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3B4DAC39" w14:textId="262E06B0"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2DD4CFB0" w14:textId="4EC34BAE" w:rsidR="009346F8" w:rsidRPr="00997BDF"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082067E"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0B4C5282" w14:textId="77777777" w:rsidR="009346F8" w:rsidRPr="00942BFB" w:rsidRDefault="009346F8" w:rsidP="009346F8">
            <w:pPr>
              <w:jc w:val="center"/>
              <w:rPr>
                <w:b/>
                <w:i w:val="0"/>
              </w:rPr>
            </w:pPr>
          </w:p>
        </w:tc>
        <w:tc>
          <w:tcPr>
            <w:tcW w:w="2268" w:type="dxa"/>
            <w:vMerge/>
            <w:tcBorders>
              <w:bottom w:val="single" w:sz="12" w:space="0" w:color="auto"/>
            </w:tcBorders>
            <w:shd w:val="clear" w:color="auto" w:fill="auto"/>
            <w:vAlign w:val="center"/>
          </w:tcPr>
          <w:p w14:paraId="0A05F290"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21372DAB" w14:textId="0227CF2F"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5CDFCB2B" w14:textId="7F1CD2AF"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4</w:t>
            </w:r>
          </w:p>
        </w:tc>
      </w:tr>
      <w:tr w:rsidR="009346F8" w:rsidRPr="00942BFB" w14:paraId="544249E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C01D261" w14:textId="14E05EDE" w:rsidR="009346F8" w:rsidRPr="00942BFB" w:rsidRDefault="009346F8" w:rsidP="009346F8">
            <w:pPr>
              <w:jc w:val="center"/>
              <w:rPr>
                <w:i w:val="0"/>
              </w:rPr>
            </w:pPr>
            <w:r>
              <w:rPr>
                <w:i w:val="0"/>
              </w:rPr>
              <w:t>Large Scale Low-Mode S</w:t>
            </w:r>
            <w:r w:rsidRPr="003B1ED5">
              <w:rPr>
                <w:i w:val="0"/>
              </w:rPr>
              <w:t xml:space="preserve">ampling </w:t>
            </w:r>
            <w:r>
              <w:rPr>
                <w:i w:val="0"/>
              </w:rPr>
              <w:t>(LSLMS)</w:t>
            </w:r>
          </w:p>
        </w:tc>
        <w:tc>
          <w:tcPr>
            <w:tcW w:w="2268" w:type="dxa"/>
            <w:vMerge w:val="restart"/>
            <w:tcBorders>
              <w:top w:val="single" w:sz="12" w:space="0" w:color="auto"/>
            </w:tcBorders>
            <w:shd w:val="clear" w:color="auto" w:fill="auto"/>
            <w:vAlign w:val="center"/>
          </w:tcPr>
          <w:p w14:paraId="3CF08285" w14:textId="06EFD1BA"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71CBF364" w14:textId="394D89DD"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84543AE" w14:textId="79D8A653"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4AB9408"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209D165E"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456FE020"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F60C81" w14:textId="3E3321F9"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D4AABBF" w14:textId="29F773B6"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285</w:t>
            </w:r>
          </w:p>
        </w:tc>
      </w:tr>
      <w:tr w:rsidR="009346F8" w:rsidRPr="00942BFB" w14:paraId="20797EC1"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570253"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120103B2" w14:textId="4AAB2666"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BF77976" w14:textId="22ECE1D6"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FFB8DBD" w14:textId="47A35BAE"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26E0020"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A47D5CC"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50E1A7DC"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7BF177F6" w14:textId="4E489DA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9941EC9" w14:textId="37B40509"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223</w:t>
            </w:r>
          </w:p>
        </w:tc>
      </w:tr>
      <w:tr w:rsidR="009346F8" w:rsidRPr="00942BFB" w14:paraId="5BF787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BDEBE91"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2B41BD22" w14:textId="52D4DF51"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4018FF4" w14:textId="4B88037D"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1AFC4BE0" w14:textId="2DBD4AEA"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6217D3E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711834EA"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48B2F822"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14E61C54" w14:textId="75AB4FFF"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5AD96C2D" w14:textId="4828CE0A" w:rsidR="009346F8"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37372BC7"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7643D52"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6B91443C"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3EF39CA5" w14:textId="185EBF91"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22CD40AF" w14:textId="35677A93"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237</w:t>
            </w:r>
          </w:p>
        </w:tc>
      </w:tr>
      <w:tr w:rsidR="009346F8" w:rsidRPr="00942BFB" w14:paraId="5A85E2E9"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vAlign w:val="center"/>
          </w:tcPr>
          <w:p w14:paraId="7E401348" w14:textId="7420BC9D" w:rsidR="009346F8" w:rsidRPr="00942BFB" w:rsidRDefault="009346F8" w:rsidP="009346F8">
            <w:pPr>
              <w:jc w:val="center"/>
              <w:rPr>
                <w:i w:val="0"/>
              </w:rPr>
            </w:pPr>
            <w:r>
              <w:rPr>
                <w:i w:val="0"/>
              </w:rPr>
              <w:t>Mixed Torsional/Large Scale Low-Mode S</w:t>
            </w:r>
            <w:r w:rsidRPr="003B1ED5">
              <w:rPr>
                <w:i w:val="0"/>
              </w:rPr>
              <w:t xml:space="preserve">ampling </w:t>
            </w:r>
            <w:r>
              <w:rPr>
                <w:i w:val="0"/>
              </w:rPr>
              <w:t>(MTLSLMS)</w:t>
            </w:r>
          </w:p>
        </w:tc>
        <w:tc>
          <w:tcPr>
            <w:tcW w:w="2268" w:type="dxa"/>
            <w:vMerge w:val="restart"/>
            <w:tcBorders>
              <w:top w:val="single" w:sz="12" w:space="0" w:color="auto"/>
            </w:tcBorders>
            <w:shd w:val="clear" w:color="auto" w:fill="auto"/>
            <w:vAlign w:val="center"/>
          </w:tcPr>
          <w:p w14:paraId="7B30BD6B"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tcBorders>
            <w:shd w:val="clear" w:color="auto" w:fill="auto"/>
            <w:vAlign w:val="center"/>
          </w:tcPr>
          <w:p w14:paraId="17DFB346"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BED5294" w14:textId="694ACF92"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6B914DDA"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73F59E0"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tcPr>
          <w:p w14:paraId="6467BDAA"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7AE4140C"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1AE202C7" w14:textId="0E1A3E92"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5</w:t>
            </w:r>
          </w:p>
        </w:tc>
      </w:tr>
      <w:tr w:rsidR="009346F8" w:rsidRPr="00942BFB" w14:paraId="2C462CF1"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064A1ED"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6FA4D324"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tcBorders>
            <w:shd w:val="clear" w:color="auto" w:fill="auto"/>
            <w:vAlign w:val="center"/>
          </w:tcPr>
          <w:p w14:paraId="21450850"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05C9ED4" w14:textId="27A30E1B"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1F05C4E6"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58C8A15"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6B9A0A8A"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0F9331D8"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1CEBD98D" w14:textId="31EEF341"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942BFB" w14:paraId="31E462C2"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B5F7AC1"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58F517BA"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tcBorders>
            <w:shd w:val="clear" w:color="auto" w:fill="auto"/>
            <w:vAlign w:val="center"/>
          </w:tcPr>
          <w:p w14:paraId="4D9C1DB3"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92C41C7" w14:textId="0DCEFFF0"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585B8832"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A4A1102" w14:textId="77777777" w:rsidR="009346F8" w:rsidRPr="00942BFB" w:rsidRDefault="009346F8" w:rsidP="009346F8">
            <w:pPr>
              <w:jc w:val="center"/>
              <w:rPr>
                <w:i w:val="0"/>
              </w:rPr>
            </w:pPr>
          </w:p>
        </w:tc>
        <w:tc>
          <w:tcPr>
            <w:tcW w:w="2268" w:type="dxa"/>
            <w:vMerge/>
            <w:tcBorders>
              <w:top w:val="single" w:sz="12" w:space="0" w:color="auto"/>
            </w:tcBorders>
            <w:shd w:val="clear" w:color="auto" w:fill="auto"/>
            <w:vAlign w:val="center"/>
          </w:tcPr>
          <w:p w14:paraId="467B3CF0"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shd w:val="clear" w:color="auto" w:fill="auto"/>
            <w:vAlign w:val="center"/>
          </w:tcPr>
          <w:p w14:paraId="00DD9A69" w14:textId="054B934C"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shd w:val="clear" w:color="auto" w:fill="auto"/>
            <w:vAlign w:val="center"/>
          </w:tcPr>
          <w:p w14:paraId="50794BBE" w14:textId="3F5E8581" w:rsidR="009346F8"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7F61BB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tcPr>
          <w:p w14:paraId="5352C45F"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tcPr>
          <w:p w14:paraId="29444EEC"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3C94887B"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29449ADF" w14:textId="17547620"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bl>
    <w:p w14:paraId="2989899C" w14:textId="44CC00B5" w:rsidR="00CE536C" w:rsidRPr="00774E03" w:rsidRDefault="00CE536C" w:rsidP="00720A83">
      <w:pPr>
        <w:pStyle w:val="Paragraph"/>
        <w:ind w:firstLine="0"/>
      </w:pPr>
    </w:p>
    <w:p w14:paraId="522728E4" w14:textId="457C776A" w:rsidR="00774E03" w:rsidRDefault="00971DCC" w:rsidP="00E84303">
      <w:pPr>
        <w:pStyle w:val="Heading2"/>
      </w:pPr>
      <w:bookmarkStart w:id="600" w:name="_Toc20407282"/>
      <w:r>
        <w:t>Comparison of CPU</w:t>
      </w:r>
      <w:r w:rsidR="00774E03">
        <w:t xml:space="preserve"> Time</w:t>
      </w:r>
      <w:r>
        <w:t xml:space="preserve"> between Different Methods</w:t>
      </w:r>
      <w:bookmarkEnd w:id="600"/>
    </w:p>
    <w:p w14:paraId="35D3C474" w14:textId="0BAB985D" w:rsidR="00774E03" w:rsidRDefault="004A6D3A" w:rsidP="00971DCC">
      <w:pPr>
        <w:pStyle w:val="Paragraph"/>
      </w:pPr>
      <w:r>
        <w:t xml:space="preserve">The </w:t>
      </w:r>
      <w:r w:rsidR="00971DCC">
        <w:t>CPU</w:t>
      </w:r>
      <w:r>
        <w:t xml:space="preserve"> time </w:t>
      </w:r>
      <w:r w:rsidR="00971DCC">
        <w:t>taken</w:t>
      </w:r>
      <w:r>
        <w:t xml:space="preserve"> for each combination of functional and basis set </w:t>
      </w:r>
      <w:r w:rsidR="00971DCC">
        <w:t xml:space="preserve">to calculate the </w:t>
      </w:r>
      <w:r w:rsidR="00BD5816">
        <w:t xml:space="preserve">SPE </w:t>
      </w:r>
      <w:r w:rsidR="00971DCC">
        <w:t xml:space="preserve">of </w:t>
      </w:r>
      <w:r w:rsidR="00971DCC">
        <w:rPr>
          <w:b/>
        </w:rPr>
        <w:t>10</w:t>
      </w:r>
      <w:r w:rsidR="005E7379">
        <w:t>, which consists of 23 atoms,</w:t>
      </w:r>
      <w:r w:rsidR="00971DCC">
        <w:t xml:space="preserve"> </w:t>
      </w:r>
      <w:r w:rsidR="00720A83">
        <w:t>was tabulated in Table S3</w:t>
      </w:r>
      <w:r>
        <w:t>.</w:t>
      </w:r>
      <w:r w:rsidR="00971DCC">
        <w:t xml:space="preserve"> </w:t>
      </w:r>
      <w:r w:rsidR="00C62067">
        <w:t xml:space="preserve">Despite being </w:t>
      </w:r>
      <w:commentRangeStart w:id="601"/>
      <w:r w:rsidR="00C62067">
        <w:t xml:space="preserve">known </w:t>
      </w:r>
      <w:commentRangeEnd w:id="601"/>
      <w:r w:rsidR="0009027D">
        <w:rPr>
          <w:rStyle w:val="CommentReference"/>
        </w:rPr>
        <w:commentReference w:id="601"/>
      </w:r>
      <w:r w:rsidR="00C62067">
        <w:t xml:space="preserve">to </w:t>
      </w:r>
      <w:r w:rsidR="0009027D">
        <w:t>return equivalent accuracy</w:t>
      </w:r>
      <w:r w:rsidR="0009027D">
        <w:rPr>
          <w:rStyle w:val="CommentReference"/>
        </w:rPr>
        <w:t>,</w:t>
      </w:r>
      <w:r w:rsidR="005E7379">
        <w:t xml:space="preserve"> </w:t>
      </w:r>
      <w:r w:rsidR="00C62067">
        <w:t xml:space="preserve">pairing of </w:t>
      </w:r>
      <w:proofErr w:type="spellStart"/>
      <w:r w:rsidR="00C62067" w:rsidRPr="00971DCC">
        <w:rPr>
          <w:bCs/>
        </w:rPr>
        <w:t>aug</w:t>
      </w:r>
      <w:proofErr w:type="spellEnd"/>
      <w:r w:rsidR="00C62067" w:rsidRPr="00971DCC">
        <w:rPr>
          <w:bCs/>
        </w:rPr>
        <w:t>-cc-</w:t>
      </w:r>
      <w:proofErr w:type="spellStart"/>
      <w:r w:rsidR="00C62067" w:rsidRPr="00971DCC">
        <w:rPr>
          <w:bCs/>
        </w:rPr>
        <w:t>pVTZ</w:t>
      </w:r>
      <w:proofErr w:type="spellEnd"/>
      <w:r w:rsidR="00C62067">
        <w:rPr>
          <w:bCs/>
        </w:rPr>
        <w:t xml:space="preserve"> with the same functional as </w:t>
      </w:r>
      <w:r w:rsidR="00C62067" w:rsidRPr="00971DCC">
        <w:rPr>
          <w:bCs/>
        </w:rPr>
        <w:t>6-311+G(</w:t>
      </w:r>
      <w:proofErr w:type="spellStart"/>
      <w:proofErr w:type="gramStart"/>
      <w:r w:rsidR="00C62067" w:rsidRPr="00971DCC">
        <w:rPr>
          <w:bCs/>
        </w:rPr>
        <w:t>d,p</w:t>
      </w:r>
      <w:proofErr w:type="spellEnd"/>
      <w:proofErr w:type="gramEnd"/>
      <w:r w:rsidR="00C62067" w:rsidRPr="00971DCC">
        <w:rPr>
          <w:bCs/>
        </w:rPr>
        <w:t>)</w:t>
      </w:r>
      <w:r w:rsidR="00C62067">
        <w:rPr>
          <w:bCs/>
        </w:rPr>
        <w:t xml:space="preserve"> </w:t>
      </w:r>
      <w:r w:rsidR="005E7379">
        <w:rPr>
          <w:bCs/>
        </w:rPr>
        <w:t>resulted in more than twentyfold longer CPU time for the same calculation.</w:t>
      </w:r>
      <w:r w:rsidR="005E7379" w:rsidRPr="005E7379">
        <w:t xml:space="preserve"> </w:t>
      </w:r>
      <w:r w:rsidR="0009027D">
        <w:t xml:space="preserve">This is rationalised by the fact that </w:t>
      </w:r>
      <w:proofErr w:type="spellStart"/>
      <w:r w:rsidR="0009027D" w:rsidRPr="00971DCC">
        <w:rPr>
          <w:bCs/>
        </w:rPr>
        <w:t>aug</w:t>
      </w:r>
      <w:proofErr w:type="spellEnd"/>
      <w:r w:rsidR="0009027D" w:rsidRPr="00971DCC">
        <w:rPr>
          <w:bCs/>
        </w:rPr>
        <w:t>-cc-</w:t>
      </w:r>
      <w:proofErr w:type="spellStart"/>
      <w:r w:rsidR="0009027D" w:rsidRPr="00971DCC">
        <w:rPr>
          <w:bCs/>
        </w:rPr>
        <w:t>pVTZ</w:t>
      </w:r>
      <w:proofErr w:type="spellEnd"/>
      <w:r w:rsidR="0009027D">
        <w:rPr>
          <w:bCs/>
        </w:rPr>
        <w:t xml:space="preserve"> employs more than twice the amount of </w:t>
      </w:r>
      <w:proofErr w:type="spellStart"/>
      <w:r w:rsidR="0009027D">
        <w:rPr>
          <w:bCs/>
        </w:rPr>
        <w:t>basis</w:t>
      </w:r>
      <w:proofErr w:type="spellEnd"/>
      <w:r w:rsidR="0009027D">
        <w:rPr>
          <w:bCs/>
        </w:rPr>
        <w:t xml:space="preserve"> functions compared to </w:t>
      </w:r>
      <w:r w:rsidR="0009027D" w:rsidRPr="00971DCC">
        <w:rPr>
          <w:bCs/>
        </w:rPr>
        <w:t>6-311+G(</w:t>
      </w:r>
      <w:proofErr w:type="spellStart"/>
      <w:proofErr w:type="gramStart"/>
      <w:r w:rsidR="0009027D" w:rsidRPr="00971DCC">
        <w:rPr>
          <w:bCs/>
        </w:rPr>
        <w:t>d,p</w:t>
      </w:r>
      <w:proofErr w:type="spellEnd"/>
      <w:proofErr w:type="gramEnd"/>
      <w:r w:rsidR="0009027D" w:rsidRPr="00971DCC">
        <w:rPr>
          <w:bCs/>
        </w:rPr>
        <w:t>)</w:t>
      </w:r>
      <w:r w:rsidR="0009027D">
        <w:rPr>
          <w:bCs/>
        </w:rPr>
        <w:t xml:space="preserve">. Considering </w:t>
      </w:r>
      <w:r w:rsidR="00002A01">
        <w:rPr>
          <w:bCs/>
        </w:rPr>
        <w:t>the equivalence of the calculation accuracy</w:t>
      </w:r>
      <w:r w:rsidR="0009027D">
        <w:rPr>
          <w:bCs/>
        </w:rPr>
        <w:t>, the</w:t>
      </w:r>
      <w:r w:rsidR="00002A01">
        <w:rPr>
          <w:bCs/>
        </w:rPr>
        <w:t xml:space="preserve">re is no obvious reason for researcher studying similar chemical system to utilise the </w:t>
      </w:r>
      <w:proofErr w:type="spellStart"/>
      <w:r w:rsidR="00002A01" w:rsidRPr="00971DCC">
        <w:rPr>
          <w:bCs/>
        </w:rPr>
        <w:t>aug</w:t>
      </w:r>
      <w:proofErr w:type="spellEnd"/>
      <w:r w:rsidR="00002A01" w:rsidRPr="00971DCC">
        <w:rPr>
          <w:bCs/>
        </w:rPr>
        <w:t>-cc-</w:t>
      </w:r>
      <w:proofErr w:type="spellStart"/>
      <w:r w:rsidR="00002A01" w:rsidRPr="00971DCC">
        <w:rPr>
          <w:bCs/>
        </w:rPr>
        <w:t>pVTZ</w:t>
      </w:r>
      <w:proofErr w:type="spellEnd"/>
      <w:r w:rsidR="00002A01">
        <w:rPr>
          <w:bCs/>
        </w:rPr>
        <w:t xml:space="preserve"> basis set (in combination with </w:t>
      </w:r>
      <w:r w:rsidR="00002A01" w:rsidRPr="00AC07F2">
        <w:sym w:font="Symbol" w:char="F077"/>
      </w:r>
      <w:r w:rsidR="00002A01" w:rsidRPr="00AC07F2">
        <w:t>B97X-D</w:t>
      </w:r>
      <w:r w:rsidR="00002A01">
        <w:rPr>
          <w:bCs/>
        </w:rPr>
        <w:t>)</w:t>
      </w:r>
      <w:r w:rsidR="0009027D">
        <w:rPr>
          <w:bCs/>
        </w:rPr>
        <w:t xml:space="preserve">. </w:t>
      </w:r>
      <w:r w:rsidR="005E7379">
        <w:t xml:space="preserve">Calculations using </w:t>
      </w:r>
      <w:r w:rsidR="005E7379" w:rsidRPr="00AC07F2">
        <w:sym w:font="Symbol" w:char="F077"/>
      </w:r>
      <w:r w:rsidR="005E7379" w:rsidRPr="00AC07F2">
        <w:t>B97X-D</w:t>
      </w:r>
      <w:r w:rsidR="005E7379">
        <w:t xml:space="preserve"> </w:t>
      </w:r>
      <w:r w:rsidR="0009027D">
        <w:t xml:space="preserve">generally </w:t>
      </w:r>
      <w:r w:rsidR="005E7379">
        <w:t xml:space="preserve">require slightly less computations compared to </w:t>
      </w:r>
      <w:r w:rsidR="005E7379" w:rsidRPr="00AC07F2">
        <w:rPr>
          <w:bCs/>
        </w:rPr>
        <w:t>M06-2</w:t>
      </w:r>
      <w:r w:rsidR="00E90396">
        <w:rPr>
          <w:bCs/>
        </w:rPr>
        <w:t>X. Comparison between Methods B and J (</w:t>
      </w:r>
      <w:r w:rsidR="00E90396" w:rsidRPr="00AC07F2">
        <w:rPr>
          <w:bCs/>
        </w:rPr>
        <w:t>M06-2</w:t>
      </w:r>
      <w:r w:rsidR="00E90396">
        <w:rPr>
          <w:bCs/>
        </w:rPr>
        <w:t>X) and Methods D and F (</w:t>
      </w:r>
      <w:r w:rsidR="00E90396" w:rsidRPr="00AC07F2">
        <w:sym w:font="Symbol" w:char="F077"/>
      </w:r>
      <w:r w:rsidR="00E90396" w:rsidRPr="00AC07F2">
        <w:t>B97X-D</w:t>
      </w:r>
      <w:r w:rsidR="00E90396">
        <w:rPr>
          <w:bCs/>
        </w:rPr>
        <w:t>) showed that the a</w:t>
      </w:r>
      <w:r w:rsidR="005E7379">
        <w:rPr>
          <w:bCs/>
        </w:rPr>
        <w:t xml:space="preserve">ddition </w:t>
      </w:r>
      <w:r w:rsidR="00E90396">
        <w:rPr>
          <w:bCs/>
        </w:rPr>
        <w:t>of an extra d polarization function amplifies the CPU time by about 150%.</w:t>
      </w:r>
    </w:p>
    <w:p w14:paraId="57BA9A1B" w14:textId="2633BB79" w:rsidR="004A6D3A" w:rsidRDefault="004A6D3A" w:rsidP="004A6D3A">
      <w:pPr>
        <w:pStyle w:val="Paragraph"/>
        <w:ind w:firstLine="0"/>
        <w:rPr>
          <w:b/>
        </w:rPr>
      </w:pPr>
      <w:r>
        <w:rPr>
          <w:b/>
        </w:rPr>
        <w:t>Table</w:t>
      </w:r>
      <w:r w:rsidRPr="001F77DE">
        <w:rPr>
          <w:b/>
        </w:rPr>
        <w:t xml:space="preserve"> </w:t>
      </w:r>
      <w:r w:rsidR="00720A83">
        <w:rPr>
          <w:b/>
        </w:rPr>
        <w:t>S3</w:t>
      </w:r>
      <w:r w:rsidRPr="00673BAD">
        <w:rPr>
          <w:b/>
        </w:rPr>
        <w:t xml:space="preserve">. </w:t>
      </w:r>
      <w:r w:rsidR="002A2C3E">
        <w:rPr>
          <w:b/>
        </w:rPr>
        <w:t>CPU</w:t>
      </w:r>
      <w:r>
        <w:rPr>
          <w:b/>
        </w:rPr>
        <w:t xml:space="preserve"> time </w:t>
      </w:r>
      <w:r w:rsidR="002A2C3E">
        <w:rPr>
          <w:b/>
        </w:rPr>
        <w:t xml:space="preserve">taken to compute </w:t>
      </w:r>
      <w:r w:rsidR="00BD5816" w:rsidRPr="00BD5816">
        <w:rPr>
          <w:b/>
        </w:rPr>
        <w:t xml:space="preserve">SPE </w:t>
      </w:r>
      <w:r>
        <w:rPr>
          <w:b/>
        </w:rPr>
        <w:t xml:space="preserve">of </w:t>
      </w:r>
      <w:r w:rsidR="002A2C3E">
        <w:rPr>
          <w:rFonts w:hint="eastAsia"/>
          <w:b/>
        </w:rPr>
        <w:t>com</w:t>
      </w:r>
      <w:r w:rsidR="002A2C3E">
        <w:rPr>
          <w:b/>
        </w:rPr>
        <w:t xml:space="preserve">pound 10 for </w:t>
      </w:r>
      <w:r>
        <w:rPr>
          <w:b/>
        </w:rPr>
        <w:t xml:space="preserve">each </w:t>
      </w:r>
      <w:r w:rsidR="002A2C3E">
        <w:rPr>
          <w:b/>
        </w:rPr>
        <w:t>method</w:t>
      </w:r>
      <w:r>
        <w:rPr>
          <w:b/>
        </w:rPr>
        <w:t>.</w:t>
      </w:r>
    </w:p>
    <w:tbl>
      <w:tblPr>
        <w:tblStyle w:val="PlainTable5"/>
        <w:tblW w:w="5000" w:type="pct"/>
        <w:tblLook w:val="04A0" w:firstRow="1" w:lastRow="0" w:firstColumn="1" w:lastColumn="0" w:noHBand="0" w:noVBand="1"/>
      </w:tblPr>
      <w:tblGrid>
        <w:gridCol w:w="989"/>
        <w:gridCol w:w="1412"/>
        <w:gridCol w:w="1554"/>
        <w:gridCol w:w="1856"/>
        <w:gridCol w:w="1421"/>
        <w:gridCol w:w="1794"/>
      </w:tblGrid>
      <w:tr w:rsidR="0009027D" w:rsidRPr="00293F9C" w14:paraId="24680D5E" w14:textId="24435762" w:rsidTr="0009027D">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548" w:type="pct"/>
            <w:tcBorders>
              <w:top w:val="single" w:sz="12" w:space="0" w:color="auto"/>
              <w:bottom w:val="single" w:sz="12" w:space="0" w:color="auto"/>
            </w:tcBorders>
            <w:shd w:val="clear" w:color="auto" w:fill="DEEAF6" w:themeFill="accent5" w:themeFillTint="33"/>
            <w:vAlign w:val="center"/>
          </w:tcPr>
          <w:p w14:paraId="35FCD808" w14:textId="77777777" w:rsidR="0009027D" w:rsidRPr="00293F9C" w:rsidRDefault="0009027D" w:rsidP="0009027D">
            <w:pPr>
              <w:jc w:val="center"/>
              <w:rPr>
                <w:i w:val="0"/>
                <w:lang w:val="en-AU"/>
              </w:rPr>
            </w:pPr>
            <w:r>
              <w:rPr>
                <w:rFonts w:eastAsiaTheme="minorEastAsia"/>
                <w:bCs/>
                <w:i w:val="0"/>
                <w:lang w:val="en-AU"/>
              </w:rPr>
              <w:t>Method</w:t>
            </w:r>
          </w:p>
        </w:tc>
        <w:tc>
          <w:tcPr>
            <w:tcW w:w="782" w:type="pct"/>
            <w:tcBorders>
              <w:top w:val="single" w:sz="12" w:space="0" w:color="auto"/>
              <w:bottom w:val="single" w:sz="12" w:space="0" w:color="auto"/>
            </w:tcBorders>
            <w:shd w:val="clear" w:color="auto" w:fill="DEEAF6" w:themeFill="accent5" w:themeFillTint="33"/>
            <w:vAlign w:val="center"/>
          </w:tcPr>
          <w:p w14:paraId="3FF87A1B" w14:textId="77777777" w:rsidR="0009027D" w:rsidRPr="00293F9C" w:rsidRDefault="0009027D" w:rsidP="0009027D">
            <w:pPr>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r>
              <w:rPr>
                <w:rFonts w:eastAsiaTheme="minorEastAsia"/>
                <w:bCs/>
                <w:i w:val="0"/>
              </w:rPr>
              <w:t>Functional</w:t>
            </w:r>
          </w:p>
        </w:tc>
        <w:tc>
          <w:tcPr>
            <w:tcW w:w="861" w:type="pct"/>
            <w:tcBorders>
              <w:top w:val="single" w:sz="12" w:space="0" w:color="auto"/>
              <w:bottom w:val="single" w:sz="12" w:space="0" w:color="auto"/>
            </w:tcBorders>
            <w:shd w:val="clear" w:color="auto" w:fill="DEEAF6" w:themeFill="accent5" w:themeFillTint="33"/>
            <w:vAlign w:val="center"/>
          </w:tcPr>
          <w:p w14:paraId="3A71376C" w14:textId="77777777"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971DCC">
              <w:rPr>
                <w:rFonts w:eastAsia="SimHei"/>
                <w:i w:val="0"/>
              </w:rPr>
              <w:t>Basis set</w:t>
            </w:r>
          </w:p>
        </w:tc>
        <w:tc>
          <w:tcPr>
            <w:tcW w:w="1028" w:type="pct"/>
            <w:tcBorders>
              <w:top w:val="single" w:sz="12" w:space="0" w:color="auto"/>
              <w:bottom w:val="single" w:sz="12" w:space="0" w:color="auto"/>
            </w:tcBorders>
            <w:shd w:val="clear" w:color="auto" w:fill="DEEAF6" w:themeFill="accent5" w:themeFillTint="33"/>
            <w:vAlign w:val="center"/>
          </w:tcPr>
          <w:p w14:paraId="025FE83C" w14:textId="689F476F"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971DCC">
              <w:rPr>
                <w:bCs/>
                <w:i w:val="0"/>
                <w:kern w:val="24"/>
              </w:rPr>
              <w:t>CPU Time (min)</w:t>
            </w:r>
          </w:p>
        </w:tc>
        <w:tc>
          <w:tcPr>
            <w:tcW w:w="787" w:type="pct"/>
            <w:tcBorders>
              <w:top w:val="single" w:sz="12" w:space="0" w:color="auto"/>
              <w:bottom w:val="single" w:sz="12" w:space="0" w:color="auto"/>
            </w:tcBorders>
            <w:shd w:val="clear" w:color="auto" w:fill="DEEAF6" w:themeFill="accent5" w:themeFillTint="33"/>
            <w:vAlign w:val="center"/>
          </w:tcPr>
          <w:p w14:paraId="49D43CA5" w14:textId="1AF2BAE8"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bCs/>
                <w:i w:val="0"/>
                <w:kern w:val="24"/>
              </w:rPr>
            </w:pPr>
            <w:r w:rsidRPr="00971DCC">
              <w:rPr>
                <w:bCs/>
                <w:i w:val="0"/>
                <w:kern w:val="24"/>
              </w:rPr>
              <w:t>Ratio</w:t>
            </w:r>
          </w:p>
        </w:tc>
        <w:tc>
          <w:tcPr>
            <w:tcW w:w="994" w:type="pct"/>
            <w:tcBorders>
              <w:top w:val="single" w:sz="12" w:space="0" w:color="auto"/>
              <w:bottom w:val="single" w:sz="12" w:space="0" w:color="auto"/>
            </w:tcBorders>
            <w:shd w:val="clear" w:color="auto" w:fill="DEEAF6" w:themeFill="accent5" w:themeFillTint="33"/>
          </w:tcPr>
          <w:p w14:paraId="71C515FF" w14:textId="0A776E59"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bCs/>
                <w:i w:val="0"/>
                <w:kern w:val="24"/>
              </w:rPr>
            </w:pPr>
            <w:r>
              <w:rPr>
                <w:bCs/>
                <w:i w:val="0"/>
                <w:kern w:val="24"/>
              </w:rPr>
              <w:t xml:space="preserve">Number of </w:t>
            </w:r>
            <w:proofErr w:type="spellStart"/>
            <w:r>
              <w:rPr>
                <w:bCs/>
                <w:i w:val="0"/>
                <w:kern w:val="24"/>
              </w:rPr>
              <w:t>basis</w:t>
            </w:r>
            <w:proofErr w:type="spellEnd"/>
            <w:r>
              <w:rPr>
                <w:bCs/>
                <w:i w:val="0"/>
                <w:kern w:val="24"/>
              </w:rPr>
              <w:t xml:space="preserve"> functions</w:t>
            </w:r>
          </w:p>
        </w:tc>
      </w:tr>
      <w:tr w:rsidR="0009027D" w:rsidRPr="003E4D16" w14:paraId="3CAB98F7" w14:textId="1F812369"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46D58E8A" w14:textId="77777777" w:rsidR="0009027D" w:rsidRPr="00B3556C" w:rsidRDefault="0009027D" w:rsidP="0009027D">
            <w:pPr>
              <w:jc w:val="center"/>
              <w:rPr>
                <w:b/>
                <w:i w:val="0"/>
              </w:rPr>
            </w:pPr>
            <w:r>
              <w:rPr>
                <w:b/>
                <w:i w:val="0"/>
              </w:rPr>
              <w:t>A</w:t>
            </w:r>
          </w:p>
        </w:tc>
        <w:tc>
          <w:tcPr>
            <w:tcW w:w="782" w:type="pct"/>
            <w:tcBorders>
              <w:top w:val="single" w:sz="12" w:space="0" w:color="auto"/>
              <w:left w:val="nil"/>
              <w:bottom w:val="single" w:sz="12" w:space="0" w:color="auto"/>
            </w:tcBorders>
            <w:shd w:val="clear" w:color="auto" w:fill="auto"/>
            <w:vAlign w:val="center"/>
          </w:tcPr>
          <w:p w14:paraId="09CA113D" w14:textId="77777777" w:rsidR="0009027D" w:rsidRPr="00294A3A" w:rsidRDefault="0009027D" w:rsidP="0009027D">
            <w:pPr>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B2PLYP-</w:t>
            </w:r>
            <w:r>
              <w:rPr>
                <w:bCs/>
              </w:rPr>
              <w:t>D</w:t>
            </w:r>
          </w:p>
        </w:tc>
        <w:tc>
          <w:tcPr>
            <w:tcW w:w="861" w:type="pct"/>
            <w:tcBorders>
              <w:top w:val="single" w:sz="12" w:space="0" w:color="auto"/>
              <w:left w:val="nil"/>
              <w:bottom w:val="single" w:sz="12" w:space="0" w:color="auto"/>
            </w:tcBorders>
            <w:shd w:val="clear" w:color="auto" w:fill="auto"/>
            <w:vAlign w:val="center"/>
          </w:tcPr>
          <w:p w14:paraId="2804011E"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6CBCF0A5" w14:textId="11B2B840"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58</w:t>
            </w:r>
          </w:p>
        </w:tc>
        <w:tc>
          <w:tcPr>
            <w:tcW w:w="787" w:type="pct"/>
            <w:tcBorders>
              <w:top w:val="single" w:sz="12" w:space="0" w:color="auto"/>
              <w:left w:val="nil"/>
              <w:bottom w:val="single" w:sz="12" w:space="0" w:color="auto"/>
            </w:tcBorders>
            <w:shd w:val="clear" w:color="auto" w:fill="auto"/>
            <w:vAlign w:val="center"/>
          </w:tcPr>
          <w:p w14:paraId="7980B715" w14:textId="6CF91332"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3.1</w:t>
            </w:r>
          </w:p>
        </w:tc>
        <w:tc>
          <w:tcPr>
            <w:tcW w:w="994" w:type="pct"/>
            <w:tcBorders>
              <w:top w:val="single" w:sz="12" w:space="0" w:color="auto"/>
              <w:left w:val="nil"/>
              <w:bottom w:val="single" w:sz="12" w:space="0" w:color="auto"/>
              <w:right w:val="nil"/>
            </w:tcBorders>
            <w:shd w:val="clear" w:color="auto" w:fill="auto"/>
            <w:vAlign w:val="center"/>
          </w:tcPr>
          <w:p w14:paraId="123E9091" w14:textId="29784442"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454</w:t>
            </w:r>
          </w:p>
        </w:tc>
      </w:tr>
      <w:tr w:rsidR="0009027D" w:rsidRPr="003E4D16" w14:paraId="1B7FAB4F" w14:textId="6198209B"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E1816FF" w14:textId="77777777" w:rsidR="0009027D" w:rsidRPr="00B3556C" w:rsidRDefault="0009027D" w:rsidP="0009027D">
            <w:pPr>
              <w:jc w:val="center"/>
              <w:rPr>
                <w:b/>
                <w:i w:val="0"/>
              </w:rPr>
            </w:pPr>
            <w:r>
              <w:rPr>
                <w:b/>
                <w:i w:val="0"/>
              </w:rPr>
              <w:t>B</w:t>
            </w:r>
          </w:p>
        </w:tc>
        <w:tc>
          <w:tcPr>
            <w:tcW w:w="782" w:type="pct"/>
            <w:tcBorders>
              <w:top w:val="single" w:sz="12" w:space="0" w:color="auto"/>
              <w:left w:val="nil"/>
              <w:bottom w:val="single" w:sz="12" w:space="0" w:color="auto"/>
            </w:tcBorders>
            <w:shd w:val="clear" w:color="auto" w:fill="auto"/>
            <w:vAlign w:val="center"/>
          </w:tcPr>
          <w:p w14:paraId="1D36F142" w14:textId="77777777" w:rsidR="0009027D" w:rsidRPr="00B3556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M06-2</w:t>
            </w:r>
            <w:r>
              <w:rPr>
                <w:bCs/>
              </w:rPr>
              <w:t>X</w:t>
            </w:r>
          </w:p>
        </w:tc>
        <w:tc>
          <w:tcPr>
            <w:tcW w:w="861" w:type="pct"/>
            <w:tcBorders>
              <w:top w:val="single" w:sz="12" w:space="0" w:color="auto"/>
              <w:left w:val="nil"/>
              <w:bottom w:val="single" w:sz="12" w:space="0" w:color="auto"/>
            </w:tcBorders>
            <w:shd w:val="clear" w:color="auto" w:fill="auto"/>
            <w:vAlign w:val="center"/>
          </w:tcPr>
          <w:p w14:paraId="5FD2226D"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7EF6DEAB" w14:textId="62A131A2"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30</w:t>
            </w:r>
          </w:p>
        </w:tc>
        <w:tc>
          <w:tcPr>
            <w:tcW w:w="787" w:type="pct"/>
            <w:tcBorders>
              <w:top w:val="single" w:sz="12" w:space="0" w:color="auto"/>
              <w:left w:val="nil"/>
              <w:bottom w:val="single" w:sz="12" w:space="0" w:color="auto"/>
            </w:tcBorders>
            <w:shd w:val="clear" w:color="auto" w:fill="auto"/>
            <w:vAlign w:val="center"/>
          </w:tcPr>
          <w:p w14:paraId="48E9FD33" w14:textId="2A6258DB"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1.6</w:t>
            </w:r>
          </w:p>
        </w:tc>
        <w:tc>
          <w:tcPr>
            <w:tcW w:w="994" w:type="pct"/>
            <w:tcBorders>
              <w:top w:val="single" w:sz="12" w:space="0" w:color="auto"/>
              <w:left w:val="nil"/>
              <w:bottom w:val="single" w:sz="12" w:space="0" w:color="auto"/>
              <w:right w:val="nil"/>
            </w:tcBorders>
            <w:shd w:val="clear" w:color="auto" w:fill="auto"/>
            <w:vAlign w:val="center"/>
          </w:tcPr>
          <w:p w14:paraId="0917F029" w14:textId="05DF5B6A"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454</w:t>
            </w:r>
          </w:p>
        </w:tc>
      </w:tr>
      <w:tr w:rsidR="0009027D" w:rsidRPr="003E4D16" w14:paraId="7DBBD5EB" w14:textId="26A65465"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0BDBA4E8" w14:textId="77777777" w:rsidR="0009027D" w:rsidRPr="00B3556C" w:rsidRDefault="0009027D" w:rsidP="0009027D">
            <w:pPr>
              <w:jc w:val="center"/>
              <w:rPr>
                <w:b/>
                <w:i w:val="0"/>
              </w:rPr>
            </w:pPr>
            <w:r>
              <w:rPr>
                <w:b/>
                <w:i w:val="0"/>
              </w:rPr>
              <w:lastRenderedPageBreak/>
              <w:t>C</w:t>
            </w:r>
          </w:p>
        </w:tc>
        <w:tc>
          <w:tcPr>
            <w:tcW w:w="782" w:type="pct"/>
            <w:tcBorders>
              <w:top w:val="single" w:sz="12" w:space="0" w:color="auto"/>
              <w:left w:val="nil"/>
              <w:bottom w:val="single" w:sz="12" w:space="0" w:color="auto"/>
            </w:tcBorders>
            <w:shd w:val="clear" w:color="auto" w:fill="auto"/>
            <w:vAlign w:val="center"/>
          </w:tcPr>
          <w:p w14:paraId="04521C65" w14:textId="0C5A3158" w:rsidR="0009027D" w:rsidRPr="00B3556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Pr>
                <w:bCs/>
              </w:rPr>
              <w:t>SCS-MP2</w:t>
            </w:r>
          </w:p>
        </w:tc>
        <w:tc>
          <w:tcPr>
            <w:tcW w:w="861" w:type="pct"/>
            <w:tcBorders>
              <w:top w:val="single" w:sz="12" w:space="0" w:color="auto"/>
              <w:left w:val="nil"/>
              <w:bottom w:val="single" w:sz="12" w:space="0" w:color="auto"/>
            </w:tcBorders>
            <w:shd w:val="clear" w:color="auto" w:fill="auto"/>
            <w:vAlign w:val="center"/>
          </w:tcPr>
          <w:p w14:paraId="5D180670"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461D612D" w14:textId="7F424161"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61</w:t>
            </w:r>
          </w:p>
        </w:tc>
        <w:tc>
          <w:tcPr>
            <w:tcW w:w="787" w:type="pct"/>
            <w:tcBorders>
              <w:top w:val="single" w:sz="12" w:space="0" w:color="auto"/>
              <w:left w:val="nil"/>
              <w:bottom w:val="single" w:sz="12" w:space="0" w:color="auto"/>
            </w:tcBorders>
            <w:shd w:val="clear" w:color="auto" w:fill="auto"/>
            <w:vAlign w:val="center"/>
          </w:tcPr>
          <w:p w14:paraId="3DAA7F5E" w14:textId="19F78E6C"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3.2</w:t>
            </w:r>
          </w:p>
        </w:tc>
        <w:tc>
          <w:tcPr>
            <w:tcW w:w="994" w:type="pct"/>
            <w:tcBorders>
              <w:top w:val="single" w:sz="12" w:space="0" w:color="auto"/>
              <w:left w:val="nil"/>
              <w:bottom w:val="single" w:sz="12" w:space="0" w:color="auto"/>
              <w:right w:val="nil"/>
            </w:tcBorders>
            <w:shd w:val="clear" w:color="auto" w:fill="auto"/>
            <w:vAlign w:val="center"/>
          </w:tcPr>
          <w:p w14:paraId="1B192C0B" w14:textId="64C2B744"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454</w:t>
            </w:r>
          </w:p>
        </w:tc>
      </w:tr>
      <w:tr w:rsidR="0009027D" w:rsidRPr="003E4D16" w14:paraId="0DB9446A" w14:textId="69C3306F"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2A0A9368" w14:textId="77777777" w:rsidR="0009027D" w:rsidRPr="00B3556C" w:rsidRDefault="0009027D" w:rsidP="0009027D">
            <w:pPr>
              <w:jc w:val="center"/>
              <w:rPr>
                <w:b/>
                <w:i w:val="0"/>
              </w:rPr>
            </w:pPr>
            <w:r>
              <w:rPr>
                <w:b/>
                <w:i w:val="0"/>
              </w:rPr>
              <w:t>D</w:t>
            </w:r>
          </w:p>
        </w:tc>
        <w:tc>
          <w:tcPr>
            <w:tcW w:w="782" w:type="pct"/>
            <w:tcBorders>
              <w:top w:val="single" w:sz="12" w:space="0" w:color="auto"/>
              <w:left w:val="nil"/>
              <w:bottom w:val="single" w:sz="12" w:space="0" w:color="auto"/>
            </w:tcBorders>
            <w:shd w:val="clear" w:color="auto" w:fill="auto"/>
            <w:vAlign w:val="center"/>
          </w:tcPr>
          <w:p w14:paraId="72C5BA25" w14:textId="77777777" w:rsidR="0009027D" w:rsidRPr="00B3556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6831494"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745C9C08" w14:textId="5B5772C0"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28</w:t>
            </w:r>
          </w:p>
        </w:tc>
        <w:tc>
          <w:tcPr>
            <w:tcW w:w="787" w:type="pct"/>
            <w:tcBorders>
              <w:top w:val="single" w:sz="12" w:space="0" w:color="auto"/>
              <w:left w:val="nil"/>
              <w:bottom w:val="single" w:sz="12" w:space="0" w:color="auto"/>
            </w:tcBorders>
            <w:shd w:val="clear" w:color="auto" w:fill="auto"/>
            <w:vAlign w:val="center"/>
          </w:tcPr>
          <w:p w14:paraId="7BAF4CC4" w14:textId="491F75F0"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1.5</w:t>
            </w:r>
          </w:p>
        </w:tc>
        <w:tc>
          <w:tcPr>
            <w:tcW w:w="994" w:type="pct"/>
            <w:tcBorders>
              <w:top w:val="single" w:sz="12" w:space="0" w:color="auto"/>
              <w:left w:val="nil"/>
              <w:bottom w:val="single" w:sz="12" w:space="0" w:color="auto"/>
              <w:right w:val="nil"/>
            </w:tcBorders>
            <w:shd w:val="clear" w:color="auto" w:fill="auto"/>
            <w:vAlign w:val="center"/>
          </w:tcPr>
          <w:p w14:paraId="419F8B0F" w14:textId="1CFD89AA"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454</w:t>
            </w:r>
          </w:p>
        </w:tc>
      </w:tr>
      <w:tr w:rsidR="0009027D" w:rsidRPr="003E4D16" w14:paraId="2E95A1D2" w14:textId="4C06E03A"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7825766" w14:textId="77777777" w:rsidR="0009027D" w:rsidRPr="00B3556C" w:rsidRDefault="0009027D" w:rsidP="0009027D">
            <w:pPr>
              <w:jc w:val="center"/>
              <w:rPr>
                <w:b/>
                <w:i w:val="0"/>
              </w:rPr>
            </w:pPr>
            <w:r>
              <w:rPr>
                <w:b/>
                <w:i w:val="0"/>
              </w:rPr>
              <w:t>E</w:t>
            </w:r>
          </w:p>
        </w:tc>
        <w:tc>
          <w:tcPr>
            <w:tcW w:w="782" w:type="pct"/>
            <w:tcBorders>
              <w:top w:val="single" w:sz="12" w:space="0" w:color="auto"/>
              <w:left w:val="nil"/>
              <w:bottom w:val="single" w:sz="12" w:space="0" w:color="auto"/>
            </w:tcBorders>
            <w:shd w:val="clear" w:color="auto" w:fill="auto"/>
            <w:vAlign w:val="center"/>
          </w:tcPr>
          <w:p w14:paraId="7E5FA311" w14:textId="4106368A" w:rsidR="0009027D" w:rsidRPr="00B3556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35FFBA2A"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proofErr w:type="spellStart"/>
            <w:r w:rsidRPr="00971DCC">
              <w:rPr>
                <w:bCs/>
              </w:rPr>
              <w:t>aug</w:t>
            </w:r>
            <w:proofErr w:type="spellEnd"/>
            <w:r w:rsidRPr="00971DCC">
              <w:rPr>
                <w:bCs/>
              </w:rPr>
              <w:t>-cc-</w:t>
            </w:r>
            <w:proofErr w:type="spellStart"/>
            <w:r w:rsidRPr="00971DCC">
              <w:rPr>
                <w:bCs/>
              </w:rPr>
              <w:t>pVTZ</w:t>
            </w:r>
            <w:proofErr w:type="spellEnd"/>
          </w:p>
        </w:tc>
        <w:tc>
          <w:tcPr>
            <w:tcW w:w="1028" w:type="pct"/>
            <w:tcBorders>
              <w:top w:val="single" w:sz="12" w:space="0" w:color="auto"/>
              <w:left w:val="nil"/>
              <w:bottom w:val="single" w:sz="12" w:space="0" w:color="auto"/>
            </w:tcBorders>
            <w:shd w:val="clear" w:color="auto" w:fill="auto"/>
            <w:vAlign w:val="center"/>
          </w:tcPr>
          <w:p w14:paraId="29E4CFF9" w14:textId="7BDF9553"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789</w:t>
            </w:r>
          </w:p>
        </w:tc>
        <w:tc>
          <w:tcPr>
            <w:tcW w:w="787" w:type="pct"/>
            <w:tcBorders>
              <w:top w:val="single" w:sz="12" w:space="0" w:color="auto"/>
              <w:left w:val="nil"/>
              <w:bottom w:val="single" w:sz="12" w:space="0" w:color="auto"/>
            </w:tcBorders>
            <w:shd w:val="clear" w:color="auto" w:fill="auto"/>
            <w:vAlign w:val="center"/>
          </w:tcPr>
          <w:p w14:paraId="7CB05540" w14:textId="56FC5493"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41.5</w:t>
            </w:r>
          </w:p>
        </w:tc>
        <w:tc>
          <w:tcPr>
            <w:tcW w:w="994" w:type="pct"/>
            <w:tcBorders>
              <w:top w:val="single" w:sz="12" w:space="0" w:color="auto"/>
              <w:left w:val="nil"/>
              <w:bottom w:val="single" w:sz="12" w:space="0" w:color="auto"/>
              <w:right w:val="nil"/>
            </w:tcBorders>
            <w:shd w:val="clear" w:color="auto" w:fill="auto"/>
            <w:vAlign w:val="center"/>
          </w:tcPr>
          <w:p w14:paraId="32669DF8" w14:textId="4597100E"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1039</w:t>
            </w:r>
          </w:p>
        </w:tc>
      </w:tr>
      <w:tr w:rsidR="0009027D" w:rsidRPr="003E4D16" w14:paraId="526AEC50" w14:textId="0BF98D8A"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3D6DB07C" w14:textId="77777777" w:rsidR="0009027D" w:rsidRPr="00B3556C" w:rsidRDefault="0009027D" w:rsidP="0009027D">
            <w:pPr>
              <w:jc w:val="center"/>
              <w:rPr>
                <w:b/>
                <w:i w:val="0"/>
              </w:rPr>
            </w:pPr>
            <w:r>
              <w:rPr>
                <w:b/>
                <w:i w:val="0"/>
              </w:rPr>
              <w:t>F</w:t>
            </w:r>
          </w:p>
        </w:tc>
        <w:tc>
          <w:tcPr>
            <w:tcW w:w="782" w:type="pct"/>
            <w:tcBorders>
              <w:top w:val="single" w:sz="12" w:space="0" w:color="auto"/>
              <w:left w:val="nil"/>
              <w:bottom w:val="single" w:sz="12" w:space="0" w:color="auto"/>
            </w:tcBorders>
            <w:shd w:val="clear" w:color="auto" w:fill="auto"/>
            <w:vAlign w:val="center"/>
          </w:tcPr>
          <w:p w14:paraId="34184B8E" w14:textId="77777777" w:rsidR="0009027D" w:rsidRPr="00B3556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3175D81"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2F3DF2D8" w14:textId="3973B726"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19</w:t>
            </w:r>
          </w:p>
        </w:tc>
        <w:tc>
          <w:tcPr>
            <w:tcW w:w="787" w:type="pct"/>
            <w:tcBorders>
              <w:top w:val="single" w:sz="12" w:space="0" w:color="auto"/>
              <w:left w:val="nil"/>
              <w:bottom w:val="single" w:sz="12" w:space="0" w:color="auto"/>
            </w:tcBorders>
            <w:shd w:val="clear" w:color="auto" w:fill="auto"/>
            <w:vAlign w:val="center"/>
          </w:tcPr>
          <w:p w14:paraId="4BD9F882" w14:textId="294563D2"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1.0</w:t>
            </w:r>
          </w:p>
        </w:tc>
        <w:tc>
          <w:tcPr>
            <w:tcW w:w="994" w:type="pct"/>
            <w:tcBorders>
              <w:top w:val="single" w:sz="12" w:space="0" w:color="auto"/>
              <w:left w:val="nil"/>
              <w:bottom w:val="single" w:sz="12" w:space="0" w:color="auto"/>
              <w:right w:val="nil"/>
            </w:tcBorders>
            <w:shd w:val="clear" w:color="auto" w:fill="auto"/>
            <w:vAlign w:val="center"/>
          </w:tcPr>
          <w:p w14:paraId="5F5C4919" w14:textId="4F4FC5FF"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374</w:t>
            </w:r>
          </w:p>
        </w:tc>
      </w:tr>
      <w:tr w:rsidR="0009027D" w:rsidRPr="003E4D16" w14:paraId="3454F46F" w14:textId="418DC606"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6AF899B8" w14:textId="77777777" w:rsidR="0009027D" w:rsidRPr="00B3556C" w:rsidRDefault="0009027D" w:rsidP="0009027D">
            <w:pPr>
              <w:jc w:val="center"/>
              <w:rPr>
                <w:b/>
                <w:i w:val="0"/>
              </w:rPr>
            </w:pPr>
            <w:r>
              <w:rPr>
                <w:b/>
                <w:i w:val="0"/>
              </w:rPr>
              <w:t>G</w:t>
            </w:r>
          </w:p>
        </w:tc>
        <w:tc>
          <w:tcPr>
            <w:tcW w:w="782" w:type="pct"/>
            <w:tcBorders>
              <w:top w:val="single" w:sz="12" w:space="0" w:color="auto"/>
              <w:left w:val="nil"/>
              <w:bottom w:val="single" w:sz="12" w:space="0" w:color="auto"/>
            </w:tcBorders>
            <w:shd w:val="clear" w:color="auto" w:fill="auto"/>
            <w:vAlign w:val="center"/>
          </w:tcPr>
          <w:p w14:paraId="5E2E0DD2" w14:textId="77777777" w:rsidR="0009027D" w:rsidRPr="00B3556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7D5135F"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12879DD9" w14:textId="413AFEFD"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37</w:t>
            </w:r>
          </w:p>
        </w:tc>
        <w:tc>
          <w:tcPr>
            <w:tcW w:w="787" w:type="pct"/>
            <w:tcBorders>
              <w:top w:val="single" w:sz="12" w:space="0" w:color="auto"/>
              <w:left w:val="nil"/>
              <w:bottom w:val="single" w:sz="12" w:space="0" w:color="auto"/>
            </w:tcBorders>
            <w:shd w:val="clear" w:color="auto" w:fill="auto"/>
            <w:vAlign w:val="center"/>
          </w:tcPr>
          <w:p w14:paraId="4357A5FB" w14:textId="66132FA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1.9</w:t>
            </w:r>
          </w:p>
        </w:tc>
        <w:tc>
          <w:tcPr>
            <w:tcW w:w="994" w:type="pct"/>
            <w:tcBorders>
              <w:top w:val="single" w:sz="12" w:space="0" w:color="auto"/>
              <w:left w:val="nil"/>
              <w:bottom w:val="single" w:sz="12" w:space="0" w:color="auto"/>
              <w:right w:val="nil"/>
            </w:tcBorders>
            <w:shd w:val="clear" w:color="auto" w:fill="auto"/>
            <w:vAlign w:val="center"/>
          </w:tcPr>
          <w:p w14:paraId="63B683A4" w14:textId="426BAA78"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438</w:t>
            </w:r>
          </w:p>
        </w:tc>
      </w:tr>
      <w:tr w:rsidR="0009027D" w:rsidRPr="003E4D16" w14:paraId="3F223E44" w14:textId="5943EDE1"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3A3226C2" w14:textId="77777777" w:rsidR="0009027D" w:rsidRDefault="0009027D" w:rsidP="0009027D">
            <w:pPr>
              <w:jc w:val="center"/>
              <w:rPr>
                <w:b/>
                <w:i w:val="0"/>
              </w:rPr>
            </w:pPr>
            <w:r>
              <w:rPr>
                <w:b/>
                <w:i w:val="0"/>
              </w:rPr>
              <w:t>H</w:t>
            </w:r>
          </w:p>
        </w:tc>
        <w:tc>
          <w:tcPr>
            <w:tcW w:w="782" w:type="pct"/>
            <w:tcBorders>
              <w:top w:val="single" w:sz="12" w:space="0" w:color="auto"/>
              <w:left w:val="nil"/>
              <w:bottom w:val="single" w:sz="12" w:space="0" w:color="auto"/>
            </w:tcBorders>
            <w:shd w:val="clear" w:color="auto" w:fill="auto"/>
            <w:vAlign w:val="center"/>
          </w:tcPr>
          <w:p w14:paraId="3105B18D" w14:textId="528968F2" w:rsidR="0009027D" w:rsidRPr="00AC07F2" w:rsidRDefault="0009027D" w:rsidP="0009027D">
            <w:pPr>
              <w:jc w:val="center"/>
              <w:cnfStyle w:val="000000000000" w:firstRow="0" w:lastRow="0" w:firstColumn="0" w:lastColumn="0" w:oddVBand="0" w:evenVBand="0" w:oddHBand="0" w:evenHBand="0" w:firstRowFirstColumn="0" w:firstRowLastColumn="0" w:lastRowFirstColumn="0" w:lastRowLastColumn="0"/>
            </w:pPr>
            <w:r w:rsidRPr="00AC07F2">
              <w:rPr>
                <w:bCs/>
              </w:rPr>
              <w:t>B2PLYP-D</w:t>
            </w:r>
          </w:p>
        </w:tc>
        <w:tc>
          <w:tcPr>
            <w:tcW w:w="861" w:type="pct"/>
            <w:tcBorders>
              <w:top w:val="single" w:sz="12" w:space="0" w:color="auto"/>
              <w:left w:val="nil"/>
              <w:bottom w:val="single" w:sz="12" w:space="0" w:color="auto"/>
            </w:tcBorders>
            <w:shd w:val="clear" w:color="auto" w:fill="auto"/>
            <w:vAlign w:val="center"/>
          </w:tcPr>
          <w:p w14:paraId="4279363B"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6-31+G(d)</w:t>
            </w:r>
          </w:p>
        </w:tc>
        <w:tc>
          <w:tcPr>
            <w:tcW w:w="1028" w:type="pct"/>
            <w:tcBorders>
              <w:top w:val="single" w:sz="12" w:space="0" w:color="auto"/>
              <w:left w:val="nil"/>
              <w:bottom w:val="single" w:sz="12" w:space="0" w:color="auto"/>
            </w:tcBorders>
            <w:shd w:val="clear" w:color="auto" w:fill="auto"/>
            <w:vAlign w:val="center"/>
          </w:tcPr>
          <w:p w14:paraId="008C761D" w14:textId="4C94BA39"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26</w:t>
            </w:r>
          </w:p>
        </w:tc>
        <w:tc>
          <w:tcPr>
            <w:tcW w:w="787" w:type="pct"/>
            <w:tcBorders>
              <w:top w:val="single" w:sz="12" w:space="0" w:color="auto"/>
              <w:left w:val="nil"/>
              <w:bottom w:val="single" w:sz="12" w:space="0" w:color="auto"/>
            </w:tcBorders>
            <w:shd w:val="clear" w:color="auto" w:fill="auto"/>
            <w:vAlign w:val="center"/>
          </w:tcPr>
          <w:p w14:paraId="2721FD36" w14:textId="0917F4A2"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1.4</w:t>
            </w:r>
          </w:p>
        </w:tc>
        <w:tc>
          <w:tcPr>
            <w:tcW w:w="994" w:type="pct"/>
            <w:tcBorders>
              <w:top w:val="single" w:sz="12" w:space="0" w:color="auto"/>
              <w:left w:val="nil"/>
              <w:bottom w:val="single" w:sz="12" w:space="0" w:color="auto"/>
              <w:right w:val="nil"/>
            </w:tcBorders>
            <w:shd w:val="clear" w:color="auto" w:fill="auto"/>
            <w:vAlign w:val="center"/>
          </w:tcPr>
          <w:p w14:paraId="4CD8C3AE" w14:textId="37778779"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334</w:t>
            </w:r>
          </w:p>
        </w:tc>
      </w:tr>
      <w:tr w:rsidR="0009027D" w:rsidRPr="003E4D16" w14:paraId="345D3829" w14:textId="780391D8"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FBB7F76" w14:textId="77777777" w:rsidR="0009027D" w:rsidRDefault="0009027D" w:rsidP="0009027D">
            <w:pPr>
              <w:jc w:val="center"/>
              <w:rPr>
                <w:b/>
                <w:i w:val="0"/>
              </w:rPr>
            </w:pPr>
            <w:r>
              <w:rPr>
                <w:b/>
                <w:i w:val="0"/>
              </w:rPr>
              <w:t>I</w:t>
            </w:r>
          </w:p>
        </w:tc>
        <w:tc>
          <w:tcPr>
            <w:tcW w:w="782" w:type="pct"/>
            <w:tcBorders>
              <w:top w:val="single" w:sz="12" w:space="0" w:color="auto"/>
              <w:left w:val="nil"/>
              <w:bottom w:val="single" w:sz="12" w:space="0" w:color="auto"/>
            </w:tcBorders>
            <w:shd w:val="clear" w:color="auto" w:fill="auto"/>
            <w:vAlign w:val="center"/>
          </w:tcPr>
          <w:p w14:paraId="771593A7" w14:textId="4B9AC1C3" w:rsidR="0009027D" w:rsidRPr="00AC07F2" w:rsidRDefault="0009027D" w:rsidP="0009027D">
            <w:pPr>
              <w:jc w:val="center"/>
              <w:cnfStyle w:val="000000100000" w:firstRow="0" w:lastRow="0" w:firstColumn="0" w:lastColumn="0" w:oddVBand="0" w:evenVBand="0" w:oddHBand="1" w:evenHBand="0" w:firstRowFirstColumn="0" w:firstRowLastColumn="0" w:lastRowFirstColumn="0" w:lastRowLastColumn="0"/>
            </w:pPr>
            <w:r w:rsidRPr="00AC07F2">
              <w:rPr>
                <w:bCs/>
              </w:rPr>
              <w:t>M06-2X</w:t>
            </w:r>
          </w:p>
        </w:tc>
        <w:tc>
          <w:tcPr>
            <w:tcW w:w="861" w:type="pct"/>
            <w:tcBorders>
              <w:top w:val="single" w:sz="12" w:space="0" w:color="auto"/>
              <w:left w:val="nil"/>
              <w:bottom w:val="single" w:sz="12" w:space="0" w:color="auto"/>
            </w:tcBorders>
            <w:shd w:val="clear" w:color="auto" w:fill="auto"/>
            <w:vAlign w:val="center"/>
          </w:tcPr>
          <w:p w14:paraId="11CE59F1"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25393213" w14:textId="53C5BFCC"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37</w:t>
            </w:r>
          </w:p>
        </w:tc>
        <w:tc>
          <w:tcPr>
            <w:tcW w:w="787" w:type="pct"/>
            <w:tcBorders>
              <w:top w:val="single" w:sz="12" w:space="0" w:color="auto"/>
              <w:left w:val="nil"/>
              <w:bottom w:val="single" w:sz="12" w:space="0" w:color="auto"/>
            </w:tcBorders>
            <w:shd w:val="clear" w:color="auto" w:fill="auto"/>
            <w:vAlign w:val="center"/>
          </w:tcPr>
          <w:p w14:paraId="1E5DD5B1" w14:textId="7710B1F5"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1.9</w:t>
            </w:r>
          </w:p>
        </w:tc>
        <w:tc>
          <w:tcPr>
            <w:tcW w:w="994" w:type="pct"/>
            <w:tcBorders>
              <w:top w:val="single" w:sz="12" w:space="0" w:color="auto"/>
              <w:left w:val="nil"/>
              <w:bottom w:val="single" w:sz="12" w:space="0" w:color="auto"/>
              <w:right w:val="nil"/>
            </w:tcBorders>
            <w:shd w:val="clear" w:color="auto" w:fill="auto"/>
            <w:vAlign w:val="center"/>
          </w:tcPr>
          <w:p w14:paraId="1A5AFA77" w14:textId="7F950A8A"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438</w:t>
            </w:r>
          </w:p>
        </w:tc>
      </w:tr>
      <w:tr w:rsidR="0009027D" w:rsidRPr="003E4D16" w14:paraId="0B1BA2A9" w14:textId="3F507B2F"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77404CEA" w14:textId="77777777" w:rsidR="0009027D" w:rsidRDefault="0009027D" w:rsidP="0009027D">
            <w:pPr>
              <w:jc w:val="center"/>
              <w:rPr>
                <w:b/>
                <w:i w:val="0"/>
              </w:rPr>
            </w:pPr>
            <w:r>
              <w:rPr>
                <w:b/>
                <w:i w:val="0"/>
              </w:rPr>
              <w:t>J</w:t>
            </w:r>
          </w:p>
        </w:tc>
        <w:tc>
          <w:tcPr>
            <w:tcW w:w="782" w:type="pct"/>
            <w:tcBorders>
              <w:top w:val="single" w:sz="12" w:space="0" w:color="auto"/>
              <w:left w:val="nil"/>
              <w:bottom w:val="single" w:sz="12" w:space="0" w:color="auto"/>
            </w:tcBorders>
            <w:shd w:val="clear" w:color="auto" w:fill="auto"/>
            <w:vAlign w:val="center"/>
          </w:tcPr>
          <w:p w14:paraId="78D3ACE8" w14:textId="77777777" w:rsidR="0009027D" w:rsidRPr="00AC07F2" w:rsidRDefault="0009027D" w:rsidP="0009027D">
            <w:pPr>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861" w:type="pct"/>
            <w:tcBorders>
              <w:top w:val="single" w:sz="12" w:space="0" w:color="auto"/>
              <w:left w:val="nil"/>
              <w:bottom w:val="single" w:sz="12" w:space="0" w:color="auto"/>
            </w:tcBorders>
            <w:shd w:val="clear" w:color="auto" w:fill="auto"/>
            <w:vAlign w:val="center"/>
          </w:tcPr>
          <w:p w14:paraId="6B9D42E1"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00EF8241" w14:textId="318978A1"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21</w:t>
            </w:r>
          </w:p>
        </w:tc>
        <w:tc>
          <w:tcPr>
            <w:tcW w:w="787" w:type="pct"/>
            <w:tcBorders>
              <w:top w:val="single" w:sz="12" w:space="0" w:color="auto"/>
              <w:left w:val="nil"/>
              <w:bottom w:val="single" w:sz="12" w:space="0" w:color="auto"/>
            </w:tcBorders>
            <w:shd w:val="clear" w:color="auto" w:fill="auto"/>
            <w:vAlign w:val="center"/>
          </w:tcPr>
          <w:p w14:paraId="568256CC" w14:textId="5687EC4E"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1.1</w:t>
            </w:r>
          </w:p>
        </w:tc>
        <w:tc>
          <w:tcPr>
            <w:tcW w:w="994" w:type="pct"/>
            <w:tcBorders>
              <w:top w:val="single" w:sz="12" w:space="0" w:color="auto"/>
              <w:left w:val="nil"/>
              <w:bottom w:val="single" w:sz="12" w:space="0" w:color="auto"/>
              <w:right w:val="nil"/>
            </w:tcBorders>
            <w:shd w:val="clear" w:color="auto" w:fill="auto"/>
            <w:vAlign w:val="center"/>
          </w:tcPr>
          <w:p w14:paraId="6380349C" w14:textId="13C24B51"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374</w:t>
            </w:r>
          </w:p>
        </w:tc>
      </w:tr>
    </w:tbl>
    <w:p w14:paraId="668E1B4D" w14:textId="77777777" w:rsidR="004A6D3A" w:rsidRPr="00774E03" w:rsidRDefault="004A6D3A" w:rsidP="00774E03"/>
    <w:p w14:paraId="2726ABD3" w14:textId="1F51D8CA" w:rsidR="00720A83" w:rsidRDefault="00C7689A" w:rsidP="00E84303">
      <w:pPr>
        <w:pStyle w:val="Heading2"/>
      </w:pPr>
      <w:bookmarkStart w:id="602" w:name="_Toc20407283"/>
      <w:r>
        <w:t>Identification of the Most Relevant HOMO for Electrophilicity Index Computation</w:t>
      </w:r>
      <w:bookmarkEnd w:id="602"/>
    </w:p>
    <w:p w14:paraId="0E84C802" w14:textId="77777777" w:rsidR="00C2608A" w:rsidRDefault="00720A83" w:rsidP="001F2900">
      <w:pPr>
        <w:pStyle w:val="Paragraph"/>
      </w:pPr>
      <w:r>
        <w:t xml:space="preserve">The </w:t>
      </w:r>
      <w:r w:rsidR="00B37C77">
        <w:t xml:space="preserve">chosen LUMOs </w:t>
      </w:r>
      <w:r>
        <w:t xml:space="preserve">and </w:t>
      </w:r>
      <w:r w:rsidR="00B37C77">
        <w:t xml:space="preserve">HOMOs </w:t>
      </w:r>
      <w:r>
        <w:t xml:space="preserve">of the reactants </w:t>
      </w:r>
      <w:r w:rsidR="00B37C77">
        <w:t>are</w:t>
      </w:r>
      <w:r>
        <w:t xml:space="preserve"> visualised as shown in Figure S1 and S2 to </w:t>
      </w:r>
      <w:r w:rsidR="00B37C77">
        <w:t>ensure that the</w:t>
      </w:r>
      <w:r w:rsidR="00F62B56">
        <w:t xml:space="preserve"> </w:t>
      </w:r>
      <w:r>
        <w:t>molecular orbitals</w:t>
      </w:r>
      <w:r w:rsidR="00B37C77">
        <w:t xml:space="preserve"> chosen</w:t>
      </w:r>
      <w:r>
        <w:t xml:space="preserve"> for the </w:t>
      </w:r>
      <w:r w:rsidR="00C7689A">
        <w:t>calculation</w:t>
      </w:r>
      <w:r>
        <w:t xml:space="preserve"> of </w:t>
      </w:r>
      <m:oMath>
        <m:r>
          <w:rPr>
            <w:rFonts w:ascii="Cambria Math" w:hAnsi="Cambria Math"/>
          </w:rPr>
          <m:t>ω</m:t>
        </m:r>
      </m:oMath>
      <w:r w:rsidR="00C7689A">
        <w:t xml:space="preserve"> based on Koopman’s theorem</w:t>
      </w:r>
      <w:r w:rsidR="00B37C77">
        <w:t xml:space="preserve"> are appropriate</w:t>
      </w:r>
      <w:r>
        <w:t xml:space="preserve">. </w:t>
      </w:r>
      <w:r w:rsidR="00F62B56">
        <w:t>The 2</w:t>
      </w:r>
      <w:r w:rsidR="00F62B56" w:rsidRPr="00F62B56">
        <w:rPr>
          <w:vertAlign w:val="superscript"/>
        </w:rPr>
        <w:t>nd</w:t>
      </w:r>
      <w:r w:rsidR="00F62B56">
        <w:t xml:space="preserve"> HOMO</w:t>
      </w:r>
      <w:r w:rsidR="00505148">
        <w:t>s were</w:t>
      </w:r>
      <w:r w:rsidR="00B37C77">
        <w:t xml:space="preserve"> chosen for </w:t>
      </w:r>
      <w:r w:rsidR="00B37C77">
        <w:rPr>
          <w:b/>
        </w:rPr>
        <w:t>R1</w:t>
      </w:r>
      <w:r w:rsidR="00B37C77">
        <w:t xml:space="preserve">, </w:t>
      </w:r>
      <w:r w:rsidR="00B37C77">
        <w:rPr>
          <w:b/>
        </w:rPr>
        <w:t>R3</w:t>
      </w:r>
      <w:r w:rsidR="00B37C77">
        <w:t xml:space="preserve">, and </w:t>
      </w:r>
      <w:r w:rsidR="00B37C77">
        <w:rPr>
          <w:b/>
        </w:rPr>
        <w:t xml:space="preserve">R47 </w:t>
      </w:r>
      <w:r w:rsidR="00B37C77">
        <w:t>while the 3</w:t>
      </w:r>
      <w:r w:rsidR="00B37C77" w:rsidRPr="00B37C77">
        <w:rPr>
          <w:vertAlign w:val="superscript"/>
        </w:rPr>
        <w:t>rd</w:t>
      </w:r>
      <w:r w:rsidR="00B37C77">
        <w:t xml:space="preserve"> HOMO</w:t>
      </w:r>
      <w:r w:rsidR="00F62B56">
        <w:t xml:space="preserve"> </w:t>
      </w:r>
      <w:r w:rsidR="00B37C77">
        <w:t xml:space="preserve">of </w:t>
      </w:r>
      <w:r w:rsidR="00B37C77" w:rsidRPr="00B37C77">
        <w:rPr>
          <w:b/>
        </w:rPr>
        <w:t>R9</w:t>
      </w:r>
      <w:r w:rsidR="00B37C77">
        <w:rPr>
          <w:b/>
        </w:rPr>
        <w:t xml:space="preserve"> </w:t>
      </w:r>
      <w:r w:rsidR="00505148">
        <w:t>was</w:t>
      </w:r>
      <w:r w:rsidR="00B37C77">
        <w:t xml:space="preserve"> chosen </w:t>
      </w:r>
      <w:r w:rsidR="00F62B56">
        <w:t>due to their much greater coefficients on the electrophilic carbon of interest compared to the</w:t>
      </w:r>
      <w:r w:rsidR="00B37C77">
        <w:t>ir</w:t>
      </w:r>
      <w:r w:rsidR="00F62B56">
        <w:t xml:space="preserve"> </w:t>
      </w:r>
      <w:r w:rsidR="00B37C77">
        <w:t xml:space="preserve">previous </w:t>
      </w:r>
      <w:r w:rsidR="00F62B56">
        <w:t>HOMO</w:t>
      </w:r>
      <w:r w:rsidR="00B37C77">
        <w:t>s</w:t>
      </w:r>
      <w:r w:rsidR="00F62B56">
        <w:t>.</w:t>
      </w:r>
      <w:r w:rsidR="00B37C77">
        <w:t xml:space="preserve"> The HOMOs deemed unsuitable</w:t>
      </w:r>
      <w:r w:rsidR="00F240AF">
        <w:t xml:space="preserve"> are shown in Figure S3</w:t>
      </w:r>
      <w:r w:rsidR="00B37C77">
        <w:t>.</w:t>
      </w:r>
    </w:p>
    <w:p w14:paraId="61E1AB25" w14:textId="4E00C4A5" w:rsidR="00720A83" w:rsidRDefault="00707903" w:rsidP="00C2608A">
      <w:pPr>
        <w:pStyle w:val="Paragraph"/>
        <w:ind w:firstLine="0"/>
        <w:jc w:val="center"/>
      </w:pPr>
      <w:r>
        <w:rPr>
          <w:noProof/>
          <w:lang w:val="en-AU"/>
        </w:rPr>
        <w:drawing>
          <wp:inline distT="0" distB="0" distL="0" distR="0" wp14:anchorId="4638B274" wp14:editId="10D6B9A2">
            <wp:extent cx="4134256" cy="3145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actants LUMO.t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87904" cy="3186629"/>
                    </a:xfrm>
                    <a:prstGeom prst="rect">
                      <a:avLst/>
                    </a:prstGeom>
                  </pic:spPr>
                </pic:pic>
              </a:graphicData>
            </a:graphic>
          </wp:inline>
        </w:drawing>
      </w:r>
    </w:p>
    <w:p w14:paraId="158C0C4C" w14:textId="38C06FF0" w:rsidR="001F2900" w:rsidRDefault="00B37C77" w:rsidP="001F2900">
      <w:r>
        <w:rPr>
          <w:b/>
        </w:rPr>
        <w:t>Figure S1</w:t>
      </w:r>
      <w:r w:rsidR="00720A83" w:rsidRPr="00C03498">
        <w:rPr>
          <w:b/>
        </w:rPr>
        <w:t>.</w:t>
      </w:r>
      <w:r w:rsidR="00720A83" w:rsidRPr="00C03498">
        <w:t xml:space="preserve"> </w:t>
      </w:r>
      <w:r w:rsidR="00720A83" w:rsidRPr="007B1CEF">
        <w:t xml:space="preserve">Visualisation of the LUMO of the </w:t>
      </w:r>
      <w:r>
        <w:t>truncated Michael acceptors</w:t>
      </w:r>
      <w:r w:rsidR="00720A83" w:rsidRPr="007B1CEF">
        <w:t>.</w:t>
      </w:r>
    </w:p>
    <w:p w14:paraId="561CE578" w14:textId="46BBE022" w:rsidR="00B37C77" w:rsidRDefault="00707903" w:rsidP="00B37C77">
      <w:pPr>
        <w:pStyle w:val="Paragraph"/>
        <w:ind w:firstLine="0"/>
        <w:jc w:val="center"/>
      </w:pPr>
      <w:r>
        <w:rPr>
          <w:noProof/>
          <w:lang w:val="en-AU"/>
        </w:rPr>
        <w:lastRenderedPageBreak/>
        <w:drawing>
          <wp:inline distT="0" distB="0" distL="0" distR="0" wp14:anchorId="3092503E" wp14:editId="1D0C2333">
            <wp:extent cx="4105072" cy="359341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ants HOMO.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5927" cy="3611674"/>
                    </a:xfrm>
                    <a:prstGeom prst="rect">
                      <a:avLst/>
                    </a:prstGeom>
                  </pic:spPr>
                </pic:pic>
              </a:graphicData>
            </a:graphic>
          </wp:inline>
        </w:drawing>
      </w:r>
    </w:p>
    <w:p w14:paraId="777D37F9" w14:textId="51673C9F" w:rsidR="00B37C77" w:rsidRDefault="00B37C77" w:rsidP="00720A83">
      <w:r>
        <w:rPr>
          <w:b/>
        </w:rPr>
        <w:t>Figure S2</w:t>
      </w:r>
      <w:r w:rsidRPr="00C03498">
        <w:rPr>
          <w:b/>
        </w:rPr>
        <w:t>.</w:t>
      </w:r>
      <w:r w:rsidRPr="00C03498">
        <w:t xml:space="preserve"> </w:t>
      </w:r>
      <w:r w:rsidRPr="007B1CEF">
        <w:t xml:space="preserve">Visualisation of the </w:t>
      </w:r>
      <w:r>
        <w:t>chosen HO</w:t>
      </w:r>
      <w:r w:rsidRPr="007B1CEF">
        <w:t>MO</w:t>
      </w:r>
      <w:r>
        <w:t>s</w:t>
      </w:r>
      <w:r w:rsidRPr="007B1CEF">
        <w:t xml:space="preserve"> of the </w:t>
      </w:r>
      <w:r>
        <w:t>truncated Michael acceptors</w:t>
      </w:r>
      <w:r w:rsidRPr="007B1CEF">
        <w:t>.</w:t>
      </w:r>
    </w:p>
    <w:p w14:paraId="62F06D87" w14:textId="07D820D0" w:rsidR="00F240AF" w:rsidRDefault="00702278" w:rsidP="00F240AF">
      <w:pPr>
        <w:pStyle w:val="Paragraph"/>
        <w:ind w:firstLine="0"/>
        <w:jc w:val="center"/>
      </w:pPr>
      <w:r>
        <w:rPr>
          <w:noProof/>
          <w:lang w:val="en-AU"/>
        </w:rPr>
        <w:drawing>
          <wp:inline distT="0" distB="0" distL="0" distR="0" wp14:anchorId="1CC9AA50" wp14:editId="504F70D6">
            <wp:extent cx="3783067" cy="339495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appropriate Reactants HOMO.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2325" cy="3412235"/>
                    </a:xfrm>
                    <a:prstGeom prst="rect">
                      <a:avLst/>
                    </a:prstGeom>
                  </pic:spPr>
                </pic:pic>
              </a:graphicData>
            </a:graphic>
          </wp:inline>
        </w:drawing>
      </w:r>
    </w:p>
    <w:p w14:paraId="3CA6CC87" w14:textId="582FC1B4" w:rsidR="00F240AF" w:rsidRDefault="00F240AF" w:rsidP="00F240AF">
      <w:r>
        <w:rPr>
          <w:b/>
        </w:rPr>
        <w:t>Figure S3</w:t>
      </w:r>
      <w:r w:rsidRPr="00C03498">
        <w:rPr>
          <w:b/>
        </w:rPr>
        <w:t>.</w:t>
      </w:r>
      <w:r w:rsidRPr="00C03498">
        <w:t xml:space="preserve"> </w:t>
      </w:r>
      <w:r w:rsidRPr="007B1CEF">
        <w:t xml:space="preserve">Visualisation of the </w:t>
      </w:r>
      <w:r>
        <w:t>inappropriate HO</w:t>
      </w:r>
      <w:r w:rsidRPr="007B1CEF">
        <w:t>MO</w:t>
      </w:r>
      <w:r>
        <w:t>s</w:t>
      </w:r>
      <w:r w:rsidRPr="007B1CEF">
        <w:t xml:space="preserve"> of the </w:t>
      </w:r>
      <w:r>
        <w:t>truncated Michael acceptors</w:t>
      </w:r>
      <w:r w:rsidRPr="007B1CEF">
        <w:t>.</w:t>
      </w:r>
    </w:p>
    <w:p w14:paraId="227A6B1D" w14:textId="77777777" w:rsidR="00720A83" w:rsidRPr="00720A83" w:rsidRDefault="00720A83" w:rsidP="00720A83"/>
    <w:p w14:paraId="7036861F" w14:textId="34C5DF1F" w:rsidR="006E5560" w:rsidRDefault="006E5560" w:rsidP="00E84303">
      <w:pPr>
        <w:pStyle w:val="Heading2"/>
      </w:pPr>
      <w:bookmarkStart w:id="603" w:name="_Toc20407284"/>
      <w:r>
        <w:t>Investigation on TS5 Methylthiolate Distortion</w:t>
      </w:r>
      <w:bookmarkEnd w:id="603"/>
    </w:p>
    <w:p w14:paraId="5C53F837" w14:textId="20EB0359" w:rsidR="006E5560" w:rsidRDefault="006E5560" w:rsidP="006E5560">
      <w:pPr>
        <w:pStyle w:val="Paragraph"/>
      </w:pPr>
      <w:r>
        <w:lastRenderedPageBreak/>
        <w:t xml:space="preserve">The distortion of the methylthiolate in TS from its ground state geometry could be seen most clearly from the superposition of the anion in </w:t>
      </w:r>
      <w:r w:rsidRPr="006E5560">
        <w:rPr>
          <w:b/>
        </w:rPr>
        <w:t>TS5</w:t>
      </w:r>
      <w:r>
        <w:t xml:space="preserve"> with the optimised structure. An attempt was made to explain the phenomenon observed by listing all degrees of freedom of the methylthiolate in ground state and </w:t>
      </w:r>
      <w:r w:rsidRPr="006E5560">
        <w:rPr>
          <w:b/>
        </w:rPr>
        <w:t>TS5</w:t>
      </w:r>
      <w:r>
        <w:t xml:space="preserve"> as shown in Table S4. The S-C bond of the methylthiolate was found to be elongated in the TS structure. The S-C-H angle with H corresponding to the proton attracted towards the </w:t>
      </w:r>
      <m:oMath>
        <m:r>
          <w:rPr>
            <w:rFonts w:ascii="Cambria Math" w:hAnsi="Cambria Math"/>
          </w:rPr>
          <m:t>π</m:t>
        </m:r>
      </m:oMath>
      <w:r>
        <w:t xml:space="preserve"> cloud electrons of </w:t>
      </w:r>
      <w:r>
        <w:rPr>
          <w:b/>
        </w:rPr>
        <w:t>R5</w:t>
      </w:r>
      <w:r>
        <w:t xml:space="preserve"> is reduced by 3.7</w:t>
      </w:r>
      <w:r w:rsidRPr="009D5954">
        <w:rPr>
          <w:lang w:val="en-AU"/>
        </w:rPr>
        <w:t>°</w:t>
      </w:r>
      <w:r>
        <w:rPr>
          <w:lang w:val="en-AU"/>
        </w:rPr>
        <w:t xml:space="preserve"> while </w:t>
      </w:r>
      <w:r>
        <w:t>the angle between the other 2 protons has deviated from the even angle of 107.6</w:t>
      </w:r>
      <w:r w:rsidRPr="009D5954">
        <w:rPr>
          <w:lang w:val="en-AU"/>
        </w:rPr>
        <w:t>°</w:t>
      </w:r>
      <w:r>
        <w:rPr>
          <w:lang w:val="en-AU"/>
        </w:rPr>
        <w:t xml:space="preserve"> in the reactant state</w:t>
      </w:r>
      <w:r>
        <w:t xml:space="preserve"> and became more spread out by 1.4</w:t>
      </w:r>
      <w:r w:rsidRPr="009D5954">
        <w:rPr>
          <w:lang w:val="en-AU"/>
        </w:rPr>
        <w:t>°</w:t>
      </w:r>
      <w:r>
        <w:t xml:space="preserve">. </w:t>
      </w:r>
      <w:r w:rsidR="00505148">
        <w:t>It is</w:t>
      </w:r>
      <w:r w:rsidR="00B450E3">
        <w:t xml:space="preserve"> propose</w:t>
      </w:r>
      <w:r w:rsidR="00505148">
        <w:t>d</w:t>
      </w:r>
      <w:r w:rsidR="00B450E3">
        <w:t xml:space="preserve"> that the presence of the nitrile group on the </w:t>
      </w:r>
      <m:oMath>
        <m:r>
          <w:rPr>
            <w:rFonts w:ascii="Cambria Math" w:hAnsi="Cambria Math"/>
          </w:rPr>
          <m:t>α</m:t>
        </m:r>
      </m:oMath>
      <w:r w:rsidR="00B450E3">
        <w:t xml:space="preserve"> pos</w:t>
      </w:r>
      <w:proofErr w:type="spellStart"/>
      <w:r w:rsidR="00B450E3">
        <w:t>ition</w:t>
      </w:r>
      <w:proofErr w:type="spellEnd"/>
      <w:r w:rsidR="00B450E3">
        <w:t xml:space="preserve"> of the other Michael acceptors lowers the </w:t>
      </w:r>
      <m:oMath>
        <m:r>
          <w:rPr>
            <w:rFonts w:ascii="Cambria Math" w:hAnsi="Cambria Math"/>
          </w:rPr>
          <m:t>π</m:t>
        </m:r>
      </m:oMath>
      <w:r w:rsidR="00B450E3">
        <w:t xml:space="preserve"> cloud electron density near the site of interaction. The smaller extent of</w:t>
      </w:r>
      <w:r w:rsidR="006B0CEC">
        <w:t xml:space="preserve"> their methylthiolate</w:t>
      </w:r>
      <w:r w:rsidR="00B450E3">
        <w:t xml:space="preserve"> distortion</w:t>
      </w:r>
      <w:r w:rsidR="006B0CEC">
        <w:t xml:space="preserve">s </w:t>
      </w:r>
      <w:r w:rsidR="00B450E3">
        <w:t>could then be explained by the weaker CH-</w:t>
      </w:r>
      <m:oMath>
        <m:r>
          <w:rPr>
            <w:rFonts w:ascii="Cambria Math" w:hAnsi="Cambria Math"/>
          </w:rPr>
          <m:t>π</m:t>
        </m:r>
      </m:oMath>
      <w:r w:rsidR="00B450E3">
        <w:t xml:space="preserve"> attractive interaction</w:t>
      </w:r>
      <w:r w:rsidR="006B0CEC">
        <w:t>s</w:t>
      </w:r>
      <w:r w:rsidR="00B450E3">
        <w:t>.</w:t>
      </w:r>
    </w:p>
    <w:p w14:paraId="18C650B1" w14:textId="0ABF22AC" w:rsidR="006E5560" w:rsidRDefault="006E5560" w:rsidP="006E5560">
      <w:pPr>
        <w:pStyle w:val="Paragraph"/>
        <w:ind w:firstLine="0"/>
      </w:pPr>
      <w:r>
        <w:rPr>
          <w:b/>
        </w:rPr>
        <w:t>Table S4</w:t>
      </w:r>
      <w:r w:rsidRPr="00C03498">
        <w:rPr>
          <w:b/>
        </w:rPr>
        <w:t>.</w:t>
      </w:r>
      <w:r>
        <w:t xml:space="preserve"> All degrees of freedom of the methylthiolate anion as reactant (left) for addition to </w:t>
      </w:r>
      <w:r>
        <w:rPr>
          <w:b/>
        </w:rPr>
        <w:t>R5</w:t>
      </w:r>
      <w:r>
        <w:t xml:space="preserve"> and in the corresponding TS (right).</w:t>
      </w:r>
    </w:p>
    <w:tbl>
      <w:tblPr>
        <w:tblStyle w:val="ListTable1Light"/>
        <w:tblW w:w="9298" w:type="dxa"/>
        <w:tblLook w:val="0420" w:firstRow="1" w:lastRow="0" w:firstColumn="0" w:lastColumn="0" w:noHBand="0" w:noVBand="1"/>
      </w:tblPr>
      <w:tblGrid>
        <w:gridCol w:w="2319"/>
        <w:gridCol w:w="2214"/>
        <w:gridCol w:w="2318"/>
        <w:gridCol w:w="2447"/>
      </w:tblGrid>
      <w:tr w:rsidR="006E5560" w:rsidRPr="009D5954" w14:paraId="7EBDE480" w14:textId="77777777" w:rsidTr="00C64D28">
        <w:trPr>
          <w:cnfStyle w:val="100000000000" w:firstRow="1" w:lastRow="0" w:firstColumn="0" w:lastColumn="0" w:oddVBand="0" w:evenVBand="0" w:oddHBand="0" w:evenHBand="0" w:firstRowFirstColumn="0" w:firstRowLastColumn="0" w:lastRowFirstColumn="0" w:lastRowLastColumn="0"/>
          <w:trHeight w:val="20"/>
        </w:trPr>
        <w:tc>
          <w:tcPr>
            <w:tcW w:w="4533" w:type="dxa"/>
            <w:gridSpan w:val="2"/>
            <w:tcBorders>
              <w:top w:val="single" w:sz="12" w:space="0" w:color="auto"/>
              <w:bottom w:val="single" w:sz="12" w:space="0" w:color="auto"/>
              <w:right w:val="single" w:sz="12" w:space="0" w:color="auto"/>
            </w:tcBorders>
            <w:shd w:val="clear" w:color="auto" w:fill="DEEAF6" w:themeFill="accent5" w:themeFillTint="33"/>
            <w:vAlign w:val="center"/>
            <w:hideMark/>
          </w:tcPr>
          <w:p w14:paraId="0B124FB3" w14:textId="77777777" w:rsidR="006E5560" w:rsidRPr="005066BD" w:rsidRDefault="006E5560" w:rsidP="00C64D28">
            <w:pPr>
              <w:pStyle w:val="Paragraph"/>
              <w:ind w:firstLine="0"/>
              <w:jc w:val="center"/>
              <w:rPr>
                <w:b w:val="0"/>
                <w:lang w:val="en-AU"/>
              </w:rPr>
            </w:pPr>
            <w:r w:rsidRPr="005066BD">
              <w:rPr>
                <w:b w:val="0"/>
                <w:lang w:val="en-AU"/>
              </w:rPr>
              <w:t>Molecule</w:t>
            </w:r>
          </w:p>
        </w:tc>
        <w:tc>
          <w:tcPr>
            <w:tcW w:w="2318" w:type="dxa"/>
            <w:tcBorders>
              <w:top w:val="single" w:sz="12" w:space="0" w:color="auto"/>
              <w:left w:val="single" w:sz="12" w:space="0" w:color="auto"/>
              <w:bottom w:val="single" w:sz="12" w:space="0" w:color="auto"/>
            </w:tcBorders>
            <w:shd w:val="clear" w:color="auto" w:fill="DEEAF6" w:themeFill="accent5" w:themeFillTint="33"/>
            <w:vAlign w:val="center"/>
            <w:hideMark/>
          </w:tcPr>
          <w:p w14:paraId="58883EBF" w14:textId="77777777" w:rsidR="006E5560" w:rsidRPr="005066BD" w:rsidRDefault="006E5560" w:rsidP="00C64D28">
            <w:pPr>
              <w:pStyle w:val="Paragraph"/>
              <w:ind w:firstLine="0"/>
              <w:jc w:val="center"/>
              <w:rPr>
                <w:b w:val="0"/>
                <w:lang w:val="en-AU"/>
              </w:rPr>
            </w:pPr>
            <w:r w:rsidRPr="005066BD">
              <w:rPr>
                <w:b w:val="0"/>
                <w:lang w:val="en-AU"/>
              </w:rPr>
              <w:t>Reactant</w:t>
            </w:r>
          </w:p>
        </w:tc>
        <w:tc>
          <w:tcPr>
            <w:tcW w:w="2447" w:type="dxa"/>
            <w:tcBorders>
              <w:top w:val="single" w:sz="12" w:space="0" w:color="auto"/>
              <w:bottom w:val="single" w:sz="12" w:space="0" w:color="auto"/>
            </w:tcBorders>
            <w:shd w:val="clear" w:color="auto" w:fill="DEEAF6" w:themeFill="accent5" w:themeFillTint="33"/>
            <w:vAlign w:val="center"/>
            <w:hideMark/>
          </w:tcPr>
          <w:p w14:paraId="7DDC127B" w14:textId="77777777" w:rsidR="006E5560" w:rsidRPr="005066BD" w:rsidRDefault="006E5560" w:rsidP="00C64D28">
            <w:pPr>
              <w:pStyle w:val="Paragraph"/>
              <w:ind w:firstLine="0"/>
              <w:jc w:val="center"/>
              <w:rPr>
                <w:b w:val="0"/>
                <w:lang w:val="en-AU"/>
              </w:rPr>
            </w:pPr>
            <w:r w:rsidRPr="005066BD">
              <w:rPr>
                <w:b w:val="0"/>
                <w:lang w:val="en-AU"/>
              </w:rPr>
              <w:t>Transition State</w:t>
            </w:r>
          </w:p>
        </w:tc>
      </w:tr>
      <w:tr w:rsidR="006E5560" w:rsidRPr="009D5954" w14:paraId="20922441"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2319" w:type="dxa"/>
            <w:vMerge w:val="restart"/>
            <w:tcBorders>
              <w:top w:val="single" w:sz="12" w:space="0" w:color="auto"/>
              <w:right w:val="single" w:sz="12" w:space="0" w:color="auto"/>
            </w:tcBorders>
            <w:shd w:val="clear" w:color="auto" w:fill="auto"/>
            <w:vAlign w:val="center"/>
            <w:hideMark/>
          </w:tcPr>
          <w:p w14:paraId="55F41163" w14:textId="77777777" w:rsidR="006E5560" w:rsidRPr="009D5954" w:rsidRDefault="006E5560" w:rsidP="00C64D28">
            <w:pPr>
              <w:pStyle w:val="Paragraph"/>
              <w:ind w:firstLine="0"/>
              <w:jc w:val="center"/>
              <w:rPr>
                <w:lang w:val="en-AU"/>
              </w:rPr>
            </w:pPr>
            <w:r>
              <w:rPr>
                <w:lang w:val="en-AU"/>
              </w:rPr>
              <w:t>Bond d</w:t>
            </w:r>
            <w:r w:rsidRPr="009D5954">
              <w:rPr>
                <w:lang w:val="en-AU"/>
              </w:rPr>
              <w:t>istance</w:t>
            </w:r>
          </w:p>
        </w:tc>
        <w:tc>
          <w:tcPr>
            <w:tcW w:w="2213" w:type="dxa"/>
            <w:tcBorders>
              <w:top w:val="single" w:sz="12" w:space="0" w:color="auto"/>
              <w:left w:val="single" w:sz="12" w:space="0" w:color="auto"/>
              <w:right w:val="single" w:sz="12" w:space="0" w:color="auto"/>
            </w:tcBorders>
            <w:shd w:val="clear" w:color="auto" w:fill="auto"/>
            <w:vAlign w:val="center"/>
            <w:hideMark/>
          </w:tcPr>
          <w:p w14:paraId="0F4BEBCB" w14:textId="77777777" w:rsidR="006E5560" w:rsidRPr="009D5954" w:rsidRDefault="006E5560" w:rsidP="00C64D28">
            <w:pPr>
              <w:pStyle w:val="Paragraph"/>
              <w:ind w:firstLine="0"/>
              <w:jc w:val="center"/>
              <w:rPr>
                <w:lang w:val="en-AU"/>
              </w:rPr>
            </w:pPr>
            <w:r w:rsidRPr="009D5954">
              <w:rPr>
                <w:lang w:val="en-AU"/>
              </w:rPr>
              <w:t>S2-C1 (Å)</w:t>
            </w:r>
          </w:p>
        </w:tc>
        <w:tc>
          <w:tcPr>
            <w:tcW w:w="2318" w:type="dxa"/>
            <w:tcBorders>
              <w:top w:val="single" w:sz="12" w:space="0" w:color="auto"/>
              <w:left w:val="single" w:sz="12" w:space="0" w:color="auto"/>
            </w:tcBorders>
            <w:shd w:val="clear" w:color="auto" w:fill="auto"/>
            <w:vAlign w:val="center"/>
            <w:hideMark/>
          </w:tcPr>
          <w:p w14:paraId="6EA182A4" w14:textId="77777777" w:rsidR="006E5560" w:rsidRPr="009D5954" w:rsidRDefault="006E5560" w:rsidP="00C64D28">
            <w:pPr>
              <w:pStyle w:val="Paragraph"/>
              <w:ind w:firstLine="0"/>
              <w:jc w:val="center"/>
              <w:rPr>
                <w:lang w:val="en-AU"/>
              </w:rPr>
            </w:pPr>
            <w:r w:rsidRPr="009D5954">
              <w:rPr>
                <w:lang w:val="en-AU"/>
              </w:rPr>
              <w:t>1.84</w:t>
            </w:r>
          </w:p>
        </w:tc>
        <w:tc>
          <w:tcPr>
            <w:tcW w:w="2447" w:type="dxa"/>
            <w:tcBorders>
              <w:top w:val="single" w:sz="12" w:space="0" w:color="auto"/>
            </w:tcBorders>
            <w:shd w:val="clear" w:color="auto" w:fill="auto"/>
            <w:vAlign w:val="center"/>
            <w:hideMark/>
          </w:tcPr>
          <w:p w14:paraId="451DBAC0" w14:textId="77777777" w:rsidR="006E5560" w:rsidRPr="009D5954" w:rsidRDefault="006E5560" w:rsidP="00C64D28">
            <w:pPr>
              <w:pStyle w:val="Paragraph"/>
              <w:ind w:firstLine="0"/>
              <w:jc w:val="center"/>
              <w:rPr>
                <w:lang w:val="en-AU"/>
              </w:rPr>
            </w:pPr>
            <w:r w:rsidRPr="009D5954">
              <w:rPr>
                <w:lang w:val="en-AU"/>
              </w:rPr>
              <w:t>1.81</w:t>
            </w:r>
          </w:p>
        </w:tc>
      </w:tr>
      <w:tr w:rsidR="006E5560" w:rsidRPr="009D5954" w14:paraId="15A63C74" w14:textId="77777777" w:rsidTr="00C64D28">
        <w:trPr>
          <w:trHeight w:val="20"/>
        </w:trPr>
        <w:tc>
          <w:tcPr>
            <w:tcW w:w="0" w:type="auto"/>
            <w:vMerge/>
            <w:tcBorders>
              <w:right w:val="single" w:sz="12" w:space="0" w:color="auto"/>
            </w:tcBorders>
            <w:shd w:val="clear" w:color="auto" w:fill="auto"/>
            <w:vAlign w:val="center"/>
            <w:hideMark/>
          </w:tcPr>
          <w:p w14:paraId="2185968D"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1CED56E6" w14:textId="77777777" w:rsidR="006E5560" w:rsidRPr="009D5954" w:rsidRDefault="006E5560" w:rsidP="00C64D28">
            <w:pPr>
              <w:pStyle w:val="Paragraph"/>
              <w:ind w:firstLine="0"/>
              <w:jc w:val="center"/>
              <w:rPr>
                <w:lang w:val="en-AU"/>
              </w:rPr>
            </w:pPr>
            <w:r w:rsidRPr="009D5954">
              <w:rPr>
                <w:lang w:val="en-AU"/>
              </w:rPr>
              <w:t>C1-H3 (Å)</w:t>
            </w:r>
          </w:p>
        </w:tc>
        <w:tc>
          <w:tcPr>
            <w:tcW w:w="2318" w:type="dxa"/>
            <w:tcBorders>
              <w:left w:val="single" w:sz="12" w:space="0" w:color="auto"/>
            </w:tcBorders>
            <w:shd w:val="clear" w:color="auto" w:fill="auto"/>
            <w:vAlign w:val="center"/>
            <w:hideMark/>
          </w:tcPr>
          <w:p w14:paraId="582B6775" w14:textId="77777777" w:rsidR="006E5560" w:rsidRPr="009D5954" w:rsidRDefault="006E5560" w:rsidP="00C64D28">
            <w:pPr>
              <w:pStyle w:val="Paragraph"/>
              <w:ind w:firstLine="0"/>
              <w:jc w:val="center"/>
              <w:rPr>
                <w:lang w:val="en-AU"/>
              </w:rPr>
            </w:pPr>
            <w:r w:rsidRPr="009D5954">
              <w:rPr>
                <w:lang w:val="en-AU"/>
              </w:rPr>
              <w:t>1.09</w:t>
            </w:r>
          </w:p>
        </w:tc>
        <w:tc>
          <w:tcPr>
            <w:tcW w:w="2447" w:type="dxa"/>
            <w:shd w:val="clear" w:color="auto" w:fill="auto"/>
            <w:vAlign w:val="center"/>
            <w:hideMark/>
          </w:tcPr>
          <w:p w14:paraId="142CCC4C" w14:textId="77777777" w:rsidR="006E5560" w:rsidRPr="009D5954" w:rsidRDefault="006E5560" w:rsidP="00C64D28">
            <w:pPr>
              <w:pStyle w:val="Paragraph"/>
              <w:ind w:firstLine="0"/>
              <w:jc w:val="center"/>
              <w:rPr>
                <w:lang w:val="en-AU"/>
              </w:rPr>
            </w:pPr>
            <w:r w:rsidRPr="009D5954">
              <w:rPr>
                <w:lang w:val="en-AU"/>
              </w:rPr>
              <w:t>1.09</w:t>
            </w:r>
          </w:p>
        </w:tc>
      </w:tr>
      <w:tr w:rsidR="006E5560" w:rsidRPr="009D5954" w14:paraId="1EA2F38D"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2569F480"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6CD59B7A" w14:textId="77777777" w:rsidR="006E5560" w:rsidRPr="009D5954" w:rsidRDefault="006E5560" w:rsidP="00C64D28">
            <w:pPr>
              <w:pStyle w:val="Paragraph"/>
              <w:ind w:firstLine="0"/>
              <w:jc w:val="center"/>
              <w:rPr>
                <w:lang w:val="en-AU"/>
              </w:rPr>
            </w:pPr>
            <w:r w:rsidRPr="009D5954">
              <w:rPr>
                <w:lang w:val="en-AU"/>
              </w:rPr>
              <w:t>C1-H4 (Å)</w:t>
            </w:r>
          </w:p>
        </w:tc>
        <w:tc>
          <w:tcPr>
            <w:tcW w:w="2318" w:type="dxa"/>
            <w:tcBorders>
              <w:left w:val="single" w:sz="12" w:space="0" w:color="auto"/>
            </w:tcBorders>
            <w:shd w:val="clear" w:color="auto" w:fill="auto"/>
            <w:vAlign w:val="center"/>
            <w:hideMark/>
          </w:tcPr>
          <w:p w14:paraId="59BA9460" w14:textId="77777777" w:rsidR="006E5560" w:rsidRPr="009D5954" w:rsidRDefault="006E5560" w:rsidP="00C64D28">
            <w:pPr>
              <w:pStyle w:val="Paragraph"/>
              <w:ind w:firstLine="0"/>
              <w:jc w:val="center"/>
              <w:rPr>
                <w:lang w:val="en-AU"/>
              </w:rPr>
            </w:pPr>
            <w:r w:rsidRPr="009D5954">
              <w:rPr>
                <w:lang w:val="en-AU"/>
              </w:rPr>
              <w:t>1.10</w:t>
            </w:r>
          </w:p>
        </w:tc>
        <w:tc>
          <w:tcPr>
            <w:tcW w:w="2447" w:type="dxa"/>
            <w:shd w:val="clear" w:color="auto" w:fill="auto"/>
            <w:vAlign w:val="center"/>
            <w:hideMark/>
          </w:tcPr>
          <w:p w14:paraId="65DB06DB" w14:textId="77777777" w:rsidR="006E5560" w:rsidRPr="009D5954" w:rsidRDefault="006E5560" w:rsidP="00C64D28">
            <w:pPr>
              <w:pStyle w:val="Paragraph"/>
              <w:ind w:firstLine="0"/>
              <w:jc w:val="center"/>
              <w:rPr>
                <w:lang w:val="en-AU"/>
              </w:rPr>
            </w:pPr>
            <w:r w:rsidRPr="009D5954">
              <w:rPr>
                <w:lang w:val="en-AU"/>
              </w:rPr>
              <w:t>1.10</w:t>
            </w:r>
          </w:p>
        </w:tc>
      </w:tr>
      <w:tr w:rsidR="006E5560" w:rsidRPr="009D5954" w14:paraId="0B102A91" w14:textId="77777777" w:rsidTr="00C64D28">
        <w:trPr>
          <w:trHeight w:val="20"/>
        </w:trPr>
        <w:tc>
          <w:tcPr>
            <w:tcW w:w="0" w:type="auto"/>
            <w:vMerge/>
            <w:tcBorders>
              <w:bottom w:val="single" w:sz="12" w:space="0" w:color="auto"/>
              <w:right w:val="single" w:sz="12" w:space="0" w:color="auto"/>
            </w:tcBorders>
            <w:shd w:val="clear" w:color="auto" w:fill="auto"/>
            <w:vAlign w:val="center"/>
            <w:hideMark/>
          </w:tcPr>
          <w:p w14:paraId="6C662297" w14:textId="77777777" w:rsidR="006E5560" w:rsidRPr="009D5954" w:rsidRDefault="006E5560" w:rsidP="00C64D28">
            <w:pPr>
              <w:pStyle w:val="Paragraph"/>
              <w:jc w:val="center"/>
              <w:rPr>
                <w:lang w:val="en-AU"/>
              </w:rPr>
            </w:pPr>
          </w:p>
        </w:tc>
        <w:tc>
          <w:tcPr>
            <w:tcW w:w="2213" w:type="dxa"/>
            <w:tcBorders>
              <w:left w:val="single" w:sz="12" w:space="0" w:color="auto"/>
              <w:bottom w:val="single" w:sz="12" w:space="0" w:color="auto"/>
              <w:right w:val="single" w:sz="12" w:space="0" w:color="auto"/>
            </w:tcBorders>
            <w:shd w:val="clear" w:color="auto" w:fill="auto"/>
            <w:vAlign w:val="center"/>
            <w:hideMark/>
          </w:tcPr>
          <w:p w14:paraId="2549E7CE" w14:textId="77777777" w:rsidR="006E5560" w:rsidRPr="009D5954" w:rsidRDefault="006E5560" w:rsidP="00C64D28">
            <w:pPr>
              <w:pStyle w:val="Paragraph"/>
              <w:ind w:firstLine="0"/>
              <w:jc w:val="center"/>
              <w:rPr>
                <w:lang w:val="en-AU"/>
              </w:rPr>
            </w:pPr>
            <w:r w:rsidRPr="009D5954">
              <w:rPr>
                <w:lang w:val="en-AU"/>
              </w:rPr>
              <w:t>C1-H5 (Å)</w:t>
            </w:r>
          </w:p>
        </w:tc>
        <w:tc>
          <w:tcPr>
            <w:tcW w:w="2318" w:type="dxa"/>
            <w:tcBorders>
              <w:left w:val="single" w:sz="12" w:space="0" w:color="auto"/>
              <w:bottom w:val="single" w:sz="12" w:space="0" w:color="auto"/>
            </w:tcBorders>
            <w:shd w:val="clear" w:color="auto" w:fill="auto"/>
            <w:vAlign w:val="center"/>
            <w:hideMark/>
          </w:tcPr>
          <w:p w14:paraId="1F4E8183" w14:textId="77777777" w:rsidR="006E5560" w:rsidRPr="009D5954" w:rsidRDefault="006E5560" w:rsidP="00C64D28">
            <w:pPr>
              <w:pStyle w:val="Paragraph"/>
              <w:ind w:firstLine="0"/>
              <w:jc w:val="center"/>
              <w:rPr>
                <w:lang w:val="en-AU"/>
              </w:rPr>
            </w:pPr>
            <w:r w:rsidRPr="009D5954">
              <w:rPr>
                <w:lang w:val="en-AU"/>
              </w:rPr>
              <w:t>1.10</w:t>
            </w:r>
          </w:p>
        </w:tc>
        <w:tc>
          <w:tcPr>
            <w:tcW w:w="2447" w:type="dxa"/>
            <w:tcBorders>
              <w:bottom w:val="single" w:sz="12" w:space="0" w:color="auto"/>
            </w:tcBorders>
            <w:shd w:val="clear" w:color="auto" w:fill="auto"/>
            <w:vAlign w:val="center"/>
            <w:hideMark/>
          </w:tcPr>
          <w:p w14:paraId="21CB307F" w14:textId="77777777" w:rsidR="006E5560" w:rsidRPr="009D5954" w:rsidRDefault="006E5560" w:rsidP="00C64D28">
            <w:pPr>
              <w:pStyle w:val="Paragraph"/>
              <w:ind w:firstLine="0"/>
              <w:jc w:val="center"/>
              <w:rPr>
                <w:lang w:val="en-AU"/>
              </w:rPr>
            </w:pPr>
            <w:r w:rsidRPr="009D5954">
              <w:rPr>
                <w:lang w:val="en-AU"/>
              </w:rPr>
              <w:t>1.09</w:t>
            </w:r>
          </w:p>
        </w:tc>
      </w:tr>
      <w:tr w:rsidR="006E5560" w:rsidRPr="009D5954" w14:paraId="0779F8AA"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2319" w:type="dxa"/>
            <w:vMerge w:val="restart"/>
            <w:tcBorders>
              <w:top w:val="single" w:sz="12" w:space="0" w:color="auto"/>
              <w:right w:val="single" w:sz="12" w:space="0" w:color="auto"/>
            </w:tcBorders>
            <w:shd w:val="clear" w:color="auto" w:fill="auto"/>
            <w:vAlign w:val="center"/>
            <w:hideMark/>
          </w:tcPr>
          <w:p w14:paraId="063DB985" w14:textId="77777777" w:rsidR="006E5560" w:rsidRPr="009D5954" w:rsidRDefault="006E5560" w:rsidP="00C64D28">
            <w:pPr>
              <w:pStyle w:val="Paragraph"/>
              <w:ind w:firstLine="0"/>
              <w:jc w:val="center"/>
              <w:rPr>
                <w:lang w:val="en-AU"/>
              </w:rPr>
            </w:pPr>
            <w:r>
              <w:rPr>
                <w:lang w:val="en-AU"/>
              </w:rPr>
              <w:t>Bond a</w:t>
            </w:r>
            <w:r w:rsidRPr="009D5954">
              <w:rPr>
                <w:lang w:val="en-AU"/>
              </w:rPr>
              <w:t>ngles</w:t>
            </w:r>
          </w:p>
        </w:tc>
        <w:tc>
          <w:tcPr>
            <w:tcW w:w="2213" w:type="dxa"/>
            <w:tcBorders>
              <w:top w:val="single" w:sz="12" w:space="0" w:color="auto"/>
              <w:left w:val="single" w:sz="12" w:space="0" w:color="auto"/>
              <w:right w:val="single" w:sz="12" w:space="0" w:color="auto"/>
            </w:tcBorders>
            <w:shd w:val="clear" w:color="auto" w:fill="auto"/>
            <w:vAlign w:val="center"/>
            <w:hideMark/>
          </w:tcPr>
          <w:p w14:paraId="0902E9AE" w14:textId="77777777" w:rsidR="006E5560" w:rsidRPr="009D5954" w:rsidRDefault="006E5560" w:rsidP="00C64D28">
            <w:pPr>
              <w:pStyle w:val="Paragraph"/>
              <w:ind w:firstLine="0"/>
              <w:jc w:val="center"/>
              <w:rPr>
                <w:lang w:val="en-AU"/>
              </w:rPr>
            </w:pPr>
            <w:r w:rsidRPr="009D5954">
              <w:rPr>
                <w:lang w:val="en-AU"/>
              </w:rPr>
              <w:t>S2-C1-H3 (°)</w:t>
            </w:r>
          </w:p>
        </w:tc>
        <w:tc>
          <w:tcPr>
            <w:tcW w:w="2318" w:type="dxa"/>
            <w:tcBorders>
              <w:top w:val="single" w:sz="12" w:space="0" w:color="auto"/>
              <w:left w:val="single" w:sz="12" w:space="0" w:color="auto"/>
            </w:tcBorders>
            <w:shd w:val="clear" w:color="auto" w:fill="auto"/>
            <w:vAlign w:val="center"/>
            <w:hideMark/>
          </w:tcPr>
          <w:p w14:paraId="4FCB5AD4" w14:textId="77777777" w:rsidR="006E5560" w:rsidRPr="009D5954" w:rsidRDefault="006E5560" w:rsidP="00C64D28">
            <w:pPr>
              <w:pStyle w:val="Paragraph"/>
              <w:ind w:firstLine="0"/>
              <w:jc w:val="center"/>
              <w:rPr>
                <w:lang w:val="en-AU"/>
              </w:rPr>
            </w:pPr>
            <w:r w:rsidRPr="009D5954">
              <w:rPr>
                <w:lang w:val="en-AU"/>
              </w:rPr>
              <w:t>111.4</w:t>
            </w:r>
          </w:p>
        </w:tc>
        <w:tc>
          <w:tcPr>
            <w:tcW w:w="2447" w:type="dxa"/>
            <w:tcBorders>
              <w:top w:val="single" w:sz="12" w:space="0" w:color="auto"/>
            </w:tcBorders>
            <w:shd w:val="clear" w:color="auto" w:fill="auto"/>
            <w:vAlign w:val="center"/>
            <w:hideMark/>
          </w:tcPr>
          <w:p w14:paraId="47684DB5" w14:textId="77777777" w:rsidR="006E5560" w:rsidRPr="009D5954" w:rsidRDefault="006E5560" w:rsidP="00C64D28">
            <w:pPr>
              <w:pStyle w:val="Paragraph"/>
              <w:ind w:firstLine="0"/>
              <w:jc w:val="center"/>
              <w:rPr>
                <w:lang w:val="en-AU"/>
              </w:rPr>
            </w:pPr>
            <w:r w:rsidRPr="009D5954">
              <w:rPr>
                <w:lang w:val="en-AU"/>
              </w:rPr>
              <w:t>111.0</w:t>
            </w:r>
          </w:p>
        </w:tc>
      </w:tr>
      <w:tr w:rsidR="006E5560" w:rsidRPr="009D5954" w14:paraId="17A12AEE" w14:textId="77777777" w:rsidTr="00C64D28">
        <w:trPr>
          <w:trHeight w:val="20"/>
        </w:trPr>
        <w:tc>
          <w:tcPr>
            <w:tcW w:w="0" w:type="auto"/>
            <w:vMerge/>
            <w:tcBorders>
              <w:right w:val="single" w:sz="12" w:space="0" w:color="auto"/>
            </w:tcBorders>
            <w:shd w:val="clear" w:color="auto" w:fill="auto"/>
            <w:vAlign w:val="center"/>
            <w:hideMark/>
          </w:tcPr>
          <w:p w14:paraId="6D45586A"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185DBF5D" w14:textId="77777777" w:rsidR="006E5560" w:rsidRPr="009D5954" w:rsidRDefault="006E5560" w:rsidP="00C64D28">
            <w:pPr>
              <w:pStyle w:val="Paragraph"/>
              <w:ind w:firstLine="0"/>
              <w:jc w:val="center"/>
              <w:rPr>
                <w:lang w:val="en-AU"/>
              </w:rPr>
            </w:pPr>
            <w:r w:rsidRPr="009D5954">
              <w:rPr>
                <w:lang w:val="en-AU"/>
              </w:rPr>
              <w:t>S2-C1-H4 (°)</w:t>
            </w:r>
          </w:p>
        </w:tc>
        <w:tc>
          <w:tcPr>
            <w:tcW w:w="2318" w:type="dxa"/>
            <w:tcBorders>
              <w:left w:val="single" w:sz="12" w:space="0" w:color="auto"/>
            </w:tcBorders>
            <w:shd w:val="clear" w:color="auto" w:fill="auto"/>
            <w:vAlign w:val="center"/>
            <w:hideMark/>
          </w:tcPr>
          <w:p w14:paraId="5F831924" w14:textId="77777777" w:rsidR="006E5560" w:rsidRPr="009D5954" w:rsidRDefault="006E5560" w:rsidP="00C64D28">
            <w:pPr>
              <w:pStyle w:val="Paragraph"/>
              <w:ind w:firstLine="0"/>
              <w:jc w:val="center"/>
              <w:rPr>
                <w:lang w:val="en-AU"/>
              </w:rPr>
            </w:pPr>
            <w:r w:rsidRPr="009D5954">
              <w:rPr>
                <w:lang w:val="en-AU"/>
              </w:rPr>
              <w:t>111.3</w:t>
            </w:r>
          </w:p>
        </w:tc>
        <w:tc>
          <w:tcPr>
            <w:tcW w:w="2447" w:type="dxa"/>
            <w:shd w:val="clear" w:color="auto" w:fill="auto"/>
            <w:vAlign w:val="center"/>
            <w:hideMark/>
          </w:tcPr>
          <w:p w14:paraId="4368696C" w14:textId="77777777" w:rsidR="006E5560" w:rsidRPr="009D5954" w:rsidRDefault="006E5560" w:rsidP="00C64D28">
            <w:pPr>
              <w:pStyle w:val="Paragraph"/>
              <w:ind w:firstLine="0"/>
              <w:jc w:val="center"/>
              <w:rPr>
                <w:lang w:val="en-AU"/>
              </w:rPr>
            </w:pPr>
            <w:r w:rsidRPr="009D5954">
              <w:rPr>
                <w:lang w:val="en-AU"/>
              </w:rPr>
              <w:t>112.1</w:t>
            </w:r>
          </w:p>
        </w:tc>
      </w:tr>
      <w:tr w:rsidR="006E5560" w:rsidRPr="009D5954" w14:paraId="5E8C9686"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1CF8A602"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0A056163" w14:textId="77777777" w:rsidR="006E5560" w:rsidRPr="009D5954" w:rsidRDefault="006E5560" w:rsidP="00C64D28">
            <w:pPr>
              <w:pStyle w:val="Paragraph"/>
              <w:ind w:firstLine="0"/>
              <w:jc w:val="center"/>
              <w:rPr>
                <w:lang w:val="en-AU"/>
              </w:rPr>
            </w:pPr>
            <w:r w:rsidRPr="009D5954">
              <w:rPr>
                <w:lang w:val="en-AU"/>
              </w:rPr>
              <w:t>S2-C1-H5 (°)</w:t>
            </w:r>
          </w:p>
        </w:tc>
        <w:tc>
          <w:tcPr>
            <w:tcW w:w="2318" w:type="dxa"/>
            <w:tcBorders>
              <w:left w:val="single" w:sz="12" w:space="0" w:color="auto"/>
            </w:tcBorders>
            <w:shd w:val="clear" w:color="auto" w:fill="auto"/>
            <w:vAlign w:val="center"/>
            <w:hideMark/>
          </w:tcPr>
          <w:p w14:paraId="0B75D175" w14:textId="77777777" w:rsidR="006E5560" w:rsidRPr="009D5954" w:rsidRDefault="006E5560" w:rsidP="00C64D28">
            <w:pPr>
              <w:pStyle w:val="Paragraph"/>
              <w:ind w:firstLine="0"/>
              <w:jc w:val="center"/>
              <w:rPr>
                <w:lang w:val="en-AU"/>
              </w:rPr>
            </w:pPr>
            <w:r w:rsidRPr="009D5954">
              <w:rPr>
                <w:lang w:val="en-AU"/>
              </w:rPr>
              <w:t>111.3</w:t>
            </w:r>
          </w:p>
        </w:tc>
        <w:tc>
          <w:tcPr>
            <w:tcW w:w="2447" w:type="dxa"/>
            <w:shd w:val="clear" w:color="auto" w:fill="auto"/>
            <w:vAlign w:val="center"/>
            <w:hideMark/>
          </w:tcPr>
          <w:p w14:paraId="41F13BB6" w14:textId="77777777" w:rsidR="006E5560" w:rsidRPr="009D5954" w:rsidRDefault="006E5560" w:rsidP="00C64D28">
            <w:pPr>
              <w:pStyle w:val="Paragraph"/>
              <w:ind w:firstLine="0"/>
              <w:jc w:val="center"/>
              <w:rPr>
                <w:lang w:val="en-AU"/>
              </w:rPr>
            </w:pPr>
            <w:r w:rsidRPr="009D5954">
              <w:rPr>
                <w:lang w:val="en-AU"/>
              </w:rPr>
              <w:t>107.6</w:t>
            </w:r>
          </w:p>
        </w:tc>
      </w:tr>
      <w:tr w:rsidR="006E5560" w:rsidRPr="009D5954" w14:paraId="0E569F60" w14:textId="77777777" w:rsidTr="00C64D28">
        <w:trPr>
          <w:trHeight w:val="20"/>
        </w:trPr>
        <w:tc>
          <w:tcPr>
            <w:tcW w:w="0" w:type="auto"/>
            <w:vMerge/>
            <w:tcBorders>
              <w:right w:val="single" w:sz="12" w:space="0" w:color="auto"/>
            </w:tcBorders>
            <w:shd w:val="clear" w:color="auto" w:fill="auto"/>
            <w:vAlign w:val="center"/>
            <w:hideMark/>
          </w:tcPr>
          <w:p w14:paraId="5277719D"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4B4E7332" w14:textId="77777777" w:rsidR="006E5560" w:rsidRPr="009D5954" w:rsidRDefault="006E5560" w:rsidP="00C64D28">
            <w:pPr>
              <w:pStyle w:val="Paragraph"/>
              <w:ind w:firstLine="0"/>
              <w:jc w:val="center"/>
              <w:rPr>
                <w:lang w:val="en-AU"/>
              </w:rPr>
            </w:pPr>
            <w:r w:rsidRPr="009D5954">
              <w:rPr>
                <w:lang w:val="en-AU"/>
              </w:rPr>
              <w:t>H3-C1-H4 (°)</w:t>
            </w:r>
          </w:p>
        </w:tc>
        <w:tc>
          <w:tcPr>
            <w:tcW w:w="2318" w:type="dxa"/>
            <w:tcBorders>
              <w:left w:val="single" w:sz="12" w:space="0" w:color="auto"/>
            </w:tcBorders>
            <w:shd w:val="clear" w:color="auto" w:fill="auto"/>
            <w:vAlign w:val="center"/>
            <w:hideMark/>
          </w:tcPr>
          <w:p w14:paraId="1BA612DE" w14:textId="77777777" w:rsidR="006E5560" w:rsidRPr="009D5954" w:rsidRDefault="006E5560" w:rsidP="00C64D28">
            <w:pPr>
              <w:pStyle w:val="Paragraph"/>
              <w:ind w:firstLine="0"/>
              <w:jc w:val="center"/>
              <w:rPr>
                <w:lang w:val="en-AU"/>
              </w:rPr>
            </w:pPr>
            <w:r w:rsidRPr="009D5954">
              <w:rPr>
                <w:lang w:val="en-AU"/>
              </w:rPr>
              <w:t>107.6</w:t>
            </w:r>
          </w:p>
        </w:tc>
        <w:tc>
          <w:tcPr>
            <w:tcW w:w="2447" w:type="dxa"/>
            <w:shd w:val="clear" w:color="auto" w:fill="auto"/>
            <w:vAlign w:val="center"/>
            <w:hideMark/>
          </w:tcPr>
          <w:p w14:paraId="4D2E8FFC" w14:textId="77777777" w:rsidR="006E5560" w:rsidRPr="009D5954" w:rsidRDefault="006E5560" w:rsidP="00C64D28">
            <w:pPr>
              <w:pStyle w:val="Paragraph"/>
              <w:ind w:firstLine="0"/>
              <w:jc w:val="center"/>
              <w:rPr>
                <w:lang w:val="en-AU"/>
              </w:rPr>
            </w:pPr>
            <w:r w:rsidRPr="009D5954">
              <w:rPr>
                <w:lang w:val="en-AU"/>
              </w:rPr>
              <w:t>109.0</w:t>
            </w:r>
          </w:p>
        </w:tc>
      </w:tr>
      <w:tr w:rsidR="006E5560" w:rsidRPr="009D5954" w14:paraId="0BB69A06"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2C2CDDC6"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5044BBBC" w14:textId="77777777" w:rsidR="006E5560" w:rsidRPr="009D5954" w:rsidRDefault="006E5560" w:rsidP="00C64D28">
            <w:pPr>
              <w:pStyle w:val="Paragraph"/>
              <w:ind w:firstLine="0"/>
              <w:jc w:val="center"/>
              <w:rPr>
                <w:lang w:val="en-AU"/>
              </w:rPr>
            </w:pPr>
            <w:r w:rsidRPr="009D5954">
              <w:rPr>
                <w:lang w:val="en-AU"/>
              </w:rPr>
              <w:t>H3-C1-H5 (°)</w:t>
            </w:r>
          </w:p>
        </w:tc>
        <w:tc>
          <w:tcPr>
            <w:tcW w:w="2318" w:type="dxa"/>
            <w:tcBorders>
              <w:left w:val="single" w:sz="12" w:space="0" w:color="auto"/>
            </w:tcBorders>
            <w:shd w:val="clear" w:color="auto" w:fill="auto"/>
            <w:vAlign w:val="center"/>
            <w:hideMark/>
          </w:tcPr>
          <w:p w14:paraId="77E30E15" w14:textId="77777777" w:rsidR="006E5560" w:rsidRPr="009D5954" w:rsidRDefault="006E5560" w:rsidP="00C64D28">
            <w:pPr>
              <w:pStyle w:val="Paragraph"/>
              <w:ind w:firstLine="0"/>
              <w:jc w:val="center"/>
              <w:rPr>
                <w:lang w:val="en-AU"/>
              </w:rPr>
            </w:pPr>
            <w:r w:rsidRPr="009D5954">
              <w:rPr>
                <w:lang w:val="en-AU"/>
              </w:rPr>
              <w:t>107.6</w:t>
            </w:r>
          </w:p>
        </w:tc>
        <w:tc>
          <w:tcPr>
            <w:tcW w:w="2447" w:type="dxa"/>
            <w:shd w:val="clear" w:color="auto" w:fill="auto"/>
            <w:vAlign w:val="center"/>
            <w:hideMark/>
          </w:tcPr>
          <w:p w14:paraId="5CA04652" w14:textId="77777777" w:rsidR="006E5560" w:rsidRPr="009D5954" w:rsidRDefault="006E5560" w:rsidP="00C64D28">
            <w:pPr>
              <w:pStyle w:val="Paragraph"/>
              <w:ind w:firstLine="0"/>
              <w:jc w:val="center"/>
              <w:rPr>
                <w:lang w:val="en-AU"/>
              </w:rPr>
            </w:pPr>
            <w:r w:rsidRPr="009D5954">
              <w:rPr>
                <w:lang w:val="en-AU"/>
              </w:rPr>
              <w:t>108.5</w:t>
            </w:r>
          </w:p>
        </w:tc>
      </w:tr>
      <w:tr w:rsidR="006E5560" w:rsidRPr="009D5954" w14:paraId="3FC4B278" w14:textId="77777777" w:rsidTr="00C64D28">
        <w:trPr>
          <w:trHeight w:val="20"/>
        </w:trPr>
        <w:tc>
          <w:tcPr>
            <w:tcW w:w="0" w:type="auto"/>
            <w:vMerge/>
            <w:tcBorders>
              <w:bottom w:val="single" w:sz="12" w:space="0" w:color="auto"/>
              <w:right w:val="single" w:sz="12" w:space="0" w:color="auto"/>
            </w:tcBorders>
            <w:shd w:val="clear" w:color="auto" w:fill="auto"/>
            <w:vAlign w:val="center"/>
            <w:hideMark/>
          </w:tcPr>
          <w:p w14:paraId="773F90AC" w14:textId="77777777" w:rsidR="006E5560" w:rsidRPr="009D5954" w:rsidRDefault="006E5560" w:rsidP="00C64D28">
            <w:pPr>
              <w:pStyle w:val="Paragraph"/>
              <w:jc w:val="center"/>
              <w:rPr>
                <w:lang w:val="en-AU"/>
              </w:rPr>
            </w:pPr>
          </w:p>
        </w:tc>
        <w:tc>
          <w:tcPr>
            <w:tcW w:w="2213" w:type="dxa"/>
            <w:tcBorders>
              <w:left w:val="single" w:sz="12" w:space="0" w:color="auto"/>
              <w:bottom w:val="single" w:sz="12" w:space="0" w:color="auto"/>
              <w:right w:val="single" w:sz="12" w:space="0" w:color="auto"/>
            </w:tcBorders>
            <w:shd w:val="clear" w:color="auto" w:fill="auto"/>
            <w:vAlign w:val="center"/>
            <w:hideMark/>
          </w:tcPr>
          <w:p w14:paraId="5C9E1509" w14:textId="77777777" w:rsidR="006E5560" w:rsidRPr="009D5954" w:rsidRDefault="006E5560" w:rsidP="00C64D28">
            <w:pPr>
              <w:pStyle w:val="Paragraph"/>
              <w:ind w:firstLine="0"/>
              <w:jc w:val="center"/>
              <w:rPr>
                <w:lang w:val="en-AU"/>
              </w:rPr>
            </w:pPr>
            <w:r w:rsidRPr="009D5954">
              <w:rPr>
                <w:lang w:val="en-AU"/>
              </w:rPr>
              <w:t>H4-C1-H5 (°)</w:t>
            </w:r>
          </w:p>
        </w:tc>
        <w:tc>
          <w:tcPr>
            <w:tcW w:w="2318" w:type="dxa"/>
            <w:tcBorders>
              <w:left w:val="single" w:sz="12" w:space="0" w:color="auto"/>
              <w:bottom w:val="single" w:sz="12" w:space="0" w:color="auto"/>
            </w:tcBorders>
            <w:shd w:val="clear" w:color="auto" w:fill="auto"/>
            <w:vAlign w:val="center"/>
            <w:hideMark/>
          </w:tcPr>
          <w:p w14:paraId="3799F288" w14:textId="77777777" w:rsidR="006E5560" w:rsidRPr="009D5954" w:rsidRDefault="006E5560" w:rsidP="00C64D28">
            <w:pPr>
              <w:pStyle w:val="Paragraph"/>
              <w:ind w:firstLine="0"/>
              <w:jc w:val="center"/>
              <w:rPr>
                <w:lang w:val="en-AU"/>
              </w:rPr>
            </w:pPr>
            <w:r w:rsidRPr="009D5954">
              <w:rPr>
                <w:lang w:val="en-AU"/>
              </w:rPr>
              <w:t>107.6</w:t>
            </w:r>
          </w:p>
        </w:tc>
        <w:tc>
          <w:tcPr>
            <w:tcW w:w="2447" w:type="dxa"/>
            <w:tcBorders>
              <w:bottom w:val="single" w:sz="12" w:space="0" w:color="auto"/>
            </w:tcBorders>
            <w:shd w:val="clear" w:color="auto" w:fill="auto"/>
            <w:vAlign w:val="center"/>
            <w:hideMark/>
          </w:tcPr>
          <w:p w14:paraId="27FA1357" w14:textId="77777777" w:rsidR="006E5560" w:rsidRPr="009D5954" w:rsidRDefault="006E5560" w:rsidP="00C64D28">
            <w:pPr>
              <w:pStyle w:val="Paragraph"/>
              <w:ind w:firstLine="0"/>
              <w:jc w:val="center"/>
              <w:rPr>
                <w:lang w:val="en-AU"/>
              </w:rPr>
            </w:pPr>
            <w:r w:rsidRPr="009D5954">
              <w:rPr>
                <w:lang w:val="en-AU"/>
              </w:rPr>
              <w:t>108.6</w:t>
            </w:r>
          </w:p>
        </w:tc>
      </w:tr>
    </w:tbl>
    <w:p w14:paraId="3AC5E234" w14:textId="77777777" w:rsidR="006E5560" w:rsidRPr="006E5560" w:rsidRDefault="006E5560" w:rsidP="006E5560"/>
    <w:p w14:paraId="43AE95CC" w14:textId="7B5B14B6" w:rsidR="00E84303" w:rsidRDefault="00E84303" w:rsidP="00E84303">
      <w:pPr>
        <w:pStyle w:val="Heading2"/>
      </w:pPr>
      <w:bookmarkStart w:id="604" w:name="_Toc20407285"/>
      <w:r>
        <w:t xml:space="preserve">QM Conformational Analysis on Results from </w:t>
      </w:r>
      <w:r w:rsidR="001978B2">
        <w:t>Method</w:t>
      </w:r>
      <w:r>
        <w:t xml:space="preserve"> G</w:t>
      </w:r>
      <w:bookmarkEnd w:id="604"/>
    </w:p>
    <w:p w14:paraId="330CA40D" w14:textId="657CB847" w:rsidR="000D6119" w:rsidRPr="000D6119" w:rsidRDefault="000D6119" w:rsidP="000D6119">
      <w:pPr>
        <w:pStyle w:val="Paragraph"/>
      </w:pPr>
      <w:r>
        <w:t xml:space="preserve">The QM calculations were carried out using </w:t>
      </w:r>
      <w:r w:rsidR="001978B2">
        <w:t>Method</w:t>
      </w:r>
      <w:r>
        <w:t xml:space="preserve"> G to investigate the difference </w:t>
      </w:r>
      <w:r w:rsidR="001978B2">
        <w:t xml:space="preserve">in the analysis results </w:t>
      </w:r>
      <w:r>
        <w:t xml:space="preserve">between the </w:t>
      </w:r>
      <w:r w:rsidR="001978B2" w:rsidRPr="00AC07F2">
        <w:sym w:font="Symbol" w:char="F077"/>
      </w:r>
      <w:r w:rsidR="001978B2" w:rsidRPr="00AC07F2">
        <w:t>B97X-D</w:t>
      </w:r>
      <w:r w:rsidR="001978B2">
        <w:t xml:space="preserve"> and M06-2X </w:t>
      </w:r>
      <w:r>
        <w:t>functionals.</w:t>
      </w:r>
    </w:p>
    <w:p w14:paraId="065A3A13" w14:textId="77777777" w:rsidR="000E4C1D" w:rsidRPr="00D742A2" w:rsidRDefault="000E4C1D" w:rsidP="000E4C1D">
      <w:pPr>
        <w:pStyle w:val="Heading3"/>
      </w:pPr>
      <w:bookmarkStart w:id="605" w:name="_Toc20407286"/>
      <w:r>
        <w:t>Reactant LUMO Energies</w:t>
      </w:r>
      <w:bookmarkEnd w:id="605"/>
    </w:p>
    <w:p w14:paraId="64443232" w14:textId="7BD5A933" w:rsidR="000E4C1D" w:rsidRPr="005668AF" w:rsidRDefault="001978B2" w:rsidP="000E4C1D">
      <w:pPr>
        <w:pStyle w:val="Paragraph"/>
      </w:pPr>
      <w:r>
        <w:lastRenderedPageBreak/>
        <w:t>The</w:t>
      </w:r>
      <w:r w:rsidR="000E4C1D">
        <w:t xml:space="preserve"> reactants LUMO energies </w:t>
      </w:r>
      <w:r w:rsidR="00B70F8D">
        <w:t xml:space="preserve">calculated using Method G explains the variation </w:t>
      </w:r>
      <w:r w:rsidR="000E4C1D">
        <w:t xml:space="preserve">addition barrier </w:t>
      </w:r>
      <w:r w:rsidR="00B70F8D">
        <w:t>slightly worse than</w:t>
      </w:r>
      <w:r>
        <w:t xml:space="preserve"> Method </w:t>
      </w:r>
      <w:r w:rsidR="00B70F8D">
        <w:t>I</w:t>
      </w:r>
      <w:r>
        <w:t>.</w:t>
      </w:r>
    </w:p>
    <w:p w14:paraId="6BC9C8AB" w14:textId="017E1F53" w:rsidR="000E4C1D" w:rsidRDefault="000E4C1D" w:rsidP="000E4C1D">
      <w:pPr>
        <w:pStyle w:val="Paragraph"/>
        <w:ind w:firstLine="0"/>
        <w:jc w:val="center"/>
      </w:pPr>
      <w:r w:rsidRPr="000E4C1D">
        <w:rPr>
          <w:noProof/>
          <w:lang w:val="en-AU"/>
        </w:rPr>
        <w:drawing>
          <wp:inline distT="0" distB="0" distL="0" distR="0" wp14:anchorId="5E845D56" wp14:editId="0DCC6367">
            <wp:extent cx="3648807" cy="23512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22" t="4259" r="2822" b="4343"/>
                    <a:stretch/>
                  </pic:blipFill>
                  <pic:spPr bwMode="auto">
                    <a:xfrm>
                      <a:off x="0" y="0"/>
                      <a:ext cx="3662801" cy="2360316"/>
                    </a:xfrm>
                    <a:prstGeom prst="rect">
                      <a:avLst/>
                    </a:prstGeom>
                    <a:ln>
                      <a:noFill/>
                    </a:ln>
                    <a:extLst>
                      <a:ext uri="{53640926-AAD7-44D8-BBD7-CCE9431645EC}">
                        <a14:shadowObscured xmlns:a14="http://schemas.microsoft.com/office/drawing/2010/main"/>
                      </a:ext>
                    </a:extLst>
                  </pic:spPr>
                </pic:pic>
              </a:graphicData>
            </a:graphic>
          </wp:inline>
        </w:drawing>
      </w:r>
    </w:p>
    <w:p w14:paraId="372431D9" w14:textId="7006103E" w:rsidR="000E4C1D" w:rsidRDefault="000E4C1D" w:rsidP="000E4C1D">
      <w:r>
        <w:rPr>
          <w:b/>
        </w:rPr>
        <w:t xml:space="preserve">Figure </w:t>
      </w:r>
      <w:r w:rsidR="00BD7344">
        <w:rPr>
          <w:b/>
        </w:rPr>
        <w:t>S4</w:t>
      </w:r>
      <w:r w:rsidRPr="00C03498">
        <w:rPr>
          <w:b/>
        </w:rPr>
        <w:t>.</w:t>
      </w:r>
      <w:r w:rsidRPr="00C03498">
        <w:t xml:space="preserve"> </w:t>
      </w:r>
      <w:r w:rsidRPr="007B1CEF">
        <w:t xml:space="preserve">LUMO </w:t>
      </w:r>
      <w:r w:rsidR="00B70F8D">
        <w:t>e</w:t>
      </w:r>
      <w:r>
        <w:t xml:space="preserve">nergies </w:t>
      </w:r>
      <w:r w:rsidRPr="007B1CEF">
        <w:t>of the reactants.</w:t>
      </w:r>
    </w:p>
    <w:p w14:paraId="1804018F" w14:textId="77777777" w:rsidR="000E4C1D" w:rsidRPr="00805E2B" w:rsidRDefault="000E4C1D" w:rsidP="00805E2B"/>
    <w:p w14:paraId="209F63E7" w14:textId="77777777" w:rsidR="000E4C1D" w:rsidRDefault="000E4C1D" w:rsidP="000E4C1D">
      <w:pPr>
        <w:pStyle w:val="Heading3"/>
      </w:pPr>
      <w:bookmarkStart w:id="606" w:name="_Toc20407287"/>
      <m:oMath>
        <m:r>
          <w:rPr>
            <w:rFonts w:ascii="Cambria Math" w:hAnsi="Cambria Math"/>
          </w:rPr>
          <m:t>β</m:t>
        </m:r>
      </m:oMath>
      <w:r>
        <w:t>-Carbon Charges</w:t>
      </w:r>
      <w:bookmarkEnd w:id="606"/>
    </w:p>
    <w:p w14:paraId="15D6541E" w14:textId="0C13853A" w:rsidR="00F82AB8" w:rsidRPr="00F82AB8" w:rsidRDefault="00F82AB8" w:rsidP="00F82AB8">
      <w:pPr>
        <w:pStyle w:val="Paragraph"/>
        <w:rPr>
          <w:b/>
        </w:rPr>
      </w:pPr>
      <w:r>
        <w:t xml:space="preserve">The HOMOs chosen for the calculation of </w:t>
      </w:r>
      <m:oMath>
        <m:r>
          <w:rPr>
            <w:rFonts w:ascii="Cambria Math" w:hAnsi="Cambria Math"/>
          </w:rPr>
          <m:t>ω</m:t>
        </m:r>
      </m:oMath>
      <w:r>
        <w:t xml:space="preserve"> are roughly </w:t>
      </w:r>
      <w:proofErr w:type="gramStart"/>
      <w:r>
        <w:t>similar to</w:t>
      </w:r>
      <w:proofErr w:type="gramEnd"/>
      <w:r>
        <w:t xml:space="preserve"> Method I, except that the 3</w:t>
      </w:r>
      <w:proofErr w:type="spellStart"/>
      <w:r w:rsidRPr="00F82AB8">
        <w:rPr>
          <w:vertAlign w:val="superscript"/>
        </w:rPr>
        <w:t>rd</w:t>
      </w:r>
      <w:proofErr w:type="spellEnd"/>
      <w:r>
        <w:t xml:space="preserve"> and 4</w:t>
      </w:r>
      <w:r w:rsidRPr="00F82AB8">
        <w:rPr>
          <w:vertAlign w:val="superscript"/>
        </w:rPr>
        <w:t>th</w:t>
      </w:r>
      <w:r>
        <w:t xml:space="preserve"> HOMOs are chosen for </w:t>
      </w:r>
      <w:r>
        <w:rPr>
          <w:b/>
        </w:rPr>
        <w:t>R5</w:t>
      </w:r>
      <w:r>
        <w:t xml:space="preserve"> and </w:t>
      </w:r>
      <w:r w:rsidRPr="00F82AB8">
        <w:rPr>
          <w:b/>
        </w:rPr>
        <w:t>R9</w:t>
      </w:r>
      <w:r>
        <w:t xml:space="preserve"> instead of the 2</w:t>
      </w:r>
      <w:r w:rsidRPr="00F82AB8">
        <w:rPr>
          <w:vertAlign w:val="superscript"/>
        </w:rPr>
        <w:t>nd</w:t>
      </w:r>
      <w:r>
        <w:rPr>
          <w:vertAlign w:val="superscript"/>
        </w:rPr>
        <w:t xml:space="preserve"> </w:t>
      </w:r>
      <w:r>
        <w:t>and 3</w:t>
      </w:r>
      <w:r w:rsidRPr="00F82AB8">
        <w:rPr>
          <w:vertAlign w:val="superscript"/>
        </w:rPr>
        <w:t>rd</w:t>
      </w:r>
      <w:r w:rsidRPr="00F82AB8">
        <w:t>.</w:t>
      </w:r>
      <w:r>
        <w:t xml:space="preserve"> The reason for the discrepancy in the energy hierarchy of the molecular orbitals is yet to be inspected.</w:t>
      </w:r>
    </w:p>
    <w:p w14:paraId="15376918" w14:textId="52C081EA" w:rsidR="00805E2B" w:rsidRDefault="00445937" w:rsidP="00445937">
      <w:pPr>
        <w:pStyle w:val="Paragraph"/>
      </w:pPr>
      <w:r>
        <w:t>It is interesting to note that the</w:t>
      </w:r>
      <w:r w:rsidR="008350AD">
        <w:t xml:space="preserve"> description power of the addition barriers by</w:t>
      </w:r>
      <w:r>
        <w:t xml:space="preserve"> </w:t>
      </w:r>
      <m:oMath>
        <m:r>
          <w:rPr>
            <w:rFonts w:ascii="Cambria Math" w:hAnsi="Cambria Math"/>
          </w:rPr>
          <m:t>ω</m:t>
        </m:r>
      </m:oMath>
      <w:r>
        <w:t xml:space="preserve"> </w:t>
      </w:r>
      <w:r w:rsidR="008350AD">
        <w:t>was reduced to about</w:t>
      </w:r>
      <w:r w:rsidR="00DF3E9D">
        <w:t xml:space="preserve"> 50% when the functional was changed to </w:t>
      </w:r>
      <w:r w:rsidR="00DF3E9D" w:rsidRPr="00AC07F2">
        <w:sym w:font="Symbol" w:char="F077"/>
      </w:r>
      <w:r w:rsidR="00DF3E9D" w:rsidRPr="00AC07F2">
        <w:t>B97X-D</w:t>
      </w:r>
      <w:r>
        <w:t xml:space="preserve">. </w:t>
      </w:r>
      <w:r w:rsidR="00B70F8D">
        <w:t xml:space="preserve">Despite the slightly poorer performance </w:t>
      </w:r>
      <w:r>
        <w:t>for</w:t>
      </w:r>
      <w:r w:rsidR="00B70F8D">
        <w:t xml:space="preserve"> most of the charge schemes, the Merz-Kollman and </w:t>
      </w:r>
      <w:proofErr w:type="spellStart"/>
      <w:r w:rsidR="00B70F8D">
        <w:t>ChelpG</w:t>
      </w:r>
      <w:proofErr w:type="spellEnd"/>
      <w:r w:rsidR="00B70F8D">
        <w:t xml:space="preserve"> charges calculated using Method G unexpectedly returned significantly higher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70F8D">
        <w:t xml:space="preserve"> values than calculations of Method I</w:t>
      </w:r>
      <w:r w:rsidR="000E4C1D">
        <w:t>.</w:t>
      </w:r>
      <w:r w:rsidR="00B70F8D">
        <w:t xml:space="preserve"> </w:t>
      </w:r>
      <w:r>
        <w:t>It</w:t>
      </w:r>
      <w:r w:rsidR="00B70F8D">
        <w:t xml:space="preserve"> is possible that range-separated functionals are more suitable for computation of the 2 charge schemes.</w:t>
      </w:r>
      <w:r>
        <w:t xml:space="preserve"> However, further investigations would be required for definitive conclusions to be drawn.</w:t>
      </w:r>
    </w:p>
    <w:p w14:paraId="4CA8CB07" w14:textId="536502CA" w:rsidR="000E4C1D" w:rsidRDefault="00DF3E9D" w:rsidP="000E4C1D">
      <w:pPr>
        <w:pStyle w:val="Paragraph"/>
        <w:ind w:firstLine="0"/>
        <w:jc w:val="center"/>
      </w:pPr>
      <w:r w:rsidRPr="00DF3E9D">
        <w:rPr>
          <w:noProof/>
          <w:lang w:val="en-AU"/>
        </w:rPr>
        <w:lastRenderedPageBreak/>
        <w:drawing>
          <wp:inline distT="0" distB="0" distL="0" distR="0" wp14:anchorId="6528E8F4" wp14:editId="4639F9FE">
            <wp:extent cx="5732585" cy="7327535"/>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222" t="8658" r="3049" b="5764"/>
                    <a:stretch/>
                  </pic:blipFill>
                  <pic:spPr bwMode="auto">
                    <a:xfrm>
                      <a:off x="0" y="0"/>
                      <a:ext cx="5735831" cy="7331684"/>
                    </a:xfrm>
                    <a:prstGeom prst="rect">
                      <a:avLst/>
                    </a:prstGeom>
                    <a:ln>
                      <a:noFill/>
                    </a:ln>
                    <a:extLst>
                      <a:ext uri="{53640926-AAD7-44D8-BBD7-CCE9431645EC}">
                        <a14:shadowObscured xmlns:a14="http://schemas.microsoft.com/office/drawing/2010/main"/>
                      </a:ext>
                    </a:extLst>
                  </pic:spPr>
                </pic:pic>
              </a:graphicData>
            </a:graphic>
          </wp:inline>
        </w:drawing>
      </w:r>
    </w:p>
    <w:p w14:paraId="0281B07A" w14:textId="0B19F2A9" w:rsidR="000E4C1D" w:rsidRDefault="000E4C1D" w:rsidP="000E4C1D">
      <w:r>
        <w:rPr>
          <w:b/>
        </w:rPr>
        <w:t xml:space="preserve">Figure </w:t>
      </w:r>
      <w:r w:rsidR="00BD7344">
        <w:rPr>
          <w:b/>
        </w:rPr>
        <w:t>S5</w:t>
      </w:r>
      <w:r w:rsidRPr="00C03498">
        <w:rPr>
          <w:b/>
        </w:rPr>
        <w:t>.</w:t>
      </w:r>
      <w:r>
        <w:t xml:space="preserve"> </w:t>
      </w:r>
      <w:r w:rsidR="001978B2">
        <w:t xml:space="preserve">Partial </w:t>
      </w:r>
      <w:r>
        <w:t xml:space="preserve">charges of </w:t>
      </w:r>
      <m:oMath>
        <m:r>
          <w:rPr>
            <w:rFonts w:ascii="Cambria Math" w:hAnsi="Cambria Math"/>
          </w:rPr>
          <m:t>β</m:t>
        </m:r>
      </m:oMath>
      <w:r>
        <w:t xml:space="preserve">-carbon </w:t>
      </w:r>
      <w:r w:rsidR="001978B2">
        <w:t xml:space="preserve">and </w:t>
      </w:r>
      <m:oMath>
        <m:r>
          <w:rPr>
            <w:rFonts w:ascii="Cambria Math" w:hAnsi="Cambria Math"/>
          </w:rPr>
          <m:t>ω</m:t>
        </m:r>
      </m:oMath>
      <w:r w:rsidR="001978B2">
        <w:t xml:space="preserve"> </w:t>
      </w:r>
      <w:r>
        <w:t>of the</w:t>
      </w:r>
      <w:r w:rsidR="001978B2">
        <w:t xml:space="preserve"> Michael acceptors</w:t>
      </w:r>
      <w:r w:rsidR="003E1F22">
        <w:t xml:space="preserve"> computed using Method G</w:t>
      </w:r>
      <w:r w:rsidRPr="007B1CEF">
        <w:t>.</w:t>
      </w:r>
    </w:p>
    <w:p w14:paraId="6DD7E6CF" w14:textId="77777777" w:rsidR="000E4C1D" w:rsidRPr="00805E2B" w:rsidRDefault="000E4C1D" w:rsidP="000E4C1D"/>
    <w:p w14:paraId="72AF5930" w14:textId="342B8EE2" w:rsidR="005B5812" w:rsidRDefault="000E4C1D" w:rsidP="005B5812">
      <w:pPr>
        <w:pStyle w:val="Heading3"/>
      </w:pPr>
      <w:bookmarkStart w:id="607" w:name="_Toc20407288"/>
      <w:r>
        <w:t>Distortion/</w:t>
      </w:r>
      <w:r w:rsidR="005B5812">
        <w:t>Interaction Analysis</w:t>
      </w:r>
      <w:bookmarkEnd w:id="607"/>
    </w:p>
    <w:p w14:paraId="3A0B1652" w14:textId="3A1FB767" w:rsidR="000E4C1D" w:rsidRPr="00BD7344" w:rsidRDefault="00BD7344" w:rsidP="00BD7344">
      <w:pPr>
        <w:pStyle w:val="Paragraph"/>
      </w:pPr>
      <w:r>
        <w:lastRenderedPageBreak/>
        <w:t xml:space="preserve">The correlation trends showed by the components in the distortion/interaction analysis are </w:t>
      </w:r>
      <w:proofErr w:type="gramStart"/>
      <w:r>
        <w:t>similar to</w:t>
      </w:r>
      <w:proofErr w:type="gramEnd"/>
      <w:r>
        <w:t xml:space="preserve"> Combination I. The methylthiolate in </w:t>
      </w:r>
      <w:r>
        <w:rPr>
          <w:b/>
        </w:rPr>
        <w:t>TS5</w:t>
      </w:r>
      <w:r>
        <w:t xml:space="preserve"> is still found to exhibit a greater distortion compared to the other TSs. The ligand distortion energy and activation energy returned high values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as seen from the analysis on results from Combination G. The interaction energy remains lacking in the predictive power of the calculated addition barriers. Furthermore, the previously seen hypothetical ideal linear fit through the rest of the data points excluding </w:t>
      </w:r>
      <w:r w:rsidRPr="009D253C">
        <w:rPr>
          <w:b/>
        </w:rPr>
        <w:t>R9</w:t>
      </w:r>
      <w:r>
        <w:t xml:space="preserve"> is now unclear.</w:t>
      </w:r>
    </w:p>
    <w:p w14:paraId="566407DA" w14:textId="7209F1AB" w:rsidR="000E4C1D" w:rsidRDefault="000E4C1D" w:rsidP="000E4C1D">
      <w:pPr>
        <w:jc w:val="center"/>
        <w:rPr>
          <w:b/>
        </w:rPr>
      </w:pPr>
      <w:r w:rsidRPr="000E4C1D">
        <w:rPr>
          <w:b/>
          <w:noProof/>
          <w:lang w:val="en-AU"/>
        </w:rPr>
        <w:drawing>
          <wp:inline distT="0" distB="0" distL="0" distR="0" wp14:anchorId="0289144D" wp14:editId="5B36EC5C">
            <wp:extent cx="4747846" cy="350287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842" t="6135" r="2733"/>
                    <a:stretch/>
                  </pic:blipFill>
                  <pic:spPr bwMode="auto">
                    <a:xfrm>
                      <a:off x="0" y="0"/>
                      <a:ext cx="4753854" cy="3507308"/>
                    </a:xfrm>
                    <a:prstGeom prst="rect">
                      <a:avLst/>
                    </a:prstGeom>
                    <a:ln>
                      <a:noFill/>
                    </a:ln>
                    <a:extLst>
                      <a:ext uri="{53640926-AAD7-44D8-BBD7-CCE9431645EC}">
                        <a14:shadowObscured xmlns:a14="http://schemas.microsoft.com/office/drawing/2010/main"/>
                      </a:ext>
                    </a:extLst>
                  </pic:spPr>
                </pic:pic>
              </a:graphicData>
            </a:graphic>
          </wp:inline>
        </w:drawing>
      </w:r>
    </w:p>
    <w:p w14:paraId="568E1BA6" w14:textId="2BC1514F" w:rsidR="000E4C1D" w:rsidRDefault="000E4C1D" w:rsidP="000E4C1D">
      <w:r>
        <w:rPr>
          <w:b/>
        </w:rPr>
        <w:t xml:space="preserve">Figure </w:t>
      </w:r>
      <w:r w:rsidR="00BD7344">
        <w:rPr>
          <w:b/>
        </w:rPr>
        <w:t>S6</w:t>
      </w:r>
      <w:r w:rsidRPr="00C03498">
        <w:rPr>
          <w:b/>
        </w:rPr>
        <w:t>.</w:t>
      </w:r>
      <w:r>
        <w:t xml:space="preserve"> Plots showing the relationship between distortion energies of thiolate (upper left), and cyanoacrylamides (upper right), activation energies (lower left) and interaction energies (lower right)</w:t>
      </w:r>
      <w:r w:rsidR="003E1F22">
        <w:t xml:space="preserve"> computed using Method G</w:t>
      </w:r>
      <w:r w:rsidRPr="007B1CEF">
        <w:t>.</w:t>
      </w:r>
    </w:p>
    <w:p w14:paraId="676FFD5F" w14:textId="77777777" w:rsidR="007C0572" w:rsidRPr="005B5812" w:rsidRDefault="007C0572" w:rsidP="000D6119">
      <w:pPr>
        <w:pStyle w:val="Paragraph"/>
      </w:pPr>
    </w:p>
    <w:p w14:paraId="256AEF05" w14:textId="70012126" w:rsidR="002622B0" w:rsidRDefault="002622B0" w:rsidP="005B5812">
      <w:pPr>
        <w:pStyle w:val="Heading2"/>
      </w:pPr>
      <w:bookmarkStart w:id="608" w:name="_Toc20407289"/>
      <w:r>
        <w:t>Details of MD Parameters Used</w:t>
      </w:r>
      <w:bookmarkEnd w:id="608"/>
    </w:p>
    <w:p w14:paraId="7661B1B4" w14:textId="651801B7" w:rsidR="002622B0" w:rsidRDefault="002622B0" w:rsidP="002622B0">
      <w:pPr>
        <w:pStyle w:val="Heading3"/>
      </w:pPr>
      <w:bookmarkStart w:id="609" w:name="_Toc20407290"/>
      <w:r>
        <w:t>Preparation of GROMOS System</w:t>
      </w:r>
      <w:bookmarkEnd w:id="609"/>
    </w:p>
    <w:p w14:paraId="6506AA49" w14:textId="2B5C6A4F" w:rsidR="00341E1F" w:rsidRDefault="00341E1F" w:rsidP="00341E1F">
      <w:pPr>
        <w:pStyle w:val="Paragraph"/>
      </w:pPr>
      <w:r>
        <w:t xml:space="preserve">A threshold of 0.1% was specified for the </w:t>
      </w:r>
      <w:proofErr w:type="spellStart"/>
      <w:r w:rsidRPr="00341E1F">
        <w:rPr>
          <w:i/>
        </w:rPr>
        <w:t>gch</w:t>
      </w:r>
      <w:proofErr w:type="spellEnd"/>
      <w:r>
        <w:t xml:space="preserve"> program, which repositions H atoms for which the connecting bond deviates from the optimal distance by a percentage greater than the threshold.</w:t>
      </w:r>
    </w:p>
    <w:p w14:paraId="13672607" w14:textId="29420822" w:rsidR="000B703B" w:rsidRDefault="000B703B" w:rsidP="00341E1F">
      <w:pPr>
        <w:pStyle w:val="Paragraph"/>
      </w:pPr>
      <w:r>
        <w:lastRenderedPageBreak/>
        <w:t>The initial and maximum time steps for energy minimisations were set to 10 fs and 50 fs, respectively. All bond lengths were constrained using SHAKE algorithm with tolerance of 10</w:t>
      </w:r>
      <w:r>
        <w:rPr>
          <w:vertAlign w:val="superscript"/>
        </w:rPr>
        <w:t>-4</w:t>
      </w:r>
      <w:r>
        <w:t>.</w:t>
      </w:r>
    </w:p>
    <w:p w14:paraId="653EC67C" w14:textId="3B35EB7C" w:rsidR="006754CF" w:rsidRDefault="0094332A" w:rsidP="00341E1F">
      <w:pPr>
        <w:pStyle w:val="Paragraph"/>
      </w:pPr>
      <w:r>
        <w:t xml:space="preserve">The </w:t>
      </w:r>
      <w:r>
        <w:rPr>
          <w:i/>
        </w:rPr>
        <w:t>@rotate</w:t>
      </w:r>
      <w:r>
        <w:t xml:space="preserve"> flag was specified to rotate the solute to direct the largest atom-atom distance between any 2 solute molecules along z-axis, and the largest atom-atom distance in the perpendicular plane points along y-axis prior to solvation. The default value of 2.3</w:t>
      </w:r>
      <w:r w:rsidRPr="0094332A">
        <w:t xml:space="preserve"> </w:t>
      </w:r>
      <w:r>
        <w:t xml:space="preserve">Å was used for the minimum solvent to solute distance for the </w:t>
      </w:r>
      <w:proofErr w:type="spellStart"/>
      <w:r>
        <w:rPr>
          <w:i/>
        </w:rPr>
        <w:t>sim_box</w:t>
      </w:r>
      <w:proofErr w:type="spellEnd"/>
      <w:r>
        <w:t xml:space="preserve"> program. A rectangular</w:t>
      </w:r>
      <w:r w:rsidRPr="0094332A">
        <w:t xml:space="preserve"> </w:t>
      </w:r>
      <w:r>
        <w:t xml:space="preserve">PBC was used as the </w:t>
      </w:r>
      <w:proofErr w:type="spellStart"/>
      <w:proofErr w:type="gramStart"/>
      <w:r>
        <w:rPr>
          <w:i/>
        </w:rPr>
        <w:t>pmemd.cuda</w:t>
      </w:r>
      <w:proofErr w:type="spellEnd"/>
      <w:proofErr w:type="gramEnd"/>
      <w:r>
        <w:t xml:space="preserve"> program could not handle non-rectangular PBC just yet.</w:t>
      </w:r>
    </w:p>
    <w:p w14:paraId="392ED620" w14:textId="00786077" w:rsidR="0094332A" w:rsidRDefault="00AA32D1" w:rsidP="00341E1F">
      <w:pPr>
        <w:pStyle w:val="Paragraph"/>
      </w:pPr>
      <w:r>
        <w:t xml:space="preserve">A </w:t>
      </w:r>
      <w:proofErr w:type="spellStart"/>
      <w:r>
        <w:t>cutoff</w:t>
      </w:r>
      <w:proofErr w:type="spellEnd"/>
      <w:r>
        <w:t xml:space="preserve"> of 0.8 was specified for the Coulomb potential calculation for t</w:t>
      </w:r>
      <w:r w:rsidR="0094332A">
        <w:t xml:space="preserve">he </w:t>
      </w:r>
      <w:r w:rsidR="0094332A">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w:t>
      </w:r>
      <w:proofErr w:type="gramStart"/>
      <w:r>
        <w:t>exactly the same</w:t>
      </w:r>
      <w:proofErr w:type="gramEnd"/>
      <w:r>
        <w:t xml:space="preserve"> coordinates as the first ion. The reason for the phenomenon was not investigated due to time constraint.</w:t>
      </w:r>
    </w:p>
    <w:p w14:paraId="25196AA8" w14:textId="12F994DA" w:rsidR="00AA32D1" w:rsidRDefault="00AA32D1" w:rsidP="00341E1F">
      <w:pPr>
        <w:pStyle w:val="Paragraph"/>
      </w:pPr>
      <w:r>
        <w:t>A harmonic force constant of 2.5×10</w:t>
      </w:r>
      <w:r>
        <w:rPr>
          <w:vertAlign w:val="superscript"/>
        </w:rPr>
        <w:t>4</w:t>
      </w:r>
      <w:r>
        <w:t xml:space="preserve"> </w:t>
      </w:r>
      <w:r w:rsidR="00B40523">
        <w:t>Nm</w:t>
      </w:r>
      <w:r w:rsidR="00B40523">
        <w:rPr>
          <w:vertAlign w:val="superscript"/>
        </w:rPr>
        <w:t>-1</w:t>
      </w:r>
      <w:r w:rsidR="00B40523">
        <w:t xml:space="preserve"> </w:t>
      </w:r>
      <w:r>
        <w:t>was used to restrain the positions of specified solute atoms.</w:t>
      </w:r>
    </w:p>
    <w:p w14:paraId="0BD03D33" w14:textId="77777777" w:rsidR="00B40523" w:rsidRPr="00AA32D1" w:rsidRDefault="00B40523" w:rsidP="00341E1F">
      <w:pPr>
        <w:pStyle w:val="Paragraph"/>
      </w:pPr>
    </w:p>
    <w:p w14:paraId="27A396FF" w14:textId="41C6B783" w:rsidR="002622B0" w:rsidRDefault="002622B0" w:rsidP="002622B0">
      <w:pPr>
        <w:pStyle w:val="Heading3"/>
      </w:pPr>
      <w:bookmarkStart w:id="610" w:name="_Toc20407291"/>
      <w:r>
        <w:t>Simulation of AMBER System</w:t>
      </w:r>
      <w:bookmarkEnd w:id="610"/>
    </w:p>
    <w:p w14:paraId="7F7AF4C7" w14:textId="580A1903" w:rsidR="00AA32D1" w:rsidRDefault="004037DE" w:rsidP="001B596D">
      <w:pPr>
        <w:pStyle w:val="Paragraph"/>
      </w:pPr>
      <w:r>
        <w:t>Apart from the first NVT simulation during equilibration phase and production phase</w:t>
      </w:r>
      <w:r w:rsidR="004E4307">
        <w:t xml:space="preserve">, the initial velocity of all simulations </w:t>
      </w:r>
      <w:proofErr w:type="gramStart"/>
      <w:r w:rsidR="004E4307">
        <w:t>were</w:t>
      </w:r>
      <w:proofErr w:type="gramEnd"/>
      <w:r w:rsidR="004E4307">
        <w:t xml:space="preserve"> obtained from the previous runs. Otherwise, the velocity of each atom is sampled from Boltzmann distribution at the specified temperature as mentioned in the main text. The energy and coordinates were written out every 1000 and 2500 steps, respectively for </w:t>
      </w:r>
      <w:r w:rsidR="00F65A4D">
        <w:t>simulations of less than 10 ns</w:t>
      </w:r>
      <w:r w:rsidR="004E4307">
        <w:t xml:space="preserve">. </w:t>
      </w:r>
      <w:r w:rsidR="00F65A4D">
        <w:t xml:space="preserve">The frequency of the storage of coordinates is halved for systems that run for 10 ns and above. </w:t>
      </w:r>
      <w:r w:rsidR="004E4307">
        <w:t xml:space="preserve">The </w:t>
      </w:r>
      <w:proofErr w:type="spellStart"/>
      <w:r w:rsidR="004E4307">
        <w:t>center</w:t>
      </w:r>
      <w:proofErr w:type="spellEnd"/>
      <w:r w:rsidR="004E4307">
        <w:t xml:space="preserve"> of mass motion was removed every 1000 steps. </w:t>
      </w:r>
      <w:r w:rsidR="00F65A4D">
        <w:t xml:space="preserve">All </w:t>
      </w:r>
      <w:r w:rsidR="007F7CC4">
        <w:t xml:space="preserve">molecules were wrapped back into the box </w:t>
      </w:r>
      <w:r w:rsidR="00F65A4D">
        <w:t>during</w:t>
      </w:r>
      <w:r w:rsidR="007F7CC4">
        <w:t xml:space="preserve"> the simulations to avoid the </w:t>
      </w:r>
      <w:r w:rsidR="00F65A4D">
        <w:t>storage failure of</w:t>
      </w:r>
      <w:r w:rsidR="007F7CC4">
        <w:t xml:space="preserve"> large coordinates. </w:t>
      </w:r>
      <w:r w:rsidR="004E4307">
        <w:t xml:space="preserve">No continuum correction was applied to energy and pressure in </w:t>
      </w:r>
      <w:proofErr w:type="spellStart"/>
      <w:r w:rsidR="004E4307">
        <w:t>vdW</w:t>
      </w:r>
      <w:proofErr w:type="spellEnd"/>
      <w:r w:rsidR="004E4307">
        <w:t xml:space="preserve"> interactions</w:t>
      </w:r>
      <w:r w:rsidR="000F33F1">
        <w:t xml:space="preserve"> to prevent incompatibility with the Lennard-Jones parameters of the atoms in the systems built, which were parameterised without them</w:t>
      </w:r>
      <w:r w:rsidR="004E4307">
        <w:t>. A cubic spline function was used as switching function of Coulomb forces. The skin distance for neighbour lists is set to 2</w:t>
      </w:r>
      <w:r w:rsidR="004E4307" w:rsidRPr="004E4307">
        <w:t xml:space="preserve"> </w:t>
      </w:r>
      <w:r w:rsidR="004E4307">
        <w:t>Å.</w:t>
      </w:r>
    </w:p>
    <w:p w14:paraId="1A85CCC9" w14:textId="76AC867A" w:rsidR="007C0572" w:rsidRDefault="007C0572" w:rsidP="00E025A7">
      <w:pPr>
        <w:pStyle w:val="Paragraph"/>
        <w:ind w:firstLine="0"/>
      </w:pPr>
    </w:p>
    <w:p w14:paraId="52BE8B12" w14:textId="3F4EA8D4" w:rsidR="0076398D" w:rsidRDefault="00BD7344" w:rsidP="0076398D">
      <w:pPr>
        <w:pStyle w:val="Heading2"/>
      </w:pPr>
      <w:bookmarkStart w:id="611" w:name="_Toc20407262"/>
      <w:r>
        <w:lastRenderedPageBreak/>
        <w:t>Validation</w:t>
      </w:r>
      <w:r w:rsidR="0076398D">
        <w:t xml:space="preserve"> of Simulated </w:t>
      </w:r>
      <w:bookmarkEnd w:id="611"/>
      <w:r>
        <w:t>Systems</w:t>
      </w:r>
    </w:p>
    <w:p w14:paraId="0DB5B9CF" w14:textId="04C5495A" w:rsidR="00BD7344" w:rsidRPr="00BD7344" w:rsidRDefault="00BD7344" w:rsidP="00BD7344">
      <w:pPr>
        <w:pStyle w:val="Paragraph"/>
      </w:pPr>
      <w:r>
        <w:t>The simulations of BTK were compared to the observables from the experiment in attempt to validate the MD simulations.</w:t>
      </w:r>
    </w:p>
    <w:p w14:paraId="72EA041B" w14:textId="77777777" w:rsidR="0076398D" w:rsidRDefault="0076398D" w:rsidP="0076398D">
      <w:pPr>
        <w:pStyle w:val="Heading3"/>
      </w:pPr>
      <w:bookmarkStart w:id="612" w:name="_Toc20407263"/>
      <w:r>
        <w:t>RMSD of Protein Backbones from X-ray Crystal Structure</w:t>
      </w:r>
      <w:bookmarkEnd w:id="612"/>
    </w:p>
    <w:p w14:paraId="16AC8675" w14:textId="2B26E372" w:rsidR="0076398D" w:rsidRPr="00323361" w:rsidRDefault="0076398D" w:rsidP="0076398D">
      <w:pPr>
        <w:pStyle w:val="Paragraph"/>
      </w:pPr>
      <w:r>
        <w:t xml:space="preserve">The deviations of the protein backbones from the experimentally measured structure are plotted as shown in Figure </w:t>
      </w:r>
      <w:r w:rsidR="00BD7344">
        <w:t>S7</w:t>
      </w:r>
      <w:r>
        <w:t>. Due to the protocol of the preparation of the simulation systems which involves multiple energy minimisations, the initial structure</w:t>
      </w:r>
      <w:r w:rsidR="00C2608A">
        <w:t>s</w:t>
      </w:r>
      <w:r>
        <w:t xml:space="preserve"> for the simulations </w:t>
      </w:r>
      <w:r w:rsidR="00A941B1">
        <w:t>are already deviated for about 1.5</w:t>
      </w:r>
      <w:r>
        <w:t xml:space="preserve"> Å from the X-ray crystal structure from which the systems were built. However, the fluctuations of the RMSD throughout the MD simulations are relatively small.</w:t>
      </w:r>
      <w:r w:rsidR="00C2608A">
        <w:t xml:space="preserve"> The RMSDs are maintained at about 2.5 Å after equilibration for most of the runs.</w:t>
      </w:r>
      <w:r w:rsidR="00BD7344">
        <w:t xml:space="preserve"> This indicates that the GROMOS parameters managed to reproduce the structural properties of the backbone of BTK to a reasonable extent.</w:t>
      </w:r>
    </w:p>
    <w:p w14:paraId="73AEF9B6" w14:textId="387F3626" w:rsidR="0076398D" w:rsidRDefault="00CB35B4" w:rsidP="0076398D">
      <w:pPr>
        <w:jc w:val="center"/>
      </w:pPr>
      <w:r>
        <w:rPr>
          <w:noProof/>
          <w:lang w:val="en-AU"/>
        </w:rPr>
        <w:lastRenderedPageBreak/>
        <w:drawing>
          <wp:inline distT="0" distB="0" distL="0" distR="0" wp14:anchorId="034D138B" wp14:editId="3D4EFBD9">
            <wp:extent cx="5731510" cy="68776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bone RMSD Line.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6877685"/>
                    </a:xfrm>
                    <a:prstGeom prst="rect">
                      <a:avLst/>
                    </a:prstGeom>
                  </pic:spPr>
                </pic:pic>
              </a:graphicData>
            </a:graphic>
          </wp:inline>
        </w:drawing>
      </w:r>
    </w:p>
    <w:p w14:paraId="1AAEB8B3" w14:textId="33227D1F" w:rsidR="0076398D" w:rsidRDefault="0076398D" w:rsidP="0076398D">
      <w:r>
        <w:rPr>
          <w:b/>
        </w:rPr>
        <w:t xml:space="preserve">Figure </w:t>
      </w:r>
      <w:r w:rsidR="00BD7344">
        <w:rPr>
          <w:b/>
        </w:rPr>
        <w:t>S7</w:t>
      </w:r>
      <w:r w:rsidRPr="00C03498">
        <w:rPr>
          <w:b/>
        </w:rPr>
        <w:t>.</w:t>
      </w:r>
      <w:r>
        <w:t xml:space="preserve"> RMSD of BTK protein backbones from the X-ray crystal structure throughout the 100 ns MD </w:t>
      </w:r>
      <w:commentRangeStart w:id="613"/>
      <w:r>
        <w:t>simulations</w:t>
      </w:r>
      <w:commentRangeEnd w:id="613"/>
      <w:r w:rsidR="005E49BD">
        <w:rPr>
          <w:rStyle w:val="CommentReference"/>
        </w:rPr>
        <w:commentReference w:id="613"/>
      </w:r>
      <w:r w:rsidRPr="007B1CEF">
        <w:t>.</w:t>
      </w:r>
    </w:p>
    <w:p w14:paraId="3BF06EFD" w14:textId="77777777" w:rsidR="0076398D" w:rsidRPr="00323361" w:rsidRDefault="0076398D" w:rsidP="0076398D"/>
    <w:p w14:paraId="11DEB016" w14:textId="32D2AEC8" w:rsidR="0076398D" w:rsidRDefault="0076398D" w:rsidP="0076398D">
      <w:pPr>
        <w:pStyle w:val="Heading3"/>
      </w:pPr>
      <w:bookmarkStart w:id="614" w:name="_Toc20407264"/>
      <w:r>
        <w:t>Hydrogen Bond Analysis</w:t>
      </w:r>
      <w:bookmarkEnd w:id="614"/>
    </w:p>
    <w:p w14:paraId="5787EB6C" w14:textId="7117796F" w:rsidR="00CB35B4" w:rsidRPr="00CB35B4" w:rsidRDefault="00CB35B4" w:rsidP="00CB35B4">
      <w:pPr>
        <w:pStyle w:val="Paragraph"/>
      </w:pPr>
      <w:r>
        <w:lastRenderedPageBreak/>
        <w:t>The number of hydrogen bonds between the backbone residues of BTK during different MD simulations is p</w:t>
      </w:r>
      <w:r w:rsidR="00910567">
        <w:t>lotted</w:t>
      </w:r>
      <w:r w:rsidR="00BD7344">
        <w:t xml:space="preserve"> in Figure S8</w:t>
      </w:r>
      <w:r w:rsidR="00910567">
        <w:t xml:space="preserve">. It is found to fluctuate between 58 and 105 with a uniform peak of about 80 for all runs. </w:t>
      </w:r>
      <w:r w:rsidR="005E49BD">
        <w:t>T</w:t>
      </w:r>
      <w:r w:rsidR="00BD7344">
        <w:t>his implies that no significant change in the conformation of BTK has happened during the simulations.</w:t>
      </w:r>
    </w:p>
    <w:p w14:paraId="2715FD1B" w14:textId="6CF7FC11" w:rsidR="0076398D" w:rsidRDefault="00537E92" w:rsidP="0076398D">
      <w:r w:rsidRPr="00537E92">
        <w:rPr>
          <w:noProof/>
          <w:lang w:val="en-AU"/>
        </w:rPr>
        <w:drawing>
          <wp:inline distT="0" distB="0" distL="0" distR="0" wp14:anchorId="008E110A" wp14:editId="28C0359F">
            <wp:extent cx="5731510" cy="65664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526"/>
                    <a:stretch/>
                  </pic:blipFill>
                  <pic:spPr bwMode="auto">
                    <a:xfrm>
                      <a:off x="0" y="0"/>
                      <a:ext cx="5731510" cy="6566400"/>
                    </a:xfrm>
                    <a:prstGeom prst="rect">
                      <a:avLst/>
                    </a:prstGeom>
                    <a:ln>
                      <a:noFill/>
                    </a:ln>
                    <a:extLst>
                      <a:ext uri="{53640926-AAD7-44D8-BBD7-CCE9431645EC}">
                        <a14:shadowObscured xmlns:a14="http://schemas.microsoft.com/office/drawing/2010/main"/>
                      </a:ext>
                    </a:extLst>
                  </pic:spPr>
                </pic:pic>
              </a:graphicData>
            </a:graphic>
          </wp:inline>
        </w:drawing>
      </w:r>
    </w:p>
    <w:p w14:paraId="119BC8BB" w14:textId="4488152C" w:rsidR="0076398D" w:rsidRDefault="0076398D" w:rsidP="0076398D">
      <w:r>
        <w:rPr>
          <w:b/>
        </w:rPr>
        <w:t xml:space="preserve">Figure </w:t>
      </w:r>
      <w:r w:rsidR="00BD7344">
        <w:rPr>
          <w:b/>
        </w:rPr>
        <w:t>S8</w:t>
      </w:r>
      <w:r>
        <w:rPr>
          <w:b/>
        </w:rPr>
        <w:t>.</w:t>
      </w:r>
      <w:r>
        <w:t xml:space="preserve"> </w:t>
      </w:r>
      <w:r w:rsidR="00003B81">
        <w:t xml:space="preserve">Distributions </w:t>
      </w:r>
      <w:r w:rsidR="00CB35B4">
        <w:t>of the number</w:t>
      </w:r>
      <w:r>
        <w:t xml:space="preserve"> of the hydrogen bonds </w:t>
      </w:r>
      <w:r w:rsidR="00CB35B4">
        <w:t xml:space="preserve">between the backbone residues of BTK </w:t>
      </w:r>
      <w:r>
        <w:t>throughout the MD simulations</w:t>
      </w:r>
      <w:r w:rsidRPr="00E809D4">
        <w:t xml:space="preserve"> </w:t>
      </w:r>
      <w:r>
        <w:t>of noncovalently bound BTK.</w:t>
      </w:r>
    </w:p>
    <w:p w14:paraId="0DED9A04" w14:textId="48FEE3D3" w:rsidR="0076398D" w:rsidRDefault="0076398D" w:rsidP="00E025A7">
      <w:pPr>
        <w:pStyle w:val="Paragraph"/>
        <w:ind w:firstLine="0"/>
      </w:pPr>
    </w:p>
    <w:p w14:paraId="7576E00E" w14:textId="10A61A5B" w:rsidR="0079152B" w:rsidRDefault="00393B7B" w:rsidP="0079152B">
      <w:pPr>
        <w:pStyle w:val="Heading2"/>
      </w:pPr>
      <w:r>
        <w:lastRenderedPageBreak/>
        <w:t>Plotted Figures from Distance Analyses</w:t>
      </w:r>
    </w:p>
    <w:p w14:paraId="4F4DCEE7" w14:textId="3F1B5C30" w:rsidR="00003B81" w:rsidRPr="00003B81" w:rsidRDefault="00003B81" w:rsidP="00003B81">
      <w:pPr>
        <w:pStyle w:val="Paragraph"/>
      </w:pPr>
      <w:proofErr w:type="gramStart"/>
      <w:r>
        <w:t>In an effort to</w:t>
      </w:r>
      <w:proofErr w:type="gramEnd"/>
      <w:r>
        <w:t xml:space="preserve"> search for species with the potential of acting as base catalyst for the thiol additions/eliminations, the distances of the </w:t>
      </w:r>
      <w:r w:rsidR="0032174E">
        <w:t xml:space="preserve">basic (histidine, lysine and arginine) and acidic (aspartate and glutamate) residues </w:t>
      </w:r>
      <w:r>
        <w:t>from the protons to be abstracted as functions of simulati</w:t>
      </w:r>
      <w:r w:rsidR="005E49BD">
        <w:t>on time are plotted. Figure S9 and S10</w:t>
      </w:r>
      <w:r>
        <w:t xml:space="preserve"> showed the trajectories of the charged residues that have approached the protons of interest to within 10 Å at any point of the simulations.</w:t>
      </w:r>
    </w:p>
    <w:p w14:paraId="27C5A4F4" w14:textId="1B4D1C0E" w:rsidR="00393B7B" w:rsidRPr="00393B7B" w:rsidRDefault="00393B7B" w:rsidP="00393B7B">
      <w:pPr>
        <w:pStyle w:val="Heading3"/>
      </w:pPr>
      <w:r>
        <w:t>Potential Base for Thiol Elimination</w:t>
      </w:r>
      <w:r w:rsidR="00372C91">
        <w:t>s</w:t>
      </w:r>
    </w:p>
    <w:p w14:paraId="0A43200E" w14:textId="542B5B2C" w:rsidR="0079152B" w:rsidRDefault="0032174E" w:rsidP="0032174E">
      <w:pPr>
        <w:pStyle w:val="Paragraph"/>
        <w:ind w:firstLine="0"/>
      </w:pPr>
      <w:r w:rsidRPr="0032174E">
        <w:rPr>
          <w:noProof/>
          <w:lang w:val="en-AU"/>
        </w:rPr>
        <mc:AlternateContent>
          <mc:Choice Requires="wps">
            <w:drawing>
              <wp:anchor distT="0" distB="0" distL="114300" distR="114300" simplePos="0" relativeHeight="251753472" behindDoc="0" locked="0" layoutInCell="1" allowOverlap="1" wp14:anchorId="3CA31008" wp14:editId="051E67BC">
                <wp:simplePos x="0" y="0"/>
                <wp:positionH relativeFrom="margin">
                  <wp:posOffset>-105410</wp:posOffset>
                </wp:positionH>
                <wp:positionV relativeFrom="paragraph">
                  <wp:posOffset>-37262</wp:posOffset>
                </wp:positionV>
                <wp:extent cx="389106" cy="282102"/>
                <wp:effectExtent l="0" t="0" r="0" b="0"/>
                <wp:wrapNone/>
                <wp:docPr id="1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70DC72B0" w14:textId="77777777" w:rsidR="00F61077" w:rsidRDefault="00F61077" w:rsidP="0032174E">
                            <w:r>
                              <w:rPr>
                                <w:rFonts w:asciiTheme="minorHAnsi" w:hAnsi="Calibri" w:cstheme="minorBidi"/>
                                <w:color w:val="000000" w:themeColor="text1"/>
                                <w:kern w:val="24"/>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CA31008" id="_x0000_t202" coordsize="21600,21600" o:spt="202" path="m,l,21600r21600,l21600,xe">
                <v:stroke joinstyle="miter"/>
                <v:path gradientshapeok="t" o:connecttype="rect"/>
              </v:shapetype>
              <v:shape id="TextBox 4" o:spid="_x0000_s1026" type="#_x0000_t202" style="position:absolute;left:0;text-align:left;margin-left:-8.3pt;margin-top:-2.95pt;width:30.65pt;height:22.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" filled="f" stroked="f">
                <v:textbox>
                  <w:txbxContent>
                    <w:p w14:paraId="70DC72B0" w14:textId="77777777" w:rsidR="00F61077" w:rsidRDefault="00F61077" w:rsidP="0032174E">
                      <w:r>
                        <w:rPr>
                          <w:rFonts w:asciiTheme="minorHAnsi" w:hAnsi="Calibri" w:cstheme="minorBidi"/>
                          <w:color w:val="000000" w:themeColor="text1"/>
                          <w:kern w:val="24"/>
                          <w:lang w:val="en-AU"/>
                        </w:rPr>
                        <w:t>(a)</w:t>
                      </w:r>
                    </w:p>
                  </w:txbxContent>
                </v:textbox>
                <w10:wrap anchorx="margin"/>
              </v:shape>
            </w:pict>
          </mc:Fallback>
        </mc:AlternateContent>
      </w:r>
      <w:r w:rsidR="0079152B" w:rsidRPr="00173D24">
        <w:rPr>
          <w:noProof/>
          <w:lang w:val="en-AU"/>
        </w:rPr>
        <w:drawing>
          <wp:inline distT="0" distB="0" distL="0" distR="0" wp14:anchorId="22AB2EE7" wp14:editId="72B085D9">
            <wp:extent cx="5729591" cy="6549586"/>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740"/>
                    <a:stretch/>
                  </pic:blipFill>
                  <pic:spPr bwMode="auto">
                    <a:xfrm>
                      <a:off x="0" y="0"/>
                      <a:ext cx="5761028" cy="6585523"/>
                    </a:xfrm>
                    <a:prstGeom prst="rect">
                      <a:avLst/>
                    </a:prstGeom>
                    <a:ln>
                      <a:noFill/>
                    </a:ln>
                    <a:extLst>
                      <a:ext uri="{53640926-AAD7-44D8-BBD7-CCE9431645EC}">
                        <a14:shadowObscured xmlns:a14="http://schemas.microsoft.com/office/drawing/2010/main"/>
                      </a:ext>
                    </a:extLst>
                  </pic:spPr>
                </pic:pic>
              </a:graphicData>
            </a:graphic>
          </wp:inline>
        </w:drawing>
      </w:r>
    </w:p>
    <w:p w14:paraId="4C31666B" w14:textId="6CC9507D" w:rsidR="0079152B" w:rsidRDefault="0032174E" w:rsidP="0079152B">
      <w:pPr>
        <w:pStyle w:val="Paragraph"/>
        <w:ind w:firstLine="0"/>
        <w:jc w:val="center"/>
      </w:pPr>
      <w:r w:rsidRPr="0032174E">
        <w:rPr>
          <w:noProof/>
          <w:lang w:val="en-AU"/>
        </w:rPr>
        <w:lastRenderedPageBreak/>
        <mc:AlternateContent>
          <mc:Choice Requires="wps">
            <w:drawing>
              <wp:anchor distT="0" distB="0" distL="114300" distR="114300" simplePos="0" relativeHeight="251755520" behindDoc="0" locked="0" layoutInCell="1" allowOverlap="1" wp14:anchorId="0221B3B7" wp14:editId="7782B7C2">
                <wp:simplePos x="0" y="0"/>
                <wp:positionH relativeFrom="margin">
                  <wp:posOffset>-105842</wp:posOffset>
                </wp:positionH>
                <wp:positionV relativeFrom="paragraph">
                  <wp:posOffset>-76835</wp:posOffset>
                </wp:positionV>
                <wp:extent cx="389106" cy="282102"/>
                <wp:effectExtent l="0" t="0" r="0" b="0"/>
                <wp:wrapNone/>
                <wp:docPr id="17"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6B218CFF" w14:textId="6DA7ED74" w:rsidR="00F61077" w:rsidRDefault="00F61077" w:rsidP="0032174E">
                            <w:r>
                              <w:rPr>
                                <w:rFonts w:asciiTheme="minorHAnsi" w:hAnsi="Calibri" w:cstheme="minorBidi"/>
                                <w:color w:val="000000" w:themeColor="text1"/>
                                <w:kern w:val="24"/>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221B3B7" id="_x0000_s1027" type="#_x0000_t202" style="position:absolute;left:0;text-align:left;margin-left:-8.35pt;margin-top:-6.05pt;width:30.65pt;height:22.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" filled="f" stroked="f">
                <v:textbox>
                  <w:txbxContent>
                    <w:p w14:paraId="6B218CFF" w14:textId="6DA7ED74" w:rsidR="00F61077" w:rsidRDefault="00F61077" w:rsidP="0032174E">
                      <w:r>
                        <w:rPr>
                          <w:rFonts w:asciiTheme="minorHAnsi" w:hAnsi="Calibri" w:cstheme="minorBidi"/>
                          <w:color w:val="000000" w:themeColor="text1"/>
                          <w:kern w:val="24"/>
                          <w:lang w:val="en-AU"/>
                        </w:rPr>
                        <w:t>(b)</w:t>
                      </w:r>
                    </w:p>
                  </w:txbxContent>
                </v:textbox>
                <w10:wrap anchorx="margin"/>
              </v:shape>
            </w:pict>
          </mc:Fallback>
        </mc:AlternateContent>
      </w:r>
      <w:r w:rsidR="0079152B" w:rsidRPr="00E33F25">
        <w:rPr>
          <w:noProof/>
          <w:lang w:val="en-AU"/>
        </w:rPr>
        <w:drawing>
          <wp:inline distT="0" distB="0" distL="0" distR="0" wp14:anchorId="71D6E400" wp14:editId="2EA2B1D2">
            <wp:extent cx="5696383" cy="43288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010"/>
                    <a:stretch/>
                  </pic:blipFill>
                  <pic:spPr bwMode="auto">
                    <a:xfrm>
                      <a:off x="0" y="0"/>
                      <a:ext cx="5720426" cy="4347080"/>
                    </a:xfrm>
                    <a:prstGeom prst="rect">
                      <a:avLst/>
                    </a:prstGeom>
                    <a:ln>
                      <a:noFill/>
                    </a:ln>
                    <a:extLst>
                      <a:ext uri="{53640926-AAD7-44D8-BBD7-CCE9431645EC}">
                        <a14:shadowObscured xmlns:a14="http://schemas.microsoft.com/office/drawing/2010/main"/>
                      </a:ext>
                    </a:extLst>
                  </pic:spPr>
                </pic:pic>
              </a:graphicData>
            </a:graphic>
          </wp:inline>
        </w:drawing>
      </w:r>
    </w:p>
    <w:p w14:paraId="1E32EC97" w14:textId="6BFF6D05" w:rsidR="0079152B" w:rsidRDefault="0079152B" w:rsidP="0079152B">
      <w:r>
        <w:rPr>
          <w:b/>
        </w:rPr>
        <w:t xml:space="preserve">Figure </w:t>
      </w:r>
      <w:r w:rsidR="00003B81">
        <w:rPr>
          <w:b/>
        </w:rPr>
        <w:t>S</w:t>
      </w:r>
      <w:r w:rsidR="005E49BD">
        <w:rPr>
          <w:b/>
        </w:rPr>
        <w:t>9</w:t>
      </w:r>
      <w:r w:rsidRPr="00C03498">
        <w:rPr>
          <w:b/>
        </w:rPr>
        <w:t>.</w:t>
      </w:r>
      <w:r>
        <w:t xml:space="preserve"> Distance between </w:t>
      </w:r>
      <w:r w:rsidR="0032174E">
        <w:t xml:space="preserve">charged residues </w:t>
      </w:r>
      <w:r>
        <w:t>of interest and the C</w:t>
      </w:r>
      <m:oMath>
        <m:r>
          <m:rPr>
            <m:sty m:val="p"/>
          </m:rPr>
          <w:rPr>
            <w:rFonts w:ascii="Cambria Math" w:hAnsi="Cambria Math"/>
          </w:rPr>
          <m:t>α</m:t>
        </m:r>
      </m:oMath>
      <w:r>
        <w:t xml:space="preserve"> proton of the covalently bound</w:t>
      </w:r>
      <w:r w:rsidR="0032174E">
        <w:t xml:space="preserve"> (a)</w:t>
      </w:r>
      <w:r>
        <w:t xml:space="preserve"> </w:t>
      </w:r>
      <w:r>
        <w:rPr>
          <w:b/>
        </w:rPr>
        <w:t>1</w:t>
      </w:r>
      <w:r>
        <w:t xml:space="preserve"> and </w:t>
      </w:r>
      <w:r w:rsidR="0032174E">
        <w:t xml:space="preserve">(b) </w:t>
      </w:r>
      <w:r>
        <w:rPr>
          <w:b/>
        </w:rPr>
        <w:t>3</w:t>
      </w:r>
      <w:r w:rsidRPr="007B1CEF">
        <w:t>.</w:t>
      </w:r>
    </w:p>
    <w:p w14:paraId="70190EB4" w14:textId="0C560CC0" w:rsidR="00372C91" w:rsidRDefault="00372C91" w:rsidP="0079152B"/>
    <w:p w14:paraId="5C33D0E1" w14:textId="140EEAA9" w:rsidR="00372C91" w:rsidRDefault="00372C91" w:rsidP="00372C91">
      <w:pPr>
        <w:pStyle w:val="Heading3"/>
      </w:pPr>
      <w:r>
        <w:t>Potential Base for Thiol Additions</w:t>
      </w:r>
    </w:p>
    <w:p w14:paraId="48D01541" w14:textId="640C3630" w:rsidR="00372C91" w:rsidRDefault="00B771C2" w:rsidP="00372C91">
      <w:r w:rsidRPr="0032174E">
        <w:rPr>
          <w:noProof/>
          <w:lang w:val="en-AU"/>
        </w:rPr>
        <w:lastRenderedPageBreak/>
        <mc:AlternateContent>
          <mc:Choice Requires="wps">
            <w:drawing>
              <wp:anchor distT="0" distB="0" distL="114300" distR="114300" simplePos="0" relativeHeight="251759616" behindDoc="0" locked="0" layoutInCell="1" allowOverlap="1" wp14:anchorId="4387B0C5" wp14:editId="24A00D80">
                <wp:simplePos x="0" y="0"/>
                <wp:positionH relativeFrom="margin">
                  <wp:posOffset>-95250</wp:posOffset>
                </wp:positionH>
                <wp:positionV relativeFrom="paragraph">
                  <wp:posOffset>-77038</wp:posOffset>
                </wp:positionV>
                <wp:extent cx="389106" cy="282102"/>
                <wp:effectExtent l="0" t="0" r="0" b="0"/>
                <wp:wrapNone/>
                <wp:docPr id="3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35AEAF96" w14:textId="5F77F261" w:rsidR="00F61077" w:rsidRDefault="00F61077" w:rsidP="00B771C2">
                            <w:r>
                              <w:rPr>
                                <w:rFonts w:asciiTheme="minorHAnsi" w:hAnsi="Calibri" w:cstheme="minorBidi"/>
                                <w:color w:val="000000" w:themeColor="text1"/>
                                <w:kern w:val="24"/>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87B0C5" id="_x0000_s1028" type="#_x0000_t202" style="position:absolute;left:0;text-align:left;margin-left:-7.5pt;margin-top:-6.05pt;width:30.65pt;height:22.2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" filled="f" stroked="f">
                <v:textbox>
                  <w:txbxContent>
                    <w:p w14:paraId="35AEAF96" w14:textId="5F77F261" w:rsidR="00F61077" w:rsidRDefault="00F61077" w:rsidP="00B771C2">
                      <w:r>
                        <w:rPr>
                          <w:rFonts w:asciiTheme="minorHAnsi" w:hAnsi="Calibri" w:cstheme="minorBidi"/>
                          <w:color w:val="000000" w:themeColor="text1"/>
                          <w:kern w:val="24"/>
                          <w:lang w:val="en-AU"/>
                        </w:rPr>
                        <w:t>(a)</w:t>
                      </w:r>
                    </w:p>
                  </w:txbxContent>
                </v:textbox>
                <w10:wrap anchorx="margin"/>
              </v:shape>
            </w:pict>
          </mc:Fallback>
        </mc:AlternateContent>
      </w:r>
      <w:r w:rsidR="00372C91" w:rsidRPr="002529A8">
        <w:rPr>
          <w:noProof/>
          <w:lang w:val="en-AU"/>
        </w:rPr>
        <w:drawing>
          <wp:inline distT="0" distB="0" distL="0" distR="0" wp14:anchorId="7A7C58EC" wp14:editId="55298489">
            <wp:extent cx="5723082" cy="64995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5361"/>
                    <a:stretch/>
                  </pic:blipFill>
                  <pic:spPr bwMode="auto">
                    <a:xfrm>
                      <a:off x="0" y="0"/>
                      <a:ext cx="5731419" cy="6508977"/>
                    </a:xfrm>
                    <a:prstGeom prst="rect">
                      <a:avLst/>
                    </a:prstGeom>
                    <a:ln>
                      <a:noFill/>
                    </a:ln>
                    <a:extLst>
                      <a:ext uri="{53640926-AAD7-44D8-BBD7-CCE9431645EC}">
                        <a14:shadowObscured xmlns:a14="http://schemas.microsoft.com/office/drawing/2010/main"/>
                      </a:ext>
                    </a:extLst>
                  </pic:spPr>
                </pic:pic>
              </a:graphicData>
            </a:graphic>
          </wp:inline>
        </w:drawing>
      </w:r>
    </w:p>
    <w:p w14:paraId="71CC46E9" w14:textId="471D6508" w:rsidR="00372C91" w:rsidRDefault="00B771C2" w:rsidP="00372C91">
      <w:r w:rsidRPr="0032174E">
        <w:rPr>
          <w:noProof/>
          <w:lang w:val="en-AU"/>
        </w:rPr>
        <w:lastRenderedPageBreak/>
        <mc:AlternateContent>
          <mc:Choice Requires="wps">
            <w:drawing>
              <wp:anchor distT="0" distB="0" distL="114300" distR="114300" simplePos="0" relativeHeight="251757568" behindDoc="0" locked="0" layoutInCell="1" allowOverlap="1" wp14:anchorId="4DB9BD25" wp14:editId="7904F3A9">
                <wp:simplePos x="0" y="0"/>
                <wp:positionH relativeFrom="margin">
                  <wp:posOffset>-104775</wp:posOffset>
                </wp:positionH>
                <wp:positionV relativeFrom="paragraph">
                  <wp:posOffset>-67513</wp:posOffset>
                </wp:positionV>
                <wp:extent cx="389106" cy="282102"/>
                <wp:effectExtent l="0" t="0" r="0" b="0"/>
                <wp:wrapNone/>
                <wp:docPr id="2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3FED45CD" w14:textId="77777777" w:rsidR="00F61077" w:rsidRDefault="00F61077" w:rsidP="00B771C2">
                            <w:r>
                              <w:rPr>
                                <w:rFonts w:asciiTheme="minorHAnsi" w:hAnsi="Calibri" w:cstheme="minorBidi"/>
                                <w:color w:val="000000" w:themeColor="text1"/>
                                <w:kern w:val="24"/>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B9BD25" id="_x0000_s1029" type="#_x0000_t202" style="position:absolute;left:0;text-align:left;margin-left:-8.25pt;margin-top:-5.3pt;width:30.65pt;height:2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" filled="f" stroked="f">
                <v:textbox>
                  <w:txbxContent>
                    <w:p w14:paraId="3FED45CD" w14:textId="77777777" w:rsidR="00F61077" w:rsidRDefault="00F61077" w:rsidP="00B771C2">
                      <w:r>
                        <w:rPr>
                          <w:rFonts w:asciiTheme="minorHAnsi" w:hAnsi="Calibri" w:cstheme="minorBidi"/>
                          <w:color w:val="000000" w:themeColor="text1"/>
                          <w:kern w:val="24"/>
                          <w:lang w:val="en-AU"/>
                        </w:rPr>
                        <w:t>(b)</w:t>
                      </w:r>
                    </w:p>
                  </w:txbxContent>
                </v:textbox>
                <w10:wrap anchorx="margin"/>
              </v:shape>
            </w:pict>
          </mc:Fallback>
        </mc:AlternateContent>
      </w:r>
      <w:r w:rsidR="00372C91" w:rsidRPr="002529A8">
        <w:rPr>
          <w:noProof/>
          <w:lang w:val="en-AU"/>
        </w:rPr>
        <w:drawing>
          <wp:inline distT="0" distB="0" distL="0" distR="0" wp14:anchorId="48CDD9A8" wp14:editId="68FEDD19">
            <wp:extent cx="5711825" cy="6497436"/>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5204"/>
                    <a:stretch/>
                  </pic:blipFill>
                  <pic:spPr bwMode="auto">
                    <a:xfrm>
                      <a:off x="0" y="0"/>
                      <a:ext cx="5722637" cy="6509735"/>
                    </a:xfrm>
                    <a:prstGeom prst="rect">
                      <a:avLst/>
                    </a:prstGeom>
                    <a:ln>
                      <a:noFill/>
                    </a:ln>
                    <a:extLst>
                      <a:ext uri="{53640926-AAD7-44D8-BBD7-CCE9431645EC}">
                        <a14:shadowObscured xmlns:a14="http://schemas.microsoft.com/office/drawing/2010/main"/>
                      </a:ext>
                    </a:extLst>
                  </pic:spPr>
                </pic:pic>
              </a:graphicData>
            </a:graphic>
          </wp:inline>
        </w:drawing>
      </w:r>
    </w:p>
    <w:p w14:paraId="32076EC9" w14:textId="040C8102" w:rsidR="0032174E" w:rsidRDefault="005E49BD" w:rsidP="0032174E">
      <w:r>
        <w:rPr>
          <w:b/>
        </w:rPr>
        <w:t>Figure S10</w:t>
      </w:r>
      <w:r w:rsidR="0032174E" w:rsidRPr="00C03498">
        <w:rPr>
          <w:b/>
        </w:rPr>
        <w:t>.</w:t>
      </w:r>
      <w:r w:rsidR="0032174E">
        <w:t xml:space="preserve"> Distance between charged residues of interest and the </w:t>
      </w:r>
      <w:r w:rsidR="00B771C2">
        <w:t xml:space="preserve">thiol proton of the unreacted Cys481 </w:t>
      </w:r>
      <w:r w:rsidR="0032174E">
        <w:t xml:space="preserve">of the </w:t>
      </w:r>
      <w:r w:rsidR="00B771C2">
        <w:t>non</w:t>
      </w:r>
      <w:r w:rsidR="0032174E">
        <w:t xml:space="preserve">covalently bound </w:t>
      </w:r>
      <w:r w:rsidR="00B771C2">
        <w:t xml:space="preserve">BTK containing systems </w:t>
      </w:r>
      <w:r w:rsidR="0032174E">
        <w:t xml:space="preserve">(a) </w:t>
      </w:r>
      <w:r w:rsidR="0032174E">
        <w:rPr>
          <w:b/>
        </w:rPr>
        <w:t>1</w:t>
      </w:r>
      <w:r w:rsidR="0032174E">
        <w:t xml:space="preserve"> and (b) </w:t>
      </w:r>
      <w:r w:rsidR="0032174E">
        <w:rPr>
          <w:b/>
        </w:rPr>
        <w:t>3</w:t>
      </w:r>
      <w:r w:rsidR="0032174E" w:rsidRPr="007B1CEF">
        <w:t>.</w:t>
      </w:r>
    </w:p>
    <w:p w14:paraId="68ECDC64" w14:textId="77777777" w:rsidR="00372C91" w:rsidRPr="001C7AB3" w:rsidRDefault="00372C91" w:rsidP="00E025A7">
      <w:pPr>
        <w:pStyle w:val="Paragraph"/>
        <w:ind w:firstLine="0"/>
      </w:pPr>
    </w:p>
    <w:p w14:paraId="61D99265" w14:textId="77777777" w:rsidR="00253EFE" w:rsidRDefault="00253EFE" w:rsidP="00253EFE">
      <w:pPr>
        <w:pStyle w:val="Heading2"/>
      </w:pPr>
      <w:bookmarkStart w:id="615" w:name="_Toc20407292"/>
      <w:r>
        <w:t>Programming Scripts Written</w:t>
      </w:r>
      <w:bookmarkEnd w:id="615"/>
    </w:p>
    <w:p w14:paraId="72D2215A" w14:textId="77777777" w:rsidR="00253EFE" w:rsidRPr="0075626A" w:rsidRDefault="00253EFE" w:rsidP="00253EFE">
      <w:pPr>
        <w:pStyle w:val="Paragraph"/>
      </w:pPr>
      <w:r>
        <w:t xml:space="preserve">All codes written by the author for the project were made publicly available on GitHub at </w:t>
      </w:r>
      <w:hyperlink r:id="rId100" w:history="1">
        <w:r>
          <w:rPr>
            <w:rStyle w:val="Hyperlink"/>
          </w:rPr>
          <w:t>https://github.com/Jon-Ting/Honours</w:t>
        </w:r>
      </w:hyperlink>
      <w:r>
        <w:t>.</w:t>
      </w:r>
    </w:p>
    <w:p w14:paraId="025672C9" w14:textId="77777777" w:rsidR="00253EFE" w:rsidRDefault="00253EFE" w:rsidP="00253EFE">
      <w:pPr>
        <w:pStyle w:val="Heading3"/>
      </w:pPr>
      <w:bookmarkStart w:id="616" w:name="_Toc20407293"/>
      <w:r>
        <w:lastRenderedPageBreak/>
        <w:t>Gaussian Job Generation and Submission</w:t>
      </w:r>
      <w:bookmarkEnd w:id="616"/>
    </w:p>
    <w:p w14:paraId="497E2A83" w14:textId="77777777" w:rsidR="00253EFE" w:rsidRPr="00BD2A5C" w:rsidRDefault="00253EFE" w:rsidP="00253EFE">
      <w:pPr>
        <w:pStyle w:val="Paragraph"/>
      </w:pPr>
      <w:r>
        <w:t>The Python scripts gaussian.py and settings.py in QM/</w:t>
      </w:r>
      <w:proofErr w:type="spellStart"/>
      <w:r>
        <w:t>run_gaussian</w:t>
      </w:r>
      <w:proofErr w:type="spellEnd"/>
      <w:r>
        <w:t xml:space="preserve"> directory work in conjunction with each other to generate Gaussian input files and submission files compatible with High-Performance Computing (HPC) clusters using PBS Pro workload management system (Raijin, Tinaroo, </w:t>
      </w:r>
      <w:proofErr w:type="spellStart"/>
      <w:r>
        <w:t>Awoonga</w:t>
      </w:r>
      <w:proofErr w:type="spellEnd"/>
      <w:r>
        <w:t xml:space="preserve">, Argon). The Bash scripts </w:t>
      </w:r>
      <w:proofErr w:type="spellStart"/>
      <w:r w:rsidRPr="00CB35B4">
        <w:rPr>
          <w:i/>
        </w:rPr>
        <w:t>raijin_sub</w:t>
      </w:r>
      <w:proofErr w:type="spellEnd"/>
      <w:r>
        <w:t xml:space="preserve"> and </w:t>
      </w:r>
      <w:proofErr w:type="spellStart"/>
      <w:r w:rsidRPr="00CB35B4">
        <w:rPr>
          <w:i/>
        </w:rPr>
        <w:t>rcc_sub</w:t>
      </w:r>
      <w:proofErr w:type="spellEnd"/>
      <w:r>
        <w:t xml:space="preserve"> in Bash directory allows automatic submission of HPC jobs by looping through all directories.</w:t>
      </w:r>
    </w:p>
    <w:p w14:paraId="0831C4DA" w14:textId="77777777" w:rsidR="00253EFE" w:rsidRDefault="00253EFE" w:rsidP="00253EFE">
      <w:pPr>
        <w:pStyle w:val="Heading3"/>
      </w:pPr>
      <w:bookmarkStart w:id="617" w:name="_Toc20407294"/>
      <w:r>
        <w:t>Management and Modification of Files and Directories</w:t>
      </w:r>
      <w:bookmarkEnd w:id="617"/>
    </w:p>
    <w:p w14:paraId="7859A0D4" w14:textId="77777777" w:rsidR="00253EFE" w:rsidRDefault="00253EFE" w:rsidP="00253EFE">
      <w:pPr>
        <w:pStyle w:val="Paragraph"/>
      </w:pPr>
      <w:r>
        <w:t>Functions in the Python file admin.py in QM/</w:t>
      </w:r>
      <w:proofErr w:type="spellStart"/>
      <w:r>
        <w:t>run_gaussian</w:t>
      </w:r>
      <w:proofErr w:type="spellEnd"/>
      <w:r>
        <w:t xml:space="preserve"> directory allow easy name-changing of multiple files or directories simultaneously, generation of new directories according to existing files, grouping them correspondingly, and splitting concatenated coordinates files containing multiple molecules into files containing exclusive data of individual molecule. The </w:t>
      </w:r>
      <w:proofErr w:type="spellStart"/>
      <w:proofErr w:type="gramStart"/>
      <w:r w:rsidRPr="00CB35B4">
        <w:rPr>
          <w:i/>
        </w:rPr>
        <w:t>rpname</w:t>
      </w:r>
      <w:proofErr w:type="spellEnd"/>
      <w:r w:rsidRPr="00CB35B4">
        <w:rPr>
          <w:i/>
        </w:rPr>
        <w:t>(</w:t>
      </w:r>
      <w:proofErr w:type="gramEnd"/>
      <w:r w:rsidRPr="00CB35B4">
        <w:rPr>
          <w:i/>
        </w:rPr>
        <w:t>)</w:t>
      </w:r>
      <w:r>
        <w:t xml:space="preserve"> function in the </w:t>
      </w:r>
      <w:r w:rsidRPr="00CB35B4">
        <w:rPr>
          <w:i/>
        </w:rPr>
        <w:t>.</w:t>
      </w:r>
      <w:proofErr w:type="spellStart"/>
      <w:r w:rsidRPr="00CB35B4">
        <w:rPr>
          <w:i/>
        </w:rPr>
        <w:t>bashrc</w:t>
      </w:r>
      <w:proofErr w:type="spellEnd"/>
      <w:r>
        <w:t xml:space="preserve"> file ease the name modification of entries in terminals.</w:t>
      </w:r>
    </w:p>
    <w:p w14:paraId="217BE9B7" w14:textId="77777777" w:rsidR="00253EFE" w:rsidRDefault="00253EFE" w:rsidP="00253EFE">
      <w:pPr>
        <w:pStyle w:val="Heading3"/>
      </w:pPr>
      <w:bookmarkStart w:id="618" w:name="_Toc20407295"/>
      <w:r>
        <w:t>Post-Calculation Correction, Tabulation, and Visualisation of QM Calculation Results</w:t>
      </w:r>
      <w:bookmarkEnd w:id="618"/>
    </w:p>
    <w:p w14:paraId="29C1DF55" w14:textId="77777777" w:rsidR="00253EFE" w:rsidRPr="00D63A02" w:rsidRDefault="00253EFE" w:rsidP="00253EFE">
      <w:pPr>
        <w:pStyle w:val="Paragraph"/>
      </w:pPr>
      <w:r>
        <w:t xml:space="preserve">The </w:t>
      </w:r>
      <w:proofErr w:type="spellStart"/>
      <w:r w:rsidRPr="00CB35B4">
        <w:rPr>
          <w:i/>
        </w:rPr>
        <w:t>SCS_</w:t>
      </w:r>
      <w:proofErr w:type="gramStart"/>
      <w:r w:rsidRPr="00CB35B4">
        <w:rPr>
          <w:i/>
        </w:rPr>
        <w:t>corr</w:t>
      </w:r>
      <w:proofErr w:type="spellEnd"/>
      <w:r w:rsidRPr="00CB35B4">
        <w:rPr>
          <w:i/>
        </w:rPr>
        <w:t>(</w:t>
      </w:r>
      <w:proofErr w:type="gramEnd"/>
      <w:r w:rsidRPr="00CB35B4">
        <w:rPr>
          <w:i/>
        </w:rPr>
        <w:t>)</w:t>
      </w:r>
      <w:r>
        <w:t xml:space="preserve"> function in Gaussian.py was written to carry out spin-component-scaled (SCS) correction. The QM data of interest were extracted and tabulated in Excel sheets using tabulate.py in QM/</w:t>
      </w:r>
      <w:proofErr w:type="spellStart"/>
      <w:r>
        <w:t>run_gaussian</w:t>
      </w:r>
      <w:proofErr w:type="spellEnd"/>
      <w:r>
        <w:t xml:space="preserve"> directory.</w:t>
      </w:r>
      <w:r w:rsidRPr="00D82B2B">
        <w:t xml:space="preserve"> </w:t>
      </w:r>
      <w:r>
        <w:t xml:space="preserve">The </w:t>
      </w:r>
      <w:r w:rsidRPr="00CB35B4">
        <w:rPr>
          <w:i/>
        </w:rPr>
        <w:t>plot_fig.py</w:t>
      </w:r>
      <w:r>
        <w:t xml:space="preserve"> in QM/visual directory obtains the settings for each figure from </w:t>
      </w:r>
      <w:r w:rsidRPr="00CB35B4">
        <w:rPr>
          <w:i/>
        </w:rPr>
        <w:t>plot_config.py</w:t>
      </w:r>
      <w:r>
        <w:t xml:space="preserve"> and generates a graph consisting of one or more subplots for each </w:t>
      </w:r>
      <w:proofErr w:type="gramStart"/>
      <w:r>
        <w:t>properties</w:t>
      </w:r>
      <w:proofErr w:type="gramEnd"/>
      <w:r>
        <w:t xml:space="preserve">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w:t>
      </w:r>
      <w:r w:rsidRPr="00CB35B4">
        <w:rPr>
          <w:i/>
        </w:rPr>
        <w:t>calculation.py</w:t>
      </w:r>
      <w:r>
        <w:t xml:space="preserve"> in QM directory.</w:t>
      </w:r>
    </w:p>
    <w:p w14:paraId="0DA18F28" w14:textId="77777777" w:rsidR="00253EFE" w:rsidRDefault="00253EFE" w:rsidP="00253EFE">
      <w:pPr>
        <w:pStyle w:val="Heading3"/>
      </w:pPr>
      <w:bookmarkStart w:id="619" w:name="_Toc20407296"/>
      <w:r>
        <w:t>Automated Analysis of MD Trajectories</w:t>
      </w:r>
      <w:bookmarkEnd w:id="619"/>
    </w:p>
    <w:p w14:paraId="09FDABC1" w14:textId="77777777" w:rsidR="00253EFE" w:rsidRPr="00174BEB" w:rsidRDefault="00253EFE" w:rsidP="00253EFE">
      <w:pPr>
        <w:pStyle w:val="Paragraph"/>
      </w:pPr>
      <w:r>
        <w:t xml:space="preserve">Provided the template input files for the CPPTRAJ program, </w:t>
      </w:r>
      <w:proofErr w:type="spellStart"/>
      <w:r w:rsidRPr="00CB35B4">
        <w:rPr>
          <w:i/>
        </w:rPr>
        <w:t>post_amber_md</w:t>
      </w:r>
      <w:proofErr w:type="spellEnd"/>
      <w:r w:rsidRPr="00CB35B4">
        <w:rPr>
          <w:i/>
        </w:rPr>
        <w:t>()</w:t>
      </w:r>
      <w:r>
        <w:t xml:space="preserve"> function in the </w:t>
      </w:r>
      <w:r w:rsidRPr="00CB35B4">
        <w:rPr>
          <w:i/>
        </w:rPr>
        <w:t>.</w:t>
      </w:r>
      <w:proofErr w:type="spellStart"/>
      <w:r w:rsidRPr="00CB35B4">
        <w:rPr>
          <w:i/>
        </w:rPr>
        <w:t>bashrc</w:t>
      </w:r>
      <w:proofErr w:type="spellEnd"/>
      <w:r>
        <w:t xml:space="preserve"> file which utilises other functions (</w:t>
      </w:r>
      <w:proofErr w:type="spellStart"/>
      <w:r w:rsidRPr="00CB35B4">
        <w:rPr>
          <w:i/>
        </w:rPr>
        <w:t>mkvmdtop</w:t>
      </w:r>
      <w:proofErr w:type="spellEnd"/>
      <w:r w:rsidRPr="00CB35B4">
        <w:rPr>
          <w:i/>
        </w:rPr>
        <w:t>()</w:t>
      </w:r>
      <w:r>
        <w:t xml:space="preserve"> and </w:t>
      </w:r>
      <w:proofErr w:type="spellStart"/>
      <w:r w:rsidRPr="00CB35B4">
        <w:rPr>
          <w:i/>
        </w:rPr>
        <w:t>find_min_geom</w:t>
      </w:r>
      <w:proofErr w:type="spellEnd"/>
      <w:r w:rsidRPr="00CB35B4">
        <w:rPr>
          <w:i/>
        </w:rPr>
        <w:t>()</w:t>
      </w:r>
      <w:r>
        <w:t xml:space="preserve">) was written in multiple programming languages (Bash, </w:t>
      </w:r>
      <w:proofErr w:type="spellStart"/>
      <w:r>
        <w:t>Sed</w:t>
      </w:r>
      <w:proofErr w:type="spellEnd"/>
      <w:r>
        <w:t xml:space="preserve"> and </w:t>
      </w:r>
      <w:proofErr w:type="spellStart"/>
      <w:r>
        <w:t>Awk</w:t>
      </w:r>
      <w:proofErr w:type="spellEnd"/>
      <w:r>
        <w:t xml:space="preserve">)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w:t>
      </w:r>
      <w:r>
        <w:lastRenderedPageBreak/>
        <w:t>geometry with minimum potential energy, calculating RMSD with respect to the most stable structure and generating an average structure.</w:t>
      </w:r>
    </w:p>
    <w:p w14:paraId="63B2C3C2" w14:textId="77777777" w:rsidR="00253EFE" w:rsidRDefault="00253EFE" w:rsidP="00253EFE">
      <w:pPr>
        <w:pStyle w:val="Heading3"/>
      </w:pPr>
      <w:bookmarkStart w:id="620" w:name="_Toc20407297"/>
      <w:r>
        <w:t>Preparation of MD Systems and Visualisation of MD Trajectory Analysis Results</w:t>
      </w:r>
      <w:bookmarkEnd w:id="620"/>
    </w:p>
    <w:p w14:paraId="5C0CCF9A" w14:textId="64E46AA3" w:rsidR="00253EFE" w:rsidRDefault="00253EFE" w:rsidP="00253EFE">
      <w:pPr>
        <w:pStyle w:val="Paragraph"/>
      </w:pPr>
      <w:r>
        <w:t xml:space="preserve">The Python files </w:t>
      </w:r>
      <w:r w:rsidRPr="00CB35B4">
        <w:rPr>
          <w:i/>
        </w:rPr>
        <w:t>prep_mtb.py</w:t>
      </w:r>
      <w:r>
        <w:t xml:space="preserve"> and </w:t>
      </w:r>
      <w:r w:rsidRPr="00CB35B4">
        <w:rPr>
          <w:i/>
        </w:rPr>
        <w:t>sum.py</w:t>
      </w:r>
      <w:r>
        <w:t xml:space="preserve">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w:t>
      </w:r>
      <w:commentRangeStart w:id="621"/>
      <w:r w:rsidRPr="00CB35B4">
        <w:t xml:space="preserve">using </w:t>
      </w:r>
      <w:commentRangeEnd w:id="621"/>
      <w:r w:rsidR="00910567">
        <w:rPr>
          <w:rStyle w:val="CommentReference"/>
        </w:rPr>
        <w:commentReference w:id="621"/>
      </w:r>
      <w:r w:rsidR="00CB35B4" w:rsidRPr="00910567">
        <w:rPr>
          <w:i/>
        </w:rPr>
        <w:t>base_id.py</w:t>
      </w:r>
      <w:r w:rsidR="00CB35B4">
        <w:t xml:space="preserve">, </w:t>
      </w:r>
      <w:r w:rsidR="00CB35B4" w:rsidRPr="00910567">
        <w:rPr>
          <w:i/>
        </w:rPr>
        <w:t>SC_bond_dist.py</w:t>
      </w:r>
      <w:r w:rsidR="00CB35B4">
        <w:t xml:space="preserve">, </w:t>
      </w:r>
      <w:r w:rsidR="00CB35B4" w:rsidRPr="00910567">
        <w:rPr>
          <w:i/>
        </w:rPr>
        <w:t>bb_rmsd.py</w:t>
      </w:r>
      <w:r w:rsidR="00CB35B4">
        <w:t xml:space="preserve">, </w:t>
      </w:r>
      <w:r w:rsidR="00CB35B4" w:rsidRPr="00910567">
        <w:rPr>
          <w:i/>
        </w:rPr>
        <w:t>hbond_analysis.py</w:t>
      </w:r>
      <w:r w:rsidR="00CB35B4">
        <w:t xml:space="preserve">, and </w:t>
      </w:r>
      <w:r w:rsidR="00CB35B4" w:rsidRPr="00910567">
        <w:rPr>
          <w:i/>
        </w:rPr>
        <w:t>lig_dihedral.py</w:t>
      </w:r>
      <w:r w:rsidR="00CB35B4" w:rsidRPr="00CB35B4">
        <w:t xml:space="preserve"> </w:t>
      </w:r>
      <w:r>
        <w:t>in the MD directory.</w:t>
      </w:r>
    </w:p>
    <w:p w14:paraId="728536E3" w14:textId="77777777" w:rsidR="00253EFE" w:rsidRPr="00CE536C" w:rsidRDefault="00253EFE" w:rsidP="00253EFE">
      <w:pPr>
        <w:pStyle w:val="Paragraph"/>
      </w:pPr>
    </w:p>
    <w:p w14:paraId="45A69D7C" w14:textId="5873B2F5" w:rsidR="00253EFE" w:rsidRDefault="00E325D4">
      <w:pPr>
        <w:adjustRightInd/>
        <w:spacing w:line="259" w:lineRule="auto"/>
        <w:jc w:val="left"/>
        <w:rPr>
          <w:rFonts w:asciiTheme="minorHAnsi" w:hAnsiTheme="minorHAnsi" w:cstheme="minorBidi"/>
          <w:sz w:val="22"/>
          <w:szCs w:val="22"/>
        </w:rPr>
      </w:pPr>
      <w:r>
        <w:rPr>
          <w:rFonts w:asciiTheme="minorHAnsi" w:hAnsiTheme="minorHAnsi" w:cstheme="minorBidi"/>
          <w:sz w:val="22"/>
          <w:szCs w:val="22"/>
        </w:rPr>
        <w:fldChar w:fldCharType="begin"/>
      </w:r>
      <w:r>
        <w:rPr>
          <w:rFonts w:asciiTheme="minorHAnsi" w:hAnsiTheme="minorHAnsi" w:cstheme="minorBidi"/>
          <w:sz w:val="22"/>
          <w:szCs w:val="22"/>
        </w:rPr>
        <w:instrText xml:space="preserve"> ADDIN </w:instrText>
      </w:r>
      <w:r>
        <w:rPr>
          <w:rFonts w:asciiTheme="minorHAnsi" w:hAnsiTheme="minorHAnsi" w:cstheme="minorBidi"/>
          <w:sz w:val="22"/>
          <w:szCs w:val="22"/>
        </w:rPr>
        <w:fldChar w:fldCharType="end"/>
      </w:r>
    </w:p>
    <w:sectPr w:rsidR="00253EFE" w:rsidSect="00C047B8">
      <w:footerReference w:type="default" r:id="rId101"/>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n Ting" w:date="2019-09-20T20:22:00Z" w:initials="JT">
    <w:p w14:paraId="6AAD17F2" w14:textId="0AEA4021" w:rsidR="00F61077" w:rsidRDefault="00F61077">
      <w:pPr>
        <w:pStyle w:val="CommentText"/>
      </w:pPr>
      <w:r>
        <w:rPr>
          <w:rStyle w:val="CommentReference"/>
        </w:rPr>
        <w:annotationRef/>
      </w:r>
      <w:r>
        <w:t>Yet to be completed</w:t>
      </w:r>
    </w:p>
  </w:comment>
  <w:comment w:id="1" w:author="Jonathan Ting" w:date="2019-09-26T15:39:00Z" w:initials="JT">
    <w:p w14:paraId="5E113981" w14:textId="1213D8F2" w:rsidR="00F61077" w:rsidRDefault="00F61077">
      <w:pPr>
        <w:pStyle w:val="CommentText"/>
      </w:pPr>
      <w:r>
        <w:rPr>
          <w:rStyle w:val="CommentReference"/>
        </w:rPr>
        <w:annotationRef/>
      </w:r>
      <w:r>
        <w:t>Not needed?</w:t>
      </w:r>
    </w:p>
  </w:comment>
  <w:comment w:id="8" w:author="Microsoft Office User" w:date="2019-10-09T13:37:00Z" w:initials="MOU">
    <w:p w14:paraId="744D5C21" w14:textId="2797FC7F" w:rsidR="00F61077" w:rsidRDefault="00F61077">
      <w:pPr>
        <w:pStyle w:val="CommentText"/>
      </w:pPr>
      <w:r>
        <w:rPr>
          <w:rStyle w:val="CommentReference"/>
        </w:rPr>
        <w:annotationRef/>
      </w:r>
      <w:r>
        <w:rPr>
          <w:noProof/>
        </w:rPr>
        <w:t>Should the introduction really be numbered as chapter 4? Chapter 1 would seem more fitting. Better check.</w:t>
      </w:r>
    </w:p>
  </w:comment>
  <w:comment w:id="21" w:author="Microsoft Office User" w:date="2019-10-09T13:39:00Z" w:initials="MOU">
    <w:p w14:paraId="5D6C3C1F" w14:textId="6473F54F" w:rsidR="00F61077" w:rsidRDefault="00F61077">
      <w:pPr>
        <w:pStyle w:val="CommentText"/>
      </w:pPr>
      <w:r>
        <w:rPr>
          <w:rStyle w:val="CommentReference"/>
        </w:rPr>
        <w:annotationRef/>
      </w:r>
      <w:r>
        <w:rPr>
          <w:noProof/>
        </w:rPr>
        <w:t>Actually the speed of attachment is variable and one of the things that you will be discussing later in your report - so I suggest deleting the word rapid from here</w:t>
      </w:r>
    </w:p>
  </w:comment>
  <w:comment w:id="22" w:author="Microsoft Office User" w:date="2019-10-09T13:40:00Z" w:initials="MOU">
    <w:p w14:paraId="2AC577F2" w14:textId="7ED399B3" w:rsidR="00F61077" w:rsidRDefault="00F61077">
      <w:pPr>
        <w:pStyle w:val="CommentText"/>
      </w:pPr>
      <w:r>
        <w:rPr>
          <w:rStyle w:val="CommentReference"/>
        </w:rPr>
        <w:annotationRef/>
      </w:r>
      <w:bookmarkStart w:id="23" w:name="_Hlk21638491"/>
      <w:r>
        <w:rPr>
          <w:noProof/>
        </w:rPr>
        <w:t>List some common nucleophilic residues that covalent inhibitors target</w:t>
      </w:r>
      <w:bookmarkEnd w:id="23"/>
    </w:p>
  </w:comment>
  <w:comment w:id="31" w:author="Microsoft Office User" w:date="2019-10-09T13:42:00Z" w:initials="MOU">
    <w:p w14:paraId="407701B2" w14:textId="775F4DC6" w:rsidR="00F61077" w:rsidRDefault="00F61077">
      <w:pPr>
        <w:pStyle w:val="CommentText"/>
      </w:pPr>
      <w:r>
        <w:rPr>
          <w:rStyle w:val="CommentReference"/>
        </w:rPr>
        <w:annotationRef/>
      </w:r>
      <w:r>
        <w:rPr>
          <w:noProof/>
        </w:rPr>
        <w:t>Specificity or selectivity?</w:t>
      </w:r>
    </w:p>
  </w:comment>
  <w:comment w:id="35" w:author="Microsoft Office User" w:date="2019-10-09T13:42:00Z" w:initials="MOU">
    <w:p w14:paraId="7AABD305" w14:textId="6901C1A6" w:rsidR="00F61077" w:rsidRDefault="00F61077">
      <w:pPr>
        <w:pStyle w:val="CommentText"/>
      </w:pPr>
      <w:r>
        <w:rPr>
          <w:rStyle w:val="CommentReference"/>
        </w:rPr>
        <w:annotationRef/>
      </w:r>
      <w:r>
        <w:rPr>
          <w:noProof/>
        </w:rPr>
        <w:t>This phrase is a bit vague</w:t>
      </w:r>
    </w:p>
  </w:comment>
  <w:comment w:id="38" w:author="Microsoft Office User" w:date="2019-10-09T13:43:00Z" w:initials="MOU">
    <w:p w14:paraId="301F4C17" w14:textId="77777777" w:rsidR="00F61077" w:rsidRDefault="00F61077">
      <w:pPr>
        <w:pStyle w:val="CommentText"/>
        <w:rPr>
          <w:noProof/>
        </w:rPr>
      </w:pPr>
      <w:r>
        <w:rPr>
          <w:rStyle w:val="CommentReference"/>
        </w:rPr>
        <w:annotationRef/>
      </w:r>
      <w:bookmarkStart w:id="39" w:name="_Hlk21640265"/>
      <w:r>
        <w:rPr>
          <w:noProof/>
        </w:rPr>
        <w:t>Need to say that Michael acceptors target cysteine thiols</w:t>
      </w:r>
    </w:p>
    <w:p w14:paraId="182FAAA6" w14:textId="09EFD0F3" w:rsidR="00F61077" w:rsidRDefault="00F61077">
      <w:pPr>
        <w:pStyle w:val="CommentText"/>
      </w:pPr>
      <w:r>
        <w:rPr>
          <w:noProof/>
        </w:rPr>
        <w:t>Question - do you know why they favour thiols rather than other nucleophiles? (Possible seminar question - for you to think about)</w:t>
      </w:r>
      <w:bookmarkEnd w:id="39"/>
    </w:p>
  </w:comment>
  <w:comment w:id="51" w:author="Microsoft Office User" w:date="2019-10-09T13:47:00Z" w:initials="MOU">
    <w:p w14:paraId="239BF26C" w14:textId="0A23ED0B" w:rsidR="00F61077" w:rsidRDefault="00F61077">
      <w:pPr>
        <w:pStyle w:val="CommentText"/>
      </w:pPr>
      <w:r>
        <w:rPr>
          <w:rStyle w:val="CommentReference"/>
        </w:rPr>
        <w:annotationRef/>
      </w:r>
      <w:r>
        <w:rPr>
          <w:noProof/>
        </w:rPr>
        <w:t>Use Greek symbol</w:t>
      </w:r>
    </w:p>
  </w:comment>
  <w:comment w:id="55" w:author="Microsoft Office User" w:date="2019-10-09T13:47:00Z" w:initials="MOU">
    <w:p w14:paraId="3A2D12C7" w14:textId="5D5418CD" w:rsidR="00F61077" w:rsidRDefault="00F61077">
      <w:pPr>
        <w:pStyle w:val="CommentText"/>
      </w:pPr>
      <w:r>
        <w:rPr>
          <w:rStyle w:val="CommentReference"/>
        </w:rPr>
        <w:annotationRef/>
      </w:r>
      <w:r>
        <w:rPr>
          <w:noProof/>
        </w:rPr>
        <w:t>Add another sentence about the enolate intermediate, protonation, etc.</w:t>
      </w:r>
    </w:p>
  </w:comment>
  <w:comment w:id="57" w:author="Jon Ting" w:date="2019-08-18T12:58:00Z" w:initials="JT">
    <w:p w14:paraId="37A90A10" w14:textId="77777777" w:rsidR="00F61077" w:rsidRDefault="00F61077">
      <w:pPr>
        <w:pStyle w:val="CommentText"/>
      </w:pPr>
      <w:r>
        <w:rPr>
          <w:rStyle w:val="CommentReference"/>
        </w:rPr>
        <w:annotationRef/>
      </w:r>
      <w:r>
        <w:t>The complaint was:</w:t>
      </w:r>
    </w:p>
    <w:p w14:paraId="26AFDDA7" w14:textId="43D71B58" w:rsidR="00F61077" w:rsidRDefault="00F61077">
      <w:pPr>
        <w:pStyle w:val="CommentText"/>
      </w:pPr>
      <w:r>
        <w:t>Haven’t explained how the compounds act as covalent inhibitors, presumably react irreversibly with nucleophiles, show how.</w:t>
      </w:r>
    </w:p>
    <w:p w14:paraId="6831D31F" w14:textId="4C2DF5ED" w:rsidR="00F61077" w:rsidRDefault="00F61077">
      <w:pPr>
        <w:pStyle w:val="CommentText"/>
      </w:pPr>
      <w:r>
        <w:t xml:space="preserve">I was wondering if I should add a </w:t>
      </w:r>
      <w:proofErr w:type="spellStart"/>
      <w:r>
        <w:t>chemdraw</w:t>
      </w:r>
      <w:proofErr w:type="spellEnd"/>
      <w:r>
        <w:t xml:space="preserve"> mechanism for each of them (which would take up some space)</w:t>
      </w:r>
    </w:p>
  </w:comment>
  <w:comment w:id="59" w:author="Microsoft Office User" w:date="2019-10-09T13:39:00Z" w:initials="MOU">
    <w:p w14:paraId="645CA20B" w14:textId="73D0882E" w:rsidR="00F61077" w:rsidRDefault="00F61077">
      <w:pPr>
        <w:pStyle w:val="CommentText"/>
      </w:pPr>
      <w:r>
        <w:rPr>
          <w:rStyle w:val="CommentReference"/>
        </w:rPr>
        <w:annotationRef/>
      </w:r>
      <w:r>
        <w:rPr>
          <w:noProof/>
        </w:rPr>
        <w:t>Put figure captions on same page as the figures (in general)</w:t>
      </w:r>
    </w:p>
  </w:comment>
  <w:comment w:id="60" w:author="Microsoft Office User" w:date="2019-10-09T13:45:00Z" w:initials="MOU">
    <w:p w14:paraId="4F73FC21" w14:textId="07E88AE7" w:rsidR="00F61077" w:rsidRDefault="00F61077">
      <w:pPr>
        <w:pStyle w:val="CommentText"/>
      </w:pPr>
      <w:r>
        <w:rPr>
          <w:rStyle w:val="CommentReference"/>
        </w:rPr>
        <w:annotationRef/>
      </w:r>
      <w:r>
        <w:rPr>
          <w:noProof/>
        </w:rPr>
        <w:t>Seminar Q: do you know the uses of these inhibitors?</w:t>
      </w:r>
    </w:p>
  </w:comment>
  <w:comment w:id="61" w:author="Microsoft Office User" w:date="2019-10-09T13:44:00Z" w:initials="MOU">
    <w:p w14:paraId="37C7F416" w14:textId="5E65EC75" w:rsidR="00F61077" w:rsidRDefault="00F61077">
      <w:pPr>
        <w:pStyle w:val="CommentText"/>
      </w:pPr>
      <w:r>
        <w:rPr>
          <w:rStyle w:val="CommentReference"/>
        </w:rPr>
        <w:annotationRef/>
      </w:r>
      <w:r>
        <w:rPr>
          <w:noProof/>
        </w:rPr>
        <w:t xml:space="preserve">Consider annotating this scheme </w:t>
      </w:r>
      <w:bookmarkStart w:id="62" w:name="_Hlk21640231"/>
      <w:r>
        <w:rPr>
          <w:noProof/>
        </w:rPr>
        <w:t>with keywords (e.g. cysteine, thiolate, conjugate addition, rate-limiting step...)</w:t>
      </w:r>
    </w:p>
    <w:bookmarkEnd w:id="62"/>
  </w:comment>
  <w:comment w:id="63" w:author="Microsoft Office User" w:date="2019-10-09T13:46:00Z" w:initials="MOU">
    <w:p w14:paraId="1578B62D" w14:textId="05AF7204" w:rsidR="00F61077" w:rsidRDefault="00F61077">
      <w:pPr>
        <w:pStyle w:val="CommentText"/>
      </w:pPr>
      <w:r>
        <w:rPr>
          <w:rStyle w:val="CommentReference"/>
        </w:rPr>
        <w:annotationRef/>
      </w:r>
      <w:r>
        <w:rPr>
          <w:noProof/>
        </w:rPr>
        <w:t>Scheme could be drawn a bit better - let's discuss</w:t>
      </w:r>
    </w:p>
  </w:comment>
  <w:comment w:id="64" w:author="Microsoft Office User" w:date="2019-10-09T13:48:00Z" w:initials="MOU">
    <w:p w14:paraId="5F5FCCD6" w14:textId="16DCD46C" w:rsidR="00F61077" w:rsidRDefault="00F61077">
      <w:pPr>
        <w:pStyle w:val="CommentText"/>
      </w:pPr>
      <w:r>
        <w:rPr>
          <w:rStyle w:val="CommentReference"/>
        </w:rPr>
        <w:annotationRef/>
      </w:r>
      <w:r>
        <w:t>A</w:t>
      </w:r>
      <w:r>
        <w:rPr>
          <w:noProof/>
        </w:rPr>
        <w:t>lso consider using some colour in this scheme</w:t>
      </w:r>
    </w:p>
  </w:comment>
  <w:comment w:id="92" w:author="Microsoft Office User" w:date="2019-10-10T18:20:00Z" w:initials="MOU">
    <w:p w14:paraId="21055958" w14:textId="37A9CA75" w:rsidR="00F61077" w:rsidRDefault="00F61077">
      <w:pPr>
        <w:pStyle w:val="CommentText"/>
      </w:pPr>
      <w:r>
        <w:rPr>
          <w:rStyle w:val="CommentReference"/>
        </w:rPr>
        <w:annotationRef/>
      </w:r>
      <w:bookmarkStart w:id="93" w:name="_Hlk21640189"/>
      <w:r>
        <w:t>Be a little more precise – dynamic flow of what exactly?</w:t>
      </w:r>
      <w:bookmarkEnd w:id="93"/>
    </w:p>
  </w:comment>
  <w:comment w:id="94" w:author="Microsoft Office User" w:date="2019-10-10T18:49:00Z" w:initials="MOU">
    <w:p w14:paraId="10D8BCEF" w14:textId="02C5FD16" w:rsidR="00F61077" w:rsidRDefault="00F61077">
      <w:pPr>
        <w:pStyle w:val="CommentText"/>
      </w:pPr>
      <w:r>
        <w:rPr>
          <w:rStyle w:val="CommentReference"/>
        </w:rPr>
        <w:annotationRef/>
      </w:r>
      <w:bookmarkStart w:id="95" w:name="_Hlk21640199"/>
      <w:r>
        <w:t xml:space="preserve">Jon – In some places below, I felt that it might read better to say RTs than RT (when you are referring to the plural). Could you give some thought to this and see if you wish to make any modifications? </w:t>
      </w:r>
    </w:p>
    <w:bookmarkEnd w:id="95"/>
  </w:comment>
  <w:comment w:id="127" w:author="Microsoft Office User" w:date="2019-10-10T18:26:00Z" w:initials="MOU">
    <w:p w14:paraId="23B38102" w14:textId="763D266B" w:rsidR="00F61077" w:rsidRDefault="00F61077">
      <w:pPr>
        <w:pStyle w:val="CommentText"/>
      </w:pPr>
      <w:bookmarkStart w:id="128" w:name="_Hlk21640167"/>
      <w:r>
        <w:rPr>
          <w:rStyle w:val="CommentReference"/>
        </w:rPr>
        <w:annotationRef/>
      </w:r>
      <w:r>
        <w:t>You were just talking about use in cancer, but now mention autoimmune diseases. Better clarify this.</w:t>
      </w:r>
    </w:p>
    <w:bookmarkEnd w:id="128"/>
  </w:comment>
  <w:comment w:id="149" w:author="Microsoft Office User" w:date="2019-10-10T18:30:00Z" w:initials="MOU">
    <w:p w14:paraId="391CCC4F" w14:textId="77777777" w:rsidR="00F61077" w:rsidRDefault="00F61077">
      <w:pPr>
        <w:pStyle w:val="CommentText"/>
      </w:pPr>
      <w:r>
        <w:rPr>
          <w:rStyle w:val="CommentReference"/>
        </w:rPr>
        <w:annotationRef/>
      </w:r>
      <w:r>
        <w:t>You could add the words “reversible” and “irreversible” onto the diagram itself.</w:t>
      </w:r>
    </w:p>
    <w:p w14:paraId="759505A2" w14:textId="19E0A087" w:rsidR="00F61077" w:rsidRPr="00A95B36" w:rsidRDefault="00F61077">
      <w:pPr>
        <w:pStyle w:val="CommentText"/>
      </w:pPr>
      <w:r>
        <w:t>Also, perhaps rather than showing the full structures of the two inhibitors on the left, you could just use a generic structure replacing the recognition motif by “NR</w:t>
      </w:r>
      <w:r>
        <w:rPr>
          <w:vertAlign w:val="subscript"/>
        </w:rPr>
        <w:t>2</w:t>
      </w:r>
      <w:r>
        <w:t>”. This would help your readers focus on the main difference between the two molecules which is the CN group.</w:t>
      </w:r>
    </w:p>
  </w:comment>
  <w:comment w:id="162" w:author="Microsoft Office User" w:date="2019-10-10T18:34:00Z" w:initials="MOU">
    <w:p w14:paraId="7F76622A" w14:textId="7F5EC4A9" w:rsidR="00F61077" w:rsidRDefault="00F61077">
      <w:pPr>
        <w:pStyle w:val="CommentText"/>
      </w:pPr>
      <w:r>
        <w:rPr>
          <w:rStyle w:val="CommentReference"/>
        </w:rPr>
        <w:annotationRef/>
      </w:r>
      <w:r>
        <w:t>Are you allowed to use 1.5 line spacing? Better check</w:t>
      </w:r>
    </w:p>
  </w:comment>
  <w:comment w:id="176" w:author="Microsoft Office User" w:date="2019-10-10T18:36:00Z" w:initials="MOU">
    <w:p w14:paraId="2A2F612E" w14:textId="1B8F9837" w:rsidR="00F61077" w:rsidRDefault="00F61077">
      <w:pPr>
        <w:pStyle w:val="CommentText"/>
      </w:pPr>
      <w:r>
        <w:rPr>
          <w:rStyle w:val="CommentReference"/>
        </w:rPr>
        <w:annotationRef/>
      </w:r>
      <w:bookmarkStart w:id="178" w:name="_Hlk21640066"/>
      <w:r>
        <w:t>What does biological requirements mean exactly? Also, is it the targeted proteins whose biological requirements are in focus, or the disease itself?</w:t>
      </w:r>
    </w:p>
    <w:bookmarkEnd w:id="178"/>
  </w:comment>
  <w:comment w:id="191" w:author="Jon Ting" w:date="2019-08-18T12:59:00Z" w:initials="JT">
    <w:p w14:paraId="332378D3" w14:textId="77777777" w:rsidR="00F61077" w:rsidRDefault="00F61077">
      <w:pPr>
        <w:pStyle w:val="CommentText"/>
      </w:pPr>
      <w:r>
        <w:rPr>
          <w:rStyle w:val="CommentReference"/>
        </w:rPr>
        <w:annotationRef/>
      </w:r>
      <w:r>
        <w:t>(0.08 hours) inconsistent decimal place was questioned, would it be better to turn everything into min?</w:t>
      </w:r>
    </w:p>
    <w:p w14:paraId="72CD8057" w14:textId="563C3111" w:rsidR="00F61077" w:rsidRDefault="00F61077">
      <w:pPr>
        <w:pStyle w:val="CommentText"/>
      </w:pPr>
    </w:p>
    <w:p w14:paraId="5E334838" w14:textId="46ACECAC" w:rsidR="00F61077" w:rsidRDefault="00F61077">
      <w:pPr>
        <w:pStyle w:val="CommentText"/>
      </w:pPr>
      <w:r>
        <w:t>Maybe – but you could probably just convert the 0.53 and 0.08 into minutes and leave the rest in hours</w:t>
      </w:r>
    </w:p>
    <w:p w14:paraId="24849E13" w14:textId="77777777" w:rsidR="00F61077" w:rsidRDefault="00F61077">
      <w:pPr>
        <w:pStyle w:val="CommentText"/>
      </w:pPr>
    </w:p>
    <w:p w14:paraId="5553265E" w14:textId="4B0771B3" w:rsidR="00F61077" w:rsidRDefault="00F61077">
      <w:pPr>
        <w:pStyle w:val="CommentText"/>
      </w:pPr>
      <w:r>
        <w:t>Also:</w:t>
      </w:r>
    </w:p>
    <w:p w14:paraId="77A1B2F8" w14:textId="52CE7A71" w:rsidR="00F61077" w:rsidRDefault="00F61077">
      <w:pPr>
        <w:pStyle w:val="CommentText"/>
      </w:pPr>
      <w:r>
        <w:t xml:space="preserve">Maybe just give one number after the decimal place in the </w:t>
      </w:r>
      <w:proofErr w:type="spellStart"/>
      <w:r>
        <w:t>koff</w:t>
      </w:r>
      <w:proofErr w:type="spellEnd"/>
      <w:r>
        <w:t xml:space="preserve"> and t1/2 values</w:t>
      </w:r>
    </w:p>
    <w:p w14:paraId="635B5532" w14:textId="41E04F68" w:rsidR="00F61077" w:rsidRDefault="00F61077">
      <w:pPr>
        <w:pStyle w:val="CommentText"/>
      </w:pPr>
      <w:r>
        <w:t>Add a space in between kcal and mol-1</w:t>
      </w:r>
    </w:p>
    <w:p w14:paraId="670D0D59" w14:textId="6A6C99F6" w:rsidR="00F61077" w:rsidRDefault="00F61077">
      <w:pPr>
        <w:pStyle w:val="CommentText"/>
      </w:pPr>
    </w:p>
  </w:comment>
  <w:comment w:id="194" w:author="Microsoft Office User" w:date="2019-10-10T18:41:00Z" w:initials="MOU">
    <w:p w14:paraId="2EF734EF" w14:textId="53CDE6D9" w:rsidR="00F61077" w:rsidRDefault="00F61077">
      <w:pPr>
        <w:pStyle w:val="CommentText"/>
      </w:pPr>
      <w:r>
        <w:rPr>
          <w:rStyle w:val="CommentReference"/>
        </w:rPr>
        <w:annotationRef/>
      </w:r>
      <w:r>
        <w:t>You could add the words “no CN group” and “non-covalent analogue” (or similar) onto your chart next to 5 and 6</w:t>
      </w:r>
    </w:p>
  </w:comment>
  <w:comment w:id="251" w:author="Microsoft Office User" w:date="2019-10-10T18:52:00Z" w:initials="MOU">
    <w:p w14:paraId="330BA62A" w14:textId="2440E773" w:rsidR="00F61077" w:rsidRDefault="00F61077">
      <w:pPr>
        <w:pStyle w:val="CommentText"/>
      </w:pPr>
      <w:r>
        <w:rPr>
          <w:rStyle w:val="CommentReference"/>
        </w:rPr>
        <w:annotationRef/>
      </w:r>
      <w:r>
        <w:t>This is going to be important later in your work isn’t it?</w:t>
      </w:r>
    </w:p>
  </w:comment>
  <w:comment w:id="252" w:author="Microsoft Office User" w:date="2019-10-10T19:06:00Z" w:initials="MOU">
    <w:p w14:paraId="10D31AB8" w14:textId="2787F841" w:rsidR="00F61077" w:rsidRDefault="00F61077">
      <w:pPr>
        <w:pStyle w:val="CommentText"/>
      </w:pPr>
      <w:r>
        <w:rPr>
          <w:rStyle w:val="CommentReference"/>
        </w:rPr>
        <w:annotationRef/>
      </w:r>
      <w:bookmarkStart w:id="253" w:name="_Hlk21639746"/>
      <w:r>
        <w:t xml:space="preserve">Somewhere in this paragraph you should mention that the </w:t>
      </w:r>
      <w:proofErr w:type="spellStart"/>
      <w:r>
        <w:t>Cys</w:t>
      </w:r>
      <w:proofErr w:type="spellEnd"/>
      <w:r>
        <w:t xml:space="preserve"> of interest is 481 (since you mention it in your objectives section below)</w:t>
      </w:r>
      <w:bookmarkEnd w:id="253"/>
    </w:p>
  </w:comment>
  <w:comment w:id="254" w:author="Microsoft Office User" w:date="2019-10-10T18:54:00Z" w:initials="MOU">
    <w:p w14:paraId="4C4BDF2F" w14:textId="0A8DCB58" w:rsidR="00F61077" w:rsidRDefault="00F61077">
      <w:pPr>
        <w:pStyle w:val="CommentText"/>
      </w:pPr>
      <w:r>
        <w:rPr>
          <w:rStyle w:val="CommentReference"/>
        </w:rPr>
        <w:annotationRef/>
      </w:r>
      <w:bookmarkStart w:id="255" w:name="_Hlk21639732"/>
      <w:r>
        <w:t>This does not quite make sense as written. Couldn’t the base be an external one, which has ready access to the solvent-exposed hydrogen? Better clarify what you mean here.</w:t>
      </w:r>
    </w:p>
    <w:bookmarkEnd w:id="255"/>
  </w:comment>
  <w:comment w:id="309" w:author="Microsoft Office User" w:date="2019-10-10T19:00:00Z" w:initials="MOU">
    <w:p w14:paraId="0D2B3903" w14:textId="65C6C643" w:rsidR="00F61077" w:rsidRDefault="00F61077">
      <w:pPr>
        <w:pStyle w:val="CommentText"/>
      </w:pPr>
      <w:r>
        <w:rPr>
          <w:rStyle w:val="CommentReference"/>
        </w:rPr>
        <w:annotationRef/>
      </w:r>
      <w:r>
        <w:t xml:space="preserve">You made this picture </w:t>
      </w:r>
      <w:proofErr w:type="gramStart"/>
      <w:r>
        <w:t>yourself</w:t>
      </w:r>
      <w:proofErr w:type="gramEnd"/>
      <w:r>
        <w:t xml:space="preserve"> didn’t you?</w:t>
      </w:r>
    </w:p>
  </w:comment>
  <w:comment w:id="311" w:author="Microsoft Office User" w:date="2019-10-10T18:52:00Z" w:initials="MOU">
    <w:p w14:paraId="0DDD4016" w14:textId="68342210" w:rsidR="00F61077" w:rsidRDefault="00F61077">
      <w:pPr>
        <w:pStyle w:val="CommentText"/>
      </w:pPr>
      <w:r>
        <w:rPr>
          <w:rStyle w:val="CommentReference"/>
        </w:rPr>
        <w:annotationRef/>
      </w:r>
      <w:r>
        <w:t xml:space="preserve">You made this picture </w:t>
      </w:r>
      <w:proofErr w:type="gramStart"/>
      <w:r>
        <w:t>yourself</w:t>
      </w:r>
      <w:proofErr w:type="gramEnd"/>
      <w:r>
        <w:t xml:space="preserve"> didn’t you? (I hope)</w:t>
      </w:r>
    </w:p>
  </w:comment>
  <w:comment w:id="381" w:author="Microsoft Office User" w:date="2019-10-10T19:08:00Z" w:initials="MOU">
    <w:p w14:paraId="07180019" w14:textId="7F10DAA2" w:rsidR="00F61077" w:rsidRDefault="00F61077">
      <w:pPr>
        <w:pStyle w:val="CommentText"/>
      </w:pPr>
      <w:r>
        <w:rPr>
          <w:rStyle w:val="CommentReference"/>
        </w:rPr>
        <w:annotationRef/>
      </w:r>
      <w:r>
        <w:t>Suggest you convert these into dot points. Make one dot point for each major topic that you are going to discuss in the chapters to come. This helps your readers to follow. 2-4 dot points would be ideal</w:t>
      </w:r>
    </w:p>
  </w:comment>
  <w:comment w:id="410" w:author="Jonathan Ting" w:date="2019-10-08T15:24:00Z" w:initials="JT">
    <w:p w14:paraId="035D514E" w14:textId="1C697C21" w:rsidR="00F61077" w:rsidRDefault="00F61077">
      <w:pPr>
        <w:pStyle w:val="CommentText"/>
      </w:pPr>
      <w:r>
        <w:rPr>
          <w:rStyle w:val="CommentReference"/>
        </w:rPr>
        <w:annotationRef/>
      </w:r>
      <w:r>
        <w:t>Perhaps not needed</w:t>
      </w:r>
    </w:p>
  </w:comment>
  <w:comment w:id="413" w:author="Jonathan Ting" w:date="2019-08-19T10:37:00Z" w:initials="JT">
    <w:p w14:paraId="6C60958A" w14:textId="77777777" w:rsidR="00F61077" w:rsidRDefault="00F61077" w:rsidP="00864F74">
      <w:pPr>
        <w:pStyle w:val="CommentText"/>
      </w:pPr>
      <w:r>
        <w:rPr>
          <w:rStyle w:val="CommentReference"/>
        </w:rPr>
        <w:annotationRef/>
      </w:r>
      <w:r>
        <w:t>Not sure if this is an appropriate font</w:t>
      </w:r>
    </w:p>
  </w:comment>
  <w:comment w:id="415" w:author="Jonathan Ting" w:date="2019-10-08T15:27:00Z" w:initials="JT">
    <w:p w14:paraId="1EF7FD73" w14:textId="48D65F1E" w:rsidR="00F61077" w:rsidRDefault="00F61077">
      <w:pPr>
        <w:pStyle w:val="CommentText"/>
      </w:pPr>
      <w:r>
        <w:rPr>
          <w:rStyle w:val="CommentReference"/>
        </w:rPr>
        <w:annotationRef/>
      </w:r>
      <w:r>
        <w:t>Could visualise the NCI</w:t>
      </w:r>
    </w:p>
  </w:comment>
  <w:comment w:id="418" w:author="Jonathan Ting" w:date="2019-09-18T13:02:00Z" w:initials="JT">
    <w:p w14:paraId="1E7BD8FF" w14:textId="771CC057" w:rsidR="00F61077" w:rsidRDefault="00F61077" w:rsidP="00FC3933">
      <w:pPr>
        <w:pStyle w:val="CommentText"/>
      </w:pPr>
      <w:r>
        <w:rPr>
          <w:rStyle w:val="CommentReference"/>
        </w:rPr>
        <w:annotationRef/>
      </w:r>
      <w:r>
        <w:t>Find out how much, citation required</w:t>
      </w:r>
    </w:p>
  </w:comment>
  <w:comment w:id="419" w:author="Jonathan Ting" w:date="2019-09-18T12:58:00Z" w:initials="JT">
    <w:p w14:paraId="3DA00F0C" w14:textId="356DCFEA" w:rsidR="00F61077" w:rsidRDefault="00F61077">
      <w:pPr>
        <w:pStyle w:val="CommentText"/>
      </w:pPr>
      <w:r>
        <w:rPr>
          <w:rStyle w:val="CommentReference"/>
        </w:rPr>
        <w:annotationRef/>
      </w:r>
      <w:r>
        <w:t>Is this acceptable?</w:t>
      </w:r>
    </w:p>
  </w:comment>
  <w:comment w:id="420" w:author="Jonathan Ting" w:date="2019-08-20T16:44:00Z" w:initials="JT">
    <w:p w14:paraId="280EC38F" w14:textId="0145B89F" w:rsidR="00F61077" w:rsidRPr="00D4663B" w:rsidRDefault="00F61077">
      <w:pPr>
        <w:pStyle w:val="CommentText"/>
      </w:pPr>
      <w:r>
        <w:rPr>
          <w:rStyle w:val="CommentReference"/>
        </w:rPr>
        <w:annotationRef/>
      </w:r>
      <w:r>
        <w:t xml:space="preserve">The experimental values should be for compounds </w:t>
      </w:r>
      <w:r>
        <w:rPr>
          <w:b/>
        </w:rPr>
        <w:t>1,3,4,5,7,9</w:t>
      </w:r>
      <w:r>
        <w:t>, need to figure out how to label the extra point (</w:t>
      </w:r>
      <w:r>
        <w:rPr>
          <w:b/>
        </w:rPr>
        <w:t>7</w:t>
      </w:r>
      <w:r>
        <w:t>)</w:t>
      </w:r>
    </w:p>
  </w:comment>
  <w:comment w:id="424" w:author="Jonathan Ting" w:date="2019-08-20T17:58:00Z" w:initials="JT">
    <w:p w14:paraId="1955393C" w14:textId="1C9241CA" w:rsidR="00F61077" w:rsidRDefault="00F61077">
      <w:pPr>
        <w:pStyle w:val="CommentText"/>
      </w:pPr>
      <w:r>
        <w:rPr>
          <w:rStyle w:val="CommentReference"/>
        </w:rPr>
        <w:annotationRef/>
      </w:r>
      <w:r>
        <w:t>Is this name alright?</w:t>
      </w:r>
    </w:p>
  </w:comment>
  <w:comment w:id="426" w:author="Jonathan Ting" w:date="2019-09-18T16:40:00Z" w:initials="JT">
    <w:p w14:paraId="6A631AF0" w14:textId="6CF4EEC5" w:rsidR="00F61077" w:rsidRDefault="00F61077">
      <w:pPr>
        <w:pStyle w:val="CommentText"/>
      </w:pPr>
      <w:r>
        <w:rPr>
          <w:rStyle w:val="CommentReference"/>
        </w:rPr>
        <w:annotationRef/>
      </w:r>
      <w:r>
        <w:t>Not sure if it’s the right word</w:t>
      </w:r>
    </w:p>
  </w:comment>
  <w:comment w:id="427" w:author="Jon Ting" w:date="2019-09-22T23:03:00Z" w:initials="JT">
    <w:p w14:paraId="755E027A" w14:textId="3562BCE2" w:rsidR="00F61077" w:rsidRDefault="00F61077">
      <w:pPr>
        <w:pStyle w:val="CommentText"/>
      </w:pPr>
      <w:r>
        <w:rPr>
          <w:rStyle w:val="CommentReference"/>
        </w:rPr>
        <w:annotationRef/>
      </w:r>
      <w:r>
        <w:t>Citation required</w:t>
      </w:r>
    </w:p>
  </w:comment>
  <w:comment w:id="428" w:author="Jonathan Ting" w:date="2019-10-08T14:56:00Z" w:initials="JT">
    <w:p w14:paraId="2677C195" w14:textId="27B81AF1" w:rsidR="00F61077" w:rsidRDefault="00F61077">
      <w:pPr>
        <w:pStyle w:val="CommentText"/>
      </w:pPr>
      <w:r>
        <w:rPr>
          <w:rStyle w:val="CommentReference"/>
        </w:rPr>
        <w:annotationRef/>
      </w:r>
      <w:r>
        <w:t>How should I represent the complex in 2D? Perhaps adding a 3D conformation will help</w:t>
      </w:r>
    </w:p>
  </w:comment>
  <w:comment w:id="432" w:author="Jonathan Ting" w:date="2019-09-19T12:49:00Z" w:initials="JT">
    <w:p w14:paraId="02E6E166" w14:textId="01E36EE6" w:rsidR="00F61077" w:rsidRDefault="00F61077">
      <w:pPr>
        <w:pStyle w:val="CommentText"/>
      </w:pPr>
      <w:r>
        <w:rPr>
          <w:rStyle w:val="CommentReference"/>
        </w:rPr>
        <w:annotationRef/>
      </w:r>
      <w:r>
        <w:t>Citation required</w:t>
      </w:r>
    </w:p>
  </w:comment>
  <w:comment w:id="437" w:author="Jonathan Ting" w:date="2019-10-08T15:26:00Z" w:initials="JT">
    <w:p w14:paraId="020F08BD" w14:textId="585E413F" w:rsidR="00F61077" w:rsidRDefault="00F61077">
      <w:pPr>
        <w:pStyle w:val="CommentText"/>
      </w:pPr>
      <w:r>
        <w:rPr>
          <w:rStyle w:val="CommentReference"/>
        </w:rPr>
        <w:annotationRef/>
      </w:r>
      <w:r>
        <w:t>Negative hyperconjugation</w:t>
      </w:r>
    </w:p>
  </w:comment>
  <w:comment w:id="438" w:author="Jonathan Ting" w:date="2019-10-08T14:49:00Z" w:initials="JT">
    <w:p w14:paraId="3D1E684F" w14:textId="69B9EDB5" w:rsidR="00F61077" w:rsidRDefault="00F61077">
      <w:pPr>
        <w:pStyle w:val="CommentText"/>
      </w:pPr>
      <w:r>
        <w:rPr>
          <w:rStyle w:val="CommentReference"/>
        </w:rPr>
        <w:annotationRef/>
      </w:r>
      <w:r>
        <w:t>Speculation, need to verify, still calculating</w:t>
      </w:r>
    </w:p>
  </w:comment>
  <w:comment w:id="439" w:author="Jonathan Ting" w:date="2019-10-08T14:54:00Z" w:initials="JT">
    <w:p w14:paraId="14C2A8BF" w14:textId="5C813B82" w:rsidR="00F61077" w:rsidRDefault="00F61077">
      <w:pPr>
        <w:pStyle w:val="CommentText"/>
      </w:pPr>
      <w:r>
        <w:rPr>
          <w:rStyle w:val="CommentReference"/>
        </w:rPr>
        <w:annotationRef/>
      </w:r>
      <w:r>
        <w:t>To be replaced</w:t>
      </w:r>
    </w:p>
  </w:comment>
  <w:comment w:id="440" w:author="Jonathan Ting" w:date="2019-10-08T14:54:00Z" w:initials="JT">
    <w:p w14:paraId="3A605092" w14:textId="69954F37" w:rsidR="00F61077" w:rsidRDefault="00F61077">
      <w:pPr>
        <w:pStyle w:val="CommentText"/>
      </w:pPr>
      <w:r>
        <w:rPr>
          <w:rStyle w:val="CommentReference"/>
        </w:rPr>
        <w:annotationRef/>
      </w:r>
      <w:r>
        <w:t>Still waiting for results from yellow columns, to be plotted</w:t>
      </w:r>
    </w:p>
  </w:comment>
  <w:comment w:id="441" w:author="Jonathan Ting" w:date="2019-10-08T15:39:00Z" w:initials="JT">
    <w:p w14:paraId="0BD733C9" w14:textId="169D3043" w:rsidR="00F61077" w:rsidRDefault="00F61077">
      <w:pPr>
        <w:pStyle w:val="CommentText"/>
      </w:pPr>
      <w:r>
        <w:rPr>
          <w:rStyle w:val="CommentReference"/>
        </w:rPr>
        <w:annotationRef/>
      </w:r>
      <w:r>
        <w:t>Further discussion</w:t>
      </w:r>
    </w:p>
  </w:comment>
  <w:comment w:id="443" w:author="Jonathan Ting" w:date="2019-10-04T21:15:00Z" w:initials="JT">
    <w:p w14:paraId="54F30E36" w14:textId="562F637F" w:rsidR="00F61077" w:rsidRDefault="00F61077">
      <w:pPr>
        <w:pStyle w:val="CommentText"/>
      </w:pPr>
      <w:r>
        <w:rPr>
          <w:rStyle w:val="CommentReference"/>
        </w:rPr>
        <w:annotationRef/>
      </w:r>
      <w:r>
        <w:t>update</w:t>
      </w:r>
    </w:p>
  </w:comment>
  <w:comment w:id="447" w:author="Jon Ting" w:date="2019-08-18T13:07:00Z" w:initials="JT">
    <w:p w14:paraId="0CFBFA73" w14:textId="77777777" w:rsidR="00F61077" w:rsidRDefault="00F61077" w:rsidP="00B736E7">
      <w:pPr>
        <w:pStyle w:val="CommentText"/>
      </w:pPr>
      <w:r>
        <w:rPr>
          <w:rStyle w:val="CommentReference"/>
        </w:rPr>
        <w:annotationRef/>
      </w:r>
      <w:r>
        <w:t>Some other font</w:t>
      </w:r>
    </w:p>
  </w:comment>
  <w:comment w:id="601" w:author="Jonathan Ting" w:date="2019-09-20T17:36:00Z" w:initials="JT">
    <w:p w14:paraId="0130FD37" w14:textId="755289AF" w:rsidR="00F61077" w:rsidRDefault="00F61077">
      <w:pPr>
        <w:pStyle w:val="CommentText"/>
      </w:pPr>
      <w:r>
        <w:rPr>
          <w:rStyle w:val="CommentReference"/>
        </w:rPr>
        <w:annotationRef/>
      </w:r>
      <w:r>
        <w:t>Citation required</w:t>
      </w:r>
    </w:p>
  </w:comment>
  <w:comment w:id="613" w:author="Jonathan Ting" w:date="2019-10-07T15:40:00Z" w:initials="JT">
    <w:p w14:paraId="662BE22C" w14:textId="120D1BA2" w:rsidR="00F61077" w:rsidRDefault="00F61077">
      <w:pPr>
        <w:pStyle w:val="CommentText"/>
      </w:pPr>
      <w:r>
        <w:rPr>
          <w:rStyle w:val="CommentReference"/>
        </w:rPr>
        <w:annotationRef/>
      </w:r>
      <w:r>
        <w:t>Change distance to RMSD</w:t>
      </w:r>
    </w:p>
  </w:comment>
  <w:comment w:id="621" w:author="Jonathan Ting" w:date="2019-10-04T11:29:00Z" w:initials="JT">
    <w:p w14:paraId="4F0C5F7B" w14:textId="6F2CBED5" w:rsidR="00F61077" w:rsidRDefault="00F61077">
      <w:pPr>
        <w:pStyle w:val="CommentText"/>
      </w:pPr>
      <w:r>
        <w:rPr>
          <w:rStyle w:val="CommentReference"/>
        </w:rPr>
        <w:annotationRef/>
      </w:r>
      <w:r>
        <w:t>Requires constant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AD17F2" w15:done="0"/>
  <w15:commentEx w15:paraId="5E113981" w15:done="0"/>
  <w15:commentEx w15:paraId="744D5C21" w15:done="1"/>
  <w15:commentEx w15:paraId="5D6C3C1F" w15:done="1"/>
  <w15:commentEx w15:paraId="2AC577F2" w15:done="1"/>
  <w15:commentEx w15:paraId="407701B2" w15:done="1"/>
  <w15:commentEx w15:paraId="7AABD305" w15:done="1"/>
  <w15:commentEx w15:paraId="182FAAA6" w15:done="1"/>
  <w15:commentEx w15:paraId="239BF26C" w15:done="1"/>
  <w15:commentEx w15:paraId="3A2D12C7" w15:done="1"/>
  <w15:commentEx w15:paraId="6831D31F" w15:done="0"/>
  <w15:commentEx w15:paraId="645CA20B" w15:done="1"/>
  <w15:commentEx w15:paraId="4F73FC21" w15:done="1"/>
  <w15:commentEx w15:paraId="37C7F416" w15:done="1"/>
  <w15:commentEx w15:paraId="1578B62D" w15:done="1"/>
  <w15:commentEx w15:paraId="5F5FCCD6" w15:done="1"/>
  <w15:commentEx w15:paraId="21055958" w15:done="1"/>
  <w15:commentEx w15:paraId="10D8BCEF" w15:done="1"/>
  <w15:commentEx w15:paraId="23B38102" w15:done="1"/>
  <w15:commentEx w15:paraId="759505A2" w15:done="1"/>
  <w15:commentEx w15:paraId="7F76622A" w15:done="1"/>
  <w15:commentEx w15:paraId="2A2F612E" w15:done="1"/>
  <w15:commentEx w15:paraId="670D0D59" w15:done="1"/>
  <w15:commentEx w15:paraId="2EF734EF" w15:done="1"/>
  <w15:commentEx w15:paraId="330BA62A" w15:done="1"/>
  <w15:commentEx w15:paraId="10D31AB8" w15:done="1"/>
  <w15:commentEx w15:paraId="4C4BDF2F" w15:done="1"/>
  <w15:commentEx w15:paraId="0D2B3903" w15:done="1"/>
  <w15:commentEx w15:paraId="0DDD4016" w15:done="1"/>
  <w15:commentEx w15:paraId="07180019" w15:done="1"/>
  <w15:commentEx w15:paraId="035D514E" w15:done="0"/>
  <w15:commentEx w15:paraId="6C60958A" w15:done="0"/>
  <w15:commentEx w15:paraId="1EF7FD73" w15:done="0"/>
  <w15:commentEx w15:paraId="1E7BD8FF" w15:done="0"/>
  <w15:commentEx w15:paraId="3DA00F0C" w15:done="0"/>
  <w15:commentEx w15:paraId="280EC38F" w15:done="0"/>
  <w15:commentEx w15:paraId="1955393C" w15:done="0"/>
  <w15:commentEx w15:paraId="6A631AF0" w15:done="0"/>
  <w15:commentEx w15:paraId="755E027A" w15:done="0"/>
  <w15:commentEx w15:paraId="2677C195" w15:done="0"/>
  <w15:commentEx w15:paraId="02E6E166" w15:done="0"/>
  <w15:commentEx w15:paraId="020F08BD" w15:done="0"/>
  <w15:commentEx w15:paraId="3D1E684F" w15:done="0"/>
  <w15:commentEx w15:paraId="14C2A8BF" w15:done="0"/>
  <w15:commentEx w15:paraId="3A605092" w15:done="0"/>
  <w15:commentEx w15:paraId="0BD733C9" w15:done="0"/>
  <w15:commentEx w15:paraId="54F30E36" w15:done="0"/>
  <w15:commentEx w15:paraId="0CFBFA73" w15:done="0"/>
  <w15:commentEx w15:paraId="0130FD37" w15:done="0"/>
  <w15:commentEx w15:paraId="662BE22C" w15:done="0"/>
  <w15:commentEx w15:paraId="4F0C5F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AD17F2" w16cid:durableId="212FB383"/>
  <w16cid:commentId w16cid:paraId="5E113981" w16cid:durableId="2137ADCD"/>
  <w16cid:commentId w16cid:paraId="744D5C21" w16cid:durableId="2148612A"/>
  <w16cid:commentId w16cid:paraId="5D6C3C1F" w16cid:durableId="214861A7"/>
  <w16cid:commentId w16cid:paraId="2AC577F2" w16cid:durableId="214861E6"/>
  <w16cid:commentId w16cid:paraId="407701B2" w16cid:durableId="21486231"/>
  <w16cid:commentId w16cid:paraId="7AABD305" w16cid:durableId="21486244"/>
  <w16cid:commentId w16cid:paraId="182FAAA6" w16cid:durableId="21486283"/>
  <w16cid:commentId w16cid:paraId="239BF26C" w16cid:durableId="21486365"/>
  <w16cid:commentId w16cid:paraId="3A2D12C7" w16cid:durableId="21486380"/>
  <w16cid:commentId w16cid:paraId="6831D31F" w16cid:durableId="21082D14"/>
  <w16cid:commentId w16cid:paraId="645CA20B" w16cid:durableId="2148617A"/>
  <w16cid:commentId w16cid:paraId="4F73FC21" w16cid:durableId="214862EF"/>
  <w16cid:commentId w16cid:paraId="37C7F416" w16cid:durableId="214862CC"/>
  <w16cid:commentId w16cid:paraId="1578B62D" w16cid:durableId="21486323"/>
  <w16cid:commentId w16cid:paraId="5F5FCCD6" w16cid:durableId="214863A4"/>
  <w16cid:commentId w16cid:paraId="21055958" w16cid:durableId="2149F4DF"/>
  <w16cid:commentId w16cid:paraId="10D8BCEF" w16cid:durableId="2149FBD3"/>
  <w16cid:commentId w16cid:paraId="23B38102" w16cid:durableId="2149F64B"/>
  <w16cid:commentId w16cid:paraId="759505A2" w16cid:durableId="2149F74A"/>
  <w16cid:commentId w16cid:paraId="7F76622A" w16cid:durableId="2149F843"/>
  <w16cid:commentId w16cid:paraId="2A2F612E" w16cid:durableId="2149F8A1"/>
  <w16cid:commentId w16cid:paraId="670D0D59" w16cid:durableId="21082D18"/>
  <w16cid:commentId w16cid:paraId="2EF734EF" w16cid:durableId="2149F9C7"/>
  <w16cid:commentId w16cid:paraId="330BA62A" w16cid:durableId="2149FC7F"/>
  <w16cid:commentId w16cid:paraId="10D31AB8" w16cid:durableId="2149FFB2"/>
  <w16cid:commentId w16cid:paraId="4C4BDF2F" w16cid:durableId="2149FCD9"/>
  <w16cid:commentId w16cid:paraId="0D2B3903" w16cid:durableId="2149FE4E"/>
  <w16cid:commentId w16cid:paraId="0DDD4016" w16cid:durableId="2149FC63"/>
  <w16cid:commentId w16cid:paraId="07180019" w16cid:durableId="214A0018"/>
  <w16cid:commentId w16cid:paraId="035D514E" w16cid:durableId="214860D9"/>
  <w16cid:commentId w16cid:paraId="6C60958A" w16cid:durableId="214304D8"/>
  <w16cid:commentId w16cid:paraId="1EF7FD73" w16cid:durableId="214860DB"/>
  <w16cid:commentId w16cid:paraId="1E7BD8FF" w16cid:durableId="212D2B13"/>
  <w16cid:commentId w16cid:paraId="3DA00F0C" w16cid:durableId="212D2B14"/>
  <w16cid:commentId w16cid:paraId="280EC38F" w16cid:durableId="21082D2B"/>
  <w16cid:commentId w16cid:paraId="1955393C" w16cid:durableId="21082D2F"/>
  <w16cid:commentId w16cid:paraId="6A631AF0" w16cid:durableId="212D2B1F"/>
  <w16cid:commentId w16cid:paraId="755E027A" w16cid:durableId="21327C2F"/>
  <w16cid:commentId w16cid:paraId="2677C195" w16cid:durableId="214860E2"/>
  <w16cid:commentId w16cid:paraId="02E6E166" w16cid:durableId="212E509E"/>
  <w16cid:commentId w16cid:paraId="020F08BD" w16cid:durableId="214860E4"/>
  <w16cid:commentId w16cid:paraId="3D1E684F" w16cid:durableId="214860E5"/>
  <w16cid:commentId w16cid:paraId="14C2A8BF" w16cid:durableId="214860E6"/>
  <w16cid:commentId w16cid:paraId="3A605092" w16cid:durableId="214860E7"/>
  <w16cid:commentId w16cid:paraId="0BD733C9" w16cid:durableId="214860E8"/>
  <w16cid:commentId w16cid:paraId="54F30E36" w16cid:durableId="214304EA"/>
  <w16cid:commentId w16cid:paraId="0CFBFA73" w16cid:durableId="21082D1E"/>
  <w16cid:commentId w16cid:paraId="0130FD37" w16cid:durableId="212FA953"/>
  <w16cid:commentId w16cid:paraId="662BE22C" w16cid:durableId="21462F21"/>
  <w16cid:commentId w16cid:paraId="4F0C5F7B" w16cid:durableId="21430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556FE" w14:textId="77777777" w:rsidR="00F61077" w:rsidRDefault="00F61077" w:rsidP="00276E85">
      <w:r>
        <w:separator/>
      </w:r>
    </w:p>
    <w:p w14:paraId="5A67183A" w14:textId="77777777" w:rsidR="00F61077" w:rsidRDefault="00F61077"/>
  </w:endnote>
  <w:endnote w:type="continuationSeparator" w:id="0">
    <w:p w14:paraId="25C3C3D3" w14:textId="77777777" w:rsidR="00F61077" w:rsidRDefault="00F61077" w:rsidP="00276E85">
      <w:r>
        <w:continuationSeparator/>
      </w:r>
    </w:p>
    <w:p w14:paraId="623C412E" w14:textId="77777777" w:rsidR="00F61077" w:rsidRDefault="00F610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737974"/>
      <w:docPartObj>
        <w:docPartGallery w:val="Page Numbers (Bottom of Page)"/>
        <w:docPartUnique/>
      </w:docPartObj>
    </w:sdtPr>
    <w:sdtEndPr>
      <w:rPr>
        <w:noProof/>
      </w:rPr>
    </w:sdtEndPr>
    <w:sdtContent>
      <w:p w14:paraId="76B9CBF0" w14:textId="7E203426" w:rsidR="00F61077" w:rsidRDefault="00F61077">
        <w:pPr>
          <w:pStyle w:val="Footer"/>
          <w:jc w:val="right"/>
        </w:pPr>
        <w:r>
          <w:fldChar w:fldCharType="begin"/>
        </w:r>
        <w:r>
          <w:instrText xml:space="preserve"> PAGE   \* MERGEFORMAT </w:instrText>
        </w:r>
        <w:r>
          <w:fldChar w:fldCharType="separate"/>
        </w:r>
        <w:r>
          <w:rPr>
            <w:noProof/>
          </w:rPr>
          <w:t>62</w:t>
        </w:r>
        <w:r>
          <w:rPr>
            <w:noProof/>
          </w:rPr>
          <w:fldChar w:fldCharType="end"/>
        </w:r>
      </w:p>
    </w:sdtContent>
  </w:sdt>
  <w:p w14:paraId="064E40E1" w14:textId="77777777" w:rsidR="00F61077" w:rsidRDefault="00F610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567B71" w14:textId="77777777" w:rsidR="00F61077" w:rsidRDefault="00F61077" w:rsidP="00276E85">
      <w:r>
        <w:separator/>
      </w:r>
    </w:p>
    <w:p w14:paraId="1ECA84C8" w14:textId="77777777" w:rsidR="00F61077" w:rsidRDefault="00F61077"/>
  </w:footnote>
  <w:footnote w:type="continuationSeparator" w:id="0">
    <w:p w14:paraId="7BBB2815" w14:textId="77777777" w:rsidR="00F61077" w:rsidRDefault="00F61077" w:rsidP="00276E85">
      <w:r>
        <w:continuationSeparator/>
      </w:r>
    </w:p>
    <w:p w14:paraId="55FD95EE" w14:textId="77777777" w:rsidR="00F61077" w:rsidRDefault="00F610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0C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18"/>
  </w:num>
  <w:num w:numId="2">
    <w:abstractNumId w:val="10"/>
  </w:num>
  <w:num w:numId="3">
    <w:abstractNumId w:val="25"/>
  </w:num>
  <w:num w:numId="4">
    <w:abstractNumId w:val="0"/>
  </w:num>
  <w:num w:numId="5">
    <w:abstractNumId w:val="9"/>
  </w:num>
  <w:num w:numId="6">
    <w:abstractNumId w:val="23"/>
  </w:num>
  <w:num w:numId="7">
    <w:abstractNumId w:val="1"/>
  </w:num>
  <w:num w:numId="8">
    <w:abstractNumId w:val="13"/>
  </w:num>
  <w:num w:numId="9">
    <w:abstractNumId w:val="6"/>
  </w:num>
  <w:num w:numId="10">
    <w:abstractNumId w:val="3"/>
  </w:num>
  <w:num w:numId="11">
    <w:abstractNumId w:val="21"/>
  </w:num>
  <w:num w:numId="12">
    <w:abstractNumId w:val="24"/>
  </w:num>
  <w:num w:numId="13">
    <w:abstractNumId w:val="17"/>
  </w:num>
  <w:num w:numId="14">
    <w:abstractNumId w:val="19"/>
  </w:num>
  <w:num w:numId="15">
    <w:abstractNumId w:val="19"/>
    <w:lvlOverride w:ilvl="0">
      <w:startOverride w:val="1"/>
    </w:lvlOverride>
  </w:num>
  <w:num w:numId="16">
    <w:abstractNumId w:val="15"/>
  </w:num>
  <w:num w:numId="17">
    <w:abstractNumId w:val="16"/>
  </w:num>
  <w:num w:numId="18">
    <w:abstractNumId w:val="20"/>
  </w:num>
  <w:num w:numId="19">
    <w:abstractNumId w:val="5"/>
  </w:num>
  <w:num w:numId="20">
    <w:abstractNumId w:val="12"/>
  </w:num>
  <w:num w:numId="21">
    <w:abstractNumId w:val="7"/>
  </w:num>
  <w:num w:numId="22">
    <w:abstractNumId w:val="14"/>
  </w:num>
  <w:num w:numId="23">
    <w:abstractNumId w:val="14"/>
  </w:num>
  <w:num w:numId="24">
    <w:abstractNumId w:val="11"/>
  </w:num>
  <w:num w:numId="25">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2"/>
    </w:lvlOverride>
  </w:num>
  <w:num w:numId="30">
    <w:abstractNumId w:val="14"/>
    <w:lvlOverride w:ilvl="0">
      <w:startOverride w:val="1"/>
    </w:lvlOverride>
    <w:lvlOverride w:ilvl="1">
      <w:startOverride w:val="2"/>
    </w:lvlOverride>
  </w:num>
  <w:num w:numId="31">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2"/>
    </w:lvlOverride>
  </w:num>
  <w:num w:numId="33">
    <w:abstractNumId w:val="14"/>
  </w:num>
  <w:num w:numId="34">
    <w:abstractNumId w:val="14"/>
  </w:num>
  <w:num w:numId="35">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8"/>
  </w:num>
  <w:num w:numId="41">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 Ting">
    <w15:presenceInfo w15:providerId="AD" w15:userId="S::yikchangjonathan.ting@uqconnect.edu.au::caa1e1e0-5396-49e2-8645-80af2fd7b738"/>
  </w15:person>
  <w15:person w15:author="Jonathan Ting">
    <w15:presenceInfo w15:providerId="Windows Live" w15:userId="e4276e13023936b5"/>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trackRevisions/>
  <w:defaultTabStop w:val="720"/>
  <w:characterSpacingControl w:val="doNotCompress"/>
  <w:hdrShapeDefaults>
    <o:shapedefaults v:ext="edit" spidmax="6145"/>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3D0B05"/>
    <w:rsid w:val="0000065B"/>
    <w:rsid w:val="000029B6"/>
    <w:rsid w:val="00002A01"/>
    <w:rsid w:val="00003B81"/>
    <w:rsid w:val="00006F12"/>
    <w:rsid w:val="00012297"/>
    <w:rsid w:val="00012F0E"/>
    <w:rsid w:val="000139CC"/>
    <w:rsid w:val="00013BF6"/>
    <w:rsid w:val="00014CD4"/>
    <w:rsid w:val="000159F5"/>
    <w:rsid w:val="0002052B"/>
    <w:rsid w:val="00023A8E"/>
    <w:rsid w:val="00030675"/>
    <w:rsid w:val="00031454"/>
    <w:rsid w:val="00031D59"/>
    <w:rsid w:val="000320D1"/>
    <w:rsid w:val="000328B6"/>
    <w:rsid w:val="00032C59"/>
    <w:rsid w:val="00034F5F"/>
    <w:rsid w:val="00041924"/>
    <w:rsid w:val="00046387"/>
    <w:rsid w:val="00046A21"/>
    <w:rsid w:val="0005495E"/>
    <w:rsid w:val="0005508C"/>
    <w:rsid w:val="00055F39"/>
    <w:rsid w:val="0006063C"/>
    <w:rsid w:val="00062804"/>
    <w:rsid w:val="0006498C"/>
    <w:rsid w:val="00075C82"/>
    <w:rsid w:val="000805EE"/>
    <w:rsid w:val="00085AE0"/>
    <w:rsid w:val="0008773A"/>
    <w:rsid w:val="0009027D"/>
    <w:rsid w:val="00091D47"/>
    <w:rsid w:val="0009397D"/>
    <w:rsid w:val="000939CB"/>
    <w:rsid w:val="00093D26"/>
    <w:rsid w:val="0009534D"/>
    <w:rsid w:val="00096346"/>
    <w:rsid w:val="000A10E1"/>
    <w:rsid w:val="000A3F92"/>
    <w:rsid w:val="000A68BD"/>
    <w:rsid w:val="000B1617"/>
    <w:rsid w:val="000B1D9D"/>
    <w:rsid w:val="000B3CEF"/>
    <w:rsid w:val="000B40D9"/>
    <w:rsid w:val="000B53B3"/>
    <w:rsid w:val="000B541F"/>
    <w:rsid w:val="000B5586"/>
    <w:rsid w:val="000B5E19"/>
    <w:rsid w:val="000B6166"/>
    <w:rsid w:val="000B703B"/>
    <w:rsid w:val="000B7F24"/>
    <w:rsid w:val="000C0FEA"/>
    <w:rsid w:val="000C2F37"/>
    <w:rsid w:val="000C5247"/>
    <w:rsid w:val="000C6D9C"/>
    <w:rsid w:val="000C77F8"/>
    <w:rsid w:val="000D0BE0"/>
    <w:rsid w:val="000D2710"/>
    <w:rsid w:val="000D6119"/>
    <w:rsid w:val="000D621D"/>
    <w:rsid w:val="000E4C1D"/>
    <w:rsid w:val="000E583B"/>
    <w:rsid w:val="000E64E4"/>
    <w:rsid w:val="000E6E7C"/>
    <w:rsid w:val="000F03F4"/>
    <w:rsid w:val="000F12FE"/>
    <w:rsid w:val="000F1F46"/>
    <w:rsid w:val="000F33F1"/>
    <w:rsid w:val="000F613C"/>
    <w:rsid w:val="00100059"/>
    <w:rsid w:val="0010052A"/>
    <w:rsid w:val="001025D6"/>
    <w:rsid w:val="0010288A"/>
    <w:rsid w:val="00106887"/>
    <w:rsid w:val="00106D37"/>
    <w:rsid w:val="00107BAB"/>
    <w:rsid w:val="00114BC5"/>
    <w:rsid w:val="0011789A"/>
    <w:rsid w:val="0012157E"/>
    <w:rsid w:val="00121944"/>
    <w:rsid w:val="00122AB2"/>
    <w:rsid w:val="00122AC8"/>
    <w:rsid w:val="00123A70"/>
    <w:rsid w:val="00126D7A"/>
    <w:rsid w:val="00127A3A"/>
    <w:rsid w:val="001304C9"/>
    <w:rsid w:val="00131B5A"/>
    <w:rsid w:val="00132246"/>
    <w:rsid w:val="00136637"/>
    <w:rsid w:val="00136ED9"/>
    <w:rsid w:val="00137148"/>
    <w:rsid w:val="00141EE0"/>
    <w:rsid w:val="00142DC0"/>
    <w:rsid w:val="0014540E"/>
    <w:rsid w:val="00145E0C"/>
    <w:rsid w:val="001463B1"/>
    <w:rsid w:val="001466AC"/>
    <w:rsid w:val="001466DA"/>
    <w:rsid w:val="001517D4"/>
    <w:rsid w:val="00156D1A"/>
    <w:rsid w:val="001617C7"/>
    <w:rsid w:val="001707F5"/>
    <w:rsid w:val="001715C4"/>
    <w:rsid w:val="00173D24"/>
    <w:rsid w:val="00174BEB"/>
    <w:rsid w:val="00177BF7"/>
    <w:rsid w:val="00180C2D"/>
    <w:rsid w:val="001814A2"/>
    <w:rsid w:val="00183836"/>
    <w:rsid w:val="001854EB"/>
    <w:rsid w:val="00185D27"/>
    <w:rsid w:val="00186A36"/>
    <w:rsid w:val="001902F1"/>
    <w:rsid w:val="00193211"/>
    <w:rsid w:val="001958F9"/>
    <w:rsid w:val="001978B2"/>
    <w:rsid w:val="001A5364"/>
    <w:rsid w:val="001A7113"/>
    <w:rsid w:val="001A7C9A"/>
    <w:rsid w:val="001B1674"/>
    <w:rsid w:val="001B23BB"/>
    <w:rsid w:val="001B5403"/>
    <w:rsid w:val="001B596D"/>
    <w:rsid w:val="001C070E"/>
    <w:rsid w:val="001C0D41"/>
    <w:rsid w:val="001C3A4B"/>
    <w:rsid w:val="001C3F2B"/>
    <w:rsid w:val="001C7AB3"/>
    <w:rsid w:val="001D045D"/>
    <w:rsid w:val="001D2D75"/>
    <w:rsid w:val="001D581D"/>
    <w:rsid w:val="001D7B1F"/>
    <w:rsid w:val="001D7D9E"/>
    <w:rsid w:val="001D7E68"/>
    <w:rsid w:val="001E0BEB"/>
    <w:rsid w:val="001E223B"/>
    <w:rsid w:val="001E27B1"/>
    <w:rsid w:val="001E2C1D"/>
    <w:rsid w:val="001E4B65"/>
    <w:rsid w:val="001F0F93"/>
    <w:rsid w:val="001F18C0"/>
    <w:rsid w:val="001F2900"/>
    <w:rsid w:val="001F3742"/>
    <w:rsid w:val="001F3F80"/>
    <w:rsid w:val="001F4FEC"/>
    <w:rsid w:val="001F5B60"/>
    <w:rsid w:val="001F77DE"/>
    <w:rsid w:val="0020032B"/>
    <w:rsid w:val="00203071"/>
    <w:rsid w:val="002168DF"/>
    <w:rsid w:val="002179DA"/>
    <w:rsid w:val="00220911"/>
    <w:rsid w:val="00222BCC"/>
    <w:rsid w:val="00223A0B"/>
    <w:rsid w:val="00226167"/>
    <w:rsid w:val="002262E9"/>
    <w:rsid w:val="002266E3"/>
    <w:rsid w:val="00226864"/>
    <w:rsid w:val="002270AD"/>
    <w:rsid w:val="002327DD"/>
    <w:rsid w:val="00232ED9"/>
    <w:rsid w:val="002338FD"/>
    <w:rsid w:val="00234AFA"/>
    <w:rsid w:val="002367C7"/>
    <w:rsid w:val="00236A53"/>
    <w:rsid w:val="00236B3E"/>
    <w:rsid w:val="002451E8"/>
    <w:rsid w:val="002460B6"/>
    <w:rsid w:val="00251EC4"/>
    <w:rsid w:val="002529A8"/>
    <w:rsid w:val="00253EFE"/>
    <w:rsid w:val="00254065"/>
    <w:rsid w:val="00254D15"/>
    <w:rsid w:val="00256FB8"/>
    <w:rsid w:val="00257050"/>
    <w:rsid w:val="002617D9"/>
    <w:rsid w:val="002622B0"/>
    <w:rsid w:val="00264A4D"/>
    <w:rsid w:val="00264B4F"/>
    <w:rsid w:val="00264ED4"/>
    <w:rsid w:val="00266CF1"/>
    <w:rsid w:val="002672FF"/>
    <w:rsid w:val="00270B90"/>
    <w:rsid w:val="00271A41"/>
    <w:rsid w:val="00271CEC"/>
    <w:rsid w:val="002736F1"/>
    <w:rsid w:val="00273A42"/>
    <w:rsid w:val="00273AB0"/>
    <w:rsid w:val="00276E85"/>
    <w:rsid w:val="00277EAB"/>
    <w:rsid w:val="0028154A"/>
    <w:rsid w:val="0028201F"/>
    <w:rsid w:val="002822F1"/>
    <w:rsid w:val="0028316E"/>
    <w:rsid w:val="00293F9C"/>
    <w:rsid w:val="00294A3A"/>
    <w:rsid w:val="00295C7E"/>
    <w:rsid w:val="0029620D"/>
    <w:rsid w:val="002962A4"/>
    <w:rsid w:val="002A2C3E"/>
    <w:rsid w:val="002A487C"/>
    <w:rsid w:val="002A6048"/>
    <w:rsid w:val="002B09DC"/>
    <w:rsid w:val="002B305D"/>
    <w:rsid w:val="002B62FC"/>
    <w:rsid w:val="002B7565"/>
    <w:rsid w:val="002C168C"/>
    <w:rsid w:val="002C2EA4"/>
    <w:rsid w:val="002C3A1E"/>
    <w:rsid w:val="002D1DBB"/>
    <w:rsid w:val="002D3CAC"/>
    <w:rsid w:val="002E138A"/>
    <w:rsid w:val="002E29E3"/>
    <w:rsid w:val="002E441F"/>
    <w:rsid w:val="002E5433"/>
    <w:rsid w:val="002E6281"/>
    <w:rsid w:val="002F0DD1"/>
    <w:rsid w:val="002F3308"/>
    <w:rsid w:val="002F7F39"/>
    <w:rsid w:val="00301A6D"/>
    <w:rsid w:val="00303234"/>
    <w:rsid w:val="00307C87"/>
    <w:rsid w:val="0031139F"/>
    <w:rsid w:val="003114CF"/>
    <w:rsid w:val="0031207A"/>
    <w:rsid w:val="00312828"/>
    <w:rsid w:val="00314399"/>
    <w:rsid w:val="003169A6"/>
    <w:rsid w:val="0031793B"/>
    <w:rsid w:val="0032174E"/>
    <w:rsid w:val="00322864"/>
    <w:rsid w:val="00323361"/>
    <w:rsid w:val="00324543"/>
    <w:rsid w:val="003247A2"/>
    <w:rsid w:val="00327282"/>
    <w:rsid w:val="0033179D"/>
    <w:rsid w:val="00331ED8"/>
    <w:rsid w:val="00332503"/>
    <w:rsid w:val="00333468"/>
    <w:rsid w:val="00341406"/>
    <w:rsid w:val="00341E1F"/>
    <w:rsid w:val="0034391F"/>
    <w:rsid w:val="003446DA"/>
    <w:rsid w:val="0034608E"/>
    <w:rsid w:val="00352788"/>
    <w:rsid w:val="0035300C"/>
    <w:rsid w:val="0035380D"/>
    <w:rsid w:val="00353D4A"/>
    <w:rsid w:val="003552F3"/>
    <w:rsid w:val="00356C05"/>
    <w:rsid w:val="003579EC"/>
    <w:rsid w:val="003639FD"/>
    <w:rsid w:val="00371B49"/>
    <w:rsid w:val="00371CAF"/>
    <w:rsid w:val="00372C91"/>
    <w:rsid w:val="00374E7D"/>
    <w:rsid w:val="00375AD8"/>
    <w:rsid w:val="00384051"/>
    <w:rsid w:val="0038776D"/>
    <w:rsid w:val="00393475"/>
    <w:rsid w:val="00393B7B"/>
    <w:rsid w:val="0039431D"/>
    <w:rsid w:val="003962BA"/>
    <w:rsid w:val="003A06A3"/>
    <w:rsid w:val="003A13BE"/>
    <w:rsid w:val="003A2C38"/>
    <w:rsid w:val="003A2D5C"/>
    <w:rsid w:val="003A37F3"/>
    <w:rsid w:val="003A3CA6"/>
    <w:rsid w:val="003A69C9"/>
    <w:rsid w:val="003B0732"/>
    <w:rsid w:val="003B1ED5"/>
    <w:rsid w:val="003B3A51"/>
    <w:rsid w:val="003B46B5"/>
    <w:rsid w:val="003B6430"/>
    <w:rsid w:val="003B72EA"/>
    <w:rsid w:val="003C2725"/>
    <w:rsid w:val="003C434F"/>
    <w:rsid w:val="003C506E"/>
    <w:rsid w:val="003C73E6"/>
    <w:rsid w:val="003D0B05"/>
    <w:rsid w:val="003D3115"/>
    <w:rsid w:val="003D3401"/>
    <w:rsid w:val="003D464B"/>
    <w:rsid w:val="003D5AD8"/>
    <w:rsid w:val="003E0FD7"/>
    <w:rsid w:val="003E1F22"/>
    <w:rsid w:val="003E2991"/>
    <w:rsid w:val="003E4778"/>
    <w:rsid w:val="003E4D16"/>
    <w:rsid w:val="003F39A9"/>
    <w:rsid w:val="003F54AD"/>
    <w:rsid w:val="003F5B24"/>
    <w:rsid w:val="003F643C"/>
    <w:rsid w:val="003F7208"/>
    <w:rsid w:val="003F7655"/>
    <w:rsid w:val="00402F11"/>
    <w:rsid w:val="00403442"/>
    <w:rsid w:val="004037DE"/>
    <w:rsid w:val="0040704A"/>
    <w:rsid w:val="0040794D"/>
    <w:rsid w:val="00411768"/>
    <w:rsid w:val="00414E0C"/>
    <w:rsid w:val="0041588F"/>
    <w:rsid w:val="00415D68"/>
    <w:rsid w:val="004166FF"/>
    <w:rsid w:val="00416C02"/>
    <w:rsid w:val="00416EBF"/>
    <w:rsid w:val="004224A2"/>
    <w:rsid w:val="00424C2B"/>
    <w:rsid w:val="004255D9"/>
    <w:rsid w:val="004258CF"/>
    <w:rsid w:val="00427F94"/>
    <w:rsid w:val="004340F5"/>
    <w:rsid w:val="00434758"/>
    <w:rsid w:val="00435468"/>
    <w:rsid w:val="00440C39"/>
    <w:rsid w:val="00440D18"/>
    <w:rsid w:val="00442485"/>
    <w:rsid w:val="0044587B"/>
    <w:rsid w:val="00445937"/>
    <w:rsid w:val="00446EA6"/>
    <w:rsid w:val="004475C0"/>
    <w:rsid w:val="00447B90"/>
    <w:rsid w:val="00451654"/>
    <w:rsid w:val="00452164"/>
    <w:rsid w:val="00452F74"/>
    <w:rsid w:val="004542CB"/>
    <w:rsid w:val="004545E9"/>
    <w:rsid w:val="00456258"/>
    <w:rsid w:val="004570D3"/>
    <w:rsid w:val="00457895"/>
    <w:rsid w:val="004617C1"/>
    <w:rsid w:val="004645C9"/>
    <w:rsid w:val="00465429"/>
    <w:rsid w:val="004700C8"/>
    <w:rsid w:val="00470DED"/>
    <w:rsid w:val="00470EA1"/>
    <w:rsid w:val="00471F39"/>
    <w:rsid w:val="0047279C"/>
    <w:rsid w:val="004745AF"/>
    <w:rsid w:val="004763D9"/>
    <w:rsid w:val="00476E18"/>
    <w:rsid w:val="00483723"/>
    <w:rsid w:val="00485798"/>
    <w:rsid w:val="00490D40"/>
    <w:rsid w:val="004915A9"/>
    <w:rsid w:val="00491823"/>
    <w:rsid w:val="004967EA"/>
    <w:rsid w:val="004A0806"/>
    <w:rsid w:val="004A2F97"/>
    <w:rsid w:val="004A4380"/>
    <w:rsid w:val="004A67DE"/>
    <w:rsid w:val="004A6D3A"/>
    <w:rsid w:val="004A6E27"/>
    <w:rsid w:val="004B5426"/>
    <w:rsid w:val="004B5A89"/>
    <w:rsid w:val="004B7F39"/>
    <w:rsid w:val="004C3BBE"/>
    <w:rsid w:val="004D0CBC"/>
    <w:rsid w:val="004D2F2E"/>
    <w:rsid w:val="004D48DF"/>
    <w:rsid w:val="004D4BCD"/>
    <w:rsid w:val="004D5C35"/>
    <w:rsid w:val="004E412F"/>
    <w:rsid w:val="004E4307"/>
    <w:rsid w:val="004F0BF9"/>
    <w:rsid w:val="004F2E3F"/>
    <w:rsid w:val="004F38D2"/>
    <w:rsid w:val="004F3C1F"/>
    <w:rsid w:val="004F678A"/>
    <w:rsid w:val="00500A0D"/>
    <w:rsid w:val="005020C4"/>
    <w:rsid w:val="00502435"/>
    <w:rsid w:val="00503BDE"/>
    <w:rsid w:val="00505148"/>
    <w:rsid w:val="00506102"/>
    <w:rsid w:val="0050663B"/>
    <w:rsid w:val="005066BD"/>
    <w:rsid w:val="00507BDB"/>
    <w:rsid w:val="00510998"/>
    <w:rsid w:val="00516487"/>
    <w:rsid w:val="00522AB6"/>
    <w:rsid w:val="00523BC5"/>
    <w:rsid w:val="0052520D"/>
    <w:rsid w:val="00526571"/>
    <w:rsid w:val="0052657F"/>
    <w:rsid w:val="005367D8"/>
    <w:rsid w:val="0053784E"/>
    <w:rsid w:val="00537E92"/>
    <w:rsid w:val="00543E57"/>
    <w:rsid w:val="00543F93"/>
    <w:rsid w:val="0054607E"/>
    <w:rsid w:val="00553830"/>
    <w:rsid w:val="00554248"/>
    <w:rsid w:val="00557FAF"/>
    <w:rsid w:val="00560904"/>
    <w:rsid w:val="00560F80"/>
    <w:rsid w:val="0056386A"/>
    <w:rsid w:val="005645BE"/>
    <w:rsid w:val="0056533D"/>
    <w:rsid w:val="005668AF"/>
    <w:rsid w:val="00566F26"/>
    <w:rsid w:val="0057201B"/>
    <w:rsid w:val="00572228"/>
    <w:rsid w:val="00575476"/>
    <w:rsid w:val="0057606B"/>
    <w:rsid w:val="00577616"/>
    <w:rsid w:val="00577A7D"/>
    <w:rsid w:val="00580AA5"/>
    <w:rsid w:val="005821C9"/>
    <w:rsid w:val="005844C6"/>
    <w:rsid w:val="00584B95"/>
    <w:rsid w:val="0059324F"/>
    <w:rsid w:val="005932FD"/>
    <w:rsid w:val="005941CD"/>
    <w:rsid w:val="005970A4"/>
    <w:rsid w:val="005A0BA3"/>
    <w:rsid w:val="005A485B"/>
    <w:rsid w:val="005A4E99"/>
    <w:rsid w:val="005A5B54"/>
    <w:rsid w:val="005A6E5F"/>
    <w:rsid w:val="005B2C15"/>
    <w:rsid w:val="005B45BC"/>
    <w:rsid w:val="005B573A"/>
    <w:rsid w:val="005B579D"/>
    <w:rsid w:val="005B57E6"/>
    <w:rsid w:val="005B5812"/>
    <w:rsid w:val="005C0A36"/>
    <w:rsid w:val="005C62AB"/>
    <w:rsid w:val="005D1126"/>
    <w:rsid w:val="005D16CC"/>
    <w:rsid w:val="005D1CEF"/>
    <w:rsid w:val="005D28BB"/>
    <w:rsid w:val="005D2B87"/>
    <w:rsid w:val="005E1A66"/>
    <w:rsid w:val="005E1ABD"/>
    <w:rsid w:val="005E3392"/>
    <w:rsid w:val="005E49BD"/>
    <w:rsid w:val="005E610A"/>
    <w:rsid w:val="005E7379"/>
    <w:rsid w:val="005F0994"/>
    <w:rsid w:val="005F0F08"/>
    <w:rsid w:val="005F3F36"/>
    <w:rsid w:val="00602CE9"/>
    <w:rsid w:val="006037EA"/>
    <w:rsid w:val="0060612C"/>
    <w:rsid w:val="0060645A"/>
    <w:rsid w:val="006064F7"/>
    <w:rsid w:val="006066F0"/>
    <w:rsid w:val="00607E97"/>
    <w:rsid w:val="00616CC5"/>
    <w:rsid w:val="006210D7"/>
    <w:rsid w:val="00621A8D"/>
    <w:rsid w:val="00622D0B"/>
    <w:rsid w:val="00624030"/>
    <w:rsid w:val="0062732E"/>
    <w:rsid w:val="00631AA1"/>
    <w:rsid w:val="00633656"/>
    <w:rsid w:val="00634195"/>
    <w:rsid w:val="00635FAB"/>
    <w:rsid w:val="00641999"/>
    <w:rsid w:val="006419CB"/>
    <w:rsid w:val="00642393"/>
    <w:rsid w:val="0064430A"/>
    <w:rsid w:val="0064614B"/>
    <w:rsid w:val="00646529"/>
    <w:rsid w:val="0064728C"/>
    <w:rsid w:val="006477ED"/>
    <w:rsid w:val="0065059A"/>
    <w:rsid w:val="00653EFE"/>
    <w:rsid w:val="006625BA"/>
    <w:rsid w:val="006710F1"/>
    <w:rsid w:val="006722F5"/>
    <w:rsid w:val="0067276C"/>
    <w:rsid w:val="006735A6"/>
    <w:rsid w:val="00673964"/>
    <w:rsid w:val="00673BAD"/>
    <w:rsid w:val="006754CF"/>
    <w:rsid w:val="0067610C"/>
    <w:rsid w:val="00676D9B"/>
    <w:rsid w:val="0067799F"/>
    <w:rsid w:val="006806F5"/>
    <w:rsid w:val="00680AA7"/>
    <w:rsid w:val="0068295D"/>
    <w:rsid w:val="006845D4"/>
    <w:rsid w:val="00684E6F"/>
    <w:rsid w:val="006861BB"/>
    <w:rsid w:val="006926C2"/>
    <w:rsid w:val="00695625"/>
    <w:rsid w:val="006A39B9"/>
    <w:rsid w:val="006A7711"/>
    <w:rsid w:val="006B0BF9"/>
    <w:rsid w:val="006B0CEC"/>
    <w:rsid w:val="006B1E55"/>
    <w:rsid w:val="006B22F2"/>
    <w:rsid w:val="006C1074"/>
    <w:rsid w:val="006C10ED"/>
    <w:rsid w:val="006C1451"/>
    <w:rsid w:val="006D07D3"/>
    <w:rsid w:val="006D07F0"/>
    <w:rsid w:val="006D08F8"/>
    <w:rsid w:val="006D2509"/>
    <w:rsid w:val="006D2A49"/>
    <w:rsid w:val="006E1696"/>
    <w:rsid w:val="006E25B5"/>
    <w:rsid w:val="006E5560"/>
    <w:rsid w:val="006E5C63"/>
    <w:rsid w:val="006F12A1"/>
    <w:rsid w:val="006F19D5"/>
    <w:rsid w:val="006F1F3A"/>
    <w:rsid w:val="006F352A"/>
    <w:rsid w:val="006F3B99"/>
    <w:rsid w:val="006F66F8"/>
    <w:rsid w:val="006F6962"/>
    <w:rsid w:val="006F7242"/>
    <w:rsid w:val="006F7330"/>
    <w:rsid w:val="00700952"/>
    <w:rsid w:val="00702278"/>
    <w:rsid w:val="00706934"/>
    <w:rsid w:val="00707903"/>
    <w:rsid w:val="00713AA9"/>
    <w:rsid w:val="00714D78"/>
    <w:rsid w:val="00716184"/>
    <w:rsid w:val="007169EF"/>
    <w:rsid w:val="00717BF4"/>
    <w:rsid w:val="00720A83"/>
    <w:rsid w:val="00721D7E"/>
    <w:rsid w:val="0072287C"/>
    <w:rsid w:val="00723E4A"/>
    <w:rsid w:val="0072422F"/>
    <w:rsid w:val="00724469"/>
    <w:rsid w:val="00726624"/>
    <w:rsid w:val="00727BF1"/>
    <w:rsid w:val="007338D4"/>
    <w:rsid w:val="00734780"/>
    <w:rsid w:val="0073700D"/>
    <w:rsid w:val="00741889"/>
    <w:rsid w:val="00743302"/>
    <w:rsid w:val="00743359"/>
    <w:rsid w:val="00743AA3"/>
    <w:rsid w:val="0074426F"/>
    <w:rsid w:val="007445D2"/>
    <w:rsid w:val="0074665C"/>
    <w:rsid w:val="00747C93"/>
    <w:rsid w:val="00752200"/>
    <w:rsid w:val="007528C1"/>
    <w:rsid w:val="007537C7"/>
    <w:rsid w:val="007546C1"/>
    <w:rsid w:val="00754B29"/>
    <w:rsid w:val="00754CC7"/>
    <w:rsid w:val="0075626A"/>
    <w:rsid w:val="00761A76"/>
    <w:rsid w:val="0076398D"/>
    <w:rsid w:val="00767DEC"/>
    <w:rsid w:val="007704C1"/>
    <w:rsid w:val="00771C1C"/>
    <w:rsid w:val="00774A32"/>
    <w:rsid w:val="00774E03"/>
    <w:rsid w:val="00774EFC"/>
    <w:rsid w:val="00776952"/>
    <w:rsid w:val="00781352"/>
    <w:rsid w:val="00781964"/>
    <w:rsid w:val="0078295A"/>
    <w:rsid w:val="00783CC5"/>
    <w:rsid w:val="00785651"/>
    <w:rsid w:val="00787630"/>
    <w:rsid w:val="007903D8"/>
    <w:rsid w:val="0079152B"/>
    <w:rsid w:val="00791F83"/>
    <w:rsid w:val="007934B9"/>
    <w:rsid w:val="00795A0D"/>
    <w:rsid w:val="007A01A7"/>
    <w:rsid w:val="007A0DAA"/>
    <w:rsid w:val="007A1161"/>
    <w:rsid w:val="007A3DAA"/>
    <w:rsid w:val="007A440C"/>
    <w:rsid w:val="007A44BE"/>
    <w:rsid w:val="007A4816"/>
    <w:rsid w:val="007A6CDF"/>
    <w:rsid w:val="007A72BD"/>
    <w:rsid w:val="007A7D11"/>
    <w:rsid w:val="007B0CE2"/>
    <w:rsid w:val="007B1CEF"/>
    <w:rsid w:val="007B27ED"/>
    <w:rsid w:val="007B3A9E"/>
    <w:rsid w:val="007B4BE9"/>
    <w:rsid w:val="007B4C5E"/>
    <w:rsid w:val="007B61BF"/>
    <w:rsid w:val="007B7263"/>
    <w:rsid w:val="007C0572"/>
    <w:rsid w:val="007C21DE"/>
    <w:rsid w:val="007C263B"/>
    <w:rsid w:val="007C361D"/>
    <w:rsid w:val="007C6785"/>
    <w:rsid w:val="007C7501"/>
    <w:rsid w:val="007D04EB"/>
    <w:rsid w:val="007D1A60"/>
    <w:rsid w:val="007D2074"/>
    <w:rsid w:val="007D2E06"/>
    <w:rsid w:val="007D312A"/>
    <w:rsid w:val="007D5968"/>
    <w:rsid w:val="007D6B69"/>
    <w:rsid w:val="007D7BD2"/>
    <w:rsid w:val="007E0145"/>
    <w:rsid w:val="007E1927"/>
    <w:rsid w:val="007E2308"/>
    <w:rsid w:val="007F1FA6"/>
    <w:rsid w:val="007F53EC"/>
    <w:rsid w:val="007F6355"/>
    <w:rsid w:val="007F69D6"/>
    <w:rsid w:val="007F7734"/>
    <w:rsid w:val="007F7CC4"/>
    <w:rsid w:val="008002D1"/>
    <w:rsid w:val="00800561"/>
    <w:rsid w:val="00800E55"/>
    <w:rsid w:val="00800F9C"/>
    <w:rsid w:val="00803295"/>
    <w:rsid w:val="008042A3"/>
    <w:rsid w:val="00805E2B"/>
    <w:rsid w:val="00807A6F"/>
    <w:rsid w:val="0081099D"/>
    <w:rsid w:val="00810C58"/>
    <w:rsid w:val="0081327D"/>
    <w:rsid w:val="008231F1"/>
    <w:rsid w:val="00823820"/>
    <w:rsid w:val="008252AC"/>
    <w:rsid w:val="00826BFC"/>
    <w:rsid w:val="00827972"/>
    <w:rsid w:val="008322D0"/>
    <w:rsid w:val="0083247C"/>
    <w:rsid w:val="008338C9"/>
    <w:rsid w:val="00833E02"/>
    <w:rsid w:val="00834E79"/>
    <w:rsid w:val="008350AD"/>
    <w:rsid w:val="00835254"/>
    <w:rsid w:val="00837877"/>
    <w:rsid w:val="008413E7"/>
    <w:rsid w:val="0084156F"/>
    <w:rsid w:val="00844AFC"/>
    <w:rsid w:val="008453D3"/>
    <w:rsid w:val="0085128B"/>
    <w:rsid w:val="00851EF0"/>
    <w:rsid w:val="008534C7"/>
    <w:rsid w:val="008547C8"/>
    <w:rsid w:val="0085516D"/>
    <w:rsid w:val="0085717B"/>
    <w:rsid w:val="00857CD7"/>
    <w:rsid w:val="00860991"/>
    <w:rsid w:val="00862328"/>
    <w:rsid w:val="0086366B"/>
    <w:rsid w:val="00864147"/>
    <w:rsid w:val="008648AD"/>
    <w:rsid w:val="00864CB6"/>
    <w:rsid w:val="00864F74"/>
    <w:rsid w:val="0086537E"/>
    <w:rsid w:val="00865C59"/>
    <w:rsid w:val="0087396E"/>
    <w:rsid w:val="008740C5"/>
    <w:rsid w:val="00876A03"/>
    <w:rsid w:val="00881473"/>
    <w:rsid w:val="00882B2A"/>
    <w:rsid w:val="00885947"/>
    <w:rsid w:val="008879C8"/>
    <w:rsid w:val="008926B3"/>
    <w:rsid w:val="00894C1C"/>
    <w:rsid w:val="00894EA5"/>
    <w:rsid w:val="008A3DB2"/>
    <w:rsid w:val="008B40AC"/>
    <w:rsid w:val="008B59AC"/>
    <w:rsid w:val="008B6200"/>
    <w:rsid w:val="008B6749"/>
    <w:rsid w:val="008C00D4"/>
    <w:rsid w:val="008C029A"/>
    <w:rsid w:val="008C0D97"/>
    <w:rsid w:val="008C50E0"/>
    <w:rsid w:val="008C57C8"/>
    <w:rsid w:val="008C5CCD"/>
    <w:rsid w:val="008D49D8"/>
    <w:rsid w:val="008E0994"/>
    <w:rsid w:val="008E1539"/>
    <w:rsid w:val="008F0E5F"/>
    <w:rsid w:val="008F2404"/>
    <w:rsid w:val="008F3702"/>
    <w:rsid w:val="008F5AF0"/>
    <w:rsid w:val="008F7663"/>
    <w:rsid w:val="009003F5"/>
    <w:rsid w:val="00905324"/>
    <w:rsid w:val="009076CA"/>
    <w:rsid w:val="00907B96"/>
    <w:rsid w:val="00907FBE"/>
    <w:rsid w:val="00910567"/>
    <w:rsid w:val="00914607"/>
    <w:rsid w:val="009160B9"/>
    <w:rsid w:val="00917977"/>
    <w:rsid w:val="009211CF"/>
    <w:rsid w:val="00921713"/>
    <w:rsid w:val="00922A79"/>
    <w:rsid w:val="009237E1"/>
    <w:rsid w:val="00924E3C"/>
    <w:rsid w:val="00925B60"/>
    <w:rsid w:val="00926602"/>
    <w:rsid w:val="009301DA"/>
    <w:rsid w:val="0093124D"/>
    <w:rsid w:val="009346F8"/>
    <w:rsid w:val="009354F4"/>
    <w:rsid w:val="009356E4"/>
    <w:rsid w:val="009367C4"/>
    <w:rsid w:val="00940244"/>
    <w:rsid w:val="00942BFB"/>
    <w:rsid w:val="0094332A"/>
    <w:rsid w:val="00945837"/>
    <w:rsid w:val="00945A72"/>
    <w:rsid w:val="00945B08"/>
    <w:rsid w:val="00947BF3"/>
    <w:rsid w:val="0095170C"/>
    <w:rsid w:val="00955581"/>
    <w:rsid w:val="00962307"/>
    <w:rsid w:val="00964021"/>
    <w:rsid w:val="009646EE"/>
    <w:rsid w:val="00964A0B"/>
    <w:rsid w:val="00966117"/>
    <w:rsid w:val="009668E5"/>
    <w:rsid w:val="00970417"/>
    <w:rsid w:val="00970725"/>
    <w:rsid w:val="00970920"/>
    <w:rsid w:val="009718F3"/>
    <w:rsid w:val="00971BE3"/>
    <w:rsid w:val="00971DCC"/>
    <w:rsid w:val="00971F23"/>
    <w:rsid w:val="00972154"/>
    <w:rsid w:val="00973DF7"/>
    <w:rsid w:val="00982216"/>
    <w:rsid w:val="00984BA4"/>
    <w:rsid w:val="00986BA6"/>
    <w:rsid w:val="00987F95"/>
    <w:rsid w:val="00994BA6"/>
    <w:rsid w:val="00995044"/>
    <w:rsid w:val="00997BDF"/>
    <w:rsid w:val="00997F56"/>
    <w:rsid w:val="009A280C"/>
    <w:rsid w:val="009A4BCA"/>
    <w:rsid w:val="009A4F9E"/>
    <w:rsid w:val="009A7830"/>
    <w:rsid w:val="009B06C3"/>
    <w:rsid w:val="009B250B"/>
    <w:rsid w:val="009B3C10"/>
    <w:rsid w:val="009C342A"/>
    <w:rsid w:val="009C580A"/>
    <w:rsid w:val="009C78D9"/>
    <w:rsid w:val="009D1050"/>
    <w:rsid w:val="009D1157"/>
    <w:rsid w:val="009D253C"/>
    <w:rsid w:val="009D5954"/>
    <w:rsid w:val="009D5BBF"/>
    <w:rsid w:val="009D6F58"/>
    <w:rsid w:val="009E24D5"/>
    <w:rsid w:val="009E3494"/>
    <w:rsid w:val="009E5BFA"/>
    <w:rsid w:val="009E5DA3"/>
    <w:rsid w:val="009F0751"/>
    <w:rsid w:val="009F4035"/>
    <w:rsid w:val="009F5599"/>
    <w:rsid w:val="00A04921"/>
    <w:rsid w:val="00A059A5"/>
    <w:rsid w:val="00A06847"/>
    <w:rsid w:val="00A06F33"/>
    <w:rsid w:val="00A07485"/>
    <w:rsid w:val="00A1026E"/>
    <w:rsid w:val="00A121C5"/>
    <w:rsid w:val="00A1488E"/>
    <w:rsid w:val="00A176DC"/>
    <w:rsid w:val="00A2094C"/>
    <w:rsid w:val="00A225B8"/>
    <w:rsid w:val="00A22F80"/>
    <w:rsid w:val="00A230F2"/>
    <w:rsid w:val="00A24BCA"/>
    <w:rsid w:val="00A24CDC"/>
    <w:rsid w:val="00A25273"/>
    <w:rsid w:val="00A31259"/>
    <w:rsid w:val="00A318B4"/>
    <w:rsid w:val="00A35266"/>
    <w:rsid w:val="00A36B50"/>
    <w:rsid w:val="00A44EB8"/>
    <w:rsid w:val="00A456C3"/>
    <w:rsid w:val="00A47125"/>
    <w:rsid w:val="00A501E8"/>
    <w:rsid w:val="00A51E8E"/>
    <w:rsid w:val="00A545C0"/>
    <w:rsid w:val="00A54726"/>
    <w:rsid w:val="00A54990"/>
    <w:rsid w:val="00A570E6"/>
    <w:rsid w:val="00A5752A"/>
    <w:rsid w:val="00A633D2"/>
    <w:rsid w:val="00A6703A"/>
    <w:rsid w:val="00A71032"/>
    <w:rsid w:val="00A7342E"/>
    <w:rsid w:val="00A7369B"/>
    <w:rsid w:val="00A75344"/>
    <w:rsid w:val="00A80205"/>
    <w:rsid w:val="00A831A8"/>
    <w:rsid w:val="00A941B1"/>
    <w:rsid w:val="00A941B5"/>
    <w:rsid w:val="00A95B36"/>
    <w:rsid w:val="00AA1088"/>
    <w:rsid w:val="00AA1F69"/>
    <w:rsid w:val="00AA2216"/>
    <w:rsid w:val="00AA32D1"/>
    <w:rsid w:val="00AA671F"/>
    <w:rsid w:val="00AB26F5"/>
    <w:rsid w:val="00AB2C6A"/>
    <w:rsid w:val="00AB546D"/>
    <w:rsid w:val="00AB6239"/>
    <w:rsid w:val="00AB6D60"/>
    <w:rsid w:val="00AB70D9"/>
    <w:rsid w:val="00AC0F2F"/>
    <w:rsid w:val="00AC229C"/>
    <w:rsid w:val="00AC5BE0"/>
    <w:rsid w:val="00AC6314"/>
    <w:rsid w:val="00AC7287"/>
    <w:rsid w:val="00AD0283"/>
    <w:rsid w:val="00AD0C5C"/>
    <w:rsid w:val="00AD16A2"/>
    <w:rsid w:val="00AD1FDA"/>
    <w:rsid w:val="00AD2706"/>
    <w:rsid w:val="00AD35FC"/>
    <w:rsid w:val="00AE04F6"/>
    <w:rsid w:val="00AE0F74"/>
    <w:rsid w:val="00AE1494"/>
    <w:rsid w:val="00AE59DE"/>
    <w:rsid w:val="00AE6057"/>
    <w:rsid w:val="00AE6186"/>
    <w:rsid w:val="00AF113C"/>
    <w:rsid w:val="00AF158F"/>
    <w:rsid w:val="00AF238A"/>
    <w:rsid w:val="00AF34FF"/>
    <w:rsid w:val="00AF5D95"/>
    <w:rsid w:val="00B000D6"/>
    <w:rsid w:val="00B03161"/>
    <w:rsid w:val="00B03841"/>
    <w:rsid w:val="00B049D2"/>
    <w:rsid w:val="00B0644E"/>
    <w:rsid w:val="00B07835"/>
    <w:rsid w:val="00B10427"/>
    <w:rsid w:val="00B13485"/>
    <w:rsid w:val="00B16641"/>
    <w:rsid w:val="00B16D01"/>
    <w:rsid w:val="00B22374"/>
    <w:rsid w:val="00B23DAF"/>
    <w:rsid w:val="00B2424D"/>
    <w:rsid w:val="00B25856"/>
    <w:rsid w:val="00B25997"/>
    <w:rsid w:val="00B25B2F"/>
    <w:rsid w:val="00B27B94"/>
    <w:rsid w:val="00B33503"/>
    <w:rsid w:val="00B3556C"/>
    <w:rsid w:val="00B357A5"/>
    <w:rsid w:val="00B37C77"/>
    <w:rsid w:val="00B40523"/>
    <w:rsid w:val="00B408C0"/>
    <w:rsid w:val="00B41A20"/>
    <w:rsid w:val="00B450E3"/>
    <w:rsid w:val="00B4748F"/>
    <w:rsid w:val="00B50923"/>
    <w:rsid w:val="00B509A6"/>
    <w:rsid w:val="00B538EF"/>
    <w:rsid w:val="00B55EBB"/>
    <w:rsid w:val="00B57D2D"/>
    <w:rsid w:val="00B6010B"/>
    <w:rsid w:val="00B629EB"/>
    <w:rsid w:val="00B65447"/>
    <w:rsid w:val="00B657C6"/>
    <w:rsid w:val="00B66524"/>
    <w:rsid w:val="00B67ED8"/>
    <w:rsid w:val="00B70F8D"/>
    <w:rsid w:val="00B7123E"/>
    <w:rsid w:val="00B71ED7"/>
    <w:rsid w:val="00B7248A"/>
    <w:rsid w:val="00B736E7"/>
    <w:rsid w:val="00B74A6D"/>
    <w:rsid w:val="00B754DA"/>
    <w:rsid w:val="00B763BD"/>
    <w:rsid w:val="00B771C2"/>
    <w:rsid w:val="00B817C3"/>
    <w:rsid w:val="00B84470"/>
    <w:rsid w:val="00B85EA4"/>
    <w:rsid w:val="00B87AE1"/>
    <w:rsid w:val="00B90596"/>
    <w:rsid w:val="00B9155E"/>
    <w:rsid w:val="00B91836"/>
    <w:rsid w:val="00B92033"/>
    <w:rsid w:val="00B94CE2"/>
    <w:rsid w:val="00B95CA1"/>
    <w:rsid w:val="00BA02EA"/>
    <w:rsid w:val="00BA3A4E"/>
    <w:rsid w:val="00BA3F64"/>
    <w:rsid w:val="00BA7325"/>
    <w:rsid w:val="00BA7A88"/>
    <w:rsid w:val="00BB0230"/>
    <w:rsid w:val="00BB219D"/>
    <w:rsid w:val="00BB5A72"/>
    <w:rsid w:val="00BB5BE5"/>
    <w:rsid w:val="00BB5C18"/>
    <w:rsid w:val="00BB7F3F"/>
    <w:rsid w:val="00BC20F1"/>
    <w:rsid w:val="00BC3350"/>
    <w:rsid w:val="00BC3F53"/>
    <w:rsid w:val="00BC437D"/>
    <w:rsid w:val="00BD05C4"/>
    <w:rsid w:val="00BD14DF"/>
    <w:rsid w:val="00BD1A3D"/>
    <w:rsid w:val="00BD2A5C"/>
    <w:rsid w:val="00BD5816"/>
    <w:rsid w:val="00BD7344"/>
    <w:rsid w:val="00BE5AD5"/>
    <w:rsid w:val="00BE5E4B"/>
    <w:rsid w:val="00BE6A13"/>
    <w:rsid w:val="00BE7E54"/>
    <w:rsid w:val="00BF14C4"/>
    <w:rsid w:val="00BF1F33"/>
    <w:rsid w:val="00BF28A8"/>
    <w:rsid w:val="00BF3A82"/>
    <w:rsid w:val="00BF5773"/>
    <w:rsid w:val="00BF6015"/>
    <w:rsid w:val="00C005AC"/>
    <w:rsid w:val="00C00B3D"/>
    <w:rsid w:val="00C0145B"/>
    <w:rsid w:val="00C0199E"/>
    <w:rsid w:val="00C03498"/>
    <w:rsid w:val="00C047B8"/>
    <w:rsid w:val="00C0707E"/>
    <w:rsid w:val="00C11174"/>
    <w:rsid w:val="00C11625"/>
    <w:rsid w:val="00C16B48"/>
    <w:rsid w:val="00C214E0"/>
    <w:rsid w:val="00C2353A"/>
    <w:rsid w:val="00C23A7E"/>
    <w:rsid w:val="00C2428E"/>
    <w:rsid w:val="00C25A72"/>
    <w:rsid w:val="00C2608A"/>
    <w:rsid w:val="00C3108B"/>
    <w:rsid w:val="00C31AA1"/>
    <w:rsid w:val="00C33F58"/>
    <w:rsid w:val="00C36567"/>
    <w:rsid w:val="00C36A75"/>
    <w:rsid w:val="00C36EBD"/>
    <w:rsid w:val="00C37AE0"/>
    <w:rsid w:val="00C4423F"/>
    <w:rsid w:val="00C529BD"/>
    <w:rsid w:val="00C52D92"/>
    <w:rsid w:val="00C52F24"/>
    <w:rsid w:val="00C5476E"/>
    <w:rsid w:val="00C55C53"/>
    <w:rsid w:val="00C57437"/>
    <w:rsid w:val="00C62067"/>
    <w:rsid w:val="00C63668"/>
    <w:rsid w:val="00C64B69"/>
    <w:rsid w:val="00C64D28"/>
    <w:rsid w:val="00C710B7"/>
    <w:rsid w:val="00C71100"/>
    <w:rsid w:val="00C722D5"/>
    <w:rsid w:val="00C73642"/>
    <w:rsid w:val="00C74595"/>
    <w:rsid w:val="00C7689A"/>
    <w:rsid w:val="00C77831"/>
    <w:rsid w:val="00C77EC4"/>
    <w:rsid w:val="00C80F1A"/>
    <w:rsid w:val="00C8135D"/>
    <w:rsid w:val="00C820EC"/>
    <w:rsid w:val="00C826F4"/>
    <w:rsid w:val="00C83429"/>
    <w:rsid w:val="00C8437B"/>
    <w:rsid w:val="00C86326"/>
    <w:rsid w:val="00C91D22"/>
    <w:rsid w:val="00C96A9E"/>
    <w:rsid w:val="00CA02FA"/>
    <w:rsid w:val="00CA2872"/>
    <w:rsid w:val="00CA2D07"/>
    <w:rsid w:val="00CA3DC2"/>
    <w:rsid w:val="00CA5BA0"/>
    <w:rsid w:val="00CA6014"/>
    <w:rsid w:val="00CB35B4"/>
    <w:rsid w:val="00CB5E03"/>
    <w:rsid w:val="00CC0F9A"/>
    <w:rsid w:val="00CC2D85"/>
    <w:rsid w:val="00CC623E"/>
    <w:rsid w:val="00CC67FE"/>
    <w:rsid w:val="00CD1E72"/>
    <w:rsid w:val="00CD408E"/>
    <w:rsid w:val="00CD51E6"/>
    <w:rsid w:val="00CD5CD9"/>
    <w:rsid w:val="00CD7694"/>
    <w:rsid w:val="00CE1DF4"/>
    <w:rsid w:val="00CE346A"/>
    <w:rsid w:val="00CE536C"/>
    <w:rsid w:val="00CE5F84"/>
    <w:rsid w:val="00CE6DF3"/>
    <w:rsid w:val="00CF3D28"/>
    <w:rsid w:val="00D0421E"/>
    <w:rsid w:val="00D043E0"/>
    <w:rsid w:val="00D04FE1"/>
    <w:rsid w:val="00D05307"/>
    <w:rsid w:val="00D05C22"/>
    <w:rsid w:val="00D07B4F"/>
    <w:rsid w:val="00D10571"/>
    <w:rsid w:val="00D10BA9"/>
    <w:rsid w:val="00D10C5F"/>
    <w:rsid w:val="00D11B54"/>
    <w:rsid w:val="00D1265C"/>
    <w:rsid w:val="00D142F3"/>
    <w:rsid w:val="00D14C3D"/>
    <w:rsid w:val="00D15213"/>
    <w:rsid w:val="00D21C96"/>
    <w:rsid w:val="00D2237C"/>
    <w:rsid w:val="00D23921"/>
    <w:rsid w:val="00D23B3B"/>
    <w:rsid w:val="00D26955"/>
    <w:rsid w:val="00D26DB7"/>
    <w:rsid w:val="00D30D94"/>
    <w:rsid w:val="00D35BBF"/>
    <w:rsid w:val="00D35E31"/>
    <w:rsid w:val="00D3660E"/>
    <w:rsid w:val="00D36CF0"/>
    <w:rsid w:val="00D37ABE"/>
    <w:rsid w:val="00D37EE3"/>
    <w:rsid w:val="00D4279C"/>
    <w:rsid w:val="00D45C79"/>
    <w:rsid w:val="00D4663B"/>
    <w:rsid w:val="00D467A9"/>
    <w:rsid w:val="00D46E5F"/>
    <w:rsid w:val="00D5517F"/>
    <w:rsid w:val="00D55550"/>
    <w:rsid w:val="00D62CD6"/>
    <w:rsid w:val="00D63A02"/>
    <w:rsid w:val="00D644AC"/>
    <w:rsid w:val="00D65D08"/>
    <w:rsid w:val="00D65D38"/>
    <w:rsid w:val="00D72C6B"/>
    <w:rsid w:val="00D742A2"/>
    <w:rsid w:val="00D76B3B"/>
    <w:rsid w:val="00D76BEA"/>
    <w:rsid w:val="00D779C8"/>
    <w:rsid w:val="00D779CF"/>
    <w:rsid w:val="00D81DC1"/>
    <w:rsid w:val="00D82B2B"/>
    <w:rsid w:val="00D82EBF"/>
    <w:rsid w:val="00D87074"/>
    <w:rsid w:val="00D87C0B"/>
    <w:rsid w:val="00D94D5E"/>
    <w:rsid w:val="00D95A37"/>
    <w:rsid w:val="00DA1133"/>
    <w:rsid w:val="00DB3113"/>
    <w:rsid w:val="00DB4329"/>
    <w:rsid w:val="00DB5F2C"/>
    <w:rsid w:val="00DB65F7"/>
    <w:rsid w:val="00DB6DCF"/>
    <w:rsid w:val="00DB77BC"/>
    <w:rsid w:val="00DC00BC"/>
    <w:rsid w:val="00DC5E41"/>
    <w:rsid w:val="00DC74B0"/>
    <w:rsid w:val="00DD1DFC"/>
    <w:rsid w:val="00DD2EE1"/>
    <w:rsid w:val="00DD5E16"/>
    <w:rsid w:val="00DD701E"/>
    <w:rsid w:val="00DE17FE"/>
    <w:rsid w:val="00DE2C83"/>
    <w:rsid w:val="00DE40C5"/>
    <w:rsid w:val="00DE49E9"/>
    <w:rsid w:val="00DE5318"/>
    <w:rsid w:val="00DE72A8"/>
    <w:rsid w:val="00DE737A"/>
    <w:rsid w:val="00DE7C38"/>
    <w:rsid w:val="00DF0A40"/>
    <w:rsid w:val="00DF3C2C"/>
    <w:rsid w:val="00DF3E9D"/>
    <w:rsid w:val="00DF4ECB"/>
    <w:rsid w:val="00DF6252"/>
    <w:rsid w:val="00E00A8C"/>
    <w:rsid w:val="00E017EB"/>
    <w:rsid w:val="00E025A7"/>
    <w:rsid w:val="00E070EE"/>
    <w:rsid w:val="00E07470"/>
    <w:rsid w:val="00E07D68"/>
    <w:rsid w:val="00E1064B"/>
    <w:rsid w:val="00E125AE"/>
    <w:rsid w:val="00E163BC"/>
    <w:rsid w:val="00E20A3E"/>
    <w:rsid w:val="00E22105"/>
    <w:rsid w:val="00E22398"/>
    <w:rsid w:val="00E23905"/>
    <w:rsid w:val="00E24DB1"/>
    <w:rsid w:val="00E251D2"/>
    <w:rsid w:val="00E26235"/>
    <w:rsid w:val="00E275BA"/>
    <w:rsid w:val="00E30C07"/>
    <w:rsid w:val="00E31092"/>
    <w:rsid w:val="00E325D4"/>
    <w:rsid w:val="00E339CA"/>
    <w:rsid w:val="00E33F25"/>
    <w:rsid w:val="00E34A51"/>
    <w:rsid w:val="00E34E91"/>
    <w:rsid w:val="00E35515"/>
    <w:rsid w:val="00E401D5"/>
    <w:rsid w:val="00E4031B"/>
    <w:rsid w:val="00E4149D"/>
    <w:rsid w:val="00E41BFA"/>
    <w:rsid w:val="00E44E95"/>
    <w:rsid w:val="00E457B8"/>
    <w:rsid w:val="00E46D03"/>
    <w:rsid w:val="00E47C9E"/>
    <w:rsid w:val="00E50654"/>
    <w:rsid w:val="00E54611"/>
    <w:rsid w:val="00E5505C"/>
    <w:rsid w:val="00E57BE4"/>
    <w:rsid w:val="00E60E53"/>
    <w:rsid w:val="00E61053"/>
    <w:rsid w:val="00E6497F"/>
    <w:rsid w:val="00E66CFE"/>
    <w:rsid w:val="00E7128F"/>
    <w:rsid w:val="00E7190F"/>
    <w:rsid w:val="00E71F83"/>
    <w:rsid w:val="00E758DE"/>
    <w:rsid w:val="00E75AEF"/>
    <w:rsid w:val="00E809D4"/>
    <w:rsid w:val="00E80BA6"/>
    <w:rsid w:val="00E81139"/>
    <w:rsid w:val="00E81705"/>
    <w:rsid w:val="00E83F5C"/>
    <w:rsid w:val="00E84303"/>
    <w:rsid w:val="00E845A8"/>
    <w:rsid w:val="00E9023C"/>
    <w:rsid w:val="00E90396"/>
    <w:rsid w:val="00E90D50"/>
    <w:rsid w:val="00E91530"/>
    <w:rsid w:val="00E9355D"/>
    <w:rsid w:val="00E95130"/>
    <w:rsid w:val="00EA09D5"/>
    <w:rsid w:val="00EA0F5E"/>
    <w:rsid w:val="00EA12E7"/>
    <w:rsid w:val="00EB0BEC"/>
    <w:rsid w:val="00EB115D"/>
    <w:rsid w:val="00EB18CA"/>
    <w:rsid w:val="00EB6183"/>
    <w:rsid w:val="00EB64F7"/>
    <w:rsid w:val="00EC142D"/>
    <w:rsid w:val="00EC2A54"/>
    <w:rsid w:val="00ED1850"/>
    <w:rsid w:val="00ED1DC8"/>
    <w:rsid w:val="00ED3C43"/>
    <w:rsid w:val="00ED5BF4"/>
    <w:rsid w:val="00ED7FED"/>
    <w:rsid w:val="00EE1D8F"/>
    <w:rsid w:val="00EE2107"/>
    <w:rsid w:val="00EE2A33"/>
    <w:rsid w:val="00EE354F"/>
    <w:rsid w:val="00EE44EB"/>
    <w:rsid w:val="00EE7614"/>
    <w:rsid w:val="00EE7A10"/>
    <w:rsid w:val="00EF13C7"/>
    <w:rsid w:val="00EF6B52"/>
    <w:rsid w:val="00F0294B"/>
    <w:rsid w:val="00F02E03"/>
    <w:rsid w:val="00F04778"/>
    <w:rsid w:val="00F13EF2"/>
    <w:rsid w:val="00F14869"/>
    <w:rsid w:val="00F15C17"/>
    <w:rsid w:val="00F20542"/>
    <w:rsid w:val="00F2059D"/>
    <w:rsid w:val="00F21BB3"/>
    <w:rsid w:val="00F23C37"/>
    <w:rsid w:val="00F240AF"/>
    <w:rsid w:val="00F242D8"/>
    <w:rsid w:val="00F242EE"/>
    <w:rsid w:val="00F30A92"/>
    <w:rsid w:val="00F3401D"/>
    <w:rsid w:val="00F36A8A"/>
    <w:rsid w:val="00F41985"/>
    <w:rsid w:val="00F41EFB"/>
    <w:rsid w:val="00F41FC6"/>
    <w:rsid w:val="00F4428E"/>
    <w:rsid w:val="00F45217"/>
    <w:rsid w:val="00F469F8"/>
    <w:rsid w:val="00F53E8A"/>
    <w:rsid w:val="00F61077"/>
    <w:rsid w:val="00F62B56"/>
    <w:rsid w:val="00F62D88"/>
    <w:rsid w:val="00F63537"/>
    <w:rsid w:val="00F63694"/>
    <w:rsid w:val="00F65A4D"/>
    <w:rsid w:val="00F660E5"/>
    <w:rsid w:val="00F6661D"/>
    <w:rsid w:val="00F6753E"/>
    <w:rsid w:val="00F70887"/>
    <w:rsid w:val="00F75318"/>
    <w:rsid w:val="00F7595F"/>
    <w:rsid w:val="00F778B9"/>
    <w:rsid w:val="00F82AB8"/>
    <w:rsid w:val="00F83119"/>
    <w:rsid w:val="00F93BA5"/>
    <w:rsid w:val="00F94803"/>
    <w:rsid w:val="00F958D1"/>
    <w:rsid w:val="00F969EC"/>
    <w:rsid w:val="00FA13C5"/>
    <w:rsid w:val="00FA2654"/>
    <w:rsid w:val="00FA2781"/>
    <w:rsid w:val="00FB0C07"/>
    <w:rsid w:val="00FB3011"/>
    <w:rsid w:val="00FB3236"/>
    <w:rsid w:val="00FB372A"/>
    <w:rsid w:val="00FC0B87"/>
    <w:rsid w:val="00FC15CD"/>
    <w:rsid w:val="00FC2725"/>
    <w:rsid w:val="00FC3933"/>
    <w:rsid w:val="00FC7384"/>
    <w:rsid w:val="00FD01CD"/>
    <w:rsid w:val="00FD437C"/>
    <w:rsid w:val="00FD65B8"/>
    <w:rsid w:val="00FD668D"/>
    <w:rsid w:val="00FD7042"/>
    <w:rsid w:val="00FD73DE"/>
    <w:rsid w:val="00FE4338"/>
    <w:rsid w:val="00FE4AC5"/>
    <w:rsid w:val="00FE5591"/>
    <w:rsid w:val="00FE5D27"/>
    <w:rsid w:val="00FE7453"/>
    <w:rsid w:val="00FF0968"/>
    <w:rsid w:val="00FF1D8A"/>
    <w:rsid w:val="00FF5F11"/>
    <w:rsid w:val="00FF6658"/>
    <w:rsid w:val="00FF7750"/>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E95DDB0"/>
  <w15:chartTrackingRefBased/>
  <w15:docId w15:val="{8B1101C2-3773-44F6-AA75-F59E60E63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 Tab Paragraph"/>
    <w:qFormat/>
    <w:rsid w:val="00787630"/>
    <w:pPr>
      <w:adjustRightInd w:val="0"/>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727BF1"/>
    <w:pPr>
      <w:keepNext/>
      <w:keepLines/>
      <w:numPr>
        <w:numId w:val="39"/>
      </w:numPr>
      <w:spacing w:before="240" w:after="240"/>
      <w:outlineLvl w:val="0"/>
    </w:pPr>
    <w:rPr>
      <w:rFonts w:eastAsiaTheme="majorEastAsia"/>
      <w:b/>
    </w:rPr>
  </w:style>
  <w:style w:type="paragraph" w:styleId="Heading2">
    <w:name w:val="heading 2"/>
    <w:basedOn w:val="Normal"/>
    <w:next w:val="Normal"/>
    <w:link w:val="Heading2Char"/>
    <w:uiPriority w:val="9"/>
    <w:unhideWhenUsed/>
    <w:qFormat/>
    <w:rsid w:val="00727BF1"/>
    <w:pPr>
      <w:numPr>
        <w:ilvl w:val="1"/>
        <w:numId w:val="39"/>
      </w:numPr>
      <w:spacing w:before="240"/>
      <w:outlineLvl w:val="1"/>
    </w:pPr>
    <w:rPr>
      <w:b/>
    </w:rPr>
  </w:style>
  <w:style w:type="paragraph" w:styleId="Heading3">
    <w:name w:val="heading 3"/>
    <w:basedOn w:val="Heading2"/>
    <w:next w:val="Normal"/>
    <w:link w:val="Heading3Char"/>
    <w:uiPriority w:val="9"/>
    <w:unhideWhenUsed/>
    <w:qFormat/>
    <w:rsid w:val="00727BF1"/>
    <w:pPr>
      <w:numPr>
        <w:ilvl w:val="2"/>
      </w:numPr>
      <w:outlineLvl w:val="2"/>
    </w:pPr>
    <w:rPr>
      <w:b w:val="0"/>
      <w:i/>
    </w:rPr>
  </w:style>
  <w:style w:type="paragraph" w:styleId="Heading4">
    <w:name w:val="heading 4"/>
    <w:basedOn w:val="Normal"/>
    <w:next w:val="Normal"/>
    <w:link w:val="Heading4Char"/>
    <w:uiPriority w:val="9"/>
    <w:semiHidden/>
    <w:unhideWhenUsed/>
    <w:qFormat/>
    <w:rsid w:val="00727BF1"/>
    <w:pPr>
      <w:keepNext/>
      <w:keepLines/>
      <w:numPr>
        <w:ilvl w:val="3"/>
        <w:numId w:val="3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727BF1"/>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727BF1"/>
    <w:rPr>
      <w:rFonts w:ascii="Times New Roman" w:hAnsi="Times New Roman" w:cs="Times New Roman"/>
      <w:b/>
      <w:sz w:val="24"/>
      <w:szCs w:val="24"/>
    </w:rPr>
  </w:style>
  <w:style w:type="paragraph" w:styleId="Title">
    <w:name w:val="Title"/>
    <w:basedOn w:val="Normal"/>
    <w:next w:val="Normal"/>
    <w:link w:val="TitleChar"/>
    <w:uiPriority w:val="1"/>
    <w:qFormat/>
    <w:rsid w:val="00B408C0"/>
    <w:pPr>
      <w:spacing w:before="2400" w:after="0" w:line="480" w:lineRule="auto"/>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spacing w:after="0" w:line="480" w:lineRule="auto"/>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spacing w:after="0"/>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spacing w:after="0"/>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spacing w:after="0"/>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787630"/>
    <w:pPr>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787630"/>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pPr>
      <w:spacing w:after="0"/>
    </w:pPr>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after="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727BF1"/>
    <w:rPr>
      <w:rFonts w:ascii="Times New Roman" w:hAnsi="Times New Roman" w:cs="Times New Roman"/>
      <w:i/>
      <w:sz w:val="24"/>
      <w:szCs w:val="24"/>
    </w:rPr>
  </w:style>
  <w:style w:type="character" w:customStyle="1" w:styleId="Heading4Char">
    <w:name w:val="Heading 4 Char"/>
    <w:basedOn w:val="DefaultParagraphFont"/>
    <w:link w:val="Heading4"/>
    <w:uiPriority w:val="9"/>
    <w:semiHidden/>
    <w:rsid w:val="00727BF1"/>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 w:type="character" w:styleId="UnresolvedMention">
    <w:name w:val="Unresolved Mention"/>
    <w:basedOn w:val="DefaultParagraphFont"/>
    <w:uiPriority w:val="99"/>
    <w:semiHidden/>
    <w:unhideWhenUsed/>
    <w:rsid w:val="00CC0F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emf"/><Relationship Id="rId68" Type="http://schemas.openxmlformats.org/officeDocument/2006/relationships/image" Target="media/image54.emf"/><Relationship Id="rId84" Type="http://schemas.openxmlformats.org/officeDocument/2006/relationships/image" Target="media/image65.png"/><Relationship Id="rId89" Type="http://schemas.openxmlformats.org/officeDocument/2006/relationships/image" Target="media/image68.tiff"/><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image" Target="media/image57.emf"/><Relationship Id="rId79" Type="http://schemas.openxmlformats.org/officeDocument/2006/relationships/image" Target="media/image60.png"/><Relationship Id="rId87" Type="http://schemas.openxmlformats.org/officeDocument/2006/relationships/hyperlink" Target="https://doi.org/10.7554/eLife.06074"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3.png"/><Relationship Id="rId90" Type="http://schemas.openxmlformats.org/officeDocument/2006/relationships/image" Target="media/image69.tiff"/><Relationship Id="rId95" Type="http://schemas.openxmlformats.org/officeDocument/2006/relationships/image" Target="media/image74.png"/><Relationship Id="rId19" Type="http://schemas.openxmlformats.org/officeDocument/2006/relationships/image" Target="media/image6.tif"/><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tif"/><Relationship Id="rId64" Type="http://schemas.openxmlformats.org/officeDocument/2006/relationships/image" Target="media/image51.emf"/><Relationship Id="rId69" Type="http://schemas.openxmlformats.org/officeDocument/2006/relationships/oleObject" Target="embeddings/oleObject5.bin"/><Relationship Id="rId77" Type="http://schemas.openxmlformats.org/officeDocument/2006/relationships/image" Target="media/image58.png"/><Relationship Id="rId100" Type="http://schemas.openxmlformats.org/officeDocument/2006/relationships/hyperlink" Target="https://github.com/Jon-Ting/Honou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emf"/><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oleObject" Target="embeddings/oleObject4.bin"/><Relationship Id="rId103"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emf"/><Relationship Id="rId70" Type="http://schemas.openxmlformats.org/officeDocument/2006/relationships/image" Target="media/image55.emf"/><Relationship Id="rId75" Type="http://schemas.openxmlformats.org/officeDocument/2006/relationships/oleObject" Target="embeddings/oleObject8.bin"/><Relationship Id="rId83" Type="http://schemas.openxmlformats.org/officeDocument/2006/relationships/image" Target="media/image64.png"/><Relationship Id="rId88" Type="http://schemas.openxmlformats.org/officeDocument/2006/relationships/image" Target="media/image67.tiff"/><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if"/><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oleObject" Target="embeddings/oleObject7.bin"/><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dx.doi.org/10.1155/2013/580456"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oleObject" Target="embeddings/oleObject1.bin"/><Relationship Id="rId18" Type="http://schemas.openxmlformats.org/officeDocument/2006/relationships/image" Target="media/image5.ti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chart" Target="charts/chart1.xml"/><Relationship Id="rId97" Type="http://schemas.openxmlformats.org/officeDocument/2006/relationships/image" Target="media/image76.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1" i="0" u="none" strike="noStrike" kern="1200" baseline="0">
                <a:solidFill>
                  <a:schemeClr val="tx1">
                    <a:lumMod val="65000"/>
                    <a:lumOff val="35000"/>
                  </a:schemeClr>
                </a:solidFill>
                <a:latin typeface="+mn-lt"/>
                <a:ea typeface="+mn-ea"/>
                <a:cs typeface="+mn-cs"/>
              </a:defRPr>
            </a:pPr>
            <a:r>
              <a:rPr lang="en-AU"/>
              <a:t>Comparison</a:t>
            </a:r>
            <a:r>
              <a:rPr lang="en-AU" baseline="0"/>
              <a:t> between Elimination Barriers</a:t>
            </a:r>
            <a:endParaRPr lang="en-AU"/>
          </a:p>
        </c:rich>
      </c:tx>
      <c:overlay val="0"/>
      <c:spPr>
        <a:noFill/>
        <a:ln>
          <a:noFill/>
        </a:ln>
        <a:effectLst/>
      </c:spPr>
      <c:txPr>
        <a:bodyPr rot="0" spcFirstLastPara="1" vertOverflow="ellipsis" vert="horz" wrap="square" anchor="ctr" anchorCtr="1"/>
        <a:lstStyle/>
        <a:p>
          <a:pPr>
            <a:defRPr sz="144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Predicted</c:v>
          </c:tx>
          <c:spPr>
            <a:ln w="34925" cap="rnd">
              <a:solidFill>
                <a:schemeClr val="accent1"/>
              </a:solidFill>
              <a:round/>
            </a:ln>
            <a:effectLst>
              <a:outerShdw blurRad="57150" dist="19050" dir="5400000" algn="ctr" rotWithShape="0">
                <a:srgbClr val="000000">
                  <a:alpha val="63000"/>
                </a:srgbClr>
              </a:outerShdw>
            </a:effectLst>
          </c:spPr>
          <c:marker>
            <c:symbol val="none"/>
          </c:marker>
          <c:cat>
            <c:strLit>
              <c:ptCount val="5"/>
              <c:pt idx="0">
                <c:v>T1</c:v>
              </c:pt>
              <c:pt idx="1">
                <c:v> T3</c:v>
              </c:pt>
              <c:pt idx="2">
                <c:v> T47</c:v>
              </c:pt>
              <c:pt idx="3">
                <c:v> T5</c:v>
              </c:pt>
              <c:pt idx="4">
                <c:v> T9</c:v>
              </c:pt>
            </c:strLit>
          </c:cat>
          <c:val>
            <c:numRef>
              <c:f>CombinationI_Analysis!$K$5:$K$9</c:f>
              <c:numCache>
                <c:formatCode>0.0</c:formatCode>
                <c:ptCount val="5"/>
                <c:pt idx="0">
                  <c:v>7.8418501951859492</c:v>
                </c:pt>
                <c:pt idx="1">
                  <c:v>12.821824369761718</c:v>
                </c:pt>
                <c:pt idx="2">
                  <c:v>9.0252066672233067</c:v>
                </c:pt>
                <c:pt idx="3">
                  <c:v>16.838509478893453</c:v>
                </c:pt>
                <c:pt idx="4">
                  <c:v>11.046099401721818</c:v>
                </c:pt>
              </c:numCache>
            </c:numRef>
          </c:val>
          <c:smooth val="0"/>
          <c:extLst>
            <c:ext xmlns:c16="http://schemas.microsoft.com/office/drawing/2014/chart" uri="{C3380CC4-5D6E-409C-BE32-E72D297353CC}">
              <c16:uniqueId val="{00000000-07F5-4C4B-856D-C7A3888CE835}"/>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1-07F5-4C4B-856D-C7A3888CE835}"/>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autoZero"/>
        <c:auto val="1"/>
        <c:lblAlgn val="ctr"/>
        <c:lblOffset val="100"/>
        <c:noMultiLvlLbl val="0"/>
      </c:catAx>
      <c:valAx>
        <c:axId val="587488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Predicted Elimination Barrier (kcal/mol)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scaling>
        <c:delete val="0"/>
        <c:axPos val="r"/>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Experimental Elimination Barrier (kcal/mol)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92F51-E3E5-4669-BE35-F22045114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91</Pages>
  <Words>36420</Words>
  <Characters>207598</Characters>
  <Application>Microsoft Office Word</Application>
  <DocSecurity>0</DocSecurity>
  <Lines>1729</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Jon Ting</cp:lastModifiedBy>
  <cp:revision>26</cp:revision>
  <cp:lastPrinted>2019-05-29T00:55:00Z</cp:lastPrinted>
  <dcterms:created xsi:type="dcterms:W3CDTF">2019-10-07T01:30:00Z</dcterms:created>
  <dcterms:modified xsi:type="dcterms:W3CDTF">2019-10-10T12:56:00Z</dcterms:modified>
</cp:coreProperties>
</file>